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9E219" w14:textId="2966B586" w:rsidR="00AC217F" w:rsidRPr="00347DD2" w:rsidRDefault="00AC217F" w:rsidP="00347DD2">
      <w:pPr>
        <w:spacing w:line="276" w:lineRule="auto"/>
        <w:outlineLvl w:val="0"/>
        <w:rPr>
          <w:rFonts w:ascii="Arial" w:hAnsi="Arial" w:cs="Arial"/>
          <w:b/>
          <w:sz w:val="32"/>
          <w:szCs w:val="32"/>
        </w:rPr>
      </w:pPr>
      <w:r w:rsidRPr="00347DD2">
        <w:rPr>
          <w:rFonts w:ascii="Arial" w:hAnsi="Arial" w:cs="Arial"/>
          <w:b/>
          <w:sz w:val="32"/>
          <w:szCs w:val="32"/>
        </w:rPr>
        <w:t xml:space="preserve">Deep learning tackles </w:t>
      </w:r>
      <w:r w:rsidR="00802983">
        <w:rPr>
          <w:rFonts w:ascii="Arial" w:hAnsi="Arial" w:cs="Arial"/>
          <w:b/>
          <w:sz w:val="32"/>
          <w:szCs w:val="32"/>
        </w:rPr>
        <w:t>single-cell</w:t>
      </w:r>
      <w:r w:rsidRPr="00347DD2">
        <w:rPr>
          <w:rFonts w:ascii="Arial" w:hAnsi="Arial" w:cs="Arial"/>
          <w:b/>
          <w:sz w:val="32"/>
          <w:szCs w:val="32"/>
        </w:rPr>
        <w:t xml:space="preserve"> analysis</w:t>
      </w:r>
      <w:r w:rsidR="005B4CD1" w:rsidRPr="00347DD2">
        <w:rPr>
          <w:rFonts w:ascii="Arial" w:hAnsi="Arial" w:cs="Arial"/>
          <w:b/>
          <w:sz w:val="32"/>
          <w:szCs w:val="32"/>
        </w:rPr>
        <w:t xml:space="preserve"> – </w:t>
      </w:r>
      <w:r w:rsidR="00DB12F9" w:rsidRPr="00347DD2">
        <w:rPr>
          <w:rFonts w:ascii="Arial" w:hAnsi="Arial" w:cs="Arial"/>
          <w:b/>
          <w:sz w:val="32"/>
          <w:szCs w:val="32"/>
        </w:rPr>
        <w:br/>
      </w:r>
      <w:r w:rsidR="005B4CD1" w:rsidRPr="00347DD2">
        <w:rPr>
          <w:rFonts w:ascii="Arial" w:hAnsi="Arial" w:cs="Arial"/>
          <w:b/>
          <w:sz w:val="32"/>
          <w:szCs w:val="32"/>
        </w:rPr>
        <w:t xml:space="preserve">A survey of deep learning for </w:t>
      </w:r>
      <w:proofErr w:type="spellStart"/>
      <w:r w:rsidR="005B4CD1" w:rsidRPr="00347DD2">
        <w:rPr>
          <w:rFonts w:ascii="Arial" w:hAnsi="Arial" w:cs="Arial"/>
          <w:b/>
          <w:sz w:val="32"/>
          <w:szCs w:val="32"/>
        </w:rPr>
        <w:t>scRNA</w:t>
      </w:r>
      <w:proofErr w:type="spellEnd"/>
      <w:r w:rsidR="005B4CD1" w:rsidRPr="00347DD2">
        <w:rPr>
          <w:rFonts w:ascii="Arial" w:hAnsi="Arial" w:cs="Arial"/>
          <w:b/>
          <w:sz w:val="32"/>
          <w:szCs w:val="32"/>
        </w:rPr>
        <w:t>-seq analysis</w:t>
      </w:r>
    </w:p>
    <w:p w14:paraId="7F745819" w14:textId="77777777" w:rsidR="00347DD2" w:rsidRDefault="00347DD2" w:rsidP="00347DD2">
      <w:pPr>
        <w:rPr>
          <w:rFonts w:ascii="Arial" w:hAnsi="Arial" w:cs="Arial"/>
          <w:b/>
          <w:bCs/>
        </w:rPr>
      </w:pPr>
    </w:p>
    <w:p w14:paraId="4D482D63" w14:textId="2326661B" w:rsidR="00347DD2" w:rsidRPr="00347DD2" w:rsidRDefault="00347DD2" w:rsidP="00347DD2">
      <w:pPr>
        <w:spacing w:line="276" w:lineRule="auto"/>
        <w:rPr>
          <w:rFonts w:ascii="Arial" w:hAnsi="Arial" w:cs="Arial"/>
          <w:b/>
          <w:bCs/>
          <w:sz w:val="22"/>
          <w:szCs w:val="22"/>
        </w:rPr>
      </w:pPr>
      <w:r w:rsidRPr="00347DD2">
        <w:rPr>
          <w:rFonts w:ascii="Arial" w:hAnsi="Arial" w:cs="Arial"/>
          <w:b/>
          <w:bCs/>
          <w:sz w:val="22"/>
          <w:szCs w:val="22"/>
        </w:rPr>
        <w:t>Mario Flores</w:t>
      </w:r>
      <w:r w:rsidR="00834952" w:rsidRPr="00834952">
        <w:rPr>
          <w:rFonts w:ascii="Arial" w:hAnsi="Arial" w:cs="Arial"/>
          <w:b/>
          <w:bCs/>
          <w:sz w:val="22"/>
          <w:szCs w:val="22"/>
          <w:vertAlign w:val="superscript"/>
        </w:rPr>
        <w:t>1</w:t>
      </w:r>
      <w:r w:rsidR="00116B4E" w:rsidRPr="00834952">
        <w:rPr>
          <w:rFonts w:ascii="Arial" w:hAnsi="Arial" w:cs="Arial"/>
          <w:vertAlign w:val="superscript"/>
        </w:rPr>
        <w:t>§</w:t>
      </w:r>
      <w:r w:rsidRPr="00347DD2">
        <w:rPr>
          <w:rFonts w:ascii="Arial" w:hAnsi="Arial" w:cs="Arial"/>
          <w:b/>
          <w:bCs/>
          <w:sz w:val="22"/>
          <w:szCs w:val="22"/>
        </w:rPr>
        <w:t xml:space="preserve">, </w:t>
      </w:r>
      <w:proofErr w:type="spellStart"/>
      <w:r w:rsidR="006C433A">
        <w:rPr>
          <w:rFonts w:ascii="Arial" w:hAnsi="Arial" w:cs="Arial"/>
          <w:b/>
          <w:bCs/>
          <w:sz w:val="22"/>
          <w:szCs w:val="22"/>
        </w:rPr>
        <w:t>Zhentao</w:t>
      </w:r>
      <w:proofErr w:type="spellEnd"/>
      <w:r w:rsidRPr="00347DD2">
        <w:rPr>
          <w:rFonts w:ascii="Arial" w:hAnsi="Arial" w:cs="Arial"/>
          <w:b/>
          <w:bCs/>
          <w:sz w:val="22"/>
          <w:szCs w:val="22"/>
        </w:rPr>
        <w:t xml:space="preserve"> Liu</w:t>
      </w:r>
      <w:r w:rsidR="00834952" w:rsidRPr="00834952">
        <w:rPr>
          <w:rFonts w:ascii="Arial" w:hAnsi="Arial" w:cs="Arial"/>
          <w:b/>
          <w:bCs/>
          <w:sz w:val="22"/>
          <w:szCs w:val="22"/>
          <w:vertAlign w:val="superscript"/>
        </w:rPr>
        <w:t>1</w:t>
      </w:r>
      <w:r w:rsidRPr="00347DD2">
        <w:rPr>
          <w:rFonts w:ascii="Arial" w:hAnsi="Arial" w:cs="Arial"/>
          <w:b/>
          <w:bCs/>
          <w:sz w:val="22"/>
          <w:szCs w:val="22"/>
        </w:rPr>
        <w:t xml:space="preserve">, </w:t>
      </w:r>
      <w:r w:rsidR="00116B4E" w:rsidRPr="00347DD2">
        <w:rPr>
          <w:rFonts w:ascii="Arial" w:hAnsi="Arial" w:cs="Arial"/>
          <w:b/>
          <w:bCs/>
          <w:sz w:val="22"/>
          <w:szCs w:val="22"/>
        </w:rPr>
        <w:t>Tinghe Zhang</w:t>
      </w:r>
      <w:r w:rsidR="00116B4E" w:rsidRPr="00834952">
        <w:rPr>
          <w:rFonts w:ascii="Arial" w:hAnsi="Arial" w:cs="Arial"/>
          <w:b/>
          <w:bCs/>
          <w:sz w:val="22"/>
          <w:szCs w:val="22"/>
          <w:vertAlign w:val="superscript"/>
        </w:rPr>
        <w:t>1</w:t>
      </w:r>
      <w:r w:rsidR="00116B4E" w:rsidRPr="00347DD2">
        <w:rPr>
          <w:rFonts w:ascii="Arial" w:hAnsi="Arial" w:cs="Arial"/>
          <w:b/>
          <w:bCs/>
          <w:sz w:val="22"/>
          <w:szCs w:val="22"/>
        </w:rPr>
        <w:t xml:space="preserve">, </w:t>
      </w:r>
      <w:r w:rsidRPr="00347DD2">
        <w:rPr>
          <w:rFonts w:ascii="Arial" w:hAnsi="Arial" w:cs="Arial"/>
          <w:b/>
          <w:bCs/>
          <w:sz w:val="22"/>
          <w:szCs w:val="22"/>
        </w:rPr>
        <w:t xml:space="preserve">Md </w:t>
      </w:r>
      <w:proofErr w:type="spellStart"/>
      <w:r w:rsidRPr="00347DD2">
        <w:rPr>
          <w:rFonts w:ascii="Arial" w:hAnsi="Arial" w:cs="Arial"/>
          <w:b/>
          <w:bCs/>
          <w:sz w:val="22"/>
          <w:szCs w:val="22"/>
        </w:rPr>
        <w:t>Musaddaqui</w:t>
      </w:r>
      <w:proofErr w:type="spellEnd"/>
      <w:r w:rsidRPr="00347DD2">
        <w:rPr>
          <w:rFonts w:ascii="Arial" w:hAnsi="Arial" w:cs="Arial"/>
          <w:b/>
          <w:bCs/>
          <w:sz w:val="22"/>
          <w:szCs w:val="22"/>
        </w:rPr>
        <w:t xml:space="preserve"> Hasib</w:t>
      </w:r>
      <w:r w:rsidR="00834952" w:rsidRPr="00834952">
        <w:rPr>
          <w:rFonts w:ascii="Arial" w:hAnsi="Arial" w:cs="Arial"/>
          <w:b/>
          <w:bCs/>
          <w:sz w:val="22"/>
          <w:szCs w:val="22"/>
          <w:vertAlign w:val="superscript"/>
        </w:rPr>
        <w:t>1</w:t>
      </w:r>
      <w:r w:rsidRPr="00347DD2">
        <w:rPr>
          <w:rFonts w:ascii="Arial" w:hAnsi="Arial" w:cs="Arial"/>
          <w:b/>
          <w:bCs/>
          <w:sz w:val="22"/>
          <w:szCs w:val="22"/>
        </w:rPr>
        <w:t>, Yu-Chiao Chiu</w:t>
      </w:r>
      <w:r w:rsidR="00834952" w:rsidRPr="00834952">
        <w:rPr>
          <w:rFonts w:ascii="Arial" w:hAnsi="Arial" w:cs="Arial"/>
          <w:b/>
          <w:bCs/>
          <w:sz w:val="22"/>
          <w:szCs w:val="22"/>
          <w:vertAlign w:val="superscript"/>
        </w:rPr>
        <w:t>2</w:t>
      </w:r>
      <w:r w:rsidRPr="00347DD2">
        <w:rPr>
          <w:rFonts w:ascii="Arial" w:hAnsi="Arial" w:cs="Arial"/>
          <w:b/>
          <w:bCs/>
          <w:sz w:val="22"/>
          <w:szCs w:val="22"/>
        </w:rPr>
        <w:t xml:space="preserve">, </w:t>
      </w:r>
      <w:proofErr w:type="spellStart"/>
      <w:r w:rsidR="00116B4E" w:rsidRPr="00347DD2">
        <w:rPr>
          <w:rFonts w:ascii="Arial" w:hAnsi="Arial" w:cs="Arial"/>
          <w:b/>
          <w:bCs/>
          <w:sz w:val="22"/>
          <w:szCs w:val="22"/>
        </w:rPr>
        <w:t>Zhenqing</w:t>
      </w:r>
      <w:proofErr w:type="spellEnd"/>
      <w:r w:rsidR="00116B4E" w:rsidRPr="00347DD2">
        <w:rPr>
          <w:rFonts w:ascii="Arial" w:hAnsi="Arial" w:cs="Arial"/>
          <w:b/>
          <w:bCs/>
          <w:sz w:val="22"/>
          <w:szCs w:val="22"/>
        </w:rPr>
        <w:t xml:space="preserve"> Ye</w:t>
      </w:r>
      <w:r w:rsidR="00116B4E" w:rsidRPr="00834952">
        <w:rPr>
          <w:rFonts w:ascii="Arial" w:hAnsi="Arial" w:cs="Arial"/>
          <w:b/>
          <w:bCs/>
          <w:sz w:val="22"/>
          <w:szCs w:val="22"/>
          <w:vertAlign w:val="superscript"/>
        </w:rPr>
        <w:t>2</w:t>
      </w:r>
      <w:r w:rsidR="00DE7639">
        <w:rPr>
          <w:rFonts w:ascii="Arial" w:hAnsi="Arial" w:cs="Arial"/>
          <w:b/>
          <w:bCs/>
          <w:sz w:val="22"/>
          <w:szCs w:val="22"/>
          <w:vertAlign w:val="superscript"/>
        </w:rPr>
        <w:t>,3</w:t>
      </w:r>
      <w:r w:rsidR="00116B4E" w:rsidRPr="00347DD2">
        <w:rPr>
          <w:rFonts w:ascii="Arial" w:hAnsi="Arial" w:cs="Arial"/>
          <w:b/>
          <w:bCs/>
          <w:sz w:val="22"/>
          <w:szCs w:val="22"/>
        </w:rPr>
        <w:t>, Karla Paniagua</w:t>
      </w:r>
      <w:r w:rsidR="00116B4E" w:rsidRPr="00834952">
        <w:rPr>
          <w:rFonts w:ascii="Arial" w:hAnsi="Arial" w:cs="Arial"/>
          <w:b/>
          <w:bCs/>
          <w:sz w:val="22"/>
          <w:szCs w:val="22"/>
          <w:vertAlign w:val="superscript"/>
        </w:rPr>
        <w:t>1</w:t>
      </w:r>
      <w:r w:rsidR="00116B4E" w:rsidRPr="00347DD2">
        <w:rPr>
          <w:rFonts w:ascii="Arial" w:hAnsi="Arial" w:cs="Arial"/>
          <w:b/>
          <w:bCs/>
          <w:sz w:val="22"/>
          <w:szCs w:val="22"/>
        </w:rPr>
        <w:t xml:space="preserve">, </w:t>
      </w:r>
      <w:r w:rsidR="00C75CB8">
        <w:rPr>
          <w:rFonts w:ascii="Arial" w:hAnsi="Arial" w:cs="Arial"/>
          <w:b/>
          <w:bCs/>
          <w:sz w:val="22"/>
          <w:szCs w:val="22"/>
        </w:rPr>
        <w:t>Sumin Jo</w:t>
      </w:r>
      <w:r w:rsidR="00C75CB8" w:rsidRPr="007367E0">
        <w:rPr>
          <w:rFonts w:ascii="Arial" w:hAnsi="Arial" w:cs="Arial"/>
          <w:b/>
          <w:bCs/>
          <w:sz w:val="22"/>
          <w:szCs w:val="22"/>
          <w:vertAlign w:val="superscript"/>
        </w:rPr>
        <w:t>1</w:t>
      </w:r>
      <w:r w:rsidR="00C75CB8">
        <w:rPr>
          <w:rFonts w:ascii="Arial" w:hAnsi="Arial" w:cs="Arial"/>
          <w:b/>
          <w:bCs/>
          <w:sz w:val="22"/>
          <w:szCs w:val="22"/>
        </w:rPr>
        <w:t xml:space="preserve">, </w:t>
      </w:r>
      <w:proofErr w:type="spellStart"/>
      <w:r w:rsidR="00F506E3">
        <w:rPr>
          <w:rFonts w:ascii="Arial" w:hAnsi="Arial" w:cs="Arial"/>
          <w:b/>
          <w:bCs/>
          <w:sz w:val="22"/>
          <w:szCs w:val="22"/>
        </w:rPr>
        <w:t>Jianqiu</w:t>
      </w:r>
      <w:proofErr w:type="spellEnd"/>
      <w:r w:rsidR="00F506E3">
        <w:rPr>
          <w:rFonts w:ascii="Arial" w:hAnsi="Arial" w:cs="Arial"/>
          <w:b/>
          <w:bCs/>
          <w:sz w:val="22"/>
          <w:szCs w:val="22"/>
        </w:rPr>
        <w:t xml:space="preserve"> Zhang</w:t>
      </w:r>
      <w:r w:rsidR="00F506E3">
        <w:rPr>
          <w:rFonts w:ascii="Arial" w:hAnsi="Arial" w:cs="Arial"/>
          <w:b/>
          <w:bCs/>
          <w:sz w:val="22"/>
          <w:szCs w:val="22"/>
          <w:vertAlign w:val="superscript"/>
        </w:rPr>
        <w:t>1</w:t>
      </w:r>
      <w:r w:rsidRPr="00347DD2">
        <w:rPr>
          <w:rFonts w:ascii="Arial" w:hAnsi="Arial" w:cs="Arial"/>
          <w:b/>
          <w:bCs/>
          <w:sz w:val="22"/>
          <w:szCs w:val="22"/>
        </w:rPr>
        <w:t xml:space="preserve">, </w:t>
      </w:r>
      <w:r w:rsidR="00F506E3">
        <w:rPr>
          <w:rFonts w:ascii="Arial" w:hAnsi="Arial" w:cs="Arial"/>
          <w:b/>
          <w:bCs/>
          <w:sz w:val="22"/>
          <w:szCs w:val="22"/>
        </w:rPr>
        <w:t>Shou-Jiang Gao</w:t>
      </w:r>
      <w:r w:rsidR="00DE7639">
        <w:rPr>
          <w:rFonts w:ascii="Arial" w:hAnsi="Arial" w:cs="Arial"/>
          <w:b/>
          <w:bCs/>
          <w:sz w:val="22"/>
          <w:szCs w:val="22"/>
          <w:vertAlign w:val="superscript"/>
        </w:rPr>
        <w:t>4</w:t>
      </w:r>
      <w:r w:rsidR="00C00569">
        <w:rPr>
          <w:rFonts w:ascii="Arial" w:hAnsi="Arial" w:cs="Arial"/>
          <w:b/>
          <w:bCs/>
          <w:sz w:val="22"/>
          <w:szCs w:val="22"/>
          <w:vertAlign w:val="superscript"/>
        </w:rPr>
        <w:t>,6</w:t>
      </w:r>
      <w:r w:rsidR="00F506E3">
        <w:rPr>
          <w:rFonts w:ascii="Arial" w:hAnsi="Arial" w:cs="Arial"/>
          <w:b/>
          <w:bCs/>
          <w:sz w:val="22"/>
          <w:szCs w:val="22"/>
        </w:rPr>
        <w:t xml:space="preserve">, </w:t>
      </w:r>
      <w:r w:rsidRPr="00347DD2">
        <w:rPr>
          <w:rFonts w:ascii="Arial" w:hAnsi="Arial" w:cs="Arial"/>
          <w:b/>
          <w:bCs/>
          <w:sz w:val="22"/>
          <w:szCs w:val="22"/>
        </w:rPr>
        <w:t>Yufang Jin</w:t>
      </w:r>
      <w:r w:rsidR="00834952" w:rsidRPr="00834952">
        <w:rPr>
          <w:rFonts w:ascii="Arial" w:hAnsi="Arial" w:cs="Arial"/>
          <w:b/>
          <w:bCs/>
          <w:sz w:val="22"/>
          <w:szCs w:val="22"/>
          <w:vertAlign w:val="superscript"/>
        </w:rPr>
        <w:t>1</w:t>
      </w:r>
      <w:r w:rsidRPr="00347DD2">
        <w:rPr>
          <w:rFonts w:ascii="Arial" w:hAnsi="Arial" w:cs="Arial"/>
          <w:b/>
          <w:bCs/>
          <w:sz w:val="22"/>
          <w:szCs w:val="22"/>
        </w:rPr>
        <w:t xml:space="preserve">, </w:t>
      </w:r>
      <w:proofErr w:type="spellStart"/>
      <w:r w:rsidRPr="00347DD2">
        <w:rPr>
          <w:rFonts w:ascii="Arial" w:hAnsi="Arial" w:cs="Arial"/>
          <w:b/>
          <w:bCs/>
          <w:sz w:val="22"/>
          <w:szCs w:val="22"/>
        </w:rPr>
        <w:t>Yidong</w:t>
      </w:r>
      <w:proofErr w:type="spellEnd"/>
      <w:r w:rsidRPr="00347DD2">
        <w:rPr>
          <w:rFonts w:ascii="Arial" w:hAnsi="Arial" w:cs="Arial"/>
          <w:b/>
          <w:bCs/>
          <w:sz w:val="22"/>
          <w:szCs w:val="22"/>
        </w:rPr>
        <w:t xml:space="preserve"> Chen</w:t>
      </w:r>
      <w:r w:rsidR="00834952" w:rsidRPr="00834952">
        <w:rPr>
          <w:rFonts w:ascii="Arial" w:hAnsi="Arial" w:cs="Arial"/>
          <w:b/>
          <w:bCs/>
          <w:sz w:val="22"/>
          <w:szCs w:val="22"/>
          <w:vertAlign w:val="superscript"/>
        </w:rPr>
        <w:t>2,</w:t>
      </w:r>
      <w:r w:rsidR="00DE7639">
        <w:rPr>
          <w:rFonts w:ascii="Arial" w:hAnsi="Arial" w:cs="Arial"/>
          <w:b/>
          <w:bCs/>
          <w:sz w:val="22"/>
          <w:szCs w:val="22"/>
          <w:vertAlign w:val="superscript"/>
        </w:rPr>
        <w:t>3</w:t>
      </w:r>
      <w:r w:rsidR="00F506E3" w:rsidRPr="00834952">
        <w:rPr>
          <w:rFonts w:ascii="Arial" w:hAnsi="Arial" w:cs="Arial"/>
          <w:vertAlign w:val="superscript"/>
        </w:rPr>
        <w:t>§</w:t>
      </w:r>
      <w:r w:rsidRPr="00347DD2">
        <w:rPr>
          <w:rFonts w:ascii="Arial" w:hAnsi="Arial" w:cs="Arial"/>
          <w:b/>
          <w:bCs/>
          <w:sz w:val="22"/>
          <w:szCs w:val="22"/>
        </w:rPr>
        <w:t>, and Yufei Huang</w:t>
      </w:r>
      <w:r w:rsidR="00834952">
        <w:rPr>
          <w:rFonts w:ascii="Arial" w:hAnsi="Arial" w:cs="Arial"/>
          <w:b/>
          <w:bCs/>
          <w:sz w:val="22"/>
          <w:szCs w:val="22"/>
          <w:vertAlign w:val="superscript"/>
        </w:rPr>
        <w:t>5</w:t>
      </w:r>
      <w:r w:rsidR="00C00569">
        <w:rPr>
          <w:rFonts w:ascii="Arial" w:hAnsi="Arial" w:cs="Arial"/>
          <w:b/>
          <w:bCs/>
          <w:sz w:val="22"/>
          <w:szCs w:val="22"/>
          <w:vertAlign w:val="superscript"/>
        </w:rPr>
        <w:t>,6</w:t>
      </w:r>
      <w:r w:rsidR="00834952" w:rsidRPr="00834952">
        <w:rPr>
          <w:rFonts w:ascii="Arial" w:hAnsi="Arial" w:cs="Arial"/>
          <w:vertAlign w:val="superscript"/>
        </w:rPr>
        <w:t>§</w:t>
      </w:r>
    </w:p>
    <w:p w14:paraId="10D433B1" w14:textId="7A6CEAB0" w:rsidR="00347DD2" w:rsidRDefault="00347DD2" w:rsidP="00834952">
      <w:pPr>
        <w:spacing w:line="480" w:lineRule="auto"/>
        <w:rPr>
          <w:rFonts w:ascii="Arial" w:hAnsi="Arial" w:cs="Arial"/>
        </w:rPr>
      </w:pPr>
    </w:p>
    <w:p w14:paraId="61CCD106" w14:textId="5B0D9455" w:rsidR="00834952" w:rsidRDefault="00834952" w:rsidP="00834952">
      <w:pPr>
        <w:spacing w:line="480" w:lineRule="auto"/>
        <w:jc w:val="both"/>
        <w:rPr>
          <w:rFonts w:ascii="Arial" w:hAnsi="Arial" w:cs="Arial"/>
          <w:sz w:val="22"/>
          <w:szCs w:val="22"/>
        </w:rPr>
      </w:pPr>
      <w:r>
        <w:rPr>
          <w:rFonts w:ascii="Arial" w:hAnsi="Arial" w:cs="Arial"/>
          <w:sz w:val="22"/>
          <w:szCs w:val="22"/>
          <w:vertAlign w:val="superscript"/>
        </w:rPr>
        <w:t>1</w:t>
      </w:r>
      <w:r w:rsidRPr="00834952">
        <w:rPr>
          <w:rFonts w:ascii="Arial" w:hAnsi="Arial" w:cs="Arial"/>
          <w:sz w:val="22"/>
          <w:szCs w:val="22"/>
        </w:rPr>
        <w:t>Department of Electrical and Computer Engineering, the University of Texas at San Antonio, San Antonio, TX 78249, USA</w:t>
      </w:r>
    </w:p>
    <w:p w14:paraId="3300643C" w14:textId="7D02014F" w:rsidR="00834952" w:rsidRDefault="00834952" w:rsidP="00834952">
      <w:pPr>
        <w:spacing w:line="480" w:lineRule="auto"/>
        <w:jc w:val="both"/>
        <w:rPr>
          <w:rFonts w:ascii="Arial" w:hAnsi="Arial" w:cs="Arial"/>
          <w:sz w:val="22"/>
          <w:szCs w:val="22"/>
        </w:rPr>
      </w:pPr>
      <w:r w:rsidRPr="00834952">
        <w:rPr>
          <w:rFonts w:ascii="Arial" w:hAnsi="Arial" w:cs="Arial"/>
          <w:sz w:val="22"/>
          <w:szCs w:val="22"/>
          <w:vertAlign w:val="superscript"/>
        </w:rPr>
        <w:t>2</w:t>
      </w:r>
      <w:r w:rsidRPr="00834952">
        <w:rPr>
          <w:rFonts w:ascii="Arial" w:hAnsi="Arial" w:cs="Arial"/>
          <w:sz w:val="22"/>
          <w:szCs w:val="22"/>
        </w:rPr>
        <w:t>Greehey Children’s Cancer Research Institute, University of Texas Health San Antonio, San Antonio, TX 78229, USA</w:t>
      </w:r>
    </w:p>
    <w:p w14:paraId="50F92D3B" w14:textId="51B51F10" w:rsidR="00DE7639" w:rsidRDefault="00DE7639" w:rsidP="00834952">
      <w:pPr>
        <w:spacing w:line="480" w:lineRule="auto"/>
        <w:jc w:val="both"/>
        <w:rPr>
          <w:rFonts w:ascii="Arial" w:hAnsi="Arial" w:cs="Arial"/>
          <w:sz w:val="22"/>
          <w:szCs w:val="22"/>
        </w:rPr>
      </w:pPr>
      <w:r>
        <w:rPr>
          <w:rFonts w:ascii="Arial" w:hAnsi="Arial" w:cs="Arial"/>
          <w:sz w:val="22"/>
          <w:szCs w:val="22"/>
          <w:vertAlign w:val="superscript"/>
        </w:rPr>
        <w:t>3</w:t>
      </w:r>
      <w:r w:rsidRPr="00834952">
        <w:rPr>
          <w:rFonts w:ascii="Arial" w:hAnsi="Arial" w:cs="Arial"/>
          <w:sz w:val="22"/>
          <w:szCs w:val="22"/>
        </w:rPr>
        <w:t>Department of Population Health Sciences, University of Texas Health San Antonio, San Antonio, TX 78229, USA</w:t>
      </w:r>
    </w:p>
    <w:p w14:paraId="05A43376" w14:textId="62952692" w:rsidR="00116B4E" w:rsidRPr="00A54AA4" w:rsidRDefault="00DE7639" w:rsidP="00A54AA4">
      <w:pPr>
        <w:spacing w:line="480" w:lineRule="auto"/>
        <w:jc w:val="both"/>
        <w:rPr>
          <w:rFonts w:ascii="Arial" w:hAnsi="Arial" w:cs="Arial"/>
          <w:sz w:val="22"/>
          <w:szCs w:val="22"/>
        </w:rPr>
      </w:pPr>
      <w:r>
        <w:rPr>
          <w:rFonts w:ascii="Arial" w:hAnsi="Arial" w:cs="Arial"/>
          <w:sz w:val="22"/>
          <w:szCs w:val="22"/>
          <w:vertAlign w:val="superscript"/>
        </w:rPr>
        <w:t>4</w:t>
      </w:r>
      <w:r w:rsidR="00116B4E" w:rsidRPr="00A54AA4">
        <w:rPr>
          <w:rFonts w:ascii="Arial" w:hAnsi="Arial" w:cs="Arial"/>
          <w:sz w:val="22"/>
          <w:szCs w:val="22"/>
        </w:rPr>
        <w:t>Department of Microbiology and Molecular Genetics, University of Pittsburgh</w:t>
      </w:r>
    </w:p>
    <w:p w14:paraId="3107D815" w14:textId="188379C7" w:rsidR="00116B4E" w:rsidRDefault="00116B4E" w:rsidP="00834952">
      <w:pPr>
        <w:spacing w:line="480" w:lineRule="auto"/>
        <w:jc w:val="both"/>
        <w:rPr>
          <w:rFonts w:ascii="Arial" w:hAnsi="Arial" w:cs="Arial"/>
          <w:sz w:val="22"/>
          <w:szCs w:val="22"/>
        </w:rPr>
      </w:pPr>
      <w:r w:rsidRPr="00A54AA4">
        <w:rPr>
          <w:rFonts w:ascii="Arial" w:hAnsi="Arial" w:cs="Arial"/>
          <w:sz w:val="22"/>
          <w:szCs w:val="22"/>
        </w:rPr>
        <w:t>, Pittsburgh, Pennsylvania, PA 15232, USA</w:t>
      </w:r>
    </w:p>
    <w:p w14:paraId="04B0C489" w14:textId="3C3A380E" w:rsidR="00116B4E" w:rsidRPr="007367E0" w:rsidRDefault="00834952" w:rsidP="00116B4E">
      <w:pPr>
        <w:spacing w:line="480" w:lineRule="auto"/>
        <w:jc w:val="both"/>
        <w:rPr>
          <w:rFonts w:ascii="Arial" w:hAnsi="Arial" w:cs="Arial"/>
          <w:sz w:val="22"/>
          <w:szCs w:val="22"/>
        </w:rPr>
      </w:pPr>
      <w:r>
        <w:rPr>
          <w:rFonts w:ascii="Arial" w:hAnsi="Arial" w:cs="Arial"/>
          <w:sz w:val="22"/>
          <w:szCs w:val="22"/>
          <w:vertAlign w:val="superscript"/>
        </w:rPr>
        <w:t>5</w:t>
      </w:r>
      <w:r w:rsidR="00116B4E" w:rsidRPr="007367E0">
        <w:rPr>
          <w:rFonts w:ascii="Arial" w:hAnsi="Arial" w:cs="Arial"/>
          <w:sz w:val="22"/>
          <w:szCs w:val="22"/>
        </w:rPr>
        <w:t xml:space="preserve">Department of </w:t>
      </w:r>
      <w:r w:rsidR="00ED32F9">
        <w:rPr>
          <w:rFonts w:ascii="Arial" w:hAnsi="Arial" w:cs="Arial"/>
          <w:sz w:val="22"/>
          <w:szCs w:val="22"/>
        </w:rPr>
        <w:t>Medicine</w:t>
      </w:r>
      <w:r w:rsidR="00116B4E" w:rsidRPr="007367E0">
        <w:rPr>
          <w:rFonts w:ascii="Arial" w:hAnsi="Arial" w:cs="Arial"/>
          <w:sz w:val="22"/>
          <w:szCs w:val="22"/>
        </w:rPr>
        <w:t xml:space="preserve">, </w:t>
      </w:r>
      <w:r w:rsidR="00ED32F9">
        <w:rPr>
          <w:rFonts w:ascii="Arial" w:hAnsi="Arial" w:cs="Arial"/>
          <w:sz w:val="22"/>
          <w:szCs w:val="22"/>
        </w:rPr>
        <w:t xml:space="preserve">School of Medicine, </w:t>
      </w:r>
      <w:r w:rsidR="00116B4E" w:rsidRPr="007367E0">
        <w:rPr>
          <w:rFonts w:ascii="Arial" w:hAnsi="Arial" w:cs="Arial"/>
          <w:sz w:val="22"/>
          <w:szCs w:val="22"/>
        </w:rPr>
        <w:t>University of Pittsburgh</w:t>
      </w:r>
      <w:r w:rsidR="00ED32F9">
        <w:rPr>
          <w:rFonts w:ascii="Arial" w:hAnsi="Arial" w:cs="Arial"/>
          <w:sz w:val="22"/>
          <w:szCs w:val="22"/>
        </w:rPr>
        <w:t>,</w:t>
      </w:r>
      <w:r w:rsidR="00ED32F9" w:rsidRPr="00ED32F9">
        <w:rPr>
          <w:rFonts w:ascii="Arial" w:hAnsi="Arial" w:cs="Arial"/>
          <w:sz w:val="22"/>
          <w:szCs w:val="22"/>
        </w:rPr>
        <w:t xml:space="preserve"> </w:t>
      </w:r>
      <w:r w:rsidR="00ED32F9" w:rsidRPr="007367E0">
        <w:rPr>
          <w:rFonts w:ascii="Arial" w:hAnsi="Arial" w:cs="Arial"/>
          <w:sz w:val="22"/>
          <w:szCs w:val="22"/>
        </w:rPr>
        <w:t>PA 15232, USA</w:t>
      </w:r>
    </w:p>
    <w:p w14:paraId="2F849BA8" w14:textId="72C0739C" w:rsidR="00ED32F9" w:rsidRDefault="00116B4E" w:rsidP="00ED32F9">
      <w:pPr>
        <w:spacing w:line="480" w:lineRule="auto"/>
        <w:jc w:val="both"/>
        <w:rPr>
          <w:rFonts w:ascii="Arial" w:hAnsi="Arial" w:cs="Arial"/>
          <w:sz w:val="22"/>
          <w:szCs w:val="22"/>
        </w:rPr>
      </w:pPr>
      <w:r w:rsidRPr="00A54AA4">
        <w:rPr>
          <w:rFonts w:ascii="Arial" w:hAnsi="Arial" w:cs="Arial"/>
          <w:sz w:val="22"/>
          <w:szCs w:val="22"/>
          <w:vertAlign w:val="superscript"/>
        </w:rPr>
        <w:t>6</w:t>
      </w:r>
      <w:r w:rsidRPr="007367E0">
        <w:rPr>
          <w:rFonts w:ascii="Arial" w:hAnsi="Arial" w:cs="Arial"/>
          <w:sz w:val="22"/>
          <w:szCs w:val="22"/>
        </w:rPr>
        <w:t>UPMC Hillman Cancer Center, University of Pittsburgh</w:t>
      </w:r>
      <w:r w:rsidR="00ED32F9">
        <w:rPr>
          <w:rFonts w:ascii="Arial" w:hAnsi="Arial" w:cs="Arial"/>
          <w:sz w:val="22"/>
          <w:szCs w:val="22"/>
        </w:rPr>
        <w:t>,</w:t>
      </w:r>
      <w:r w:rsidR="00ED32F9" w:rsidRPr="00ED32F9">
        <w:rPr>
          <w:rFonts w:ascii="Arial" w:hAnsi="Arial" w:cs="Arial"/>
          <w:sz w:val="22"/>
          <w:szCs w:val="22"/>
        </w:rPr>
        <w:t xml:space="preserve"> </w:t>
      </w:r>
      <w:r w:rsidR="00ED32F9" w:rsidRPr="007367E0">
        <w:rPr>
          <w:rFonts w:ascii="Arial" w:hAnsi="Arial" w:cs="Arial"/>
          <w:sz w:val="22"/>
          <w:szCs w:val="22"/>
        </w:rPr>
        <w:t>PA 15232, USA</w:t>
      </w:r>
    </w:p>
    <w:p w14:paraId="125C8766" w14:textId="0D5436A1" w:rsidR="00116B4E" w:rsidRPr="007367E0" w:rsidRDefault="00116B4E" w:rsidP="00116B4E">
      <w:pPr>
        <w:spacing w:line="480" w:lineRule="auto"/>
        <w:jc w:val="both"/>
        <w:rPr>
          <w:rFonts w:ascii="Arial" w:hAnsi="Arial" w:cs="Arial"/>
          <w:sz w:val="22"/>
          <w:szCs w:val="22"/>
        </w:rPr>
      </w:pPr>
    </w:p>
    <w:p w14:paraId="1E9F9071" w14:textId="6A74F034" w:rsidR="00834952" w:rsidRDefault="00834952" w:rsidP="00A54AA4">
      <w:pPr>
        <w:spacing w:line="480" w:lineRule="auto"/>
        <w:jc w:val="both"/>
        <w:rPr>
          <w:rFonts w:ascii="Arial" w:hAnsi="Arial" w:cs="Arial"/>
        </w:rPr>
      </w:pPr>
    </w:p>
    <w:p w14:paraId="232FDABA" w14:textId="11AAE602" w:rsidR="00834952" w:rsidRDefault="00834952" w:rsidP="00834952">
      <w:pPr>
        <w:spacing w:line="480" w:lineRule="auto"/>
        <w:rPr>
          <w:rFonts w:ascii="Arial" w:hAnsi="Arial" w:cs="Arial"/>
        </w:rPr>
      </w:pPr>
      <w:r w:rsidRPr="00834952">
        <w:rPr>
          <w:rFonts w:ascii="Arial" w:hAnsi="Arial" w:cs="Arial"/>
          <w:vertAlign w:val="superscript"/>
        </w:rPr>
        <w:t>§</w:t>
      </w:r>
      <w:r w:rsidRPr="00834952">
        <w:rPr>
          <w:rFonts w:ascii="Arial" w:hAnsi="Arial" w:cs="Arial"/>
          <w:b/>
          <w:bCs/>
        </w:rPr>
        <w:t>Correspondence</w:t>
      </w:r>
      <w:r>
        <w:rPr>
          <w:rFonts w:ascii="Arial" w:hAnsi="Arial" w:cs="Arial"/>
        </w:rPr>
        <w:t xml:space="preserve"> should be addressed to </w:t>
      </w:r>
      <w:r w:rsidR="00116B4E">
        <w:rPr>
          <w:rFonts w:ascii="Arial" w:hAnsi="Arial" w:cs="Arial"/>
        </w:rPr>
        <w:t>Mario Flores (</w:t>
      </w:r>
      <w:hyperlink r:id="rId11" w:history="1">
        <w:r w:rsidR="00116B4E" w:rsidRPr="00C56AE2">
          <w:rPr>
            <w:rStyle w:val="Hyperlink"/>
            <w:rFonts w:ascii="Arial" w:hAnsi="Arial" w:cs="Arial"/>
          </w:rPr>
          <w:t>mario.flores@utsa.edu</w:t>
        </w:r>
      </w:hyperlink>
      <w:r w:rsidR="00116B4E">
        <w:rPr>
          <w:rFonts w:ascii="Arial" w:hAnsi="Arial" w:cs="Arial"/>
        </w:rPr>
        <w:t xml:space="preserve">); </w:t>
      </w:r>
      <w:proofErr w:type="spellStart"/>
      <w:r w:rsidR="00F506E3">
        <w:rPr>
          <w:rFonts w:ascii="Arial" w:hAnsi="Arial" w:cs="Arial"/>
        </w:rPr>
        <w:t>Yidong</w:t>
      </w:r>
      <w:proofErr w:type="spellEnd"/>
      <w:r w:rsidR="00F506E3">
        <w:rPr>
          <w:rFonts w:ascii="Arial" w:hAnsi="Arial" w:cs="Arial"/>
        </w:rPr>
        <w:t xml:space="preserve"> Chen (</w:t>
      </w:r>
      <w:hyperlink r:id="rId12" w:history="1">
        <w:r w:rsidR="00F506E3" w:rsidRPr="00C56AE2">
          <w:rPr>
            <w:rStyle w:val="Hyperlink"/>
            <w:rFonts w:ascii="Arial" w:hAnsi="Arial" w:cs="Arial"/>
          </w:rPr>
          <w:t>cheny8@uthscsa.edu</w:t>
        </w:r>
      </w:hyperlink>
      <w:r w:rsidR="00F506E3">
        <w:rPr>
          <w:rFonts w:ascii="Arial" w:hAnsi="Arial" w:cs="Arial"/>
        </w:rPr>
        <w:t xml:space="preserve">); </w:t>
      </w:r>
      <w:r>
        <w:rPr>
          <w:rFonts w:ascii="Arial" w:hAnsi="Arial" w:cs="Arial"/>
        </w:rPr>
        <w:t>Yufei Huan</w:t>
      </w:r>
      <w:r w:rsidR="00F506E3">
        <w:rPr>
          <w:rFonts w:ascii="Arial" w:hAnsi="Arial" w:cs="Arial"/>
        </w:rPr>
        <w:t xml:space="preserve"> (yuh119@pitt.edu</w:t>
      </w:r>
      <w:r>
        <w:rPr>
          <w:rFonts w:ascii="Arial" w:hAnsi="Arial" w:cs="Arial"/>
        </w:rPr>
        <w:t>)</w:t>
      </w:r>
    </w:p>
    <w:p w14:paraId="54ED0723" w14:textId="77777777" w:rsidR="00834952" w:rsidRDefault="00834952" w:rsidP="00834952">
      <w:pPr>
        <w:spacing w:line="480" w:lineRule="auto"/>
        <w:rPr>
          <w:rFonts w:ascii="Arial" w:hAnsi="Arial" w:cs="Arial"/>
        </w:rPr>
      </w:pPr>
    </w:p>
    <w:p w14:paraId="556ACC1F" w14:textId="73157D59" w:rsidR="00834952" w:rsidRPr="00347DD2" w:rsidRDefault="00834952" w:rsidP="00834952">
      <w:pPr>
        <w:spacing w:line="480" w:lineRule="auto"/>
        <w:rPr>
          <w:rFonts w:ascii="Arial" w:hAnsi="Arial" w:cs="Arial"/>
        </w:rPr>
      </w:pPr>
      <w:r w:rsidRPr="00834952">
        <w:rPr>
          <w:rFonts w:ascii="Arial" w:hAnsi="Arial" w:cs="Arial"/>
          <w:b/>
          <w:bCs/>
        </w:rPr>
        <w:t>Running title</w:t>
      </w:r>
      <w:r>
        <w:rPr>
          <w:rFonts w:ascii="Arial" w:hAnsi="Arial" w:cs="Arial"/>
        </w:rPr>
        <w:t>: Deep learning for single-cell RNA-seq analysis</w:t>
      </w:r>
    </w:p>
    <w:p w14:paraId="2080A7D9" w14:textId="77777777" w:rsidR="00834952" w:rsidRDefault="00834952" w:rsidP="00834952">
      <w:pPr>
        <w:spacing w:line="480" w:lineRule="auto"/>
        <w:rPr>
          <w:rFonts w:ascii="Arial" w:hAnsi="Arial" w:cs="Arial"/>
          <w:b/>
          <w:bCs/>
          <w:sz w:val="22"/>
          <w:szCs w:val="22"/>
        </w:rPr>
      </w:pPr>
    </w:p>
    <w:p w14:paraId="02D16BE7" w14:textId="012EF98D" w:rsidR="000412CC" w:rsidRPr="00834952" w:rsidRDefault="00834952" w:rsidP="00834952">
      <w:pPr>
        <w:spacing w:line="480" w:lineRule="auto"/>
        <w:rPr>
          <w:rFonts w:ascii="Arial" w:hAnsi="Arial" w:cs="Arial"/>
          <w:sz w:val="22"/>
          <w:szCs w:val="22"/>
        </w:rPr>
      </w:pPr>
      <w:r w:rsidRPr="00A54AA4">
        <w:rPr>
          <w:rFonts w:ascii="Arial" w:hAnsi="Arial" w:cs="Arial"/>
          <w:b/>
          <w:bCs/>
          <w:sz w:val="22"/>
          <w:szCs w:val="22"/>
        </w:rPr>
        <w:t>Mario Flores</w:t>
      </w:r>
      <w:r w:rsidRPr="000412CC">
        <w:rPr>
          <w:rFonts w:ascii="Arial" w:hAnsi="Arial" w:cs="Arial"/>
          <w:sz w:val="22"/>
          <w:szCs w:val="22"/>
        </w:rPr>
        <w:t xml:space="preserve">, </w:t>
      </w:r>
      <w:r w:rsidR="001B6F5A" w:rsidRPr="000412CC">
        <w:rPr>
          <w:rFonts w:ascii="Arial" w:hAnsi="Arial" w:cs="Arial"/>
          <w:sz w:val="22"/>
          <w:szCs w:val="22"/>
        </w:rPr>
        <w:t xml:space="preserve">PhD, </w:t>
      </w:r>
      <w:r w:rsidR="000412CC" w:rsidRPr="00F506E3">
        <w:rPr>
          <w:rFonts w:ascii="Arial" w:hAnsi="Arial" w:cs="Arial"/>
          <w:sz w:val="22"/>
          <w:szCs w:val="22"/>
        </w:rPr>
        <w:t>is a</w:t>
      </w:r>
      <w:r w:rsidR="00611B00">
        <w:rPr>
          <w:rFonts w:ascii="Arial" w:hAnsi="Arial" w:cs="Arial"/>
          <w:sz w:val="22"/>
          <w:szCs w:val="22"/>
        </w:rPr>
        <w:t xml:space="preserve">n Assistant </w:t>
      </w:r>
      <w:r w:rsidR="000412CC" w:rsidRPr="00F506E3">
        <w:rPr>
          <w:rFonts w:ascii="Arial" w:hAnsi="Arial" w:cs="Arial"/>
          <w:sz w:val="22"/>
          <w:szCs w:val="22"/>
        </w:rPr>
        <w:t xml:space="preserve">Professor in the Department of Electrical and Computer Engineering at the University of Texas at San Antonio, and joint program Faculty of Biomedical Engineering at the University of Texas Health </w:t>
      </w:r>
      <w:r w:rsidR="00611B00">
        <w:rPr>
          <w:rFonts w:ascii="Arial" w:hAnsi="Arial" w:cs="Arial"/>
          <w:sz w:val="22"/>
          <w:szCs w:val="22"/>
        </w:rPr>
        <w:t>San Antonio</w:t>
      </w:r>
      <w:r w:rsidR="000412CC" w:rsidRPr="00F506E3">
        <w:rPr>
          <w:rFonts w:ascii="Arial" w:hAnsi="Arial" w:cs="Arial"/>
          <w:sz w:val="22"/>
          <w:szCs w:val="22"/>
        </w:rPr>
        <w:t xml:space="preserve">. </w:t>
      </w:r>
      <w:r w:rsidR="00611B00">
        <w:rPr>
          <w:rFonts w:ascii="Arial" w:hAnsi="Arial" w:cs="Arial"/>
          <w:sz w:val="22"/>
          <w:szCs w:val="22"/>
        </w:rPr>
        <w:t>Before joined ECE, h</w:t>
      </w:r>
      <w:r w:rsidR="000412CC" w:rsidRPr="00F506E3">
        <w:rPr>
          <w:rFonts w:ascii="Arial" w:hAnsi="Arial" w:cs="Arial"/>
          <w:sz w:val="22"/>
          <w:szCs w:val="22"/>
        </w:rPr>
        <w:t xml:space="preserve">e </w:t>
      </w:r>
      <w:r w:rsidR="00611B00">
        <w:rPr>
          <w:rFonts w:ascii="Arial" w:hAnsi="Arial" w:cs="Arial"/>
          <w:sz w:val="22"/>
          <w:szCs w:val="22"/>
        </w:rPr>
        <w:t>was</w:t>
      </w:r>
      <w:r w:rsidR="000412CC" w:rsidRPr="00F506E3">
        <w:rPr>
          <w:rFonts w:ascii="Arial" w:hAnsi="Arial" w:cs="Arial"/>
          <w:sz w:val="22"/>
          <w:szCs w:val="22"/>
        </w:rPr>
        <w:t xml:space="preserve"> a </w:t>
      </w:r>
      <w:r w:rsidR="000412CC" w:rsidRPr="00F506E3">
        <w:rPr>
          <w:rFonts w:ascii="Arial" w:hAnsi="Arial" w:cs="Arial"/>
          <w:sz w:val="22"/>
          <w:szCs w:val="22"/>
        </w:rPr>
        <w:lastRenderedPageBreak/>
        <w:t>postdoctoral fellow at the National Center for Biotechnology Information of the National Institutes of Health from 2015 to 2019. His research focuses on DNA and RNA sequence methods, transcriptomics analysis, epigenetics, comparative genomics, and deep learning to study mechanisms of gene regulation</w:t>
      </w:r>
      <w:r w:rsidR="00611B00">
        <w:rPr>
          <w:rFonts w:ascii="Arial" w:hAnsi="Arial" w:cs="Arial"/>
          <w:sz w:val="22"/>
          <w:szCs w:val="22"/>
        </w:rPr>
        <w:t xml:space="preserve">, </w:t>
      </w:r>
      <w:r w:rsidR="00802983">
        <w:rPr>
          <w:rFonts w:ascii="Arial" w:hAnsi="Arial" w:cs="Arial"/>
          <w:sz w:val="22"/>
          <w:szCs w:val="22"/>
        </w:rPr>
        <w:t>single-cell</w:t>
      </w:r>
      <w:r w:rsidR="000412CC" w:rsidRPr="00F506E3">
        <w:rPr>
          <w:rFonts w:ascii="Arial" w:hAnsi="Arial" w:cs="Arial"/>
          <w:sz w:val="22"/>
          <w:szCs w:val="22"/>
        </w:rPr>
        <w:t xml:space="preserve"> RNA-</w:t>
      </w:r>
      <w:r w:rsidR="00611B00">
        <w:rPr>
          <w:rFonts w:ascii="Arial" w:hAnsi="Arial" w:cs="Arial"/>
          <w:sz w:val="22"/>
          <w:szCs w:val="22"/>
        </w:rPr>
        <w:t>s</w:t>
      </w:r>
      <w:r w:rsidR="000412CC" w:rsidRPr="00F506E3">
        <w:rPr>
          <w:rFonts w:ascii="Arial" w:hAnsi="Arial" w:cs="Arial"/>
          <w:sz w:val="22"/>
          <w:szCs w:val="22"/>
        </w:rPr>
        <w:t>eq</w:t>
      </w:r>
      <w:r w:rsidR="00802983">
        <w:rPr>
          <w:rFonts w:ascii="Arial" w:hAnsi="Arial" w:cs="Arial"/>
          <w:sz w:val="22"/>
          <w:szCs w:val="22"/>
        </w:rPr>
        <w:t>,</w:t>
      </w:r>
      <w:r w:rsidR="000412CC" w:rsidRPr="00F506E3">
        <w:rPr>
          <w:rFonts w:ascii="Arial" w:hAnsi="Arial" w:cs="Arial"/>
          <w:sz w:val="22"/>
          <w:szCs w:val="22"/>
        </w:rPr>
        <w:t xml:space="preserve"> and Natural Language Processing.</w:t>
      </w:r>
    </w:p>
    <w:p w14:paraId="0F8C750C" w14:textId="1A9AD362" w:rsidR="00BE2AC6" w:rsidRDefault="00BE2AC6" w:rsidP="00BE2AC6">
      <w:pPr>
        <w:spacing w:line="480" w:lineRule="auto"/>
        <w:rPr>
          <w:rFonts w:ascii="Arial" w:hAnsi="Arial" w:cs="Arial"/>
          <w:sz w:val="22"/>
          <w:szCs w:val="22"/>
        </w:rPr>
      </w:pPr>
      <w:proofErr w:type="spellStart"/>
      <w:r>
        <w:rPr>
          <w:rFonts w:ascii="Arial" w:hAnsi="Arial" w:cs="Arial"/>
          <w:b/>
          <w:bCs/>
          <w:sz w:val="22"/>
          <w:szCs w:val="22"/>
        </w:rPr>
        <w:t>Zhentao</w:t>
      </w:r>
      <w:proofErr w:type="spellEnd"/>
      <w:r w:rsidRPr="00834952">
        <w:rPr>
          <w:rFonts w:ascii="Arial" w:hAnsi="Arial" w:cs="Arial"/>
          <w:b/>
          <w:bCs/>
          <w:sz w:val="22"/>
          <w:szCs w:val="22"/>
        </w:rPr>
        <w:t xml:space="preserve"> Liu</w:t>
      </w:r>
      <w:r w:rsidRPr="00834952">
        <w:rPr>
          <w:rFonts w:ascii="Arial" w:hAnsi="Arial" w:cs="Arial"/>
          <w:sz w:val="22"/>
          <w:szCs w:val="22"/>
        </w:rPr>
        <w:t xml:space="preserve"> </w:t>
      </w:r>
      <w:r w:rsidRPr="001B6F5A">
        <w:rPr>
          <w:rFonts w:ascii="Arial" w:hAnsi="Arial" w:cs="Arial"/>
          <w:sz w:val="22"/>
          <w:szCs w:val="22"/>
        </w:rPr>
        <w:t xml:space="preserve">is a PhD </w:t>
      </w:r>
      <w:r>
        <w:rPr>
          <w:rFonts w:ascii="Arial" w:hAnsi="Arial" w:cs="Arial"/>
          <w:sz w:val="22"/>
          <w:szCs w:val="22"/>
        </w:rPr>
        <w:t>student</w:t>
      </w:r>
      <w:r w:rsidRPr="001B6F5A">
        <w:rPr>
          <w:rFonts w:ascii="Arial" w:hAnsi="Arial" w:cs="Arial"/>
          <w:sz w:val="22"/>
          <w:szCs w:val="22"/>
        </w:rPr>
        <w:t xml:space="preserve"> in </w:t>
      </w:r>
      <w:r>
        <w:rPr>
          <w:rFonts w:ascii="Arial" w:hAnsi="Arial" w:cs="Arial"/>
          <w:sz w:val="22"/>
          <w:szCs w:val="22"/>
        </w:rPr>
        <w:t xml:space="preserve">the Department of Electrical and Computer Engineering, </w:t>
      </w:r>
      <w:r w:rsidR="007801B7">
        <w:rPr>
          <w:rFonts w:ascii="Arial" w:hAnsi="Arial" w:cs="Arial"/>
          <w:sz w:val="22"/>
          <w:szCs w:val="22"/>
        </w:rPr>
        <w:t>the University of Texas</w:t>
      </w:r>
      <w:r>
        <w:rPr>
          <w:rFonts w:ascii="Arial" w:hAnsi="Arial" w:cs="Arial"/>
          <w:sz w:val="22"/>
          <w:szCs w:val="22"/>
        </w:rPr>
        <w:t xml:space="preserve"> </w:t>
      </w:r>
      <w:r w:rsidR="004020D4">
        <w:rPr>
          <w:rFonts w:ascii="Arial" w:hAnsi="Arial" w:cs="Arial"/>
          <w:sz w:val="22"/>
          <w:szCs w:val="22"/>
        </w:rPr>
        <w:t xml:space="preserve">at </w:t>
      </w:r>
      <w:r>
        <w:rPr>
          <w:rFonts w:ascii="Arial" w:hAnsi="Arial" w:cs="Arial"/>
          <w:sz w:val="22"/>
          <w:szCs w:val="22"/>
        </w:rPr>
        <w:t xml:space="preserve">San Antonio. His research </w:t>
      </w:r>
      <w:r w:rsidR="00802983">
        <w:rPr>
          <w:rFonts w:ascii="Arial" w:hAnsi="Arial" w:cs="Arial"/>
          <w:sz w:val="22"/>
          <w:szCs w:val="22"/>
        </w:rPr>
        <w:t>focuses</w:t>
      </w:r>
      <w:r>
        <w:rPr>
          <w:rFonts w:ascii="Arial" w:hAnsi="Arial" w:cs="Arial"/>
          <w:sz w:val="22"/>
          <w:szCs w:val="22"/>
        </w:rPr>
        <w:t xml:space="preserve"> on deep learning for cancer genomics and drug response prediction. </w:t>
      </w:r>
    </w:p>
    <w:p w14:paraId="7989B865" w14:textId="0CF0DE07" w:rsidR="004020D4" w:rsidRDefault="00BE2AC6" w:rsidP="004020D4">
      <w:pPr>
        <w:spacing w:line="480" w:lineRule="auto"/>
        <w:rPr>
          <w:rFonts w:ascii="Arial" w:hAnsi="Arial" w:cs="Arial"/>
          <w:sz w:val="22"/>
          <w:szCs w:val="22"/>
        </w:rPr>
      </w:pPr>
      <w:r w:rsidRPr="00834952">
        <w:rPr>
          <w:rFonts w:ascii="Arial" w:hAnsi="Arial" w:cs="Arial"/>
          <w:b/>
          <w:bCs/>
          <w:sz w:val="22"/>
          <w:szCs w:val="22"/>
        </w:rPr>
        <w:t>Tinghe Zhang</w:t>
      </w:r>
      <w:r w:rsidRPr="00834952">
        <w:rPr>
          <w:rFonts w:ascii="Arial" w:hAnsi="Arial" w:cs="Arial"/>
          <w:sz w:val="22"/>
          <w:szCs w:val="22"/>
        </w:rPr>
        <w:t xml:space="preserve"> </w:t>
      </w:r>
      <w:r w:rsidRPr="001B6F5A">
        <w:rPr>
          <w:rFonts w:ascii="Arial" w:hAnsi="Arial" w:cs="Arial"/>
          <w:sz w:val="22"/>
          <w:szCs w:val="22"/>
        </w:rPr>
        <w:t xml:space="preserve">is a PhD </w:t>
      </w:r>
      <w:r w:rsidR="004020D4">
        <w:rPr>
          <w:rFonts w:ascii="Arial" w:hAnsi="Arial" w:cs="Arial"/>
          <w:sz w:val="22"/>
          <w:szCs w:val="22"/>
        </w:rPr>
        <w:t xml:space="preserve">student </w:t>
      </w:r>
      <w:r w:rsidRPr="001B6F5A">
        <w:rPr>
          <w:rFonts w:ascii="Arial" w:hAnsi="Arial" w:cs="Arial"/>
          <w:sz w:val="22"/>
          <w:szCs w:val="22"/>
        </w:rPr>
        <w:t xml:space="preserve">in </w:t>
      </w:r>
      <w:r>
        <w:rPr>
          <w:rFonts w:ascii="Arial" w:hAnsi="Arial" w:cs="Arial"/>
          <w:sz w:val="22"/>
          <w:szCs w:val="22"/>
        </w:rPr>
        <w:t xml:space="preserve">the Department of Electrical and Computer Engineering, </w:t>
      </w:r>
      <w:r w:rsidR="007801B7">
        <w:rPr>
          <w:rFonts w:ascii="Arial" w:hAnsi="Arial" w:cs="Arial"/>
          <w:sz w:val="22"/>
          <w:szCs w:val="22"/>
        </w:rPr>
        <w:t>the University of Texas</w:t>
      </w:r>
      <w:r>
        <w:rPr>
          <w:rFonts w:ascii="Arial" w:hAnsi="Arial" w:cs="Arial"/>
          <w:sz w:val="22"/>
          <w:szCs w:val="22"/>
        </w:rPr>
        <w:t xml:space="preserve"> </w:t>
      </w:r>
      <w:r w:rsidR="004020D4">
        <w:rPr>
          <w:rFonts w:ascii="Arial" w:hAnsi="Arial" w:cs="Arial"/>
          <w:sz w:val="22"/>
          <w:szCs w:val="22"/>
        </w:rPr>
        <w:t xml:space="preserve">at </w:t>
      </w:r>
      <w:r>
        <w:rPr>
          <w:rFonts w:ascii="Arial" w:hAnsi="Arial" w:cs="Arial"/>
          <w:sz w:val="22"/>
          <w:szCs w:val="22"/>
        </w:rPr>
        <w:t>San Antonio.</w:t>
      </w:r>
      <w:r w:rsidR="004020D4">
        <w:rPr>
          <w:rFonts w:ascii="Arial" w:hAnsi="Arial" w:cs="Arial"/>
          <w:sz w:val="22"/>
          <w:szCs w:val="22"/>
        </w:rPr>
        <w:t xml:space="preserve"> His research </w:t>
      </w:r>
      <w:r w:rsidR="00802983">
        <w:rPr>
          <w:rFonts w:ascii="Arial" w:hAnsi="Arial" w:cs="Arial"/>
          <w:sz w:val="22"/>
          <w:szCs w:val="22"/>
        </w:rPr>
        <w:t>focuses</w:t>
      </w:r>
      <w:r w:rsidR="004020D4">
        <w:rPr>
          <w:rFonts w:ascii="Arial" w:hAnsi="Arial" w:cs="Arial"/>
          <w:sz w:val="22"/>
          <w:szCs w:val="22"/>
        </w:rPr>
        <w:t xml:space="preserve"> on deep learning for cancer genomics and drug response prediction. </w:t>
      </w:r>
    </w:p>
    <w:p w14:paraId="07796554" w14:textId="6AABC22F" w:rsidR="002C30C4" w:rsidRDefault="004020D4" w:rsidP="002C30C4">
      <w:pPr>
        <w:spacing w:line="480" w:lineRule="auto"/>
        <w:rPr>
          <w:rFonts w:ascii="Arial" w:hAnsi="Arial" w:cs="Arial"/>
          <w:sz w:val="22"/>
          <w:szCs w:val="22"/>
        </w:rPr>
      </w:pPr>
      <w:r w:rsidRPr="00834952">
        <w:rPr>
          <w:rFonts w:ascii="Arial" w:hAnsi="Arial" w:cs="Arial"/>
          <w:b/>
          <w:bCs/>
          <w:sz w:val="22"/>
          <w:szCs w:val="22"/>
        </w:rPr>
        <w:t xml:space="preserve">Md </w:t>
      </w:r>
      <w:proofErr w:type="spellStart"/>
      <w:r w:rsidRPr="00834952">
        <w:rPr>
          <w:rFonts w:ascii="Arial" w:hAnsi="Arial" w:cs="Arial"/>
          <w:b/>
          <w:bCs/>
          <w:sz w:val="22"/>
          <w:szCs w:val="22"/>
        </w:rPr>
        <w:t>Musaddaqui</w:t>
      </w:r>
      <w:proofErr w:type="spellEnd"/>
      <w:r w:rsidRPr="00834952">
        <w:rPr>
          <w:rFonts w:ascii="Arial" w:hAnsi="Arial" w:cs="Arial"/>
          <w:b/>
          <w:bCs/>
          <w:sz w:val="22"/>
          <w:szCs w:val="22"/>
        </w:rPr>
        <w:t xml:space="preserve"> Hasib</w:t>
      </w:r>
      <w:r w:rsidRPr="00834952">
        <w:rPr>
          <w:rFonts w:ascii="Arial" w:hAnsi="Arial" w:cs="Arial"/>
          <w:sz w:val="22"/>
          <w:szCs w:val="22"/>
        </w:rPr>
        <w:t xml:space="preserve"> </w:t>
      </w:r>
      <w:r w:rsidRPr="001B6F5A">
        <w:rPr>
          <w:rFonts w:ascii="Arial" w:hAnsi="Arial" w:cs="Arial"/>
          <w:sz w:val="22"/>
          <w:szCs w:val="22"/>
        </w:rPr>
        <w:t xml:space="preserve">is a PhD </w:t>
      </w:r>
      <w:r>
        <w:rPr>
          <w:rFonts w:ascii="Arial" w:hAnsi="Arial" w:cs="Arial"/>
          <w:sz w:val="22"/>
          <w:szCs w:val="22"/>
        </w:rPr>
        <w:t>student</w:t>
      </w:r>
      <w:r w:rsidRPr="001B6F5A">
        <w:rPr>
          <w:rFonts w:ascii="Arial" w:hAnsi="Arial" w:cs="Arial"/>
          <w:sz w:val="22"/>
          <w:szCs w:val="22"/>
        </w:rPr>
        <w:t xml:space="preserve"> in </w:t>
      </w:r>
      <w:r>
        <w:rPr>
          <w:rFonts w:ascii="Arial" w:hAnsi="Arial" w:cs="Arial"/>
          <w:sz w:val="22"/>
          <w:szCs w:val="22"/>
        </w:rPr>
        <w:t xml:space="preserve">the Department of Electrical and Computer Engineering, </w:t>
      </w:r>
      <w:r w:rsidR="007801B7">
        <w:rPr>
          <w:rFonts w:ascii="Arial" w:hAnsi="Arial" w:cs="Arial"/>
          <w:sz w:val="22"/>
          <w:szCs w:val="22"/>
        </w:rPr>
        <w:t>the University of Texas</w:t>
      </w:r>
      <w:r>
        <w:rPr>
          <w:rFonts w:ascii="Arial" w:hAnsi="Arial" w:cs="Arial"/>
          <w:sz w:val="22"/>
          <w:szCs w:val="22"/>
        </w:rPr>
        <w:t xml:space="preserve"> at San Antonio.</w:t>
      </w:r>
      <w:r w:rsidR="002C30C4">
        <w:rPr>
          <w:rFonts w:ascii="Arial" w:hAnsi="Arial" w:cs="Arial"/>
          <w:sz w:val="22"/>
          <w:szCs w:val="22"/>
        </w:rPr>
        <w:t xml:space="preserve"> His research </w:t>
      </w:r>
      <w:r w:rsidR="00802983">
        <w:rPr>
          <w:rFonts w:ascii="Arial" w:hAnsi="Arial" w:cs="Arial"/>
          <w:sz w:val="22"/>
          <w:szCs w:val="22"/>
        </w:rPr>
        <w:t>focuses</w:t>
      </w:r>
      <w:r w:rsidR="002C30C4">
        <w:rPr>
          <w:rFonts w:ascii="Arial" w:hAnsi="Arial" w:cs="Arial"/>
          <w:sz w:val="22"/>
          <w:szCs w:val="22"/>
        </w:rPr>
        <w:t xml:space="preserve"> on interpretable deep learning for cancer genomics. </w:t>
      </w:r>
    </w:p>
    <w:p w14:paraId="02399757" w14:textId="40AC18D7" w:rsidR="00834952" w:rsidRPr="00834952" w:rsidRDefault="00834952" w:rsidP="00834952">
      <w:pPr>
        <w:spacing w:line="480" w:lineRule="auto"/>
        <w:rPr>
          <w:rFonts w:ascii="Arial" w:hAnsi="Arial" w:cs="Arial"/>
          <w:sz w:val="22"/>
          <w:szCs w:val="22"/>
        </w:rPr>
      </w:pPr>
      <w:proofErr w:type="spellStart"/>
      <w:r w:rsidRPr="00834952">
        <w:rPr>
          <w:rFonts w:ascii="Arial" w:hAnsi="Arial" w:cs="Arial"/>
          <w:b/>
          <w:bCs/>
          <w:sz w:val="22"/>
          <w:szCs w:val="22"/>
        </w:rPr>
        <w:t>Zhenqing</w:t>
      </w:r>
      <w:proofErr w:type="spellEnd"/>
      <w:r w:rsidRPr="00834952">
        <w:rPr>
          <w:rFonts w:ascii="Arial" w:hAnsi="Arial" w:cs="Arial"/>
          <w:b/>
          <w:bCs/>
          <w:sz w:val="22"/>
          <w:szCs w:val="22"/>
        </w:rPr>
        <w:t xml:space="preserve"> Ye</w:t>
      </w:r>
      <w:r w:rsidRPr="00834952">
        <w:rPr>
          <w:rFonts w:ascii="Arial" w:hAnsi="Arial" w:cs="Arial"/>
          <w:sz w:val="22"/>
          <w:szCs w:val="22"/>
        </w:rPr>
        <w:t xml:space="preserve">, </w:t>
      </w:r>
      <w:r w:rsidR="001B6F5A">
        <w:rPr>
          <w:rFonts w:ascii="Arial" w:hAnsi="Arial" w:cs="Arial"/>
          <w:sz w:val="22"/>
          <w:szCs w:val="22"/>
        </w:rPr>
        <w:t xml:space="preserve">PhD, </w:t>
      </w:r>
      <w:r w:rsidR="001B6F5A" w:rsidRPr="00834952">
        <w:rPr>
          <w:rFonts w:ascii="Arial" w:hAnsi="Arial" w:cs="Arial"/>
          <w:sz w:val="22"/>
          <w:szCs w:val="22"/>
        </w:rPr>
        <w:t>is a</w:t>
      </w:r>
      <w:r w:rsidR="00611B00">
        <w:rPr>
          <w:rFonts w:ascii="Arial" w:hAnsi="Arial" w:cs="Arial"/>
          <w:sz w:val="22"/>
          <w:szCs w:val="22"/>
        </w:rPr>
        <w:t>n assistant p</w:t>
      </w:r>
      <w:r w:rsidR="001B6F5A" w:rsidRPr="00834952">
        <w:rPr>
          <w:rFonts w:ascii="Arial" w:hAnsi="Arial" w:cs="Arial"/>
          <w:sz w:val="22"/>
          <w:szCs w:val="22"/>
        </w:rPr>
        <w:t xml:space="preserve">rofessor in the Department of Population Health Sciences and the director of Computational Biology and Bioinformatics at </w:t>
      </w:r>
      <w:proofErr w:type="spellStart"/>
      <w:r w:rsidR="001B6F5A" w:rsidRPr="00834952">
        <w:rPr>
          <w:rFonts w:ascii="Arial" w:hAnsi="Arial" w:cs="Arial"/>
          <w:sz w:val="22"/>
          <w:szCs w:val="22"/>
        </w:rPr>
        <w:t>Greehey</w:t>
      </w:r>
      <w:proofErr w:type="spellEnd"/>
      <w:r w:rsidR="001B6F5A" w:rsidRPr="00834952">
        <w:rPr>
          <w:rFonts w:ascii="Arial" w:hAnsi="Arial" w:cs="Arial"/>
          <w:sz w:val="22"/>
          <w:szCs w:val="22"/>
        </w:rPr>
        <w:t xml:space="preserve"> Children’s Cancer Research Institute at the University of Texas Health San Antonio. His research </w:t>
      </w:r>
      <w:r w:rsidR="001B6F5A">
        <w:rPr>
          <w:rFonts w:ascii="Arial" w:hAnsi="Arial" w:cs="Arial"/>
          <w:sz w:val="22"/>
          <w:szCs w:val="22"/>
        </w:rPr>
        <w:t>focuses on computational methods on next generation sequencing and single-cell RNA-seq data analysis.</w:t>
      </w:r>
    </w:p>
    <w:p w14:paraId="01ADCE39" w14:textId="34768275" w:rsidR="00C75CB8" w:rsidRPr="00A54AA4" w:rsidRDefault="00C75CB8" w:rsidP="00834952">
      <w:pPr>
        <w:spacing w:line="480" w:lineRule="auto"/>
        <w:rPr>
          <w:rFonts w:ascii="Arial" w:hAnsi="Arial" w:cs="Arial"/>
          <w:sz w:val="22"/>
          <w:szCs w:val="22"/>
        </w:rPr>
      </w:pPr>
      <w:r>
        <w:rPr>
          <w:rFonts w:ascii="Arial" w:hAnsi="Arial" w:cs="Arial"/>
          <w:b/>
          <w:bCs/>
          <w:sz w:val="22"/>
          <w:szCs w:val="22"/>
        </w:rPr>
        <w:t>Sumin Jo</w:t>
      </w:r>
      <w:r w:rsidRPr="00834952">
        <w:rPr>
          <w:rFonts w:ascii="Arial" w:hAnsi="Arial" w:cs="Arial"/>
          <w:sz w:val="22"/>
          <w:szCs w:val="22"/>
        </w:rPr>
        <w:t xml:space="preserve"> </w:t>
      </w:r>
      <w:r w:rsidRPr="001B6F5A">
        <w:rPr>
          <w:rFonts w:ascii="Arial" w:hAnsi="Arial" w:cs="Arial"/>
          <w:sz w:val="22"/>
          <w:szCs w:val="22"/>
        </w:rPr>
        <w:t xml:space="preserve">is a PhD </w:t>
      </w:r>
      <w:r>
        <w:rPr>
          <w:rFonts w:ascii="Arial" w:hAnsi="Arial" w:cs="Arial"/>
          <w:sz w:val="22"/>
          <w:szCs w:val="22"/>
        </w:rPr>
        <w:t>student</w:t>
      </w:r>
      <w:r w:rsidRPr="001B6F5A">
        <w:rPr>
          <w:rFonts w:ascii="Arial" w:hAnsi="Arial" w:cs="Arial"/>
          <w:sz w:val="22"/>
          <w:szCs w:val="22"/>
        </w:rPr>
        <w:t xml:space="preserve"> in </w:t>
      </w:r>
      <w:r>
        <w:rPr>
          <w:rFonts w:ascii="Arial" w:hAnsi="Arial" w:cs="Arial"/>
          <w:sz w:val="22"/>
          <w:szCs w:val="22"/>
        </w:rPr>
        <w:t xml:space="preserve">the Department of Electrical and Computer Engineering, the University of Texas at San Antonio. </w:t>
      </w:r>
      <w:r w:rsidRPr="007367E0">
        <w:rPr>
          <w:rFonts w:ascii="Arial" w:hAnsi="Arial" w:cs="Arial"/>
          <w:sz w:val="22"/>
          <w:szCs w:val="22"/>
          <w:highlight w:val="yellow"/>
        </w:rPr>
        <w:t>Her research focuses on</w:t>
      </w:r>
      <w:r>
        <w:rPr>
          <w:rFonts w:ascii="Arial" w:hAnsi="Arial" w:cs="Arial"/>
          <w:sz w:val="22"/>
          <w:szCs w:val="22"/>
        </w:rPr>
        <w:t xml:space="preserve"> m</w:t>
      </w:r>
      <w:r w:rsidRPr="007367E0">
        <w:rPr>
          <w:rFonts w:ascii="Arial" w:hAnsi="Arial" w:cs="Arial"/>
          <w:sz w:val="22"/>
          <w:szCs w:val="22"/>
          <w:vertAlign w:val="superscript"/>
        </w:rPr>
        <w:t>6</w:t>
      </w:r>
      <w:r>
        <w:rPr>
          <w:rFonts w:ascii="Arial" w:hAnsi="Arial" w:cs="Arial"/>
          <w:sz w:val="22"/>
          <w:szCs w:val="22"/>
        </w:rPr>
        <w:t xml:space="preserve">A mRNA methylation and deep learning for biomedical applications. </w:t>
      </w:r>
    </w:p>
    <w:p w14:paraId="2F391130" w14:textId="6B1C50B7" w:rsidR="00834952" w:rsidRPr="00834952" w:rsidRDefault="00834952" w:rsidP="00834952">
      <w:pPr>
        <w:spacing w:line="480" w:lineRule="auto"/>
        <w:rPr>
          <w:rFonts w:ascii="Arial" w:hAnsi="Arial" w:cs="Arial"/>
          <w:sz w:val="22"/>
          <w:szCs w:val="22"/>
        </w:rPr>
      </w:pPr>
      <w:r w:rsidRPr="00834952">
        <w:rPr>
          <w:rFonts w:ascii="Arial" w:hAnsi="Arial" w:cs="Arial"/>
          <w:b/>
          <w:bCs/>
          <w:sz w:val="22"/>
          <w:szCs w:val="22"/>
        </w:rPr>
        <w:t>Karla Paniagua</w:t>
      </w:r>
      <w:r w:rsidRPr="00834952">
        <w:rPr>
          <w:rFonts w:ascii="Arial" w:hAnsi="Arial" w:cs="Arial"/>
          <w:sz w:val="22"/>
          <w:szCs w:val="22"/>
        </w:rPr>
        <w:t xml:space="preserve"> </w:t>
      </w:r>
      <w:r w:rsidR="001B6F5A" w:rsidRPr="001B6F5A">
        <w:rPr>
          <w:rFonts w:ascii="Arial" w:hAnsi="Arial" w:cs="Arial"/>
          <w:sz w:val="22"/>
          <w:szCs w:val="22"/>
        </w:rPr>
        <w:t xml:space="preserve">is a PhD </w:t>
      </w:r>
      <w:r w:rsidR="007801B7">
        <w:rPr>
          <w:rFonts w:ascii="Arial" w:hAnsi="Arial" w:cs="Arial"/>
          <w:sz w:val="22"/>
          <w:szCs w:val="22"/>
        </w:rPr>
        <w:t>student</w:t>
      </w:r>
      <w:r w:rsidR="007801B7" w:rsidRPr="001B6F5A">
        <w:rPr>
          <w:rFonts w:ascii="Arial" w:hAnsi="Arial" w:cs="Arial"/>
          <w:sz w:val="22"/>
          <w:szCs w:val="22"/>
        </w:rPr>
        <w:t xml:space="preserve"> </w:t>
      </w:r>
      <w:r w:rsidR="001B6F5A" w:rsidRPr="001B6F5A">
        <w:rPr>
          <w:rFonts w:ascii="Arial" w:hAnsi="Arial" w:cs="Arial"/>
          <w:sz w:val="22"/>
          <w:szCs w:val="22"/>
        </w:rPr>
        <w:t xml:space="preserve">in </w:t>
      </w:r>
      <w:r w:rsidR="001B6F5A">
        <w:rPr>
          <w:rFonts w:ascii="Arial" w:hAnsi="Arial" w:cs="Arial"/>
          <w:sz w:val="22"/>
          <w:szCs w:val="22"/>
        </w:rPr>
        <w:t xml:space="preserve">the Department of Electrical and Computer Engineering, </w:t>
      </w:r>
      <w:r w:rsidR="00C75CB8">
        <w:rPr>
          <w:rFonts w:ascii="Arial" w:hAnsi="Arial" w:cs="Arial"/>
          <w:sz w:val="22"/>
          <w:szCs w:val="22"/>
        </w:rPr>
        <w:t>the University of Texas at San Antonio</w:t>
      </w:r>
      <w:r w:rsidR="001B6F5A">
        <w:rPr>
          <w:rFonts w:ascii="Arial" w:hAnsi="Arial" w:cs="Arial"/>
          <w:sz w:val="22"/>
          <w:szCs w:val="22"/>
        </w:rPr>
        <w:t xml:space="preserve">. </w:t>
      </w:r>
      <w:r w:rsidR="007801B7" w:rsidRPr="00A54AA4">
        <w:rPr>
          <w:rFonts w:ascii="Arial" w:hAnsi="Arial" w:cs="Arial"/>
          <w:sz w:val="22"/>
          <w:szCs w:val="22"/>
          <w:highlight w:val="yellow"/>
        </w:rPr>
        <w:t>Her research focuses on</w:t>
      </w:r>
      <w:r w:rsidR="007801B7">
        <w:rPr>
          <w:rFonts w:ascii="Arial" w:hAnsi="Arial" w:cs="Arial"/>
          <w:sz w:val="22"/>
          <w:szCs w:val="22"/>
        </w:rPr>
        <w:t xml:space="preserve"> </w:t>
      </w:r>
    </w:p>
    <w:p w14:paraId="3183A776" w14:textId="40327370" w:rsidR="00834952" w:rsidRPr="00834952" w:rsidRDefault="00834952" w:rsidP="00834952">
      <w:pPr>
        <w:spacing w:line="480" w:lineRule="auto"/>
        <w:jc w:val="both"/>
        <w:rPr>
          <w:rFonts w:ascii="Arial" w:hAnsi="Arial" w:cs="Arial"/>
          <w:sz w:val="22"/>
          <w:szCs w:val="22"/>
        </w:rPr>
      </w:pPr>
      <w:r w:rsidRPr="00834952">
        <w:rPr>
          <w:rFonts w:ascii="Arial" w:hAnsi="Arial" w:cs="Arial"/>
          <w:b/>
          <w:bCs/>
          <w:sz w:val="22"/>
          <w:szCs w:val="22"/>
        </w:rPr>
        <w:t>Yu-Chiao Chiu</w:t>
      </w:r>
      <w:r w:rsidRPr="00834952">
        <w:rPr>
          <w:rFonts w:ascii="Arial" w:hAnsi="Arial" w:cs="Arial"/>
          <w:sz w:val="22"/>
          <w:szCs w:val="22"/>
        </w:rPr>
        <w:t>, PhD</w:t>
      </w:r>
      <w:r w:rsidR="001B6F5A">
        <w:rPr>
          <w:rFonts w:ascii="Arial" w:hAnsi="Arial" w:cs="Arial"/>
          <w:sz w:val="22"/>
          <w:szCs w:val="22"/>
        </w:rPr>
        <w:t xml:space="preserve">, </w:t>
      </w:r>
      <w:r w:rsidRPr="00834952">
        <w:rPr>
          <w:rFonts w:ascii="Arial" w:hAnsi="Arial" w:cs="Arial"/>
          <w:sz w:val="22"/>
          <w:szCs w:val="22"/>
        </w:rPr>
        <w:t xml:space="preserve">is a postdoctoral fellow at the </w:t>
      </w:r>
      <w:proofErr w:type="spellStart"/>
      <w:r w:rsidRPr="00834952">
        <w:rPr>
          <w:rFonts w:ascii="Arial" w:hAnsi="Arial" w:cs="Arial"/>
          <w:sz w:val="22"/>
          <w:szCs w:val="22"/>
        </w:rPr>
        <w:t>Greehey</w:t>
      </w:r>
      <w:proofErr w:type="spellEnd"/>
      <w:r w:rsidRPr="00834952">
        <w:rPr>
          <w:rFonts w:ascii="Arial" w:hAnsi="Arial" w:cs="Arial"/>
          <w:sz w:val="22"/>
          <w:szCs w:val="22"/>
        </w:rPr>
        <w:t xml:space="preserve"> Children’s Cancer Research Institute at the University of Texas Health San Antonio. His postdoctoral research is focused on developing deep learning models for pharmacogenomic studies.</w:t>
      </w:r>
    </w:p>
    <w:p w14:paraId="48113952" w14:textId="06D58DA4" w:rsidR="00001BAC" w:rsidRDefault="007801B7" w:rsidP="00834952">
      <w:pPr>
        <w:spacing w:line="480" w:lineRule="auto"/>
        <w:rPr>
          <w:rFonts w:ascii="Arial" w:hAnsi="Arial" w:cs="Arial"/>
          <w:b/>
          <w:bCs/>
          <w:sz w:val="22"/>
          <w:szCs w:val="22"/>
        </w:rPr>
      </w:pPr>
      <w:proofErr w:type="spellStart"/>
      <w:r>
        <w:rPr>
          <w:rFonts w:ascii="Arial" w:hAnsi="Arial" w:cs="Arial"/>
          <w:b/>
          <w:bCs/>
          <w:sz w:val="22"/>
          <w:szCs w:val="22"/>
        </w:rPr>
        <w:lastRenderedPageBreak/>
        <w:t>Jianqiu</w:t>
      </w:r>
      <w:proofErr w:type="spellEnd"/>
      <w:r>
        <w:rPr>
          <w:rFonts w:ascii="Arial" w:hAnsi="Arial" w:cs="Arial"/>
          <w:b/>
          <w:bCs/>
          <w:sz w:val="22"/>
          <w:szCs w:val="22"/>
        </w:rPr>
        <w:t xml:space="preserve"> Zhang, PhD, is an Associate Professor in </w:t>
      </w:r>
      <w:r>
        <w:rPr>
          <w:rFonts w:ascii="Arial" w:hAnsi="Arial" w:cs="Arial"/>
          <w:sz w:val="22"/>
          <w:szCs w:val="22"/>
        </w:rPr>
        <w:t xml:space="preserve">the Department of Electrical and Computer Engineering at the University of Texas at San Antonio. Her </w:t>
      </w:r>
      <w:r w:rsidR="002928F7">
        <w:rPr>
          <w:rFonts w:ascii="Arial" w:hAnsi="Arial" w:cs="Arial"/>
          <w:sz w:val="22"/>
          <w:szCs w:val="22"/>
        </w:rPr>
        <w:t>current r</w:t>
      </w:r>
      <w:r>
        <w:rPr>
          <w:rFonts w:ascii="Arial" w:hAnsi="Arial" w:cs="Arial"/>
          <w:sz w:val="22"/>
          <w:szCs w:val="22"/>
        </w:rPr>
        <w:t>esearch focuses</w:t>
      </w:r>
      <w:r w:rsidR="002928F7">
        <w:rPr>
          <w:rFonts w:ascii="Arial" w:hAnsi="Arial" w:cs="Arial"/>
          <w:sz w:val="22"/>
          <w:szCs w:val="22"/>
        </w:rPr>
        <w:t xml:space="preserve"> on </w:t>
      </w:r>
      <w:r w:rsidR="0097205A">
        <w:rPr>
          <w:rFonts w:ascii="Arial" w:hAnsi="Arial" w:cs="Arial"/>
          <w:sz w:val="22"/>
          <w:szCs w:val="22"/>
        </w:rPr>
        <w:t xml:space="preserve">deep learning for biomedical applications such as </w:t>
      </w:r>
      <w:r>
        <w:rPr>
          <w:rFonts w:ascii="Arial" w:hAnsi="Arial" w:cs="Arial"/>
          <w:sz w:val="22"/>
          <w:szCs w:val="22"/>
        </w:rPr>
        <w:t>m</w:t>
      </w:r>
      <w:r w:rsidRPr="00A54AA4">
        <w:rPr>
          <w:rFonts w:ascii="Arial" w:hAnsi="Arial" w:cs="Arial"/>
          <w:sz w:val="22"/>
          <w:szCs w:val="22"/>
          <w:vertAlign w:val="superscript"/>
        </w:rPr>
        <w:t>6</w:t>
      </w:r>
      <w:r>
        <w:rPr>
          <w:rFonts w:ascii="Arial" w:hAnsi="Arial" w:cs="Arial"/>
          <w:sz w:val="22"/>
          <w:szCs w:val="22"/>
        </w:rPr>
        <w:t>A mRNA methylation</w:t>
      </w:r>
      <w:r w:rsidR="0097205A">
        <w:rPr>
          <w:rFonts w:ascii="Arial" w:hAnsi="Arial" w:cs="Arial"/>
          <w:sz w:val="22"/>
          <w:szCs w:val="22"/>
        </w:rPr>
        <w:t>.</w:t>
      </w:r>
      <w:r w:rsidR="002928F7">
        <w:rPr>
          <w:rFonts w:ascii="Arial" w:hAnsi="Arial" w:cs="Arial"/>
          <w:sz w:val="22"/>
          <w:szCs w:val="22"/>
        </w:rPr>
        <w:t xml:space="preserve"> </w:t>
      </w:r>
      <w:r>
        <w:rPr>
          <w:rFonts w:ascii="Arial" w:hAnsi="Arial" w:cs="Arial"/>
          <w:sz w:val="22"/>
          <w:szCs w:val="22"/>
        </w:rPr>
        <w:t xml:space="preserve"> </w:t>
      </w:r>
    </w:p>
    <w:p w14:paraId="2459716D" w14:textId="6C3A1EB8" w:rsidR="00E152EF" w:rsidRPr="00A54AA4" w:rsidRDefault="00001BAC" w:rsidP="00A54AA4">
      <w:pPr>
        <w:spacing w:line="480" w:lineRule="auto"/>
        <w:rPr>
          <w:rFonts w:ascii="Arial" w:hAnsi="Arial" w:cs="Arial"/>
          <w:sz w:val="22"/>
          <w:szCs w:val="22"/>
        </w:rPr>
      </w:pPr>
      <w:r>
        <w:rPr>
          <w:rFonts w:ascii="Arial" w:hAnsi="Arial" w:cs="Arial"/>
          <w:b/>
          <w:bCs/>
          <w:sz w:val="22"/>
          <w:szCs w:val="22"/>
        </w:rPr>
        <w:t xml:space="preserve">Shou-Jiang Gao, PhD, is a Professor </w:t>
      </w:r>
      <w:r w:rsidR="00D556AC" w:rsidRPr="00834952">
        <w:rPr>
          <w:rFonts w:ascii="Arial" w:hAnsi="Arial" w:cs="Arial"/>
          <w:sz w:val="22"/>
          <w:szCs w:val="22"/>
        </w:rPr>
        <w:t xml:space="preserve">in </w:t>
      </w:r>
      <w:r w:rsidR="00D556AC">
        <w:rPr>
          <w:rFonts w:ascii="Arial" w:hAnsi="Arial" w:cs="Arial"/>
          <w:sz w:val="22"/>
          <w:szCs w:val="22"/>
        </w:rPr>
        <w:t xml:space="preserve">UPMC Hillman Cancer Center and </w:t>
      </w:r>
      <w:r w:rsidR="00D556AC" w:rsidRPr="00834952">
        <w:rPr>
          <w:rFonts w:ascii="Arial" w:hAnsi="Arial" w:cs="Arial"/>
          <w:sz w:val="22"/>
          <w:szCs w:val="22"/>
        </w:rPr>
        <w:t xml:space="preserve">Department of </w:t>
      </w:r>
      <w:r w:rsidR="00D556AC" w:rsidRPr="007367E0">
        <w:rPr>
          <w:rFonts w:ascii="Arial" w:hAnsi="Arial" w:cs="Arial"/>
          <w:sz w:val="22"/>
          <w:szCs w:val="22"/>
        </w:rPr>
        <w:t>Microbiology and Molecular Genetics</w:t>
      </w:r>
      <w:r w:rsidR="00D556AC">
        <w:rPr>
          <w:rFonts w:ascii="Arial" w:hAnsi="Arial" w:cs="Arial"/>
          <w:sz w:val="22"/>
          <w:szCs w:val="22"/>
        </w:rPr>
        <w:t>, University of Pittsburgh</w:t>
      </w:r>
      <w:r w:rsidR="00D556AC" w:rsidRPr="00834952">
        <w:rPr>
          <w:rFonts w:ascii="Arial" w:hAnsi="Arial" w:cs="Arial"/>
          <w:sz w:val="22"/>
          <w:szCs w:val="22"/>
        </w:rPr>
        <w:t>. His current research interests include</w:t>
      </w:r>
      <w:r w:rsidR="00D556AC">
        <w:rPr>
          <w:rFonts w:ascii="Arial" w:hAnsi="Arial" w:cs="Arial"/>
          <w:sz w:val="22"/>
          <w:szCs w:val="22"/>
        </w:rPr>
        <w:t xml:space="preserve"> </w:t>
      </w:r>
      <w:r w:rsidR="00E152EF" w:rsidRPr="00A54AA4">
        <w:rPr>
          <w:rFonts w:ascii="Arial" w:hAnsi="Arial" w:cs="Arial"/>
          <w:sz w:val="22"/>
          <w:szCs w:val="22"/>
        </w:rPr>
        <w:t>Kaposi’s sarcoma-associate herpesvirus (KSHV)</w:t>
      </w:r>
      <w:r w:rsidR="00E152EF">
        <w:rPr>
          <w:rFonts w:ascii="Arial" w:hAnsi="Arial" w:cs="Arial"/>
          <w:sz w:val="22"/>
          <w:szCs w:val="22"/>
        </w:rPr>
        <w:t>,</w:t>
      </w:r>
      <w:r w:rsidR="00E152EF" w:rsidRPr="00A54AA4">
        <w:rPr>
          <w:rFonts w:ascii="Arial" w:hAnsi="Arial" w:cs="Arial"/>
          <w:sz w:val="22"/>
          <w:szCs w:val="22"/>
        </w:rPr>
        <w:t xml:space="preserve"> AIDS-related malignancies</w:t>
      </w:r>
      <w:r w:rsidR="00E152EF">
        <w:rPr>
          <w:rFonts w:ascii="Arial" w:hAnsi="Arial" w:cs="Arial"/>
          <w:sz w:val="22"/>
          <w:szCs w:val="22"/>
        </w:rPr>
        <w:t>,</w:t>
      </w:r>
    </w:p>
    <w:p w14:paraId="0DE8C91C" w14:textId="614A77A1" w:rsidR="00E152EF" w:rsidRPr="00A54AA4" w:rsidRDefault="00E152EF" w:rsidP="00834952">
      <w:pPr>
        <w:spacing w:line="480" w:lineRule="auto"/>
        <w:rPr>
          <w:rFonts w:ascii="Arial" w:hAnsi="Arial" w:cs="Arial"/>
          <w:sz w:val="22"/>
          <w:szCs w:val="22"/>
        </w:rPr>
      </w:pPr>
      <w:r w:rsidRPr="00A54AA4">
        <w:rPr>
          <w:rFonts w:ascii="Arial" w:hAnsi="Arial" w:cs="Arial"/>
          <w:sz w:val="22"/>
          <w:szCs w:val="22"/>
        </w:rPr>
        <w:t>translational and cancer therapeutics,</w:t>
      </w:r>
      <w:r>
        <w:rPr>
          <w:rFonts w:ascii="Arial" w:hAnsi="Arial" w:cs="Arial"/>
          <w:sz w:val="22"/>
          <w:szCs w:val="22"/>
        </w:rPr>
        <w:t xml:space="preserve"> and systems biology</w:t>
      </w:r>
      <w:r w:rsidRPr="00A54AA4">
        <w:rPr>
          <w:rFonts w:ascii="Arial" w:hAnsi="Arial" w:cs="Arial"/>
          <w:sz w:val="22"/>
          <w:szCs w:val="22"/>
        </w:rPr>
        <w:t>.</w:t>
      </w:r>
    </w:p>
    <w:p w14:paraId="281D9777" w14:textId="39C02C92" w:rsidR="00834952" w:rsidRPr="00834952" w:rsidRDefault="00834952" w:rsidP="00834952">
      <w:pPr>
        <w:spacing w:line="480" w:lineRule="auto"/>
        <w:rPr>
          <w:rFonts w:ascii="Arial" w:hAnsi="Arial" w:cs="Arial"/>
          <w:sz w:val="22"/>
          <w:szCs w:val="22"/>
        </w:rPr>
      </w:pPr>
      <w:r w:rsidRPr="00834952">
        <w:rPr>
          <w:rFonts w:ascii="Arial" w:hAnsi="Arial" w:cs="Arial"/>
          <w:b/>
          <w:bCs/>
          <w:sz w:val="22"/>
          <w:szCs w:val="22"/>
        </w:rPr>
        <w:t>Yufang Jin</w:t>
      </w:r>
      <w:r w:rsidRPr="00834952">
        <w:rPr>
          <w:rFonts w:ascii="Arial" w:hAnsi="Arial" w:cs="Arial"/>
          <w:sz w:val="22"/>
          <w:szCs w:val="22"/>
        </w:rPr>
        <w:t xml:space="preserve">, </w:t>
      </w:r>
      <w:r w:rsidR="001B6F5A">
        <w:rPr>
          <w:rFonts w:ascii="Arial" w:hAnsi="Arial" w:cs="Arial"/>
          <w:sz w:val="22"/>
          <w:szCs w:val="22"/>
        </w:rPr>
        <w:t xml:space="preserve">PhD, is a Professor in the Department of Electrical and Computer Engineering at the University of Texas at San Antonio. Her research focuses on mathematical modeling of cellular responses in immune </w:t>
      </w:r>
      <w:r w:rsidR="00802983">
        <w:rPr>
          <w:rFonts w:ascii="Arial" w:hAnsi="Arial" w:cs="Arial"/>
          <w:sz w:val="22"/>
          <w:szCs w:val="22"/>
        </w:rPr>
        <w:t>systems</w:t>
      </w:r>
      <w:r w:rsidR="001B6F5A">
        <w:rPr>
          <w:rFonts w:ascii="Arial" w:hAnsi="Arial" w:cs="Arial"/>
          <w:sz w:val="22"/>
          <w:szCs w:val="22"/>
        </w:rPr>
        <w:t xml:space="preserve">, data-driven modeling and analysis of macrophage activations, and </w:t>
      </w:r>
      <w:r w:rsidR="00802983">
        <w:rPr>
          <w:rFonts w:ascii="Arial" w:hAnsi="Arial" w:cs="Arial"/>
          <w:sz w:val="22"/>
          <w:szCs w:val="22"/>
        </w:rPr>
        <w:t>deep learning applications</w:t>
      </w:r>
      <w:r w:rsidR="001B6F5A">
        <w:rPr>
          <w:rFonts w:ascii="Arial" w:hAnsi="Arial" w:cs="Arial"/>
          <w:sz w:val="22"/>
          <w:szCs w:val="22"/>
        </w:rPr>
        <w:t>.</w:t>
      </w:r>
    </w:p>
    <w:p w14:paraId="02813640" w14:textId="1C7AA366" w:rsidR="00834952" w:rsidRPr="00834952" w:rsidRDefault="00834952" w:rsidP="00834952">
      <w:pPr>
        <w:spacing w:line="480" w:lineRule="auto"/>
        <w:rPr>
          <w:rFonts w:ascii="Arial" w:hAnsi="Arial" w:cs="Arial"/>
          <w:sz w:val="22"/>
          <w:szCs w:val="22"/>
        </w:rPr>
      </w:pPr>
      <w:proofErr w:type="spellStart"/>
      <w:r w:rsidRPr="00834952">
        <w:rPr>
          <w:rFonts w:ascii="Arial" w:hAnsi="Arial" w:cs="Arial"/>
          <w:b/>
          <w:bCs/>
          <w:sz w:val="22"/>
          <w:szCs w:val="22"/>
        </w:rPr>
        <w:t>Yidong</w:t>
      </w:r>
      <w:proofErr w:type="spellEnd"/>
      <w:r w:rsidRPr="00834952">
        <w:rPr>
          <w:rFonts w:ascii="Arial" w:hAnsi="Arial" w:cs="Arial"/>
          <w:b/>
          <w:bCs/>
          <w:sz w:val="22"/>
          <w:szCs w:val="22"/>
        </w:rPr>
        <w:t xml:space="preserve"> Chen</w:t>
      </w:r>
      <w:r w:rsidRPr="00834952">
        <w:rPr>
          <w:rFonts w:ascii="Arial" w:hAnsi="Arial" w:cs="Arial"/>
          <w:sz w:val="22"/>
          <w:szCs w:val="22"/>
        </w:rPr>
        <w:t>,</w:t>
      </w:r>
      <w:r w:rsidR="001B6F5A">
        <w:rPr>
          <w:rFonts w:ascii="Arial" w:hAnsi="Arial" w:cs="Arial"/>
          <w:sz w:val="22"/>
          <w:szCs w:val="22"/>
        </w:rPr>
        <w:t xml:space="preserve"> </w:t>
      </w:r>
      <w:proofErr w:type="gramStart"/>
      <w:r w:rsidR="001B6F5A">
        <w:rPr>
          <w:rFonts w:ascii="Arial" w:hAnsi="Arial" w:cs="Arial"/>
          <w:sz w:val="22"/>
          <w:szCs w:val="22"/>
        </w:rPr>
        <w:t xml:space="preserve">PhD, </w:t>
      </w:r>
      <w:r w:rsidRPr="00834952">
        <w:rPr>
          <w:rFonts w:ascii="Arial" w:hAnsi="Arial" w:cs="Arial"/>
          <w:sz w:val="22"/>
          <w:szCs w:val="22"/>
        </w:rPr>
        <w:t xml:space="preserve"> is</w:t>
      </w:r>
      <w:proofErr w:type="gramEnd"/>
      <w:r w:rsidRPr="00834952">
        <w:rPr>
          <w:rFonts w:ascii="Arial" w:hAnsi="Arial" w:cs="Arial"/>
          <w:sz w:val="22"/>
          <w:szCs w:val="22"/>
        </w:rPr>
        <w:t xml:space="preserve"> a Professor in the Department of Population Health Sciences and the director of Computational Biology and Bioinformatics at </w:t>
      </w:r>
      <w:proofErr w:type="spellStart"/>
      <w:r w:rsidRPr="00834952">
        <w:rPr>
          <w:rFonts w:ascii="Arial" w:hAnsi="Arial" w:cs="Arial"/>
          <w:sz w:val="22"/>
          <w:szCs w:val="22"/>
        </w:rPr>
        <w:t>Greehey</w:t>
      </w:r>
      <w:proofErr w:type="spellEnd"/>
      <w:r w:rsidRPr="00834952">
        <w:rPr>
          <w:rFonts w:ascii="Arial" w:hAnsi="Arial" w:cs="Arial"/>
          <w:sz w:val="22"/>
          <w:szCs w:val="22"/>
        </w:rPr>
        <w:t xml:space="preserve"> Children’s Cancer Research Institute at the University of Texas Health San Antonio. His research interests include bioinformatics methods in next-generation sequencing technologies, integrative genomic data </w:t>
      </w:r>
      <w:r w:rsidR="00C6500A">
        <w:rPr>
          <w:rFonts w:ascii="Arial" w:hAnsi="Arial" w:cs="Arial"/>
          <w:sz w:val="22"/>
          <w:szCs w:val="22"/>
        </w:rPr>
        <w:t>analysis</w:t>
      </w:r>
      <w:r w:rsidRPr="00834952">
        <w:rPr>
          <w:rFonts w:ascii="Arial" w:hAnsi="Arial" w:cs="Arial"/>
          <w:sz w:val="22"/>
          <w:szCs w:val="22"/>
        </w:rPr>
        <w:t xml:space="preserve">, genetic data visualization and management, and </w:t>
      </w:r>
      <w:r>
        <w:rPr>
          <w:rFonts w:ascii="Arial" w:hAnsi="Arial" w:cs="Arial"/>
          <w:sz w:val="22"/>
          <w:szCs w:val="22"/>
        </w:rPr>
        <w:t>machine learning</w:t>
      </w:r>
      <w:r w:rsidRPr="00834952">
        <w:rPr>
          <w:rFonts w:ascii="Arial" w:hAnsi="Arial" w:cs="Arial"/>
          <w:sz w:val="22"/>
          <w:szCs w:val="22"/>
        </w:rPr>
        <w:t xml:space="preserve"> in translational cancer research</w:t>
      </w:r>
    </w:p>
    <w:p w14:paraId="38B1D7F2" w14:textId="76378C0E" w:rsidR="00834952" w:rsidRPr="00834952" w:rsidRDefault="00834952" w:rsidP="00834952">
      <w:pPr>
        <w:spacing w:line="480" w:lineRule="auto"/>
        <w:rPr>
          <w:rFonts w:ascii="Arial" w:hAnsi="Arial" w:cs="Arial"/>
          <w:sz w:val="22"/>
          <w:szCs w:val="22"/>
        </w:rPr>
      </w:pPr>
      <w:r w:rsidRPr="00834952">
        <w:rPr>
          <w:rFonts w:ascii="Arial" w:hAnsi="Arial" w:cs="Arial"/>
          <w:b/>
          <w:bCs/>
          <w:sz w:val="22"/>
          <w:szCs w:val="22"/>
        </w:rPr>
        <w:t>Yufei Huang</w:t>
      </w:r>
      <w:r w:rsidRPr="00834952">
        <w:rPr>
          <w:rFonts w:ascii="Arial" w:hAnsi="Arial" w:cs="Arial"/>
          <w:sz w:val="22"/>
          <w:szCs w:val="22"/>
        </w:rPr>
        <w:t xml:space="preserve">, </w:t>
      </w:r>
      <w:proofErr w:type="gramStart"/>
      <w:r w:rsidRPr="00834952">
        <w:rPr>
          <w:rFonts w:ascii="Arial" w:hAnsi="Arial" w:cs="Arial"/>
          <w:sz w:val="22"/>
          <w:szCs w:val="22"/>
        </w:rPr>
        <w:t>PhD</w:t>
      </w:r>
      <w:r w:rsidR="001B6F5A">
        <w:rPr>
          <w:rFonts w:ascii="Arial" w:hAnsi="Arial" w:cs="Arial"/>
          <w:sz w:val="22"/>
          <w:szCs w:val="22"/>
        </w:rPr>
        <w:t xml:space="preserve">, </w:t>
      </w:r>
      <w:r w:rsidRPr="00834952">
        <w:rPr>
          <w:rFonts w:ascii="Arial" w:hAnsi="Arial" w:cs="Arial"/>
          <w:sz w:val="22"/>
          <w:szCs w:val="22"/>
        </w:rPr>
        <w:t xml:space="preserve"> is</w:t>
      </w:r>
      <w:proofErr w:type="gramEnd"/>
      <w:r w:rsidRPr="00834952">
        <w:rPr>
          <w:rFonts w:ascii="Arial" w:hAnsi="Arial" w:cs="Arial"/>
          <w:sz w:val="22"/>
          <w:szCs w:val="22"/>
        </w:rPr>
        <w:t xml:space="preserve"> a Professor in </w:t>
      </w:r>
      <w:r w:rsidR="005A0139">
        <w:rPr>
          <w:rFonts w:ascii="Arial" w:hAnsi="Arial" w:cs="Arial"/>
          <w:sz w:val="22"/>
          <w:szCs w:val="22"/>
        </w:rPr>
        <w:t xml:space="preserve">UPMC Hillman Cancer Center and </w:t>
      </w:r>
      <w:r w:rsidRPr="00834952">
        <w:rPr>
          <w:rFonts w:ascii="Arial" w:hAnsi="Arial" w:cs="Arial"/>
          <w:sz w:val="22"/>
          <w:szCs w:val="22"/>
        </w:rPr>
        <w:t xml:space="preserve">Department of </w:t>
      </w:r>
      <w:r w:rsidR="005A0139">
        <w:rPr>
          <w:rFonts w:ascii="Arial" w:hAnsi="Arial" w:cs="Arial"/>
          <w:sz w:val="22"/>
          <w:szCs w:val="22"/>
        </w:rPr>
        <w:t>Medicine, School of Medicine, University of Pittsburgh</w:t>
      </w:r>
      <w:r w:rsidRPr="00834952">
        <w:rPr>
          <w:rFonts w:ascii="Arial" w:hAnsi="Arial" w:cs="Arial"/>
          <w:sz w:val="22"/>
          <w:szCs w:val="22"/>
        </w:rPr>
        <w:t xml:space="preserve">. His current research interests include uncovering the functions of </w:t>
      </w:r>
      <w:r w:rsidR="005A0139">
        <w:rPr>
          <w:rFonts w:ascii="Arial" w:hAnsi="Arial" w:cs="Arial"/>
          <w:sz w:val="22"/>
          <w:szCs w:val="22"/>
        </w:rPr>
        <w:t>m</w:t>
      </w:r>
      <w:r w:rsidR="005A0139" w:rsidRPr="00A54AA4">
        <w:rPr>
          <w:rFonts w:ascii="Arial" w:hAnsi="Arial" w:cs="Arial"/>
          <w:sz w:val="22"/>
          <w:szCs w:val="22"/>
          <w:vertAlign w:val="superscript"/>
        </w:rPr>
        <w:t>6</w:t>
      </w:r>
      <w:r w:rsidR="005A0139">
        <w:rPr>
          <w:rFonts w:ascii="Arial" w:hAnsi="Arial" w:cs="Arial"/>
          <w:sz w:val="22"/>
          <w:szCs w:val="22"/>
        </w:rPr>
        <w:t xml:space="preserve">A </w:t>
      </w:r>
      <w:r w:rsidR="007801B7">
        <w:rPr>
          <w:rFonts w:ascii="Arial" w:hAnsi="Arial" w:cs="Arial"/>
          <w:sz w:val="22"/>
          <w:szCs w:val="22"/>
        </w:rPr>
        <w:t xml:space="preserve">mRNA </w:t>
      </w:r>
      <w:r w:rsidRPr="00834952">
        <w:rPr>
          <w:rFonts w:ascii="Arial" w:hAnsi="Arial" w:cs="Arial"/>
          <w:sz w:val="22"/>
          <w:szCs w:val="22"/>
        </w:rPr>
        <w:t xml:space="preserve">methylation, </w:t>
      </w:r>
      <w:r w:rsidR="005A0139">
        <w:rPr>
          <w:rFonts w:ascii="Arial" w:hAnsi="Arial" w:cs="Arial"/>
          <w:sz w:val="22"/>
          <w:szCs w:val="22"/>
        </w:rPr>
        <w:t xml:space="preserve">cancer virology, </w:t>
      </w:r>
      <w:r w:rsidRPr="00834952">
        <w:rPr>
          <w:rFonts w:ascii="Arial" w:hAnsi="Arial" w:cs="Arial"/>
          <w:sz w:val="22"/>
          <w:szCs w:val="22"/>
        </w:rPr>
        <w:t xml:space="preserve">and </w:t>
      </w:r>
      <w:r w:rsidR="005A0139">
        <w:rPr>
          <w:rFonts w:ascii="Arial" w:hAnsi="Arial" w:cs="Arial"/>
          <w:sz w:val="22"/>
          <w:szCs w:val="22"/>
        </w:rPr>
        <w:t xml:space="preserve">medical AI &amp; </w:t>
      </w:r>
      <w:r w:rsidRPr="00834952">
        <w:rPr>
          <w:rFonts w:ascii="Arial" w:hAnsi="Arial" w:cs="Arial"/>
          <w:sz w:val="22"/>
          <w:szCs w:val="22"/>
        </w:rPr>
        <w:t>deep learning.</w:t>
      </w:r>
    </w:p>
    <w:p w14:paraId="64B39026" w14:textId="77777777" w:rsidR="00347DD2" w:rsidRPr="00834952" w:rsidRDefault="00347DD2" w:rsidP="00834952">
      <w:pPr>
        <w:spacing w:line="480" w:lineRule="auto"/>
        <w:outlineLvl w:val="0"/>
        <w:rPr>
          <w:rFonts w:ascii="Arial" w:hAnsi="Arial" w:cs="Arial"/>
          <w:b/>
          <w:bCs/>
          <w:sz w:val="22"/>
          <w:szCs w:val="22"/>
        </w:rPr>
      </w:pPr>
    </w:p>
    <w:p w14:paraId="7B4BA569" w14:textId="77777777" w:rsidR="00347DD2" w:rsidRDefault="00347DD2">
      <w:pPr>
        <w:spacing w:after="200" w:line="276" w:lineRule="auto"/>
        <w:rPr>
          <w:rFonts w:ascii="Arial" w:hAnsi="Arial" w:cs="Arial"/>
          <w:b/>
          <w:bCs/>
        </w:rPr>
      </w:pPr>
      <w:r>
        <w:rPr>
          <w:rFonts w:ascii="Arial" w:hAnsi="Arial" w:cs="Arial"/>
          <w:b/>
          <w:bCs/>
        </w:rPr>
        <w:br w:type="page"/>
      </w:r>
    </w:p>
    <w:p w14:paraId="18E39062" w14:textId="687C1557" w:rsidR="00AC217F" w:rsidRPr="00C6500A" w:rsidRDefault="00AC217F" w:rsidP="00AC217F">
      <w:pPr>
        <w:spacing w:line="360" w:lineRule="auto"/>
        <w:jc w:val="both"/>
        <w:outlineLvl w:val="0"/>
        <w:rPr>
          <w:rFonts w:ascii="Arial" w:hAnsi="Arial" w:cs="Arial"/>
          <w:b/>
          <w:bCs/>
          <w:sz w:val="32"/>
          <w:szCs w:val="32"/>
        </w:rPr>
      </w:pPr>
      <w:r w:rsidRPr="00C6500A">
        <w:rPr>
          <w:rFonts w:ascii="Arial" w:hAnsi="Arial" w:cs="Arial"/>
          <w:b/>
          <w:bCs/>
          <w:sz w:val="32"/>
          <w:szCs w:val="32"/>
        </w:rPr>
        <w:lastRenderedPageBreak/>
        <w:t>Abstract</w:t>
      </w:r>
    </w:p>
    <w:p w14:paraId="6D26B506" w14:textId="76653C7D" w:rsidR="00AC217F" w:rsidRDefault="00AC217F" w:rsidP="00DB12F9">
      <w:pPr>
        <w:spacing w:line="480" w:lineRule="auto"/>
        <w:jc w:val="both"/>
        <w:rPr>
          <w:rFonts w:ascii="Arial" w:hAnsi="Arial" w:cs="Arial"/>
        </w:rPr>
      </w:pPr>
      <w:r>
        <w:rPr>
          <w:rFonts w:ascii="Arial" w:hAnsi="Arial" w:cs="Arial"/>
        </w:rPr>
        <w:t xml:space="preserve">Since its selection as </w:t>
      </w:r>
      <w:r w:rsidR="00E4683E">
        <w:rPr>
          <w:rFonts w:ascii="Arial" w:hAnsi="Arial" w:cs="Arial"/>
        </w:rPr>
        <w:t xml:space="preserve">the </w:t>
      </w:r>
      <w:r>
        <w:rPr>
          <w:rFonts w:ascii="Arial" w:hAnsi="Arial" w:cs="Arial"/>
        </w:rPr>
        <w:t xml:space="preserve">method of the year in 2013, </w:t>
      </w:r>
      <w:r w:rsidR="00802983">
        <w:rPr>
          <w:rFonts w:ascii="Arial" w:hAnsi="Arial" w:cs="Arial"/>
        </w:rPr>
        <w:t>single-cell</w:t>
      </w:r>
      <w:r>
        <w:rPr>
          <w:rFonts w:ascii="Arial" w:hAnsi="Arial" w:cs="Arial"/>
        </w:rPr>
        <w:t xml:space="preserve"> technologies have become mature enough to provide answers to </w:t>
      </w:r>
      <w:r w:rsidR="00447C2E">
        <w:rPr>
          <w:rFonts w:ascii="Arial" w:hAnsi="Arial" w:cs="Arial"/>
        </w:rPr>
        <w:t xml:space="preserve">complex </w:t>
      </w:r>
      <w:r>
        <w:rPr>
          <w:rFonts w:ascii="Arial" w:hAnsi="Arial" w:cs="Arial"/>
        </w:rPr>
        <w:t>research questions. However</w:t>
      </w:r>
      <w:r w:rsidR="00802983">
        <w:rPr>
          <w:rFonts w:ascii="Arial" w:hAnsi="Arial" w:cs="Arial"/>
        </w:rPr>
        <w:t>,</w:t>
      </w:r>
      <w:r>
        <w:rPr>
          <w:rFonts w:ascii="Arial" w:hAnsi="Arial" w:cs="Arial"/>
        </w:rPr>
        <w:t xml:space="preserve"> together with the </w:t>
      </w:r>
      <w:r w:rsidR="00802983">
        <w:rPr>
          <w:rFonts w:ascii="Arial" w:hAnsi="Arial" w:cs="Arial"/>
        </w:rPr>
        <w:t xml:space="preserve">growth </w:t>
      </w:r>
      <w:r>
        <w:rPr>
          <w:rFonts w:ascii="Arial" w:hAnsi="Arial" w:cs="Arial"/>
        </w:rPr>
        <w:t xml:space="preserve">of </w:t>
      </w:r>
      <w:r w:rsidR="00447C2E">
        <w:rPr>
          <w:rFonts w:ascii="Arial" w:hAnsi="Arial" w:cs="Arial"/>
        </w:rPr>
        <w:t xml:space="preserve">single-cell profiling </w:t>
      </w:r>
      <w:r>
        <w:rPr>
          <w:rFonts w:ascii="Arial" w:hAnsi="Arial" w:cs="Arial"/>
        </w:rPr>
        <w:t>technologies</w:t>
      </w:r>
      <w:r w:rsidR="00A3789C">
        <w:rPr>
          <w:rFonts w:ascii="Arial" w:hAnsi="Arial" w:cs="Arial"/>
        </w:rPr>
        <w:t>,</w:t>
      </w:r>
      <w:r>
        <w:rPr>
          <w:rFonts w:ascii="Arial" w:hAnsi="Arial" w:cs="Arial"/>
        </w:rPr>
        <w:t xml:space="preserve"> there has </w:t>
      </w:r>
      <w:r w:rsidR="00E4683E">
        <w:rPr>
          <w:rFonts w:ascii="Arial" w:hAnsi="Arial" w:cs="Arial"/>
        </w:rPr>
        <w:t>also been</w:t>
      </w:r>
      <w:r>
        <w:rPr>
          <w:rFonts w:ascii="Arial" w:hAnsi="Arial" w:cs="Arial"/>
        </w:rPr>
        <w:t xml:space="preserve"> an increase of computational challenges to process the generated datasets. </w:t>
      </w:r>
      <w:r>
        <w:rPr>
          <w:rFonts w:ascii="Arial" w:eastAsiaTheme="minorEastAsia" w:hAnsi="Arial" w:cs="Arial"/>
        </w:rPr>
        <w:t>It</w:t>
      </w:r>
      <w:r w:rsidR="00442917">
        <w:rPr>
          <w:rFonts w:ascii="Arial" w:eastAsiaTheme="minorEastAsia" w:hAnsi="Arial" w:cs="Arial"/>
        </w:rPr>
        <w:t>'</w:t>
      </w:r>
      <w:r>
        <w:rPr>
          <w:rFonts w:ascii="Arial" w:eastAsiaTheme="minorEastAsia" w:hAnsi="Arial" w:cs="Arial"/>
        </w:rPr>
        <w:t>s here that b</w:t>
      </w:r>
      <w:r w:rsidRPr="00491D87">
        <w:rPr>
          <w:rFonts w:ascii="Arial" w:eastAsiaTheme="minorEastAsia" w:hAnsi="Arial" w:cs="Arial"/>
        </w:rPr>
        <w:t>y effective</w:t>
      </w:r>
      <w:r>
        <w:rPr>
          <w:rFonts w:ascii="Arial" w:eastAsiaTheme="minorEastAsia" w:hAnsi="Arial" w:cs="Arial"/>
        </w:rPr>
        <w:t>ly leveraging large data sets, Deep L</w:t>
      </w:r>
      <w:r w:rsidRPr="00491D87">
        <w:rPr>
          <w:rFonts w:ascii="Arial" w:eastAsiaTheme="minorEastAsia" w:hAnsi="Arial" w:cs="Arial"/>
        </w:rPr>
        <w:t xml:space="preserve">earning </w:t>
      </w:r>
      <w:r>
        <w:rPr>
          <w:rFonts w:ascii="Arial" w:eastAsiaTheme="minorEastAsia" w:hAnsi="Arial" w:cs="Arial"/>
        </w:rPr>
        <w:t xml:space="preserve">(DL) </w:t>
      </w:r>
      <w:r w:rsidRPr="00491D87">
        <w:rPr>
          <w:rFonts w:ascii="Arial" w:hAnsi="Arial" w:cs="Arial"/>
        </w:rPr>
        <w:t>is positioning as the first option for single-cell analyses</w:t>
      </w:r>
      <w:r>
        <w:rPr>
          <w:rFonts w:ascii="Arial" w:hAnsi="Arial" w:cs="Arial"/>
        </w:rPr>
        <w:t xml:space="preserve">. </w:t>
      </w:r>
      <w:r w:rsidRPr="001D66D5">
        <w:rPr>
          <w:rFonts w:ascii="Arial" w:hAnsi="Arial" w:cs="Arial"/>
        </w:rPr>
        <w:t>Here we provide a unified</w:t>
      </w:r>
      <w:r>
        <w:rPr>
          <w:rFonts w:ascii="Arial" w:hAnsi="Arial" w:cs="Arial"/>
        </w:rPr>
        <w:t xml:space="preserve"> mathematical description of the DL methods used in single cell RNA sequencing (</w:t>
      </w:r>
      <w:proofErr w:type="spellStart"/>
      <w:r>
        <w:rPr>
          <w:rFonts w:ascii="Arial" w:hAnsi="Arial" w:cs="Arial"/>
        </w:rPr>
        <w:t>scRNA</w:t>
      </w:r>
      <w:proofErr w:type="spellEnd"/>
      <w:r>
        <w:rPr>
          <w:rFonts w:ascii="Arial" w:hAnsi="Arial" w:cs="Arial"/>
        </w:rPr>
        <w:t xml:space="preserve">-Seq) followed with the survey of the most representative published DL algorithms for </w:t>
      </w:r>
      <w:proofErr w:type="spellStart"/>
      <w:r>
        <w:rPr>
          <w:rFonts w:ascii="Arial" w:hAnsi="Arial" w:cs="Arial"/>
        </w:rPr>
        <w:t>scRNA</w:t>
      </w:r>
      <w:proofErr w:type="spellEnd"/>
      <w:r>
        <w:rPr>
          <w:rFonts w:ascii="Arial" w:hAnsi="Arial" w:cs="Arial"/>
        </w:rPr>
        <w:t>-Seq in the field.</w:t>
      </w:r>
    </w:p>
    <w:p w14:paraId="30105580" w14:textId="5EB62CC8" w:rsidR="00C6500A" w:rsidRDefault="00C6500A">
      <w:pPr>
        <w:spacing w:after="200" w:line="276" w:lineRule="auto"/>
        <w:rPr>
          <w:rFonts w:ascii="Arial" w:hAnsi="Arial" w:cs="Arial"/>
        </w:rPr>
      </w:pPr>
      <w:r>
        <w:rPr>
          <w:rFonts w:ascii="Arial" w:hAnsi="Arial" w:cs="Arial"/>
        </w:rPr>
        <w:br w:type="page"/>
      </w:r>
    </w:p>
    <w:p w14:paraId="24FD29D8" w14:textId="1F3AFB11" w:rsidR="00C6500A" w:rsidRDefault="00C6500A" w:rsidP="00C6500A">
      <w:pPr>
        <w:spacing w:after="200" w:line="480" w:lineRule="auto"/>
        <w:rPr>
          <w:rFonts w:ascii="Arial" w:hAnsi="Arial" w:cs="Arial"/>
        </w:rPr>
      </w:pPr>
      <w:r w:rsidRPr="00C6500A">
        <w:rPr>
          <w:rFonts w:ascii="Arial" w:hAnsi="Arial" w:cs="Arial"/>
          <w:b/>
          <w:bCs/>
          <w:sz w:val="32"/>
          <w:szCs w:val="32"/>
        </w:rPr>
        <w:lastRenderedPageBreak/>
        <w:t>Key points</w:t>
      </w:r>
      <w:r>
        <w:rPr>
          <w:rFonts w:ascii="Arial" w:hAnsi="Arial" w:cs="Arial"/>
        </w:rPr>
        <w:t>:</w:t>
      </w:r>
    </w:p>
    <w:p w14:paraId="7C3D8E36" w14:textId="32931395" w:rsidR="00814F32" w:rsidRDefault="00CA4D3C" w:rsidP="00CA4D3C">
      <w:pPr>
        <w:pStyle w:val="ListParagraph"/>
        <w:numPr>
          <w:ilvl w:val="0"/>
          <w:numId w:val="52"/>
        </w:numPr>
        <w:spacing w:line="480" w:lineRule="auto"/>
        <w:rPr>
          <w:rFonts w:ascii="Arial" w:hAnsi="Arial" w:cs="Arial"/>
        </w:rPr>
      </w:pPr>
      <w:r>
        <w:rPr>
          <w:rFonts w:ascii="Arial" w:hAnsi="Arial" w:cs="Arial"/>
        </w:rPr>
        <w:t>Single cell RNA sequencing technology generate large collection of transcriptomic profiles of up to millions of cells, enabling biological investigation of hidden</w:t>
      </w:r>
      <w:r w:rsidR="00814F32">
        <w:rPr>
          <w:rFonts w:ascii="Arial" w:hAnsi="Arial" w:cs="Arial"/>
        </w:rPr>
        <w:t xml:space="preserve"> structures or cell types, predicting their effects or response</w:t>
      </w:r>
      <w:r w:rsidR="00C7695C">
        <w:rPr>
          <w:rFonts w:ascii="Arial" w:hAnsi="Arial" w:cs="Arial"/>
        </w:rPr>
        <w:t>s</w:t>
      </w:r>
      <w:r w:rsidR="00814F32">
        <w:rPr>
          <w:rFonts w:ascii="Arial" w:hAnsi="Arial" w:cs="Arial"/>
        </w:rPr>
        <w:t xml:space="preserve"> to treatment more precisely, or utilizing subpopulation to address unanswer</w:t>
      </w:r>
      <w:r w:rsidR="00C7695C">
        <w:rPr>
          <w:rFonts w:ascii="Arial" w:hAnsi="Arial" w:cs="Arial"/>
        </w:rPr>
        <w:t>ed</w:t>
      </w:r>
      <w:r w:rsidR="00814F32">
        <w:rPr>
          <w:rFonts w:ascii="Arial" w:hAnsi="Arial" w:cs="Arial"/>
        </w:rPr>
        <w:t xml:space="preserve"> hypotheses. </w:t>
      </w:r>
    </w:p>
    <w:p w14:paraId="6ECDCD05" w14:textId="32657873" w:rsidR="00151DB5" w:rsidRPr="00A54AA4" w:rsidRDefault="00151DB5" w:rsidP="00151DB5">
      <w:pPr>
        <w:pStyle w:val="ListParagraph"/>
        <w:numPr>
          <w:ilvl w:val="0"/>
          <w:numId w:val="52"/>
        </w:numPr>
        <w:spacing w:line="480" w:lineRule="auto"/>
      </w:pPr>
      <w:r>
        <w:rPr>
          <w:rFonts w:ascii="Arial" w:hAnsi="Arial" w:cs="Arial"/>
        </w:rPr>
        <w:t>Current</w:t>
      </w:r>
      <w:r w:rsidR="00C7695C" w:rsidRPr="00A54AA4">
        <w:rPr>
          <w:rFonts w:ascii="Arial" w:hAnsi="Arial" w:cs="Arial"/>
        </w:rPr>
        <w:t xml:space="preserve"> </w:t>
      </w:r>
      <w:r>
        <w:rPr>
          <w:rFonts w:ascii="Arial" w:hAnsi="Arial" w:cs="Arial"/>
        </w:rPr>
        <w:t xml:space="preserve">Deep Learning-based </w:t>
      </w:r>
      <w:r w:rsidR="00C7695C" w:rsidRPr="00A54AA4">
        <w:rPr>
          <w:rFonts w:ascii="Arial" w:hAnsi="Arial" w:cs="Arial"/>
        </w:rPr>
        <w:t xml:space="preserve">analysis approaches for single cell RNA seq data </w:t>
      </w:r>
      <w:r>
        <w:rPr>
          <w:rFonts w:ascii="Arial" w:hAnsi="Arial" w:cs="Arial"/>
        </w:rPr>
        <w:t xml:space="preserve">is systematically reviewed in this paper </w:t>
      </w:r>
      <w:r w:rsidRPr="00151DB5">
        <w:rPr>
          <w:rFonts w:ascii="Arial" w:hAnsi="Arial" w:cs="Arial"/>
        </w:rPr>
        <w:t xml:space="preserve">according to the challenge they address and </w:t>
      </w:r>
      <w:r>
        <w:rPr>
          <w:rFonts w:ascii="Arial" w:hAnsi="Arial" w:cs="Arial"/>
        </w:rPr>
        <w:t>their roles in</w:t>
      </w:r>
      <w:r w:rsidRPr="00151DB5">
        <w:rPr>
          <w:rFonts w:ascii="Arial" w:hAnsi="Arial" w:cs="Arial"/>
        </w:rPr>
        <w:t xml:space="preserve"> the analysis pipeline.</w:t>
      </w:r>
    </w:p>
    <w:p w14:paraId="6B75ECFF" w14:textId="32CBFC06" w:rsidR="00151DB5" w:rsidRPr="00A54AA4" w:rsidRDefault="00151DB5" w:rsidP="00151DB5">
      <w:pPr>
        <w:pStyle w:val="ListParagraph"/>
        <w:numPr>
          <w:ilvl w:val="0"/>
          <w:numId w:val="52"/>
        </w:numPr>
        <w:spacing w:line="480" w:lineRule="auto"/>
      </w:pPr>
      <w:r w:rsidRPr="00151DB5">
        <w:rPr>
          <w:rFonts w:ascii="Arial" w:hAnsi="Arial" w:cs="Arial"/>
        </w:rPr>
        <w:t xml:space="preserve">A unified mathematical description of the surveyed DL models is </w:t>
      </w:r>
      <w:proofErr w:type="gramStart"/>
      <w:r w:rsidRPr="00151DB5">
        <w:rPr>
          <w:rFonts w:ascii="Arial" w:hAnsi="Arial" w:cs="Arial"/>
        </w:rPr>
        <w:t>presented</w:t>
      </w:r>
      <w:proofErr w:type="gramEnd"/>
      <w:r w:rsidRPr="00151DB5">
        <w:rPr>
          <w:rFonts w:ascii="Arial" w:hAnsi="Arial" w:cs="Arial"/>
        </w:rPr>
        <w:t xml:space="preserve"> and the specific model features were discussed when reviewing each </w:t>
      </w:r>
      <w:r w:rsidR="00A91BB6">
        <w:rPr>
          <w:rFonts w:ascii="Arial" w:hAnsi="Arial" w:cs="Arial"/>
        </w:rPr>
        <w:t>approach</w:t>
      </w:r>
      <w:r w:rsidRPr="00151DB5">
        <w:rPr>
          <w:rFonts w:ascii="Arial" w:hAnsi="Arial" w:cs="Arial"/>
        </w:rPr>
        <w:t xml:space="preserve">.  </w:t>
      </w:r>
    </w:p>
    <w:p w14:paraId="7110638C" w14:textId="619B6605" w:rsidR="00151DB5" w:rsidRPr="00A54AA4" w:rsidRDefault="00A91BB6" w:rsidP="00151DB5">
      <w:pPr>
        <w:pStyle w:val="ListParagraph"/>
        <w:numPr>
          <w:ilvl w:val="0"/>
          <w:numId w:val="52"/>
        </w:numPr>
        <w:spacing w:line="480" w:lineRule="auto"/>
      </w:pPr>
      <w:r>
        <w:rPr>
          <w:rFonts w:ascii="Arial" w:hAnsi="Arial" w:cs="Arial"/>
        </w:rPr>
        <w:t xml:space="preserve">A </w:t>
      </w:r>
      <w:r w:rsidR="00151DB5" w:rsidRPr="00AC2542">
        <w:rPr>
          <w:rFonts w:ascii="Arial" w:hAnsi="Arial" w:cs="Arial"/>
        </w:rPr>
        <w:t xml:space="preserve">comprehensive </w:t>
      </w:r>
      <w:r>
        <w:rPr>
          <w:rFonts w:ascii="Arial" w:hAnsi="Arial" w:cs="Arial"/>
        </w:rPr>
        <w:t>summary of</w:t>
      </w:r>
      <w:r w:rsidR="00151DB5" w:rsidRPr="00151DB5">
        <w:rPr>
          <w:rFonts w:ascii="Arial" w:hAnsi="Arial" w:cs="Arial"/>
        </w:rPr>
        <w:t xml:space="preserve"> the </w:t>
      </w:r>
      <w:r w:rsidRPr="00151DB5">
        <w:rPr>
          <w:rFonts w:ascii="Arial" w:hAnsi="Arial" w:cs="Arial"/>
        </w:rPr>
        <w:t>evaluat</w:t>
      </w:r>
      <w:r>
        <w:rPr>
          <w:rFonts w:ascii="Arial" w:hAnsi="Arial" w:cs="Arial"/>
        </w:rPr>
        <w:t>ion</w:t>
      </w:r>
      <w:r w:rsidRPr="00151DB5">
        <w:rPr>
          <w:rFonts w:ascii="Arial" w:hAnsi="Arial" w:cs="Arial"/>
        </w:rPr>
        <w:t xml:space="preserve"> </w:t>
      </w:r>
      <w:r w:rsidR="00151DB5" w:rsidRPr="00151DB5">
        <w:rPr>
          <w:rFonts w:ascii="Arial" w:hAnsi="Arial" w:cs="Arial"/>
        </w:rPr>
        <w:t>metrics</w:t>
      </w:r>
      <w:r>
        <w:rPr>
          <w:rFonts w:ascii="Arial" w:hAnsi="Arial" w:cs="Arial"/>
        </w:rPr>
        <w:t xml:space="preserve">, </w:t>
      </w:r>
      <w:proofErr w:type="spellStart"/>
      <w:r>
        <w:rPr>
          <w:rFonts w:ascii="Arial" w:hAnsi="Arial" w:cs="Arial"/>
        </w:rPr>
        <w:t>comparision</w:t>
      </w:r>
      <w:proofErr w:type="spellEnd"/>
      <w:r>
        <w:rPr>
          <w:rFonts w:ascii="Arial" w:hAnsi="Arial" w:cs="Arial"/>
        </w:rPr>
        <w:t xml:space="preserve"> algorithms, and </w:t>
      </w:r>
      <w:r w:rsidR="00151DB5" w:rsidRPr="00151DB5">
        <w:rPr>
          <w:rFonts w:ascii="Arial" w:hAnsi="Arial" w:cs="Arial"/>
        </w:rPr>
        <w:t>datasets</w:t>
      </w:r>
      <w:r>
        <w:rPr>
          <w:rFonts w:ascii="Arial" w:hAnsi="Arial" w:cs="Arial"/>
        </w:rPr>
        <w:t xml:space="preserve"> </w:t>
      </w:r>
      <w:r w:rsidR="00151DB5" w:rsidRPr="00151DB5">
        <w:rPr>
          <w:rFonts w:ascii="Arial" w:hAnsi="Arial" w:cs="Arial"/>
        </w:rPr>
        <w:t xml:space="preserve">by </w:t>
      </w:r>
      <w:r>
        <w:rPr>
          <w:rFonts w:ascii="Arial" w:hAnsi="Arial" w:cs="Arial"/>
        </w:rPr>
        <w:t xml:space="preserve">each </w:t>
      </w:r>
      <w:proofErr w:type="gramStart"/>
      <w:r>
        <w:rPr>
          <w:rFonts w:ascii="Arial" w:hAnsi="Arial" w:cs="Arial"/>
        </w:rPr>
        <w:t>approaches</w:t>
      </w:r>
      <w:proofErr w:type="gramEnd"/>
      <w:r>
        <w:rPr>
          <w:rFonts w:ascii="Arial" w:hAnsi="Arial" w:cs="Arial"/>
        </w:rPr>
        <w:t xml:space="preserve"> is presented.</w:t>
      </w:r>
      <w:r w:rsidR="00151DB5" w:rsidRPr="00151DB5">
        <w:rPr>
          <w:rFonts w:ascii="Arial" w:hAnsi="Arial" w:cs="Arial"/>
        </w:rPr>
        <w:t xml:space="preserve"> </w:t>
      </w:r>
    </w:p>
    <w:p w14:paraId="38D007AD" w14:textId="6DC70B56" w:rsidR="00151DB5" w:rsidRPr="00C7695C" w:rsidRDefault="00151DB5" w:rsidP="00A54AA4">
      <w:pPr>
        <w:spacing w:line="480" w:lineRule="auto"/>
      </w:pPr>
    </w:p>
    <w:p w14:paraId="04284EB6" w14:textId="2DE2BE52" w:rsidR="00C6500A" w:rsidRPr="00C6500A" w:rsidRDefault="00C6500A" w:rsidP="00C6500A">
      <w:pPr>
        <w:spacing w:after="200" w:line="480" w:lineRule="auto"/>
        <w:rPr>
          <w:rFonts w:ascii="Arial" w:hAnsi="Arial" w:cs="Arial"/>
          <w:sz w:val="22"/>
          <w:szCs w:val="22"/>
        </w:rPr>
      </w:pPr>
      <w:r w:rsidRPr="00C6500A">
        <w:rPr>
          <w:rFonts w:ascii="Arial" w:hAnsi="Arial" w:cs="Arial"/>
          <w:b/>
          <w:bCs/>
          <w:sz w:val="22"/>
          <w:szCs w:val="22"/>
        </w:rPr>
        <w:t>Keywords</w:t>
      </w:r>
      <w:r w:rsidRPr="00C6500A">
        <w:rPr>
          <w:rFonts w:ascii="Arial" w:hAnsi="Arial" w:cs="Arial"/>
          <w:sz w:val="22"/>
          <w:szCs w:val="22"/>
        </w:rPr>
        <w:t xml:space="preserve">: </w:t>
      </w:r>
      <w:r>
        <w:rPr>
          <w:rFonts w:ascii="Arial" w:hAnsi="Arial" w:cs="Arial"/>
          <w:sz w:val="22"/>
          <w:szCs w:val="22"/>
        </w:rPr>
        <w:t xml:space="preserve">deep learning; single-cell RNA-seq; </w:t>
      </w:r>
      <w:r w:rsidR="00EF6777">
        <w:rPr>
          <w:rFonts w:ascii="Arial" w:hAnsi="Arial" w:cs="Arial"/>
          <w:sz w:val="22"/>
          <w:szCs w:val="22"/>
        </w:rPr>
        <w:t xml:space="preserve">imputation; </w:t>
      </w:r>
      <w:proofErr w:type="spellStart"/>
      <w:r>
        <w:rPr>
          <w:rFonts w:ascii="Arial" w:hAnsi="Arial" w:cs="Arial"/>
          <w:sz w:val="22"/>
          <w:szCs w:val="22"/>
        </w:rPr>
        <w:t>dimention</w:t>
      </w:r>
      <w:proofErr w:type="spellEnd"/>
      <w:r>
        <w:rPr>
          <w:rFonts w:ascii="Arial" w:hAnsi="Arial" w:cs="Arial"/>
          <w:sz w:val="22"/>
          <w:szCs w:val="22"/>
        </w:rPr>
        <w:t xml:space="preserve"> reduction; clustering; </w:t>
      </w:r>
      <w:r w:rsidR="00EF6777">
        <w:rPr>
          <w:rFonts w:ascii="Arial" w:hAnsi="Arial" w:cs="Arial"/>
          <w:sz w:val="22"/>
          <w:szCs w:val="22"/>
        </w:rPr>
        <w:t xml:space="preserve">batch correction; cell type identification; functional prediction; </w:t>
      </w:r>
      <w:r>
        <w:rPr>
          <w:rFonts w:ascii="Arial" w:hAnsi="Arial" w:cs="Arial"/>
          <w:sz w:val="22"/>
          <w:szCs w:val="22"/>
        </w:rPr>
        <w:t>visualization</w:t>
      </w:r>
    </w:p>
    <w:p w14:paraId="0DE0E786" w14:textId="1DDFC9A4" w:rsidR="00C6500A" w:rsidRDefault="00C6500A">
      <w:pPr>
        <w:spacing w:after="200" w:line="276" w:lineRule="auto"/>
        <w:rPr>
          <w:rFonts w:ascii="Arial" w:hAnsi="Arial" w:cs="Arial"/>
        </w:rPr>
      </w:pPr>
      <w:r>
        <w:rPr>
          <w:rFonts w:ascii="Arial" w:hAnsi="Arial" w:cs="Arial"/>
        </w:rPr>
        <w:br w:type="page"/>
      </w:r>
    </w:p>
    <w:p w14:paraId="1F699913" w14:textId="77777777" w:rsidR="00447C2E" w:rsidRPr="005E0EA4" w:rsidRDefault="00447C2E" w:rsidP="00AC217F">
      <w:pPr>
        <w:spacing w:line="360" w:lineRule="auto"/>
        <w:jc w:val="both"/>
        <w:rPr>
          <w:rFonts w:ascii="Arial" w:hAnsi="Arial" w:cs="Arial"/>
        </w:rPr>
      </w:pPr>
    </w:p>
    <w:p w14:paraId="00FBAB95" w14:textId="4B20E21D" w:rsidR="00AC217F" w:rsidRPr="00A54AA4" w:rsidRDefault="00AC217F" w:rsidP="00C4588F">
      <w:pPr>
        <w:pStyle w:val="Heading1"/>
        <w:numPr>
          <w:ilvl w:val="0"/>
          <w:numId w:val="48"/>
        </w:numPr>
        <w:spacing w:after="0"/>
        <w:ind w:left="360"/>
        <w:rPr>
          <w:sz w:val="28"/>
          <w:szCs w:val="28"/>
        </w:rPr>
      </w:pPr>
      <w:r w:rsidRPr="00A54AA4">
        <w:rPr>
          <w:sz w:val="28"/>
          <w:szCs w:val="28"/>
        </w:rPr>
        <w:t>Introduction</w:t>
      </w:r>
    </w:p>
    <w:p w14:paraId="09640F5A" w14:textId="1C001DA2" w:rsidR="00DC6BF1" w:rsidRDefault="00096510" w:rsidP="00DB12F9">
      <w:pPr>
        <w:spacing w:line="480" w:lineRule="auto"/>
        <w:jc w:val="both"/>
        <w:rPr>
          <w:rFonts w:ascii="Arial" w:hAnsi="Arial" w:cs="Arial"/>
        </w:rPr>
      </w:pPr>
      <w:r>
        <w:rPr>
          <w:rFonts w:ascii="Arial" w:hAnsi="Arial" w:cs="Arial"/>
        </w:rPr>
        <w:t>S</w:t>
      </w:r>
      <w:r w:rsidR="00AC217F" w:rsidRPr="00491D87">
        <w:rPr>
          <w:rFonts w:ascii="Arial" w:hAnsi="Arial" w:cs="Arial"/>
        </w:rPr>
        <w:t>ingle cell sequencing</w:t>
      </w:r>
      <w:r>
        <w:rPr>
          <w:rFonts w:ascii="Arial" w:hAnsi="Arial" w:cs="Arial"/>
        </w:rPr>
        <w:t xml:space="preserve"> technology has been a rapid developing area to study genomics, transcriptomics, proteomics, metabolomics, and cellular interactions at the single cell level</w:t>
      </w:r>
      <w:r w:rsidR="002D40CA">
        <w:rPr>
          <w:rFonts w:ascii="Arial" w:hAnsi="Arial" w:cs="Arial"/>
        </w:rPr>
        <w:t xml:space="preserve"> </w:t>
      </w:r>
      <w:r w:rsidR="0094297F">
        <w:rPr>
          <w:rFonts w:ascii="Arial" w:hAnsi="Arial" w:cs="Arial"/>
        </w:rPr>
        <w:t xml:space="preserve">for </w:t>
      </w:r>
      <w:r w:rsidR="0094297F" w:rsidRPr="00491D87">
        <w:rPr>
          <w:rFonts w:ascii="Arial" w:hAnsi="Arial" w:cs="Arial"/>
        </w:rPr>
        <w:t>cell</w:t>
      </w:r>
      <w:r w:rsidR="0094297F">
        <w:rPr>
          <w:rFonts w:ascii="Arial" w:hAnsi="Arial" w:cs="Arial"/>
        </w:rPr>
        <w:t xml:space="preserve"> type</w:t>
      </w:r>
      <w:r w:rsidR="0094297F" w:rsidRPr="00491D87">
        <w:rPr>
          <w:rFonts w:ascii="Arial" w:hAnsi="Arial" w:cs="Arial"/>
        </w:rPr>
        <w:t xml:space="preserve"> identification</w:t>
      </w:r>
      <w:r w:rsidR="0094297F">
        <w:rPr>
          <w:rFonts w:ascii="Arial" w:hAnsi="Arial" w:cs="Arial"/>
        </w:rPr>
        <w:t xml:space="preserve">, </w:t>
      </w:r>
      <w:r w:rsidR="0094297F" w:rsidRPr="00491D87">
        <w:rPr>
          <w:rFonts w:ascii="Arial" w:hAnsi="Arial" w:cs="Arial"/>
        </w:rPr>
        <w:t xml:space="preserve">tissue composition </w:t>
      </w:r>
      <w:r w:rsidR="0094297F">
        <w:rPr>
          <w:rFonts w:ascii="Arial" w:hAnsi="Arial" w:cs="Arial"/>
        </w:rPr>
        <w:t xml:space="preserve">and reprogramming </w:t>
      </w:r>
      <w:commentRangeStart w:id="0"/>
      <w:r w:rsidR="0094297F">
        <w:rPr>
          <w:rFonts w:ascii="Arial" w:hAnsi="Arial" w:cs="Arial"/>
        </w:rPr>
        <w:fldChar w:fldCharType="begin">
          <w:fldData xml:space="preserve">PEVuZE5vdGU+PENpdGU+PEF1dGhvcj5MYWhuZW1hbm48L0F1dGhvcj48WWVhcj4yMDIwPC9ZZWFy
PjxSZWNOdW0+ODc8L1JlY051bT48RGlzcGxheVRleHQ+WzFdPC9EaXNwbGF5VGV4dD48cmVjb3Jk
PjxyZWMtbnVtYmVyPjg3PC9yZWMtbnVtYmVyPjxmb3JlaWduLWtleXM+PGtleSBhcHA9IkVOIiBk
Yi1pZD0ienNwcHgyNWZvZmZ0enhlZTk1ZngyOXA4dGF0ZjV2dmF3dHZwIiB0aW1lc3RhbXA9IjAi
Pjg3PC9rZXk+PC9mb3JlaWduLWtleXM+PHJlZi10eXBlIG5hbWU9IkpvdXJuYWwgQXJ0aWNsZSI+
MTc8L3JlZi10eXBlPjxjb250cmlidXRvcnM+PGF1dGhvcnM+PGF1dGhvcj5MYWhuZW1hbm4sIEQu
PC9hdXRob3I+PGF1dGhvcj5Lb3N0ZXIsIEouPC9hdXRob3I+PGF1dGhvcj5TemN6dXJlaywgRS48
L2F1dGhvcj48YXV0aG9yPk1jQ2FydGh5LCBELiBKLjwvYXV0aG9yPjxhdXRob3I+SGlja3MsIFMu
IEMuPC9hdXRob3I+PGF1dGhvcj5Sb2JpbnNvbiwgTS4gRC48L2F1dGhvcj48YXV0aG9yPlZhbGxl
am9zLCBDLiBBLjwvYXV0aG9yPjxhdXRob3I+Q2FtcGJlbGwsIEsuIFIuPC9hdXRob3I+PGF1dGhv
cj5CZWVyZW53aW5rZWwsIE4uPC9hdXRob3I+PGF1dGhvcj5NYWhmb3V6LCBBLjwvYXV0aG9yPjxh
dXRob3I+UGluZWxsbywgTC48L2F1dGhvcj48YXV0aG9yPlNrdW1zLCBQLjwvYXV0aG9yPjxhdXRo
b3I+U3RhbWF0YWtpcywgQS48L2F1dGhvcj48YXV0aG9yPkF0dG9saW5pLCBDLiBTLjwvYXV0aG9y
PjxhdXRob3I+QXBhcmljaW8sIFMuPC9hdXRob3I+PGF1dGhvcj5CYWFpamVucywgSi48L2F1dGhv
cj48YXV0aG9yPkJhbHZlcnQsIE0uPC9hdXRob3I+PGF1dGhvcj5CYXJiYW5zb24sIEIuPC9hdXRo
b3I+PGF1dGhvcj5DYXBwdWNjaW8sIEEuPC9hdXRob3I+PGF1dGhvcj5Db3JsZW9uZSwgRy48L2F1
dGhvcj48YXV0aG9yPkR1dGlsaCwgQi4gRS48L2F1dGhvcj48YXV0aG9yPkZsb3Jlc2N1LCBNLjwv
YXV0aG9yPjxhdXRob3I+R3VyeWV2LCBWLjwvYXV0aG9yPjxhdXRob3I+SG9sbWVyLCBSLjwvYXV0
aG9yPjxhdXRob3I+SmFobiwgSy48L2F1dGhvcj48YXV0aG9yPkxvYm8sIFQuIEouPC9hdXRob3I+
PGF1dGhvcj5LZWl6ZXIsIEUuIE0uPC9hdXRob3I+PGF1dGhvcj5LaGF0cmksIEkuPC9hdXRob3I+
PGF1dGhvcj5LaWVsYmFzYSwgUy4gTS48L2F1dGhvcj48YXV0aG9yPktvcmJlbCwgSi4gTy48L2F1
dGhvcj48YXV0aG9yPktvemxvdiwgQS4gTS48L2F1dGhvcj48YXV0aG9yPkt1bywgVC4gSC48L2F1
dGhvcj48YXV0aG9yPkxlbGlldmVsZHQsIEIuIFAuIEYuPC9hdXRob3I+PGF1dGhvcj5NYW5kb2l1
LCwgSUk8L2F1dGhvcj48YXV0aG9yPk1hcmlvbmksIEouIEMuPC9hdXRob3I+PGF1dGhvcj5NYXJz
Y2hhbGwsIFQuPC9hdXRob3I+PGF1dGhvcj5Nb2xkZXIsIEYuPC9hdXRob3I+PGF1dGhvcj5OaWtu
ZWphZCwgQS48L2F1dGhvcj48YXV0aG9yPlJhY3prb3dza2ksIEwuPC9hdXRob3I+PGF1dGhvcj5S
ZWluZGVycywgTS48L2F1dGhvcj48YXV0aG9yPlJpZGRlciwgSi48L2F1dGhvcj48YXV0aG9yPlNh
bGliYSwgQS4gRS48L2F1dGhvcj48YXV0aG9yPlNvbWFyYWtpcywgQS48L2F1dGhvcj48YXV0aG9y
PlN0ZWdsZSwgTy48L2F1dGhvcj48YXV0aG9yPlRoZWlzLCBGLiBKLjwvYXV0aG9yPjxhdXRob3I+
WWFuZywgSC48L2F1dGhvcj48YXV0aG9yPlplbGlrb3Zza3ksIEEuPC9hdXRob3I+PGF1dGhvcj5N
Y0hhcmR5LCBBLiBDLjwvYXV0aG9yPjxhdXRob3I+UmFwaGFlbCwgQi4gSi48L2F1dGhvcj48YXV0
aG9yPlNoYWgsIFMuIFAuPC9hdXRob3I+PGF1dGhvcj5TY2hvbmh1dGgsIEEuPC9hdXRob3I+PC9h
dXRob3JzPjwvY29udHJpYnV0b3JzPjxhdXRoLWFkZHJlc3M+QWxnb3JpdGhtcyBmb3IgUmVwcm9k
dWNpYmxlIEJpb2luZm9ybWF0aWNzLCBHZW5vbWUgSW5mb3JtYXRpY3MsIEluc3RpdHV0ZSBvZiBI
dW1hbiBHZW5ldGljcywgVW5pdmVyc2l0eSBIb3NwaXRhbCBFc3NlbiwgVW5pdmVyc2l0eSBvZiBE
dWlzYnVyZy1Fc3NlbiwgRXNzZW4sIEdlcm1hbnkuJiN4RDtEZXBhcnRtZW50IG9mIFBhZWRpYXRy
aWMgT25jb2xvZ3ksIEhhZW1hdG9sb2d5IGFuZCBJbW11bm9sb2d5LCBNZWRpY2FsIEZhY3VsdHks
IEhlaW5yaWNoIEhlaW5lIFVuaXZlcnNpdHksIFVuaXZlcnNpdHkgSG9zcGl0YWwsIER1c3NlbGRv
cmYsIEdlcm1hbnkuJiN4RDtDb21wdXRhdGlvbmFsIEJpb2xvZ3kgb2YgSW5mZWN0aW9uIFJlc2Vh
cmNoIEdyb3VwLCBIZWxtaG9sdHogQ2VudHJlIGZvciBJbmZlY3Rpb24gUmVzZWFyY2gsIEJyYXVu
c2Nod2VpZywgR2VybWFueS4mI3hEO01lZGljYWwgT25jb2xvZ3ksIERhbmEtRmFyYmVyIENhbmNl
ciBJbnN0aXR1dGUsIEhhcnZhcmQgTWVkaWNhbCBTY2hvb2wsIEJvc3RvbiwgVVNBLiYjeEQ7SW5z
dGl0dXRlIG9mIEluZm9ybWF0aWNzLCBGYWN1bHR5IG9mIE1hdGhlbWF0aWNzLCBJbmZvcm1hdGlj
cyBhbmQgTWVjaGFuaWNzLCBVbml2ZXJzaXR5IG9mIFdhcnNhdywgV2Fyc3phd2EsIFBvbGFuZC4m
I3hEO0Jpb2luZm9ybWF0aWNzIGFuZCBDZWxsdWxhciBHZW5vbWljcywgU3QgVmluY2VudCZhcG9z
O3MgSW5zdGl0dXRlIG9mIE1lZGljYWwgUmVzZWFyY2gsIEZpdHpyb3ksIEF1c3RyYWxpYS4mI3hE
O01lbGJvdXJuZSBJbnRlZ3JhdGl2ZSBHZW5vbWljcywgU2Nob29sIG9mIEJpb1NjaWVuY2VzLVNj
aG9vbCBvZiBNYXRoZW1hdGljcyAmYW1wOyBTdGF0aXN0aWNzLCBGYWN1bHR5IG9mIFNjaWVuY2Us
IFVuaXZlcnNpdHkgb2YgTWVsYm91cm5lLCBNZWxib3VybmUsIEF1c3RyYWxpYS4mI3hEO0RlcGFy
dG1lbnQgb2YgQmlvc3RhdGlzdGljcywgSm9obnMgSG9wa2lucyBVbml2ZXJzaXR5LCBCYWx0aW1v
cmUsIE1ELCBVU0EuJiN4RDtJbnN0aXR1dGUgb2YgTW9sZWN1bGFyIExpZmUgU2NpZW5jZXMgYW5k
IFNJQiBTd2lzcyBJbnN0aXR1dGUgb2YgQmlvaW5mb3JtYXRpY3MsIFVuaXZlcnNpdHkgb2YgWnVy
aWNoLCBadXJpY2gsIFN3aXR6ZXJsYW5kLiYjeEQ7TVJDIEh1bWFuIEdlbmV0aWNzIFVuaXQsIElu
c3RpdHV0ZSBvZiBHZW5ldGljcyBhbmQgTW9sZWN1bGFyIE1lZGljaW5lLCBVbml2ZXJzaXR5IG9m
IEVkaW5idXJnaCwgV2VzdGVybiBHZW5lcmFsIEhvc3BpdGFsLCBFZGluYnVyZ2gsIFVLLiYjeEQ7
VGhlIEFsYW4gVHVyaW5nIEluc3RpdHV0ZSwgQnJpdGlzaCBMaWJyYXJ5LCBMb25kb24sIFVLLiYj
eEQ7RGVwYXJ0bWVudCBvZiBTdGF0aXN0aWNzLCBVbml2ZXJzaXR5IG9mIEJyaXRpc2ggQ29sdW1i
aWEsIFZhbmNvdXZlciwgQ2FuYWRhLiYjeEQ7RGVwYXJ0bWVudCBvZiBNb2xlY3VsYXIgT25jb2xv
Z3ksIEJDIENhbmNlciBBZ2VuY3ksIFZhbmNvdXZlciwgQ2FuYWRhLiYjeEQ7RGF0YSBTY2llbmNl
IEluc3RpdHV0ZSwgVW5pdmVyc2l0eSBvZiBCcml0aXNoIENvbHVtYmlhLCBWYW5jb3V2ZXIsIENh
bmFkYS4mI3hEO0RlcGFydG1lbnQgb2YgQmlvc3lzdGVtcyBTY2llbmNlIGFuZCBFbmdpbmVlcmlu
ZywgRVRIIFp1cmljaCwgQmFzZWwsIFN3aXR6ZXJsYW5kLiYjeEQ7U0lCIFN3aXNzIEluc3RpdHV0
ZSBvZiBCaW9pbmZvcm1hdGljcywgTGF1c2FubmUsIFN3aXR6ZXJsYW5kLiYjeEQ7TGVpZGVuIENv
bXB1dGF0aW9uYWwgQmlvbG9neSBDZW50ZXIsIExlaWRlbiBVbml2ZXJzaXR5IE1lZGljYWwgQ2Vu
dGVyLCBMZWlkZW4sIFRoZSBOZXRoZXJsYW5kcy4mI3hEO0RlbGZ0IEJpb2luZm9ybWF0aWNzIExh
YiwgRmFjdWx0eSBvZiBFbGVjdHJpY2FsIEVuZ2luZWVyaW5nLCBNYXRoZW1hdGljcyBhbmQgQ29t
cHV0ZXIgU2NpZW5jZSwgRGVsZnQgVW5pdmVyc2l0eSBvZiBUZWNobm9sb2d5LCBEZWxmdCwgVGhl
IE5ldGhlcmxhbmRzLiYjeEQ7TW9sZWN1bGFyIFBhdGhvbG9neSBVbml0IGFuZCBDZW50ZXIgZm9y
IENhbmNlciBSZXNlYXJjaCwgTWFzc2FjaHVzZXR0cyBHZW5lcmFsIEhvc3BpdGFsIFJlc2VhcmNo
IEluc3RpdHV0ZSwgQ2hhcmxlc3Rvd24sIFVTQS4mI3hEO0RlcGFydG1lbnQgb2YgUGF0aG9sb2d5
LCBIYXJ2YXJkIE1lZGljYWwgU2Nob29sLCBCb3N0b24sIFVTQS4mI3hEO0Jyb2FkIEluc3RpdHV0
ZSBvZiBIYXJ2YXJkIGFuZCBNSVQsIENhbWJyaWRnZSwgTUEsIFVTQS4mI3hEO0RlcGFydG1lbnQg
b2YgQ29tcHV0ZXIgU2NpZW5jZSwgR2VvcmdpYSBTdGF0ZSBVbml2ZXJzaXR5LCBBdGxhbnRhLCBV
U0EuJiN4RDtDb21wdXRhdGlvbmFsIE1vbGVjdWxhciBFdm9sdXRpb24gR3JvdXAsIEhlaWRlbGJl
cmcgSW5zdGl0dXRlIGZvciBUaGVvcmV0aWNhbCBTdHVkaWVzLCBIZWlkZWxiZXJnLCBHZXJtYW55
LiYjeEQ7SW5zdGl0dXRlIGZvciBUaGVvcmV0aWNhbCBJbmZvcm1hdGljcywgS2FybHNydWhlIElu
c3RpdHV0ZSBvZiBUZWNobm9sb2d5LCBLYXJsc3J1aGUsIEdlcm1hbnkuJiN4RDtJbnN0aXR1dGUg
Zm9yIFJlc2VhcmNoIGluIEJpb21lZGljaW5lLCBUaGUgQmFyY2Vsb25hIEluc3RpdHV0ZSBvZiBT
Y2llbmNlIGFuZCBUZWNobm9sb2d5LCBCYXJjZWxvbmEsIFNwYWluLiYjeEQ7RGVwYXJ0bWVudCBv
ZiBQYXRob2xvZ3kgYW5kIExhYm9yYXRvcnkgTWVkaWNpbmUsIFVuaXZlcnNpdHkgb2YgQnJpdGlz
aCBDb2x1bWJpYSwgVmFuY291dmVyLCBDYW5hZGEuJiN4RDtMaWZlIFNjaWVuY2VzIGFuZCBIZWFs
dGgsIENlbnRydW0gV2lza3VuZGUgJmFtcDsgSW5mb3JtYXRpY2EsIEFtc3RlcmRhbSwgVGhlIE5l
dGhlcmxhbmRzLiYjeEQ7VGhlb3JldGljYWwgQmlvbG9neSBhbmQgQmlvaW5mb3JtYXRpY3MsIFNj
aWVuY2UgZm9yIExpZmUsIFV0cmVjaHQgVW5pdmVyc2l0eSwgVXRyZWNodCwgVGhlIE5ldGhlcmxh
bmRzLiYjeEQ7Q2VudGVyIGZvciBNb2xlY3VsYXIgTWVkaWNpbmUsIFVuaXZlcnNpdHkgTWVkaWNh
bCBDZW50ZXIgVXRyZWNodCwgVXRyZWNodCwgVGhlIE5ldGhlcmxhbmRzLiYjeEQ7T25jb2RlIElu
c3RpdHV0ZSwgVXRyZWNodCwgVGhlIE5ldGhlcmxhbmRzLiYjeEQ7UXVhbnRpdGF0aXZlIGJpb2xv
Z3ksIEh1YnJlY2h0IEluc3RpdHV0ZSwgVXRyZWNodCwgVGhlIE5ldGhlcmxhbmRzLiYjeEQ7SW5z
dGl0dXRlIGZvciBBZHZhbmNlZCBTdHVkeSwgVW5pdmVyc2l0eSBvZiBBbXN0ZXJkYW0sIEFtc3Rl
cmRhbSwgVGhlIE5ldGhlcmxhbmRzLiYjeEQ7RGVwYXJ0bWVudCBvZiBTdXJnZXJ5IGFuZCBDYW5j
ZXIsIFRoZSBJbXBlcmlhbCBDZW50cmUgZm9yIFRyYW5zbGF0aW9uYWwgYW5kIEV4cGVyaW1lbnRh
bCBNZWRpY2luZSwgSW1wZXJpYWwgQ29sbGVnZSBMb25kb24sIExvbmRvbiwgVUsuJiN4RDtDZW50
cmUgZm9yIE1vbGVjdWxhciBhbmQgQmlvbW9sZWN1bGFyIEluZm9ybWF0aWNzLCBSYWRib3VkIFVu
aXZlcnNpdHkgTWVkaWNhbCBDZW50ZXIsIE5pam1lZ2VuLCBUaGUgTmV0aGVybGFuZHMuJiN4RDtF
dXJvcGVhbiBSZXNlYXJjaCBJbnN0aXR1dGUgZm9yIHRoZSBCaW9sb2d5IG9mIEFnZWluZywgVW5p
dmVyc2l0eSBNZWRpY2FsIENlbnRlciBHcm9uaW5nZW4sIFVuaXZlcnNpdHkgb2YgR3JvbmluZ2Vu
LCBHcm9uaW5nZW4sIFRoZSBOZXRoZXJsYW5kcy4mI3hEO0Jpb2luZm9ybWF0aWNzIEdyb3VwLCBX
YWdlbmluZ2VuIFVuaXZlcnNpdHksIFdhZ2VuaW5nZW4sIFRoZSBOZXRoZXJsYW5kcy4mI3hEO0Jp
b21ldHJpcywgV2FnZW5pbmdlbiBVbml2ZXJzaXR5ICZhbXA7IFJlc2VhcmNoLCBXYWdlbmluZ2Vu
LCBUaGUgTmV0aGVybGFuZHMuJiN4RDtEZXBhcnRtZW50IG9mIEltbXVub2hlbWF0b2xvZ3kgYW5k
IEJsb29kIFRyYW5zZnVzaW9uLCBMZWlkZW4gVW5pdmVyc2l0eSBNZWRpY2FsIENlbnRlciwgTGVp
ZGVuLCBUaGUgTmV0aGVybGFuZHMuJiN4RDtEZXBhcnRtZW50IG9mIEJpb21lZGljYWwgRGF0YSBT
Y2llbmNlcywgTGVpZGVuIFVuaXZlcnNpdHkgTWVkaWNhbCBDZW50ZXIsIExlaWRlbiwgVGhlIE5l
dGhlcmxhbmRzLiYjeEQ7R2Vub21lIEJpb2xvZ3kgVW5pdCwgRXVyb3BlYW4gTW9sZWN1bGFyIEJp
b2xvZ3kgTGFib3JhdG9yeSwgSGVpZGVsYmVyZywgR2VybWFueS4mI3hEO1BSQiBsYWIsIERlbGZ0
IFVuaXZlcnNpdHkgb2YgVGVjaG5vbG9neSwgRGVsZnQsIFRoZSBOZXRoZXJsYW5kcy4mI3hEO0Rp
dmlzaW9uIG9mIEltYWdlIFByb2Nlc3NpbmcsIERlcGFydG1lbnQgb2YgUmFkaW9sb2d5LCBMZWlk
ZW4gVW5pdmVyc2l0eSBNZWRpY2FsIENlbnRlciwgTGVpZGVuLCBUaGUgTmV0aGVybGFuZHMuJiN4
RDtDb21wdXRlciBTY2llbmNlICZhbXA7IEVuZ2luZWVyaW5nIERlcGFydG1lbnQsIFVuaXZlcnNp
dHkgb2YgQ29ubmVjdGljdXQsIFN0b3JycywgVVNBLiYjeEQ7Q2FuY2VyIFJlc2VhcmNoIFVLIENh
bWJyaWRnZSBJbnN0aXR1dGUsIExpIEthIFNoaW5nIENlbnRyZSwgVW5pdmVyc2l0eSBvZiBDYW1i
cmlkZ2UsIENhbWJyaWRnZSwgVUsuJiN4RDtXZWxsY29tZSBUcnVzdCBTYW5nZXIgSW5zdGl0dXRl
LCBXZWxsY29tZSBHZW5vbWUgQ2FtcHVzLCBIaW54dG9uLCBVSy4mI3hEO0V1cm9wZWFuIE1vbGVj
dWxhciBCaW9sb2d5IExhYm9yYXRvcnksIEV1cm9wZWFuIEJpb2luZm9ybWF0aWNzIEluc3RpdHV0
ZSwgSGlueHRvbiwgVUsuJiN4RDtDZW50ZXIgZm9yIEJpb2luZm9ybWF0aWNzLCBTYWFybGFuZCBV
bml2ZXJzaXR5LCBTYWFyYnJ1Y2tlbiwgR2VybWFueS4mI3hEO01heCBQbGFuY2sgSW5zdGl0dXRl
IGZvciBJbmZvcm1hdGljcywgU2FhcmJydWNrZW4sIEdlcm1hbnkuJiN4RDtJbnN0aXR1dGUgb2Yg
UGF0aG9sb2d5LCBVbml2ZXJzaXR5IEhvc3BpdGFsIEVzc2VuLCBVbml2ZXJzaXR5IG9mIER1aXNi
dXJnLUVzc2VuLCBFc3NlbiwgR2VybWFueS4mI3hEO0NvbXB1dGF0aW9uIG1vbGVjdWxhciBkZXNp
Z24sIFp1c2UgSW5zdGl0dXRlIEJlcmxpbiwgQmVybGluLCBHZXJtYW55LiYjeEQ7TWF0aGVtYXRp
Y3MgRGVwYXJ0bWVudCwgTW91bnQgU2FpbnQgVmluY2VudCwgTmV3IFlvcmssIFVTQS4mI3hEO0hl
bG1ob2x0eiBJbnN0aXR1dGUgZm9yIFJOQS1iYXNlZCBJbmZlY3Rpb24gUmVzZWFyY2gsIEhlbG1o
b2x0ei1DZW50ZXIgZm9yIEluZmVjdGlvbiBSZXNlYXJjaCwgV3VyemJ1cmcsIEdlcm1hbnkuJiN4
RDtEaXZpc2lvbiBvZiBDb21wdXRhdGlvbmFsIEdlbm9taWNzIGFuZCBTeXN0ZW1zIEdlbmV0aWNz
LCBHZXJtYW4gQ2FuY2VyIFJlc2VhcmNoIENlbnRlci1ES0ZaLCBIZWlkZWxiZXJnLCBHZXJtYW55
LiYjeEQ7SW5zdGl0dXRlIG9mIENvbXB1dGF0aW9uYWwgQmlvbG9neSwgSGVsbWhvbHR6IFplbnRy
dW0gTXVuY2hlbi1HZXJtYW4gUmVzZWFyY2ggQ2VudGVyIGZvciBFbnZpcm9ubWVudGFsIEhlYWx0
aCwgTmV1aGVyYmVyZywgR2VybWFueS4mI3hEO0RpdmlzaW9uIG9mIERydWcgRGlzY292ZXJ5IGFu
ZCBTYWZldHksIExlaWRlbiBBY2FkZW1pYyBDZW50ZXIgZm9yIERydWcgUmVzZWFyY2gtTEFDRFIt
TGVpZGVuIFVuaXZlcnNpdHksIExlaWRlbiwgVGhlIE5ldGhlcmxhbmRzLiYjeEQ7VGhlIExhYm9y
YXRvcnkgb2YgQmlvaW5mb3JtYXRpY3MsIEkuTS4gU2VjaGVub3YgRmlyc3QgTW9zY293IFN0YXRl
IE1lZGljYWwgVW5pdmVyc2l0eSwgTW9zY293LCBSdXNzaWEuJiN4RDtEZXBhcnRtZW50IG9mIENv
bXB1dGVyIFNjaWVuY2UsIFByaW5jZXRvbiBVbml2ZXJzaXR5LCBQcmluY2V0b24sIFVTQS4mI3hE
O0NvbXB1dGF0aW9uYWwgT25jb2xvZ3ksIERlcGFydG1lbnQgb2YgRXBpZGVtaW9sb2d5IGFuZCBC
aW9zdGF0aXN0aWNzLCBNZW1vcmlhbCBTbG9hbiBLZXR0ZXJpbmcgQ2FuY2VyIENlbnRlciwgTmV3
IFlvcmssIFVTQS4mI3hEO0xpZmUgU2NpZW5jZXMgYW5kIEhlYWx0aCwgQ2VudHJ1bSBXaXNrdW5k
ZSAmYW1wOyBJbmZvcm1hdGljYSwgQW1zdGVyZGFtLCBUaGUgTmV0aGVybGFuZHMuIGFzQGN3aS5u
bC4mI3hEO1RoZW9yZXRpY2FsIEJpb2xvZ3kgYW5kIEJpb2luZm9ybWF0aWNzLCBTY2llbmNlIGZv
ciBMaWZlLCBVdHJlY2h0IFVuaXZlcnNpdHksIFV0cmVjaHQsIFRoZSBOZXRoZXJsYW5kcy4gYXNA
Y3dpLm5sLjwvYXV0aC1hZGRyZXNzPjx0aXRsZXM+PHRpdGxlPkVsZXZlbiBncmFuZCBjaGFsbGVu
Z2VzIGluIHNpbmdsZS1jZWxsIGRhdGEgc2NpZW5jZTwvdGl0bGU+PHNlY29uZGFyeS10aXRsZT5H
ZW5vbWUgQmlvbDwvc2Vjb25kYXJ5LXRpdGxlPjwvdGl0bGVzPjxwZXJpb2RpY2FsPjxmdWxsLXRp
dGxlPkdlbm9tZSBCaW9sPC9mdWxsLXRpdGxlPjwvcGVyaW9kaWNhbD48cGFnZXM+MzE8L3BhZ2Vz
Pjx2b2x1bWU+MjE8L3ZvbHVtZT48bnVtYmVyPjE8L251bWJlcj48ZWRpdGlvbj4yMDIwLzAyLzA5
PC9lZGl0aW9uPjxrZXl3b3Jkcz48a2V5d29yZD5BbmltYWxzPC9rZXl3b3JkPjxrZXl3b3JkPkRh
dGEgU2NpZW5jZS8qbWV0aG9kczwva2V5d29yZD48a2V5d29yZD5HZW5vbWljcy8qbWV0aG9kczwv
a2V5d29yZD48a2V5d29yZD5IdW1hbnM8L2tleXdvcmQ+PGtleXdvcmQ+Uk5BLVNlcS8qbWV0aG9k
czwva2V5d29yZD48a2V5d29yZD5TaW5nbGUtQ2VsbCBBbmFseXNpcy8qbWV0aG9kczwva2V5d29y
ZD48L2tleXdvcmRzPjxkYXRlcz48eWVhcj4yMDIwPC95ZWFyPjxwdWItZGF0ZXM+PGRhdGU+RmVi
IDc8L2RhdGU+PC9wdWItZGF0ZXM+PC9kYXRlcz48aXNibj4xNDc0LTc2MFggKEVsZWN0cm9uaWMp
JiN4RDsxNDc0LTc1OTYgKExpbmtpbmcpPC9pc2JuPjxhY2Nlc3Npb24tbnVtPjMyMDMzNTg5PC9h
Y2Nlc3Npb24tbnVtPjx1cmxzPjxyZWxhdGVkLXVybHM+PHVybD5odHRwczovL3d3dy5uY2JpLm5s
bS5uaWguZ292L3B1Ym1lZC8zMjAzMzU4OTwvdXJsPjwvcmVsYXRlZC11cmxzPjwvdXJscz48Y3Vz
dG9tMj5QTUM3MDA3Njc1PC9jdXN0b20yPjxlbGVjdHJvbmljLXJlc291cmNlLW51bT4xMC4xMTg2
L3MxMzA1OS0wMjAtMTkyNi02PC9lbGVjdHJvbmljLXJlc291cmNlLW51bT48L3JlY29yZD48L0Np
dGU+PC9FbmROb3RlPn==
</w:fldData>
        </w:fldChar>
      </w:r>
      <w:r w:rsidR="0094297F">
        <w:rPr>
          <w:rFonts w:ascii="Arial" w:hAnsi="Arial" w:cs="Arial"/>
        </w:rPr>
        <w:instrText xml:space="preserve"> ADDIN EN.CITE </w:instrText>
      </w:r>
      <w:r w:rsidR="0094297F">
        <w:rPr>
          <w:rFonts w:ascii="Arial" w:hAnsi="Arial" w:cs="Arial"/>
        </w:rPr>
        <w:fldChar w:fldCharType="begin">
          <w:fldData xml:space="preserve">PEVuZE5vdGU+PENpdGU+PEF1dGhvcj5MYWhuZW1hbm48L0F1dGhvcj48WWVhcj4yMDIwPC9ZZWFy
PjxSZWNOdW0+ODc8L1JlY051bT48RGlzcGxheVRleHQ+WzFdPC9EaXNwbGF5VGV4dD48cmVjb3Jk
PjxyZWMtbnVtYmVyPjg3PC9yZWMtbnVtYmVyPjxmb3JlaWduLWtleXM+PGtleSBhcHA9IkVOIiBk
Yi1pZD0ienNwcHgyNWZvZmZ0enhlZTk1ZngyOXA4dGF0ZjV2dmF3dHZwIiB0aW1lc3RhbXA9IjAi
Pjg3PC9rZXk+PC9mb3JlaWduLWtleXM+PHJlZi10eXBlIG5hbWU9IkpvdXJuYWwgQXJ0aWNsZSI+
MTc8L3JlZi10eXBlPjxjb250cmlidXRvcnM+PGF1dGhvcnM+PGF1dGhvcj5MYWhuZW1hbm4sIEQu
PC9hdXRob3I+PGF1dGhvcj5Lb3N0ZXIsIEouPC9hdXRob3I+PGF1dGhvcj5TemN6dXJlaywgRS48
L2F1dGhvcj48YXV0aG9yPk1jQ2FydGh5LCBELiBKLjwvYXV0aG9yPjxhdXRob3I+SGlja3MsIFMu
IEMuPC9hdXRob3I+PGF1dGhvcj5Sb2JpbnNvbiwgTS4gRC48L2F1dGhvcj48YXV0aG9yPlZhbGxl
am9zLCBDLiBBLjwvYXV0aG9yPjxhdXRob3I+Q2FtcGJlbGwsIEsuIFIuPC9hdXRob3I+PGF1dGhv
cj5CZWVyZW53aW5rZWwsIE4uPC9hdXRob3I+PGF1dGhvcj5NYWhmb3V6LCBBLjwvYXV0aG9yPjxh
dXRob3I+UGluZWxsbywgTC48L2F1dGhvcj48YXV0aG9yPlNrdW1zLCBQLjwvYXV0aG9yPjxhdXRo
b3I+U3RhbWF0YWtpcywgQS48L2F1dGhvcj48YXV0aG9yPkF0dG9saW5pLCBDLiBTLjwvYXV0aG9y
PjxhdXRob3I+QXBhcmljaW8sIFMuPC9hdXRob3I+PGF1dGhvcj5CYWFpamVucywgSi48L2F1dGhv
cj48YXV0aG9yPkJhbHZlcnQsIE0uPC9hdXRob3I+PGF1dGhvcj5CYXJiYW5zb24sIEIuPC9hdXRo
b3I+PGF1dGhvcj5DYXBwdWNjaW8sIEEuPC9hdXRob3I+PGF1dGhvcj5Db3JsZW9uZSwgRy48L2F1
dGhvcj48YXV0aG9yPkR1dGlsaCwgQi4gRS48L2F1dGhvcj48YXV0aG9yPkZsb3Jlc2N1LCBNLjwv
YXV0aG9yPjxhdXRob3I+R3VyeWV2LCBWLjwvYXV0aG9yPjxhdXRob3I+SG9sbWVyLCBSLjwvYXV0
aG9yPjxhdXRob3I+SmFobiwgSy48L2F1dGhvcj48YXV0aG9yPkxvYm8sIFQuIEouPC9hdXRob3I+
PGF1dGhvcj5LZWl6ZXIsIEUuIE0uPC9hdXRob3I+PGF1dGhvcj5LaGF0cmksIEkuPC9hdXRob3I+
PGF1dGhvcj5LaWVsYmFzYSwgUy4gTS48L2F1dGhvcj48YXV0aG9yPktvcmJlbCwgSi4gTy48L2F1
dGhvcj48YXV0aG9yPktvemxvdiwgQS4gTS48L2F1dGhvcj48YXV0aG9yPkt1bywgVC4gSC48L2F1
dGhvcj48YXV0aG9yPkxlbGlldmVsZHQsIEIuIFAuIEYuPC9hdXRob3I+PGF1dGhvcj5NYW5kb2l1
LCwgSUk8L2F1dGhvcj48YXV0aG9yPk1hcmlvbmksIEouIEMuPC9hdXRob3I+PGF1dGhvcj5NYXJz
Y2hhbGwsIFQuPC9hdXRob3I+PGF1dGhvcj5Nb2xkZXIsIEYuPC9hdXRob3I+PGF1dGhvcj5OaWtu
ZWphZCwgQS48L2F1dGhvcj48YXV0aG9yPlJhY3prb3dza2ksIEwuPC9hdXRob3I+PGF1dGhvcj5S
ZWluZGVycywgTS48L2F1dGhvcj48YXV0aG9yPlJpZGRlciwgSi48L2F1dGhvcj48YXV0aG9yPlNh
bGliYSwgQS4gRS48L2F1dGhvcj48YXV0aG9yPlNvbWFyYWtpcywgQS48L2F1dGhvcj48YXV0aG9y
PlN0ZWdsZSwgTy48L2F1dGhvcj48YXV0aG9yPlRoZWlzLCBGLiBKLjwvYXV0aG9yPjxhdXRob3I+
WWFuZywgSC48L2F1dGhvcj48YXV0aG9yPlplbGlrb3Zza3ksIEEuPC9hdXRob3I+PGF1dGhvcj5N
Y0hhcmR5LCBBLiBDLjwvYXV0aG9yPjxhdXRob3I+UmFwaGFlbCwgQi4gSi48L2F1dGhvcj48YXV0
aG9yPlNoYWgsIFMuIFAuPC9hdXRob3I+PGF1dGhvcj5TY2hvbmh1dGgsIEEuPC9hdXRob3I+PC9h
dXRob3JzPjwvY29udHJpYnV0b3JzPjxhdXRoLWFkZHJlc3M+QWxnb3JpdGhtcyBmb3IgUmVwcm9k
dWNpYmxlIEJpb2luZm9ybWF0aWNzLCBHZW5vbWUgSW5mb3JtYXRpY3MsIEluc3RpdHV0ZSBvZiBI
dW1hbiBHZW5ldGljcywgVW5pdmVyc2l0eSBIb3NwaXRhbCBFc3NlbiwgVW5pdmVyc2l0eSBvZiBE
dWlzYnVyZy1Fc3NlbiwgRXNzZW4sIEdlcm1hbnkuJiN4RDtEZXBhcnRtZW50IG9mIFBhZWRpYXRy
aWMgT25jb2xvZ3ksIEhhZW1hdG9sb2d5IGFuZCBJbW11bm9sb2d5LCBNZWRpY2FsIEZhY3VsdHks
IEhlaW5yaWNoIEhlaW5lIFVuaXZlcnNpdHksIFVuaXZlcnNpdHkgSG9zcGl0YWwsIER1c3NlbGRv
cmYsIEdlcm1hbnkuJiN4RDtDb21wdXRhdGlvbmFsIEJpb2xvZ3kgb2YgSW5mZWN0aW9uIFJlc2Vh
cmNoIEdyb3VwLCBIZWxtaG9sdHogQ2VudHJlIGZvciBJbmZlY3Rpb24gUmVzZWFyY2gsIEJyYXVu
c2Nod2VpZywgR2VybWFueS4mI3hEO01lZGljYWwgT25jb2xvZ3ksIERhbmEtRmFyYmVyIENhbmNl
ciBJbnN0aXR1dGUsIEhhcnZhcmQgTWVkaWNhbCBTY2hvb2wsIEJvc3RvbiwgVVNBLiYjeEQ7SW5z
dGl0dXRlIG9mIEluZm9ybWF0aWNzLCBGYWN1bHR5IG9mIE1hdGhlbWF0aWNzLCBJbmZvcm1hdGlj
cyBhbmQgTWVjaGFuaWNzLCBVbml2ZXJzaXR5IG9mIFdhcnNhdywgV2Fyc3phd2EsIFBvbGFuZC4m
I3hEO0Jpb2luZm9ybWF0aWNzIGFuZCBDZWxsdWxhciBHZW5vbWljcywgU3QgVmluY2VudCZhcG9z
O3MgSW5zdGl0dXRlIG9mIE1lZGljYWwgUmVzZWFyY2gsIEZpdHpyb3ksIEF1c3RyYWxpYS4mI3hE
O01lbGJvdXJuZSBJbnRlZ3JhdGl2ZSBHZW5vbWljcywgU2Nob29sIG9mIEJpb1NjaWVuY2VzLVNj
aG9vbCBvZiBNYXRoZW1hdGljcyAmYW1wOyBTdGF0aXN0aWNzLCBGYWN1bHR5IG9mIFNjaWVuY2Us
IFVuaXZlcnNpdHkgb2YgTWVsYm91cm5lLCBNZWxib3VybmUsIEF1c3RyYWxpYS4mI3hEO0RlcGFy
dG1lbnQgb2YgQmlvc3RhdGlzdGljcywgSm9obnMgSG9wa2lucyBVbml2ZXJzaXR5LCBCYWx0aW1v
cmUsIE1ELCBVU0EuJiN4RDtJbnN0aXR1dGUgb2YgTW9sZWN1bGFyIExpZmUgU2NpZW5jZXMgYW5k
IFNJQiBTd2lzcyBJbnN0aXR1dGUgb2YgQmlvaW5mb3JtYXRpY3MsIFVuaXZlcnNpdHkgb2YgWnVy
aWNoLCBadXJpY2gsIFN3aXR6ZXJsYW5kLiYjeEQ7TVJDIEh1bWFuIEdlbmV0aWNzIFVuaXQsIElu
c3RpdHV0ZSBvZiBHZW5ldGljcyBhbmQgTW9sZWN1bGFyIE1lZGljaW5lLCBVbml2ZXJzaXR5IG9m
IEVkaW5idXJnaCwgV2VzdGVybiBHZW5lcmFsIEhvc3BpdGFsLCBFZGluYnVyZ2gsIFVLLiYjeEQ7
VGhlIEFsYW4gVHVyaW5nIEluc3RpdHV0ZSwgQnJpdGlzaCBMaWJyYXJ5LCBMb25kb24sIFVLLiYj
eEQ7RGVwYXJ0bWVudCBvZiBTdGF0aXN0aWNzLCBVbml2ZXJzaXR5IG9mIEJyaXRpc2ggQ29sdW1i
aWEsIFZhbmNvdXZlciwgQ2FuYWRhLiYjeEQ7RGVwYXJ0bWVudCBvZiBNb2xlY3VsYXIgT25jb2xv
Z3ksIEJDIENhbmNlciBBZ2VuY3ksIFZhbmNvdXZlciwgQ2FuYWRhLiYjeEQ7RGF0YSBTY2llbmNl
IEluc3RpdHV0ZSwgVW5pdmVyc2l0eSBvZiBCcml0aXNoIENvbHVtYmlhLCBWYW5jb3V2ZXIsIENh
bmFkYS4mI3hEO0RlcGFydG1lbnQgb2YgQmlvc3lzdGVtcyBTY2llbmNlIGFuZCBFbmdpbmVlcmlu
ZywgRVRIIFp1cmljaCwgQmFzZWwsIFN3aXR6ZXJsYW5kLiYjeEQ7U0lCIFN3aXNzIEluc3RpdHV0
ZSBvZiBCaW9pbmZvcm1hdGljcywgTGF1c2FubmUsIFN3aXR6ZXJsYW5kLiYjeEQ7TGVpZGVuIENv
bXB1dGF0aW9uYWwgQmlvbG9neSBDZW50ZXIsIExlaWRlbiBVbml2ZXJzaXR5IE1lZGljYWwgQ2Vu
dGVyLCBMZWlkZW4sIFRoZSBOZXRoZXJsYW5kcy4mI3hEO0RlbGZ0IEJpb2luZm9ybWF0aWNzIExh
YiwgRmFjdWx0eSBvZiBFbGVjdHJpY2FsIEVuZ2luZWVyaW5nLCBNYXRoZW1hdGljcyBhbmQgQ29t
cHV0ZXIgU2NpZW5jZSwgRGVsZnQgVW5pdmVyc2l0eSBvZiBUZWNobm9sb2d5LCBEZWxmdCwgVGhl
IE5ldGhlcmxhbmRzLiYjeEQ7TW9sZWN1bGFyIFBhdGhvbG9neSBVbml0IGFuZCBDZW50ZXIgZm9y
IENhbmNlciBSZXNlYXJjaCwgTWFzc2FjaHVzZXR0cyBHZW5lcmFsIEhvc3BpdGFsIFJlc2VhcmNo
IEluc3RpdHV0ZSwgQ2hhcmxlc3Rvd24sIFVTQS4mI3hEO0RlcGFydG1lbnQgb2YgUGF0aG9sb2d5
LCBIYXJ2YXJkIE1lZGljYWwgU2Nob29sLCBCb3N0b24sIFVTQS4mI3hEO0Jyb2FkIEluc3RpdHV0
ZSBvZiBIYXJ2YXJkIGFuZCBNSVQsIENhbWJyaWRnZSwgTUEsIFVTQS4mI3hEO0RlcGFydG1lbnQg
b2YgQ29tcHV0ZXIgU2NpZW5jZSwgR2VvcmdpYSBTdGF0ZSBVbml2ZXJzaXR5LCBBdGxhbnRhLCBV
U0EuJiN4RDtDb21wdXRhdGlvbmFsIE1vbGVjdWxhciBFdm9sdXRpb24gR3JvdXAsIEhlaWRlbGJl
cmcgSW5zdGl0dXRlIGZvciBUaGVvcmV0aWNhbCBTdHVkaWVzLCBIZWlkZWxiZXJnLCBHZXJtYW55
LiYjeEQ7SW5zdGl0dXRlIGZvciBUaGVvcmV0aWNhbCBJbmZvcm1hdGljcywgS2FybHNydWhlIElu
c3RpdHV0ZSBvZiBUZWNobm9sb2d5LCBLYXJsc3J1aGUsIEdlcm1hbnkuJiN4RDtJbnN0aXR1dGUg
Zm9yIFJlc2VhcmNoIGluIEJpb21lZGljaW5lLCBUaGUgQmFyY2Vsb25hIEluc3RpdHV0ZSBvZiBT
Y2llbmNlIGFuZCBUZWNobm9sb2d5LCBCYXJjZWxvbmEsIFNwYWluLiYjeEQ7RGVwYXJ0bWVudCBv
ZiBQYXRob2xvZ3kgYW5kIExhYm9yYXRvcnkgTWVkaWNpbmUsIFVuaXZlcnNpdHkgb2YgQnJpdGlz
aCBDb2x1bWJpYSwgVmFuY291dmVyLCBDYW5hZGEuJiN4RDtMaWZlIFNjaWVuY2VzIGFuZCBIZWFs
dGgsIENlbnRydW0gV2lza3VuZGUgJmFtcDsgSW5mb3JtYXRpY2EsIEFtc3RlcmRhbSwgVGhlIE5l
dGhlcmxhbmRzLiYjeEQ7VGhlb3JldGljYWwgQmlvbG9neSBhbmQgQmlvaW5mb3JtYXRpY3MsIFNj
aWVuY2UgZm9yIExpZmUsIFV0cmVjaHQgVW5pdmVyc2l0eSwgVXRyZWNodCwgVGhlIE5ldGhlcmxh
bmRzLiYjeEQ7Q2VudGVyIGZvciBNb2xlY3VsYXIgTWVkaWNpbmUsIFVuaXZlcnNpdHkgTWVkaWNh
bCBDZW50ZXIgVXRyZWNodCwgVXRyZWNodCwgVGhlIE5ldGhlcmxhbmRzLiYjeEQ7T25jb2RlIElu
c3RpdHV0ZSwgVXRyZWNodCwgVGhlIE5ldGhlcmxhbmRzLiYjeEQ7UXVhbnRpdGF0aXZlIGJpb2xv
Z3ksIEh1YnJlY2h0IEluc3RpdHV0ZSwgVXRyZWNodCwgVGhlIE5ldGhlcmxhbmRzLiYjeEQ7SW5z
dGl0dXRlIGZvciBBZHZhbmNlZCBTdHVkeSwgVW5pdmVyc2l0eSBvZiBBbXN0ZXJkYW0sIEFtc3Rl
cmRhbSwgVGhlIE5ldGhlcmxhbmRzLiYjeEQ7RGVwYXJ0bWVudCBvZiBTdXJnZXJ5IGFuZCBDYW5j
ZXIsIFRoZSBJbXBlcmlhbCBDZW50cmUgZm9yIFRyYW5zbGF0aW9uYWwgYW5kIEV4cGVyaW1lbnRh
bCBNZWRpY2luZSwgSW1wZXJpYWwgQ29sbGVnZSBMb25kb24sIExvbmRvbiwgVUsuJiN4RDtDZW50
cmUgZm9yIE1vbGVjdWxhciBhbmQgQmlvbW9sZWN1bGFyIEluZm9ybWF0aWNzLCBSYWRib3VkIFVu
aXZlcnNpdHkgTWVkaWNhbCBDZW50ZXIsIE5pam1lZ2VuLCBUaGUgTmV0aGVybGFuZHMuJiN4RDtF
dXJvcGVhbiBSZXNlYXJjaCBJbnN0aXR1dGUgZm9yIHRoZSBCaW9sb2d5IG9mIEFnZWluZywgVW5p
dmVyc2l0eSBNZWRpY2FsIENlbnRlciBHcm9uaW5nZW4sIFVuaXZlcnNpdHkgb2YgR3JvbmluZ2Vu
LCBHcm9uaW5nZW4sIFRoZSBOZXRoZXJsYW5kcy4mI3hEO0Jpb2luZm9ybWF0aWNzIEdyb3VwLCBX
YWdlbmluZ2VuIFVuaXZlcnNpdHksIFdhZ2VuaW5nZW4sIFRoZSBOZXRoZXJsYW5kcy4mI3hEO0Jp
b21ldHJpcywgV2FnZW5pbmdlbiBVbml2ZXJzaXR5ICZhbXA7IFJlc2VhcmNoLCBXYWdlbmluZ2Vu
LCBUaGUgTmV0aGVybGFuZHMuJiN4RDtEZXBhcnRtZW50IG9mIEltbXVub2hlbWF0b2xvZ3kgYW5k
IEJsb29kIFRyYW5zZnVzaW9uLCBMZWlkZW4gVW5pdmVyc2l0eSBNZWRpY2FsIENlbnRlciwgTGVp
ZGVuLCBUaGUgTmV0aGVybGFuZHMuJiN4RDtEZXBhcnRtZW50IG9mIEJpb21lZGljYWwgRGF0YSBT
Y2llbmNlcywgTGVpZGVuIFVuaXZlcnNpdHkgTWVkaWNhbCBDZW50ZXIsIExlaWRlbiwgVGhlIE5l
dGhlcmxhbmRzLiYjeEQ7R2Vub21lIEJpb2xvZ3kgVW5pdCwgRXVyb3BlYW4gTW9sZWN1bGFyIEJp
b2xvZ3kgTGFib3JhdG9yeSwgSGVpZGVsYmVyZywgR2VybWFueS4mI3hEO1BSQiBsYWIsIERlbGZ0
IFVuaXZlcnNpdHkgb2YgVGVjaG5vbG9neSwgRGVsZnQsIFRoZSBOZXRoZXJsYW5kcy4mI3hEO0Rp
dmlzaW9uIG9mIEltYWdlIFByb2Nlc3NpbmcsIERlcGFydG1lbnQgb2YgUmFkaW9sb2d5LCBMZWlk
ZW4gVW5pdmVyc2l0eSBNZWRpY2FsIENlbnRlciwgTGVpZGVuLCBUaGUgTmV0aGVybGFuZHMuJiN4
RDtDb21wdXRlciBTY2llbmNlICZhbXA7IEVuZ2luZWVyaW5nIERlcGFydG1lbnQsIFVuaXZlcnNp
dHkgb2YgQ29ubmVjdGljdXQsIFN0b3JycywgVVNBLiYjeEQ7Q2FuY2VyIFJlc2VhcmNoIFVLIENh
bWJyaWRnZSBJbnN0aXR1dGUsIExpIEthIFNoaW5nIENlbnRyZSwgVW5pdmVyc2l0eSBvZiBDYW1i
cmlkZ2UsIENhbWJyaWRnZSwgVUsuJiN4RDtXZWxsY29tZSBUcnVzdCBTYW5nZXIgSW5zdGl0dXRl
LCBXZWxsY29tZSBHZW5vbWUgQ2FtcHVzLCBIaW54dG9uLCBVSy4mI3hEO0V1cm9wZWFuIE1vbGVj
dWxhciBCaW9sb2d5IExhYm9yYXRvcnksIEV1cm9wZWFuIEJpb2luZm9ybWF0aWNzIEluc3RpdHV0
ZSwgSGlueHRvbiwgVUsuJiN4RDtDZW50ZXIgZm9yIEJpb2luZm9ybWF0aWNzLCBTYWFybGFuZCBV
bml2ZXJzaXR5LCBTYWFyYnJ1Y2tlbiwgR2VybWFueS4mI3hEO01heCBQbGFuY2sgSW5zdGl0dXRl
IGZvciBJbmZvcm1hdGljcywgU2FhcmJydWNrZW4sIEdlcm1hbnkuJiN4RDtJbnN0aXR1dGUgb2Yg
UGF0aG9sb2d5LCBVbml2ZXJzaXR5IEhvc3BpdGFsIEVzc2VuLCBVbml2ZXJzaXR5IG9mIER1aXNi
dXJnLUVzc2VuLCBFc3NlbiwgR2VybWFueS4mI3hEO0NvbXB1dGF0aW9uIG1vbGVjdWxhciBkZXNp
Z24sIFp1c2UgSW5zdGl0dXRlIEJlcmxpbiwgQmVybGluLCBHZXJtYW55LiYjeEQ7TWF0aGVtYXRp
Y3MgRGVwYXJ0bWVudCwgTW91bnQgU2FpbnQgVmluY2VudCwgTmV3IFlvcmssIFVTQS4mI3hEO0hl
bG1ob2x0eiBJbnN0aXR1dGUgZm9yIFJOQS1iYXNlZCBJbmZlY3Rpb24gUmVzZWFyY2gsIEhlbG1o
b2x0ei1DZW50ZXIgZm9yIEluZmVjdGlvbiBSZXNlYXJjaCwgV3VyemJ1cmcsIEdlcm1hbnkuJiN4
RDtEaXZpc2lvbiBvZiBDb21wdXRhdGlvbmFsIEdlbm9taWNzIGFuZCBTeXN0ZW1zIEdlbmV0aWNz
LCBHZXJtYW4gQ2FuY2VyIFJlc2VhcmNoIENlbnRlci1ES0ZaLCBIZWlkZWxiZXJnLCBHZXJtYW55
LiYjeEQ7SW5zdGl0dXRlIG9mIENvbXB1dGF0aW9uYWwgQmlvbG9neSwgSGVsbWhvbHR6IFplbnRy
dW0gTXVuY2hlbi1HZXJtYW4gUmVzZWFyY2ggQ2VudGVyIGZvciBFbnZpcm9ubWVudGFsIEhlYWx0
aCwgTmV1aGVyYmVyZywgR2VybWFueS4mI3hEO0RpdmlzaW9uIG9mIERydWcgRGlzY292ZXJ5IGFu
ZCBTYWZldHksIExlaWRlbiBBY2FkZW1pYyBDZW50ZXIgZm9yIERydWcgUmVzZWFyY2gtTEFDRFIt
TGVpZGVuIFVuaXZlcnNpdHksIExlaWRlbiwgVGhlIE5ldGhlcmxhbmRzLiYjeEQ7VGhlIExhYm9y
YXRvcnkgb2YgQmlvaW5mb3JtYXRpY3MsIEkuTS4gU2VjaGVub3YgRmlyc3QgTW9zY293IFN0YXRl
IE1lZGljYWwgVW5pdmVyc2l0eSwgTW9zY293LCBSdXNzaWEuJiN4RDtEZXBhcnRtZW50IG9mIENv
bXB1dGVyIFNjaWVuY2UsIFByaW5jZXRvbiBVbml2ZXJzaXR5LCBQcmluY2V0b24sIFVTQS4mI3hE
O0NvbXB1dGF0aW9uYWwgT25jb2xvZ3ksIERlcGFydG1lbnQgb2YgRXBpZGVtaW9sb2d5IGFuZCBC
aW9zdGF0aXN0aWNzLCBNZW1vcmlhbCBTbG9hbiBLZXR0ZXJpbmcgQ2FuY2VyIENlbnRlciwgTmV3
IFlvcmssIFVTQS4mI3hEO0xpZmUgU2NpZW5jZXMgYW5kIEhlYWx0aCwgQ2VudHJ1bSBXaXNrdW5k
ZSAmYW1wOyBJbmZvcm1hdGljYSwgQW1zdGVyZGFtLCBUaGUgTmV0aGVybGFuZHMuIGFzQGN3aS5u
bC4mI3hEO1RoZW9yZXRpY2FsIEJpb2xvZ3kgYW5kIEJpb2luZm9ybWF0aWNzLCBTY2llbmNlIGZv
ciBMaWZlLCBVdHJlY2h0IFVuaXZlcnNpdHksIFV0cmVjaHQsIFRoZSBOZXRoZXJsYW5kcy4gYXNA
Y3dpLm5sLjwvYXV0aC1hZGRyZXNzPjx0aXRsZXM+PHRpdGxlPkVsZXZlbiBncmFuZCBjaGFsbGVu
Z2VzIGluIHNpbmdsZS1jZWxsIGRhdGEgc2NpZW5jZTwvdGl0bGU+PHNlY29uZGFyeS10aXRsZT5H
ZW5vbWUgQmlvbDwvc2Vjb25kYXJ5LXRpdGxlPjwvdGl0bGVzPjxwZXJpb2RpY2FsPjxmdWxsLXRp
dGxlPkdlbm9tZSBCaW9sPC9mdWxsLXRpdGxlPjwvcGVyaW9kaWNhbD48cGFnZXM+MzE8L3BhZ2Vz
Pjx2b2x1bWU+MjE8L3ZvbHVtZT48bnVtYmVyPjE8L251bWJlcj48ZWRpdGlvbj4yMDIwLzAyLzA5
PC9lZGl0aW9uPjxrZXl3b3Jkcz48a2V5d29yZD5BbmltYWxzPC9rZXl3b3JkPjxrZXl3b3JkPkRh
dGEgU2NpZW5jZS8qbWV0aG9kczwva2V5d29yZD48a2V5d29yZD5HZW5vbWljcy8qbWV0aG9kczwv
a2V5d29yZD48a2V5d29yZD5IdW1hbnM8L2tleXdvcmQ+PGtleXdvcmQ+Uk5BLVNlcS8qbWV0aG9k
czwva2V5d29yZD48a2V5d29yZD5TaW5nbGUtQ2VsbCBBbmFseXNpcy8qbWV0aG9kczwva2V5d29y
ZD48L2tleXdvcmRzPjxkYXRlcz48eWVhcj4yMDIwPC95ZWFyPjxwdWItZGF0ZXM+PGRhdGU+RmVi
IDc8L2RhdGU+PC9wdWItZGF0ZXM+PC9kYXRlcz48aXNibj4xNDc0LTc2MFggKEVsZWN0cm9uaWMp
JiN4RDsxNDc0LTc1OTYgKExpbmtpbmcpPC9pc2JuPjxhY2Nlc3Npb24tbnVtPjMyMDMzNTg5PC9h
Y2Nlc3Npb24tbnVtPjx1cmxzPjxyZWxhdGVkLXVybHM+PHVybD5odHRwczovL3d3dy5uY2JpLm5s
bS5uaWguZ292L3B1Ym1lZC8zMjAzMzU4OTwvdXJsPjwvcmVsYXRlZC11cmxzPjwvdXJscz48Y3Vz
dG9tMj5QTUM3MDA3Njc1PC9jdXN0b20yPjxlbGVjdHJvbmljLXJlc291cmNlLW51bT4xMC4xMTg2
L3MxMzA1OS0wMjAtMTkyNi02PC9lbGVjdHJvbmljLXJlc291cmNlLW51bT48L3JlY29yZD48L0Np
dGU+PC9FbmROb3RlPn==
</w:fldData>
        </w:fldChar>
      </w:r>
      <w:r w:rsidR="0094297F">
        <w:rPr>
          <w:rFonts w:ascii="Arial" w:hAnsi="Arial" w:cs="Arial"/>
        </w:rPr>
        <w:instrText xml:space="preserve"> ADDIN EN.CITE.DATA </w:instrText>
      </w:r>
      <w:r w:rsidR="0094297F">
        <w:rPr>
          <w:rFonts w:ascii="Arial" w:hAnsi="Arial" w:cs="Arial"/>
        </w:rPr>
      </w:r>
      <w:r w:rsidR="0094297F">
        <w:rPr>
          <w:rFonts w:ascii="Arial" w:hAnsi="Arial" w:cs="Arial"/>
        </w:rPr>
        <w:fldChar w:fldCharType="end"/>
      </w:r>
      <w:r w:rsidR="0094297F">
        <w:rPr>
          <w:rFonts w:ascii="Arial" w:hAnsi="Arial" w:cs="Arial"/>
        </w:rPr>
      </w:r>
      <w:r w:rsidR="0094297F">
        <w:rPr>
          <w:rFonts w:ascii="Arial" w:hAnsi="Arial" w:cs="Arial"/>
        </w:rPr>
        <w:fldChar w:fldCharType="separate"/>
      </w:r>
      <w:r w:rsidR="0094297F">
        <w:rPr>
          <w:rFonts w:ascii="Arial" w:hAnsi="Arial" w:cs="Arial"/>
          <w:noProof/>
        </w:rPr>
        <w:t>[1]</w:t>
      </w:r>
      <w:r w:rsidR="0094297F">
        <w:rPr>
          <w:rFonts w:ascii="Arial" w:hAnsi="Arial" w:cs="Arial"/>
        </w:rPr>
        <w:fldChar w:fldCharType="end"/>
      </w:r>
      <w:commentRangeEnd w:id="0"/>
      <w:r w:rsidR="00CC1CC3">
        <w:rPr>
          <w:rStyle w:val="CommentReference"/>
          <w:rFonts w:ascii="Calibri" w:eastAsia="SimSun" w:hAnsi="Calibri" w:cs="Calibri"/>
          <w:lang w:eastAsia="zh-CN"/>
        </w:rPr>
        <w:commentReference w:id="0"/>
      </w:r>
      <w:r w:rsidR="0019774E">
        <w:rPr>
          <w:rFonts w:ascii="Arial" w:hAnsi="Arial" w:cs="Arial"/>
        </w:rPr>
        <w:fldChar w:fldCharType="begin">
          <w:fldData xml:space="preserve">PEVuZE5vdGU+PENpdGU+PEF1dGhvcj5WaXRhazwvQXV0aG9yPjxZZWFyPjIwMTc8L1llYXI+PFJl
Y051bT45ODwvUmVjTnVtPjxEaXNwbGF5VGV4dD5bMl08L0Rpc3BsYXlUZXh0PjxyZWNvcmQ+PHJl
Yy1udW1iZXI+OTg8L3JlYy1udW1iZXI+PGZvcmVpZ24ta2V5cz48a2V5IGFwcD0iRU4iIGRiLWlk
PSJ6c3BweDI1Zm9mZnR6eGVlOTVmeDI5cDh0YXRmNXZ2YXd0dnAiIHRpbWVzdGFtcD0iMCI+OTg8
L2tleT48L2ZvcmVpZ24ta2V5cz48cmVmLXR5cGUgbmFtZT0iSm91cm5hbCBBcnRpY2xlIj4xNzwv
cmVmLXR5cGU+PGNvbnRyaWJ1dG9ycz48YXV0aG9ycz48YXV0aG9yPlZpdGFrLCBTLiBBLjwvYXV0
aG9yPjxhdXRob3I+VG9ya2VuY3p5LCBLLiBBLjwvYXV0aG9yPjxhdXRob3I+Um9zZW5rcmFudHos
IEouIEwuPC9hdXRob3I+PGF1dGhvcj5GaWVsZHMsIEEuIEouPC9hdXRob3I+PGF1dGhvcj5DaHJp
c3RpYW5zZW4sIEwuPC9hdXRob3I+PGF1dGhvcj5Xb25nLCBNLiBILjwvYXV0aG9yPjxhdXRob3I+
Q2FyYm9uZSwgTC48L2F1dGhvcj48YXV0aG9yPlN0ZWVtZXJzLCBGLiBKLjwvYXV0aG9yPjxhdXRo
b3I+QWRleSwgQS48L2F1dGhvcj48L2F1dGhvcnM+PC9jb250cmlidXRvcnM+PGF1dGgtYWRkcmVz
cz5EZXBhcnRtZW50IG9mIE1vbGVjdWxhciAmYW1wO01lZGljYWwgR2VuZXRpY3MsIE9yZWdvbiBI
ZWFsdGggJmFtcDtTY2llbmNlIFVuaXZlcnNpdHksIFBvcnRsYW5kLCBPcmVnb24sIFVTQS4mI3hE
O1Byb2dyYW0gaW4gTW9sZWN1bGFyICZhbXA7Q2VsbHVsYXIgQmlvc2NpZW5jZXMsIE9yZWdvbiBI
ZWFsdGggJmFtcDtTY2llbmNlIFVuaXZlcnNpdHksIFBvcnRsYW5kLCBPcmVnb24sIFVTQS4mI3hE
O09yZWdvbiBOYXRpb25hbCBQcmltYXRlIFJlc2VhcmNoIENlbnRlciwgQmVhdmVydG9uLCBPcmVn
b24sIFVTQS4mI3hEO0FkdmFuY2VkIFJlc2VhcmNoIEdyb3VwLCBJbGx1bWluYSBJbmMuLCBTYW4g
RGllZ28sIENhbGlmb3JuaWEsIFVTQS4mI3hEO0RlcGFydG1lbnQgb2YgQ2VsbCwgRGV2ZWxvcG1l
bnRhbCAmYW1wO0NhbmNlciBCaW9sb2d5LCBPcmVnb24gSGVhbHRoICZhbXA7U2NpZW5jZSBVbml2
ZXJzaXR5LCBQb3J0bGFuZCwgT3JlZ29uLCBVU0EuJiN4RDtLbmlnaHQgQ2FuY2VyIEluc3RpdHV0
ZSwgUG9ydGxhbmQsIE9yZWdvbiwgVVNBLiYjeEQ7RGVwYXJ0bWVudCBvZiBCZWhhdmlvcmFsIE5l
dXJvc2NpZW5jZXMsIE9yZWdvbiBIZWFsdGggJmFtcDtTY2llbmNlIFVuaXZlcnNpdHksIFBvcnRs
YW5kLCBPcmVnb24sIFVTQS4mI3hEO0tuaWdodCBDYXJkaW92YXNjdWxhciBJbnN0aXR1dGUsIFBv
cnRsYW5kLCBPcmVnb24sIFVTQS48L2F1dGgtYWRkcmVzcz48dGl0bGVzPjx0aXRsZT5TZXF1ZW5j
aW5nIHRob3VzYW5kcyBvZiBzaW5nbGUtY2VsbCBnZW5vbWVzIHdpdGggY29tYmluYXRvcmlhbCBp
bmRleGluZzwvdGl0bGU+PHNlY29uZGFyeS10aXRsZT5OYXQgTWV0aG9kczwvc2Vjb25kYXJ5LXRp
dGxlPjwvdGl0bGVzPjxwZXJpb2RpY2FsPjxmdWxsLXRpdGxlPk5hdCBNZXRob2RzPC9mdWxsLXRp
dGxlPjwvcGVyaW9kaWNhbD48cGFnZXM+MzAyLTMwODwvcGFnZXM+PHZvbHVtZT4xNDwvdm9sdW1l
PjxudW1iZXI+MzwvbnVtYmVyPjxlZGl0aW9uPjIwMTcvMDEvMzE8L2VkaXRpb24+PGtleXdvcmRz
PjxrZXl3b3JkPkFkZW5vY2FyY2lub21hLypnZW5ldGljczwva2V5d29yZD48a2V5d29yZD5Bbmlt
YWxzPC9rZXl3b3JkPjxrZXl3b3JkPkNlbGwgTGluZSwgVHVtb3I8L2tleXdvcmQ+PGtleXdvcmQ+
Q2hyb21vc29tZSBNYXBwaW5nLyptZXRob2RzPC9rZXl3b3JkPjxrZXl3b3JkPkROQSBDb3B5IE51
bWJlciBWYXJpYXRpb25zLypnZW5ldGljczwva2V5d29yZD48a2V5d29yZD5Gcm9udGFsIExvYmUv
KmN5dG9sb2d5PC9rZXl3b3JkPjxrZXl3b3JkPkdlbmUgTGlicmFyeTwva2V5d29yZD48a2V5d29y
ZD5HZW5vbWUsIEh1bWFuL2dlbmV0aWNzPC9rZXl3b3JkPjxrZXl3b3JkPkhlTGEgQ2VsbHM8L2tl
eXdvcmQ+PGtleXdvcmQ+SGlnaC1UaHJvdWdocHV0IE51Y2xlb3RpZGUgU2VxdWVuY2luZy8qbWV0
aG9kczwva2V5d29yZD48a2V5d29yZD5IdW1hbnM8L2tleXdvcmQ+PGtleXdvcmQ+TWFjYWNhIG11
bGF0dGE8L2tleXdvcmQ+PGtleXdvcmQ+UGFuY3JlYXRpYyBOZW9wbGFzbXMvKmdlbmV0aWNzPC9r
ZXl3b3JkPjxrZXl3b3JkPlNlcXVlbmNlIEFuYWx5c2lzLCBETkEvKm1ldGhvZHM8L2tleXdvcmQ+
PGtleXdvcmQ+U2luZ2xlLUNlbGwgQW5hbHlzaXMvKm1ldGhvZHM8L2tleXdvcmQ+PC9rZXl3b3Jk
cz48ZGF0ZXM+PHllYXI+MjAxNzwveWVhcj48cHViLWRhdGVzPjxkYXRlPk1hcjwvZGF0ZT48L3B1
Yi1kYXRlcz48L2RhdGVzPjxpc2JuPjE1NDgtNzEwNSAoRWxlY3Ryb25pYykmI3hEOzE1NDgtNzA5
MSAoTGlua2luZyk8L2lzYm4+PGFjY2Vzc2lvbi1udW0+MjgxMzUyNTg8L2FjY2Vzc2lvbi1udW0+
PHVybHM+PHJlbGF0ZWQtdXJscz48dXJsPmh0dHBzOi8vd3d3Lm5jYmkubmxtLm5paC5nb3YvcHVi
bWVkLzI4MTM1MjU4PC91cmw+PC9yZWxhdGVkLXVybHM+PC91cmxzPjxjdXN0b20yPlBNQzU5MDgy
MTM8L2N1c3RvbTI+PGVsZWN0cm9uaWMtcmVzb3VyY2UtbnVtPjEwLjEwMzgvbm1ldGguNDE1NDwv
ZWxlY3Ryb25pYy1yZXNvdXJjZS1udW0+PC9yZWNvcmQ+PC9DaXRlPjwvRW5kTm90ZT5=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PEVuZE5vdGU+PENpdGU+PEF1dGhvcj5WaXRhazwvQXV0aG9yPjxZZWFyPjIwMTc8L1llYXI+PFJl
Y051bT45ODwvUmVjTnVtPjxEaXNwbGF5VGV4dD5bMl08L0Rpc3BsYXlUZXh0PjxyZWNvcmQ+PHJl
Yy1udW1iZXI+OTg8L3JlYy1udW1iZXI+PGZvcmVpZ24ta2V5cz48a2V5IGFwcD0iRU4iIGRiLWlk
PSJ6c3BweDI1Zm9mZnR6eGVlOTVmeDI5cDh0YXRmNXZ2YXd0dnAiIHRpbWVzdGFtcD0iMCI+OTg8
L2tleT48L2ZvcmVpZ24ta2V5cz48cmVmLXR5cGUgbmFtZT0iSm91cm5hbCBBcnRpY2xlIj4xNzwv
cmVmLXR5cGU+PGNvbnRyaWJ1dG9ycz48YXV0aG9ycz48YXV0aG9yPlZpdGFrLCBTLiBBLjwvYXV0
aG9yPjxhdXRob3I+VG9ya2VuY3p5LCBLLiBBLjwvYXV0aG9yPjxhdXRob3I+Um9zZW5rcmFudHos
IEouIEwuPC9hdXRob3I+PGF1dGhvcj5GaWVsZHMsIEEuIEouPC9hdXRob3I+PGF1dGhvcj5DaHJp
c3RpYW5zZW4sIEwuPC9hdXRob3I+PGF1dGhvcj5Xb25nLCBNLiBILjwvYXV0aG9yPjxhdXRob3I+
Q2FyYm9uZSwgTC48L2F1dGhvcj48YXV0aG9yPlN0ZWVtZXJzLCBGLiBKLjwvYXV0aG9yPjxhdXRo
b3I+QWRleSwgQS48L2F1dGhvcj48L2F1dGhvcnM+PC9jb250cmlidXRvcnM+PGF1dGgtYWRkcmVz
cz5EZXBhcnRtZW50IG9mIE1vbGVjdWxhciAmYW1wO01lZGljYWwgR2VuZXRpY3MsIE9yZWdvbiBI
ZWFsdGggJmFtcDtTY2llbmNlIFVuaXZlcnNpdHksIFBvcnRsYW5kLCBPcmVnb24sIFVTQS4mI3hE
O1Byb2dyYW0gaW4gTW9sZWN1bGFyICZhbXA7Q2VsbHVsYXIgQmlvc2NpZW5jZXMsIE9yZWdvbiBI
ZWFsdGggJmFtcDtTY2llbmNlIFVuaXZlcnNpdHksIFBvcnRsYW5kLCBPcmVnb24sIFVTQS4mI3hE
O09yZWdvbiBOYXRpb25hbCBQcmltYXRlIFJlc2VhcmNoIENlbnRlciwgQmVhdmVydG9uLCBPcmVn
b24sIFVTQS4mI3hEO0FkdmFuY2VkIFJlc2VhcmNoIEdyb3VwLCBJbGx1bWluYSBJbmMuLCBTYW4g
RGllZ28sIENhbGlmb3JuaWEsIFVTQS4mI3hEO0RlcGFydG1lbnQgb2YgQ2VsbCwgRGV2ZWxvcG1l
bnRhbCAmYW1wO0NhbmNlciBCaW9sb2d5LCBPcmVnb24gSGVhbHRoICZhbXA7U2NpZW5jZSBVbml2
ZXJzaXR5LCBQb3J0bGFuZCwgT3JlZ29uLCBVU0EuJiN4RDtLbmlnaHQgQ2FuY2VyIEluc3RpdHV0
ZSwgUG9ydGxhbmQsIE9yZWdvbiwgVVNBLiYjeEQ7RGVwYXJ0bWVudCBvZiBCZWhhdmlvcmFsIE5l
dXJvc2NpZW5jZXMsIE9yZWdvbiBIZWFsdGggJmFtcDtTY2llbmNlIFVuaXZlcnNpdHksIFBvcnRs
YW5kLCBPcmVnb24sIFVTQS4mI3hEO0tuaWdodCBDYXJkaW92YXNjdWxhciBJbnN0aXR1dGUsIFBv
cnRsYW5kLCBPcmVnb24sIFVTQS48L2F1dGgtYWRkcmVzcz48dGl0bGVzPjx0aXRsZT5TZXF1ZW5j
aW5nIHRob3VzYW5kcyBvZiBzaW5nbGUtY2VsbCBnZW5vbWVzIHdpdGggY29tYmluYXRvcmlhbCBp
bmRleGluZzwvdGl0bGU+PHNlY29uZGFyeS10aXRsZT5OYXQgTWV0aG9kczwvc2Vjb25kYXJ5LXRp
dGxlPjwvdGl0bGVzPjxwZXJpb2RpY2FsPjxmdWxsLXRpdGxlPk5hdCBNZXRob2RzPC9mdWxsLXRp
dGxlPjwvcGVyaW9kaWNhbD48cGFnZXM+MzAyLTMwODwvcGFnZXM+PHZvbHVtZT4xNDwvdm9sdW1l
PjxudW1iZXI+MzwvbnVtYmVyPjxlZGl0aW9uPjIwMTcvMDEvMzE8L2VkaXRpb24+PGtleXdvcmRz
PjxrZXl3b3JkPkFkZW5vY2FyY2lub21hLypnZW5ldGljczwva2V5d29yZD48a2V5d29yZD5Bbmlt
YWxzPC9rZXl3b3JkPjxrZXl3b3JkPkNlbGwgTGluZSwgVHVtb3I8L2tleXdvcmQ+PGtleXdvcmQ+
Q2hyb21vc29tZSBNYXBwaW5nLyptZXRob2RzPC9rZXl3b3JkPjxrZXl3b3JkPkROQSBDb3B5IE51
bWJlciBWYXJpYXRpb25zLypnZW5ldGljczwva2V5d29yZD48a2V5d29yZD5Gcm9udGFsIExvYmUv
KmN5dG9sb2d5PC9rZXl3b3JkPjxrZXl3b3JkPkdlbmUgTGlicmFyeTwva2V5d29yZD48a2V5d29y
ZD5HZW5vbWUsIEh1bWFuL2dlbmV0aWNzPC9rZXl3b3JkPjxrZXl3b3JkPkhlTGEgQ2VsbHM8L2tl
eXdvcmQ+PGtleXdvcmQ+SGlnaC1UaHJvdWdocHV0IE51Y2xlb3RpZGUgU2VxdWVuY2luZy8qbWV0
aG9kczwva2V5d29yZD48a2V5d29yZD5IdW1hbnM8L2tleXdvcmQ+PGtleXdvcmQ+TWFjYWNhIG11
bGF0dGE8L2tleXdvcmQ+PGtleXdvcmQ+UGFuY3JlYXRpYyBOZW9wbGFzbXMvKmdlbmV0aWNzPC9r
ZXl3b3JkPjxrZXl3b3JkPlNlcXVlbmNlIEFuYWx5c2lzLCBETkEvKm1ldGhvZHM8L2tleXdvcmQ+
PGtleXdvcmQ+U2luZ2xlLUNlbGwgQW5hbHlzaXMvKm1ldGhvZHM8L2tleXdvcmQ+PC9rZXl3b3Jk
cz48ZGF0ZXM+PHllYXI+MjAxNzwveWVhcj48cHViLWRhdGVzPjxkYXRlPk1hcjwvZGF0ZT48L3B1
Yi1kYXRlcz48L2RhdGVzPjxpc2JuPjE1NDgtNzEwNSAoRWxlY3Ryb25pYykmI3hEOzE1NDgtNzA5
MSAoTGlua2luZyk8L2lzYm4+PGFjY2Vzc2lvbi1udW0+MjgxMzUyNTg8L2FjY2Vzc2lvbi1udW0+
PHVybHM+PHJlbGF0ZWQtdXJscz48dXJsPmh0dHBzOi8vd3d3Lm5jYmkubmxtLm5paC5nb3YvcHVi
bWVkLzI4MTM1MjU4PC91cmw+PC9yZWxhdGVkLXVybHM+PC91cmxzPjxjdXN0b20yPlBNQzU5MDgy
MTM8L2N1c3RvbTI+PGVsZWN0cm9uaWMtcmVzb3VyY2UtbnVtPjEwLjEwMzgvbm1ldGguNDE1NDwv
ZWxlY3Ryb25pYy1yZXNvdXJjZS1udW0+PC9yZWNvcmQ+PC9DaXRlPjwvRW5kTm90ZT5=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[2]</w:t>
      </w:r>
      <w:r w:rsidR="0019774E">
        <w:rPr>
          <w:rFonts w:ascii="Arial" w:hAnsi="Arial" w:cs="Arial"/>
        </w:rPr>
        <w:fldChar w:fldCharType="end"/>
      </w:r>
      <w:r w:rsidR="0094297F">
        <w:rPr>
          <w:rFonts w:ascii="Arial" w:hAnsi="Arial" w:cs="Arial"/>
        </w:rPr>
        <w:t>. Specifically</w:t>
      </w:r>
      <w:r w:rsidR="00AC217F" w:rsidRPr="00491D87">
        <w:rPr>
          <w:rFonts w:ascii="Arial" w:hAnsi="Arial" w:cs="Arial"/>
        </w:rPr>
        <w:t>, sequencing of the transcriptome of single cells, or sin</w:t>
      </w:r>
      <w:r w:rsidR="00AC217F">
        <w:rPr>
          <w:rFonts w:ascii="Arial" w:hAnsi="Arial" w:cs="Arial"/>
        </w:rPr>
        <w:t>gle-cell RNA-sequencing (</w:t>
      </w:r>
      <w:proofErr w:type="spellStart"/>
      <w:r w:rsidR="00AC217F">
        <w:rPr>
          <w:rFonts w:ascii="Arial" w:hAnsi="Arial" w:cs="Arial"/>
        </w:rPr>
        <w:t>scRNA</w:t>
      </w:r>
      <w:proofErr w:type="spellEnd"/>
      <w:r w:rsidR="00AC217F">
        <w:rPr>
          <w:rFonts w:ascii="Arial" w:hAnsi="Arial" w:cs="Arial"/>
        </w:rPr>
        <w:t>-</w:t>
      </w:r>
      <w:r w:rsidR="00F670BC">
        <w:rPr>
          <w:rFonts w:ascii="Arial" w:hAnsi="Arial" w:cs="Arial"/>
        </w:rPr>
        <w:t>s</w:t>
      </w:r>
      <w:r w:rsidR="00F670BC" w:rsidRPr="00491D87">
        <w:rPr>
          <w:rFonts w:ascii="Arial" w:hAnsi="Arial" w:cs="Arial"/>
        </w:rPr>
        <w:t>eq</w:t>
      </w:r>
      <w:r w:rsidR="00AC217F" w:rsidRPr="00491D87">
        <w:rPr>
          <w:rFonts w:ascii="Arial" w:hAnsi="Arial" w:cs="Arial"/>
        </w:rPr>
        <w:t xml:space="preserve">), has become the dominant technology </w:t>
      </w:r>
      <w:r w:rsidR="0094297F">
        <w:rPr>
          <w:rFonts w:ascii="Arial" w:hAnsi="Arial" w:cs="Arial"/>
        </w:rPr>
        <w:t xml:space="preserve">in many frontier research areas such as disease progression, drug discovery, </w:t>
      </w:r>
      <w:r w:rsidR="004B73B7">
        <w:rPr>
          <w:rFonts w:ascii="Arial" w:hAnsi="Arial" w:cs="Arial"/>
        </w:rPr>
        <w:t xml:space="preserve">and </w:t>
      </w:r>
      <w:r w:rsidR="004B73B7" w:rsidRPr="00F506E3">
        <w:rPr>
          <w:rFonts w:ascii="Arial" w:hAnsi="Arial" w:cs="Arial"/>
          <w:highlight w:val="yellow"/>
        </w:rPr>
        <w:t>host-virus interactions</w:t>
      </w:r>
      <w:r w:rsidR="0019774E">
        <w:rPr>
          <w:rFonts w:ascii="Arial" w:hAnsi="Arial" w:cs="Arial"/>
        </w:rPr>
        <w:fldChar w:fldCharType="begin">
          <w:fldData xml:space="preserve">PEVuZE5vdGU+PENpdGU+PEF1dGhvcj5XdTwvQXV0aG9yPjxZZWFyPjIwMTc8L1llYXI+PFJlY051
bT4xMDE8L1JlY051bT48RGlzcGxheVRleHQ+WzMtNV08L0Rpc3BsYXlUZXh0PjxyZWNvcmQ+PHJl
Yy1udW1iZXI+MTAxPC9yZWMtbnVtYmVyPjxmb3JlaWduLWtleXM+PGtleSBhcHA9IkVOIiBkYi1p
ZD0ienNwcHgyNWZvZmZ0enhlZTk1ZngyOXA4dGF0ZjV2dmF3dHZwIiB0aW1lc3RhbXA9IjAiPjEw
MTwva2V5PjwvZm9yZWlnbi1rZXlzPjxyZWYtdHlwZSBuYW1lPSJKb3VybmFsIEFydGljbGUiPjE3
PC9yZWYtdHlwZT48Y29udHJpYnV0b3JzPjxhdXRob3JzPjxhdXRob3I+V3UsIEguPC9hdXRob3I+
PGF1dGhvcj5XYW5nLCBDLjwvYXV0aG9yPjxhdXRob3I+V3UsIFMuPC9hdXRob3I+PC9hdXRob3Jz
PjwvY29udHJpYnV0b3JzPjxhdXRoLWFkZHJlc3M+Q2FuY2VyIFJlc2VhcmNoIEluc3RpdHV0ZSwg
SGFuZ3pob3UgQ2FuY2VyIEhvc3BpdGFsLCBIYW5nemhvdSwgMzIwMDAwLCBaaGVqaWFuZyBQcm92
aW5jZSwgUC5SLiBDaGluYSYjeEQ7Q2VudGVyIGZvciBHZW5vbWljcyAmYW1wOyBEZXBhcnRtZW50
IG9mIEJhc2ljIFNjaWVuY2VzLCBTY2hvb2wgb2YgTWVkaWNpbmUsIExvbWEgTGluZGEgVW5pdmVy
c2l0eSwgTG9tYSBMaW5kYSwgQ0EgOTIzNTAsIFVTQTwvYXV0aC1hZGRyZXNzPjx0aXRsZXM+PHRp
dGxlPlNpbmdsZS1DZWxsIFNlcXVlbmNpbmcgZm9yIERydWcgRGlzY292ZXJ5IGFuZCBEcnVnIERl
dmVsb3BtZW50PC90aXRsZT48c2Vjb25kYXJ5LXRpdGxlPkN1cnIgVG9wIE1lZCBDaGVtPC9zZWNv
bmRhcnktdGl0bGU+PC90aXRsZXM+PHBhZ2VzPjE3NjktMTc3NzwvcGFnZXM+PHZvbHVtZT4xNzwv
dm9sdW1lPjxudW1iZXI+MTU8L251bWJlcj48ZWRpdGlvbj4yMDE2LzExLzE3PC9lZGl0aW9uPjxr
ZXl3b3Jkcz48a2V5d29yZD4qRHJ1ZyBEaXNjb3Zlcnk8L2tleXdvcmQ+PGtleXdvcmQ+SHVtYW5z
PC9rZXl3b3JkPjxrZXl3b3JkPipTZXF1ZW5jZSBBbmFseXNpcywgRE5BPC9rZXl3b3JkPjxrZXl3
b3JkPipTaW5nbGUtQ2VsbCBBbmFseXNpczwva2V5d29yZD48a2V5d29yZD4qbmdzPC9rZXl3b3Jk
PjxrZXl3b3JkPipSTkEtc2VxPC9rZXl3b3JkPjxrZXl3b3JkPipTaW5nbGUtY2VsbCBiaXN1bGZp
dGUgc2VxdWVuY2luZzwva2V5d29yZD48a2V5d29yZD4qU2luZ2xlLWNlbGwgc2VxdWVuY2luZzwv
a2V5d29yZD48L2tleXdvcmRzPjxkYXRlcz48eWVhcj4yMDE3PC95ZWFyPjwvZGF0ZXM+PGlzYm4+
MTg3My00Mjk0IChFbGVjdHJvbmljKSYjeEQ7MTU2OC0wMjY2IChMaW5raW5nKTwvaXNibj48YWNj
ZXNzaW9uLW51bT4yNzg0ODg5MjwvYWNjZXNzaW9uLW51bT48dXJscz48cmVsYXRlZC11cmxzPjx1
cmw+aHR0cHM6Ly93d3cubmNiaS5ubG0ubmloLmdvdi9wdWJtZWQvMjc4NDg4OTI8L3VybD48L3Jl
bGF0ZWQtdXJscz48L3VybHM+PGVsZWN0cm9uaWMtcmVzb3VyY2UtbnVtPjEwLjIxNzQvMTU2ODAy
NjYxNzY2NjE2MTExNjE0NTM1ODwvZWxlY3Ryb25pYy1yZXNvdXJjZS1udW0+PC9yZWNvcmQ+PC9D
aXRlPjxDaXRlPjxBdXRob3I+Qm9zdDwvQXV0aG9yPjxZZWFyPjIwMjA8L1llYXI+PFJlY051bT43
ODwvUmVjTnVtPjxyZWNvcmQ+PHJlYy1udW1iZXI+Nzg8L3JlYy1udW1iZXI+PGZvcmVpZ24ta2V5
cz48a2V5IGFwcD0iRU4iIGRiLWlkPSJ6c3BweDI1Zm9mZnR6eGVlOTVmeDI5cDh0YXRmNXZ2YXd0
dnAiIHRpbWVzdGFtcD0iMCI+Nzg8L2tleT48L2ZvcmVpZ24ta2V5cz48cmVmLXR5cGUgbmFtZT0i
Sm91cm5hbCBBcnRpY2xlIj4xNzwvcmVmLXR5cGU+PGNvbnRyaWJ1dG9ycz48YXV0aG9ycz48YXV0
aG9yPkJvc3QsIFAuPC9hdXRob3I+PGF1dGhvcj5HaWxhZGksIEEuPC9hdXRob3I+PGF1dGhvcj5M
aXUsIFkuPC9hdXRob3I+PGF1dGhvcj5CZW5kamVsYWwsIFkuPC9hdXRob3I+PGF1dGhvcj5YdSwg
Ry48L2F1dGhvcj48YXV0aG9yPkRhdmlkLCBFLjwvYXV0aG9yPjxhdXRob3I+QmxlY2hlci1Hb25l
biwgUi48L2F1dGhvcj48YXV0aG9yPkNvaGVuLCBNLjwvYXV0aG9yPjxhdXRob3I+TWVkYWdsaWEs
IEMuPC9hdXRob3I+PGF1dGhvcj5MaSwgSC48L2F1dGhvcj48YXV0aG9yPkRlY3prb3dza2EsIEEu
PC9hdXRob3I+PGF1dGhvcj5aaGFuZywgUy48L2F1dGhvcj48YXV0aG9yPlNjaHdpa293c2tpLCBC
LjwvYXV0aG9yPjxhdXRob3I+WmhhbmcsIFouPC9hdXRob3I+PGF1dGhvcj5BbWl0LCBJLjwvYXV0
aG9yPjwvYXV0aG9ycz48L2NvbnRyaWJ1dG9ycz48YXV0aC1hZGRyZXNzPkRlcGFydG1lbnQgb2Yg
SW1tdW5vbG9neSwgV2Vpem1hbm4gSW5zdGl0dXRlIG9mIFNjaWVuY2UsIFJlaG92b3QsIElzcmFl
bDsgU3lzdGVtcyBCaW9sb2d5IEdyb3VwLCBEZXBhcnRtZW50IG9mIENvbXB1dGF0aW9uYWwgQmlv
bG9neSBhbmQgVVNSIDM3NTYsIEluc3RpdHV0IFBhc3RldXIgYW5kIENOUlMsIFBhcmlzIDc1MDE1
LCBGcmFuY2U7IFNvcmJvbm5lIFVuaXZlcnNpdGUsIENvbXBsZXhpdGUgZHUgdml2YW50LCBQYXJp
cyA3NTAwNSwgRnJhbmNlLiYjeEQ7RGVwYXJ0bWVudCBvZiBJbW11bm9sb2d5LCBXZWl6bWFubiBJ
bnN0aXR1dGUgb2YgU2NpZW5jZSwgUmVob3ZvdCwgSXNyYWVsLiYjeEQ7SW5zdGl0dXRlIGZvciBI
ZXBhdG9sb2d5LCBOYXRpb25hbCBDbGluaWNhbCBSZXNlYXJjaCBDZW50ZXIgZm9yIEluZmVjdGlv
dXMgRGlzZWFzZSwgU2hlbnpoZW4gVGhpcmQgUGVvcGxlJmFwb3M7cyBIb3NwaXRhbCwgU2Nob29s
IG9mIE1lZGljaW5lLCBTb3V0aGVybiBVbml2ZXJzaXR5IG9mIFNjaWVuY2UgYW5kIFRlY2hub2xv
Z3ksIFNoZW56aGVuIDUxODExMiwgR3Vhbmdkb25nIFByb3ZpbmNlLCBDaGluYS4mI3hEO1N5c3Rl
bXMgQmlvbG9neSBHcm91cCwgRGVwYXJ0bWVudCBvZiBDb21wdXRhdGlvbmFsIEJpb2xvZ3kgYW5k
IFVTUiAzNzU2LCBJbnN0aXR1dCBQYXN0ZXVyIGFuZCBDTlJTLCBQYXJpcyA3NTAxNSwgRnJhbmNl
LiYjeEQ7U2hhbmdoYWkgUHVibGljIEhlYWx0aCBDbGluaWNhbCBDZW50ZXIgYW5kIEluc3RpdHV0
ZSBvZiBCaW9tZWRpY2FsIFNjaWVuY2VzLCBGdWRhbiBVbml2ZXJzaXR5LCBTaGFuZ2hhaSAyMDE1
MDgsIENoaW5hLiYjeEQ7U3lzdGVtcyBCaW9sb2d5IEdyb3VwLCBEZXBhcnRtZW50IG9mIENvbXB1
dGF0aW9uYWwgQmlvbG9neSBhbmQgVVNSIDM3NTYsIEluc3RpdHV0IFBhc3RldXIgYW5kIENOUlMs
IFBhcmlzIDc1MDE1LCBGcmFuY2UuIEVsZWN0cm9uaWMgYWRkcmVzczogYmVubm9AcGFzdGV1ci5m
ci4mI3hEO0luc3RpdHV0ZSBmb3IgSGVwYXRvbG9neSwgTmF0aW9uYWwgQ2xpbmljYWwgUmVzZWFy
Y2ggQ2VudGVyIGZvciBJbmZlY3Rpb3VzIERpc2Vhc2UsIFNoZW56aGVuIFRoaXJkIFBlb3BsZSZh
cG9zO3MgSG9zcGl0YWwsIFNjaG9vbCBvZiBNZWRpY2luZSwgU291dGhlcm4gVW5pdmVyc2l0eSBv
ZiBTY2llbmNlIGFuZCBUZWNobm9sb2d5LCBTaGVuemhlbiA1MTgxMTIsIEd1YW5nZG9uZyBQcm92
aW5jZSwgQ2hpbmEuIEVsZWN0cm9uaWMgYWRkcmVzczogemhhbmd6aGVuZzE5NzVAYWxpeXVuLmNv
bS4mI3hEO0RlcGFydG1lbnQgb2YgSW1tdW5vbG9neSwgV2Vpem1hbm4gSW5zdGl0dXRlIG9mIFNj
aWVuY2UsIFJlaG92b3QsIElzcmFlbC4gRWxlY3Ryb25pYyBhZGRyZXNzOiBpZG8uYW1pdEB3ZWl6
bWFubi5hYy5pbC48L2F1dGgtYWRkcmVzcz48dGl0bGVzPjx0aXRsZT5Ib3N0LVZpcmFsIEluZmVj
dGlvbiBNYXBzIFJldmVhbCBTaWduYXR1cmVzIG9mIFNldmVyZSBDT1ZJRC0xOSBQYXRpZW50czwv
dGl0bGU+PHNlY29uZGFyeS10aXRsZT5DZWxsPC9zZWNvbmRhcnktdGl0bGU+PC90aXRsZXM+PHBl
cmlvZGljYWw+PGZ1bGwtdGl0bGU+Q2VsbDwvZnVsbC10aXRsZT48L3BlcmlvZGljYWw+PHBhZ2Vz
PjE0NzUtMTQ4OCBlMTI8L3BhZ2VzPjx2b2x1bWU+MTgxPC92b2x1bWU+PG51bWJlcj43PC9udW1i
ZXI+PGVkaXRpb24+MjAyMC8wNi8wMjwvZWRpdGlvbj48a2V5d29yZHM+PGtleXdvcmQ+QW5pbWFs
czwva2V5d29yZD48a2V5d29yZD5CZXRhY29yb25hdmlydXMvaXNvbGF0aW9uICZhbXA7IHB1cmlm
aWNhdGlvbjwva2V5d29yZD48a2V5d29yZD5Db3ZpZC0xOTwva2V5d29yZD48a2V5d29yZD5Db2lu
ZmVjdGlvbi9pbW11bm9sb2d5PC9rZXl3b3JkPjxrZXl3b3JkPkNvcm9uYXZpcnVzIEluZmVjdGlv
bnMvaW1tdW5vbG9neS9wYXRob2xvZ3kvKnBoeXNpb3BhdGhvbG9neS92aXJvbG9neTwva2V5d29y
ZD48a2V5d29yZD4qSG9zdC1QYXRob2dlbiBJbnRlcmFjdGlvbnM8L2tleXdvcmQ+PGtleXdvcmQ+
SHVtYW5zPC9rZXl3b3JkPjxrZXl3b3JkPkludGVyZmVyb25zL2ltbXVub2xvZ3k8L2tleXdvcmQ+
PGtleXdvcmQ+THVuZy9wYXRob2xvZ3k8L2tleXdvcmQ+PGtleXdvcmQ+UGFuZGVtaWNzPC9rZXl3
b3JkPjxrZXl3b3JkPlBuZXVtb25pYSwgVmlyYWwvaW1tdW5vbG9neS9wYXRob2xvZ3kvKnBoeXNp
b3BhdGhvbG9neS92aXJvbG9neTwva2V5d29yZD48a2V5d29yZD5TQVJTLUNvVi0yPC9rZXl3b3Jk
PjxrZXl3b3JkPlNlbnNpdGl2aXR5IGFuZCBTcGVjaWZpY2l0eTwva2V5d29yZD48a2V5d29yZD5T
ZXF1ZW5jZSBBbmFseXNpcywgUk5BPC9rZXl3b3JkPjxrZXl3b3JkPlNldmVyaXR5IG9mIElsbG5l
c3MgSW5kZXg8L2tleXdvcmQ+PGtleXdvcmQ+U2luZ2xlLUNlbGwgQW5hbHlzaXM8L2tleXdvcmQ+
PGtleXdvcmQ+KlNvZnR3YXJlPC9rZXl3b3JkPjxrZXl3b3JkPipjb3ZpZC0xOTwva2V5d29yZD48
a2V5d29yZD4qVmlyYWwtVHJhY2s8L2tleXdvcmQ+PGtleXdvcmQ+KnNpbmdsZS1jZWxsIFJOQS1z
ZXE8L2tleXdvcmQ+PGtleXdvcmQ+KnZpcnVzIGhvc3QgaW50ZXJhY3Rpb25zPC9rZXl3b3JkPjwv
a2V5d29yZHM+PGRhdGVzPjx5ZWFyPjIwMjA8L3llYXI+PHB1Yi1kYXRlcz48ZGF0ZT5KdW4gMjU8
L2RhdGU+PC9wdWItZGF0ZXM+PC9kYXRlcz48aXNibj4xMDk3LTQxNzIgKEVsZWN0cm9uaWMpJiN4
RDswMDkyLTg2NzQgKExpbmtpbmcpPC9pc2JuPjxhY2Nlc3Npb24tbnVtPjMyNDc5NzQ2PC9hY2Nl
c3Npb24tbnVtPjx1cmxzPjxyZWxhdGVkLXVybHM+PHVybD5odHRwczovL3d3dy5uY2JpLm5sbS5u
aWguZ292L3B1Ym1lZC8zMjQ3OTc0NjwvdXJsPjwvcmVsYXRlZC11cmxzPjwvdXJscz48Y3VzdG9t
Mj5QTUM3MjA1NjkyPC9jdXN0b20yPjxlbGVjdHJvbmljLXJlc291cmNlLW51bT4xMC4xMDE2L2ou
Y2VsbC4yMDIwLjA1LjAwNjwvZWxlY3Ryb25pYy1yZXNvdXJjZS1udW0+PC9yZWNvcmQ+PC9DaXRl
PjxDaXRlPjxBdXRob3I+S2lua2VyPC9BdXRob3I+PFllYXI+MjAyMDwvWWVhcj48UmVjTnVtPjg1
PC9SZWNOdW0+PHJlY29yZD48cmVjLW51bWJlcj44NTwvcmVjLW51bWJlcj48Zm9yZWlnbi1rZXlz
PjxrZXkgYXBwPSJFTiIgZGItaWQ9InpzcHB4MjVmb2ZmdHp4ZWU5NWZ4MjlwOHRhdGY1dnZhd3R2
cCIgdGltZXN0YW1wPSIwIj44NTwva2V5PjwvZm9yZWlnbi1rZXlzPjxyZWYtdHlwZSBuYW1lPSJK
b3VybmFsIEFydGljbGUiPjE3PC9yZWYtdHlwZT48Y29udHJpYnV0b3JzPjxhdXRob3JzPjxhdXRo
b3I+S2lua2VyLCBHLiBTLjwvYXV0aG9yPjxhdXRob3I+R3JlZW53YWxkLCBBLiBDLjwvYXV0aG9y
PjxhdXRob3I+VGFsLCBSLjwvYXV0aG9yPjxhdXRob3I+T3Jsb3ZhLCBaLjwvYXV0aG9yPjxhdXRo
b3I+Q3VvY28sIE0uIFMuPC9hdXRob3I+PGF1dGhvcj5NY0ZhcmxhbmQsIEouIE0uPC9hdXRob3I+
PGF1dGhvcj5XYXJyZW4sIEEuPC9hdXRob3I+PGF1dGhvcj5Sb2RtYW4sIEMuPC9hdXRob3I+PGF1
dGhvcj5Sb3RoLCBKLiBBLjwvYXV0aG9yPjxhdXRob3I+QmVuZGVyLCBTLiBBLjwvYXV0aG9yPjxh
dXRob3I+S3VtYXIsIEIuPC9hdXRob3I+PGF1dGhvcj5Sb2NjbywgSi4gVy48L2F1dGhvcj48YXV0
aG9yPkZlcm5hbmRlcywgUGFjbTwvYXV0aG9yPjxhdXRob3I+TWFkZXIsIEMuIEMuPC9hdXRob3I+
PGF1dGhvcj5LZXJlbi1TaGF1bCwgSC48L2F1dGhvcj48YXV0aG9yPlBsb3RuaWtvdiwgQS48L2F1
dGhvcj48YXV0aG9yPkJhcnIsIEguPC9hdXRob3I+PGF1dGhvcj5Uc2hlcm5pYWssIEEuPC9hdXRo
b3I+PGF1dGhvcj5Sb3plbmJsYXR0LVJvc2VuLCBPLjwvYXV0aG9yPjxhdXRob3I+S3Jpemhhbm92
c2t5LCBWLjwvYXV0aG9yPjxhdXRob3I+UHVyYW0sIFMuIFYuPC9hdXRob3I+PGF1dGhvcj5SZWdl
diwgQS48L2F1dGhvcj48YXV0aG9yPlRpcm9zaCwgSS48L2F1dGhvcj48L2F1dGhvcnM+PC9jb250
cmlidXRvcnM+PGF1dGgtYWRkcmVzcz5EZXBhcnRtZW50IG9mIE1vbGVjdWxhciBDZWxsIEJpb2xv
Z3ksIFdlaXptYW5uIEluc3RpdHV0ZSBvZiBTY2llbmNlLCBSZWhvdm90LCBJc3JhZWwuJiN4RDtJ
bnN0aXR1dGUgb2YgQmlvc2NpZW5jZSwgVW5pdmVyc2l0eSBvZiBTYW8gUGF1bG8sIFNhbyBQYXVs
bywgQnJhemlsLiYjeEQ7S2xhcm1hbiBDZWxsIE9ic2VydmF0b3J5LCBCcm9hZCBJbnN0aXR1dGUg
b2YgTUlUIGFuZCBIYXJ2YXJkLCBDYW1icmlkZ2UsIE1BLCBVU0EuJiN4RDtDYW5jZXIgUHJvZ3Jh
bSwgQnJvYWQgSW5zdGl0dXRlIG9mIE1JVCBhbmQgSGFydmFyZCwgQ2FtYnJpZGdlLCBNQSwgVVNB
LiYjeEQ7RGVwYXJ0bWVudCBvZiBPdG9sYXJ5bmdvbG9neS1IZWFkIGFuZCBOZWNrIFN1cmdlcnks
IFRoZSBPaGlvIFN0YXRlIFVuaXZlcnNpdHkgV2V4bmVyIE1lZGljYWwgQ2VudGVyLCBDb2x1bWJ1
cywgT0gsIFVTQS4mI3hEO1RoZSBOYW5jeSAmYW1wOyBTdGVwaGVuIEdyYW5kIElzcmFlbCBOYXRp
b25hbCBDZW50ZXIgZm9yIFBlcnNvbmFsaXplZCBNZWRpY2luZSwgV2Vpem1hbm4gSW5zdGl0dXRl
IG9mIFNjaWVuY2UsIFJlaG92b3QsIElzcmFlbC4mI3hEO0xpZmUgU2NpZW5jZSBDb3JlIEZhY2ls
aXR5LCBXZWl6bWFubiBJbnN0aXR1dGUgb2YgU2NpZW5jZSwgUmVob3ZvdCwgSXNyYWVsLiYjeEQ7
RGVwYXJ0bWVudCBvZiBPdG9sYXJ5bmdvbG9neS1IZWFkIGFuZCBOZWNrIFN1cmdlcnksIFdhc2hp
bmd0b24gVW5pdmVyc2l0eSBTY2hvb2wgb2YgTWVkaWNpbmUsIFN0LiBMb3VpcywgTU8sIFVTQS4m
I3hEO0dlbmVudGVjaCwgU291dGggU2FuIEZyYW5jaXNjbywgQ0EsIFVTQS4mI3hEO0RlcGFydG1l
bnQgb2YgTW9sZWN1bGFyIENlbGwgQmlvbG9neSwgV2Vpem1hbm4gSW5zdGl0dXRlIG9mIFNjaWVu
Y2UsIFJlaG92b3QsIElzcmFlbC4gaXRheS50aXJvc2hAd2Vpem1hbm4uYWMuaWwuPC9hdXRoLWFk
ZHJlc3M+PHRpdGxlcz48dGl0bGU+UGFuLWNhbmNlciBzaW5nbGUtY2VsbCBSTkEtc2VxIGlkZW50
aWZpZXMgcmVjdXJyaW5nIHByb2dyYW1zIG9mIGNlbGx1bGFyIGhldGVyb2dlbmVpdHk8L3RpdGxl
PjxzZWNvbmRhcnktdGl0bGU+TmF0IEdlbmV0PC9zZWNvbmRhcnktdGl0bGU+PC90aXRsZXM+PHBl
cmlvZGljYWw+PGZ1bGwtdGl0bGU+TmF0IEdlbmV0PC9mdWxsLXRpdGxlPjwvcGVyaW9kaWNhbD48
cGFnZXM+MTIwOC0xMjE4PC9wYWdlcz48dm9sdW1lPjUyPC92b2x1bWU+PG51bWJlcj4xMTwvbnVt
YmVyPjxlZGl0aW9uPjIwMjAvMTEvMDE8L2VkaXRpb24+PGtleXdvcmRzPjxrZXl3b3JkPipDZWxs
IExpbmUsIFR1bW9yL2RydWcgZWZmZWN0czwva2V5d29yZD48a2V5d29yZD5DZWxsdWxhciBTZW5l
c2NlbmNlL2dlbmV0aWNzPC9rZXl3b3JkPjxrZXl3b3JkPkRydWcgU2NyZWVuaW5nIEFzc2F5cywg
QW50aXR1bW9yPC9rZXl3b3JkPjxrZXl3b3JkPipHZW5ldGljIEhldGVyb2dlbmVpdHk8L2tleXdv
cmQ+PGtleXdvcmQ+SHVtYW5zPC9rZXl3b3JkPjxrZXl3b3JkPk5lb3BsYXNtcy8qZ2VuZXRpY3M8
L2tleXdvcmQ+PGtleXdvcmQ+UHJlY2FuY2Vyb3VzIENvbmRpdGlvbnMvKmdlbmV0aWNzPC9rZXl3
b3JkPjxrZXl3b3JkPlJOQS1TZXE8L2tleXdvcmQ+PGtleXdvcmQ+U3RyZXNzLCBQaHlzaW9sb2dp
Y2FsL2dlbmV0aWNzPC9rZXl3b3JkPjxrZXl3b3JkPlR1bW9yIE1pY3JvZW52aXJvbm1lbnQ8L2tl
eXdvcmQ+PC9rZXl3b3Jkcz48ZGF0ZXM+PHllYXI+MjAyMDwveWVhcj48cHViLWRhdGVzPjxkYXRl
Pk5vdjwvZGF0ZT48L3B1Yi1kYXRlcz48L2RhdGVzPjxpc2JuPjE1NDYtMTcxOCAoRWxlY3Ryb25p
YykmI3hEOzEwNjEtNDAzNiAoTGlua2luZyk8L2lzYm4+PGFjY2Vzc2lvbi1udW0+MzMxMjgwNDg8
L2FjY2Vzc2lvbi1udW0+PHVybHM+PHJlbGF0ZWQtdXJscz48dXJsPmh0dHBzOi8vd3d3Lm5jYmku
bmxtLm5paC5nb3YvcHVibWVkLzMzMTI4MDQ4PC91cmw+PC9yZWxhdGVkLXVybHM+PC91cmxzPjxj
dXN0b20yPlBNQzgxMzUwODk8L2N1c3RvbTI+PGVsZWN0cm9uaWMtcmVzb3VyY2UtbnVtPjEwLjEw
MzgvczQxNTg4LTAyMC0wMDcyNi02PC9lbGVjdHJvbmljLXJlc291cmNlLW51bT48L3JlY29yZD48
L0NpdGU+PC9FbmROb3RlPn==
</w:fldData>
        </w:fldChar>
      </w:r>
      <w:r w:rsidR="00575B42">
        <w:rPr>
          <w:rFonts w:ascii="Arial" w:hAnsi="Arial" w:cs="Arial"/>
        </w:rPr>
        <w:instrText xml:space="preserve"> ADDIN EN.CITE </w:instrText>
      </w:r>
      <w:r w:rsidR="00575B42">
        <w:rPr>
          <w:rFonts w:ascii="Arial" w:hAnsi="Arial" w:cs="Arial"/>
        </w:rPr>
        <w:fldChar w:fldCharType="begin">
          <w:fldData xml:space="preserve">PEVuZE5vdGU+PENpdGU+PEF1dGhvcj5XdTwvQXV0aG9yPjxZZWFyPjIwMTc8L1llYXI+PFJlY051
bT4xMDE8L1JlY051bT48RGlzcGxheVRleHQ+WzMtNV08L0Rpc3BsYXlUZXh0PjxyZWNvcmQ+PHJl
Yy1udW1iZXI+MTAxPC9yZWMtbnVtYmVyPjxmb3JlaWduLWtleXM+PGtleSBhcHA9IkVOIiBkYi1p
ZD0ienNwcHgyNWZvZmZ0enhlZTk1ZngyOXA4dGF0ZjV2dmF3dHZwIiB0aW1lc3RhbXA9IjAiPjEw
MTwva2V5PjwvZm9yZWlnbi1rZXlzPjxyZWYtdHlwZSBuYW1lPSJKb3VybmFsIEFydGljbGUiPjE3
PC9yZWYtdHlwZT48Y29udHJpYnV0b3JzPjxhdXRob3JzPjxhdXRob3I+V3UsIEguPC9hdXRob3I+
PGF1dGhvcj5XYW5nLCBDLjwvYXV0aG9yPjxhdXRob3I+V3UsIFMuPC9hdXRob3I+PC9hdXRob3Jz
PjwvY29udHJpYnV0b3JzPjxhdXRoLWFkZHJlc3M+Q2FuY2VyIFJlc2VhcmNoIEluc3RpdHV0ZSwg
SGFuZ3pob3UgQ2FuY2VyIEhvc3BpdGFsLCBIYW5nemhvdSwgMzIwMDAwLCBaaGVqaWFuZyBQcm92
aW5jZSwgUC5SLiBDaGluYSYjeEQ7Q2VudGVyIGZvciBHZW5vbWljcyAmYW1wOyBEZXBhcnRtZW50
IG9mIEJhc2ljIFNjaWVuY2VzLCBTY2hvb2wgb2YgTWVkaWNpbmUsIExvbWEgTGluZGEgVW5pdmVy
c2l0eSwgTG9tYSBMaW5kYSwgQ0EgOTIzNTAsIFVTQTwvYXV0aC1hZGRyZXNzPjx0aXRsZXM+PHRp
dGxlPlNpbmdsZS1DZWxsIFNlcXVlbmNpbmcgZm9yIERydWcgRGlzY292ZXJ5IGFuZCBEcnVnIERl
dmVsb3BtZW50PC90aXRsZT48c2Vjb25kYXJ5LXRpdGxlPkN1cnIgVG9wIE1lZCBDaGVtPC9zZWNv
bmRhcnktdGl0bGU+PC90aXRsZXM+PHBhZ2VzPjE3NjktMTc3NzwvcGFnZXM+PHZvbHVtZT4xNzwv
dm9sdW1lPjxudW1iZXI+MTU8L251bWJlcj48ZWRpdGlvbj4yMDE2LzExLzE3PC9lZGl0aW9uPjxr
ZXl3b3Jkcz48a2V5d29yZD4qRHJ1ZyBEaXNjb3Zlcnk8L2tleXdvcmQ+PGtleXdvcmQ+SHVtYW5z
PC9rZXl3b3JkPjxrZXl3b3JkPipTZXF1ZW5jZSBBbmFseXNpcywgRE5BPC9rZXl3b3JkPjxrZXl3
b3JkPipTaW5nbGUtQ2VsbCBBbmFseXNpczwva2V5d29yZD48a2V5d29yZD4qbmdzPC9rZXl3b3Jk
PjxrZXl3b3JkPipSTkEtc2VxPC9rZXl3b3JkPjxrZXl3b3JkPipTaW5nbGUtY2VsbCBiaXN1bGZp
dGUgc2VxdWVuY2luZzwva2V5d29yZD48a2V5d29yZD4qU2luZ2xlLWNlbGwgc2VxdWVuY2luZzwv
a2V5d29yZD48L2tleXdvcmRzPjxkYXRlcz48eWVhcj4yMDE3PC95ZWFyPjwvZGF0ZXM+PGlzYm4+
MTg3My00Mjk0IChFbGVjdHJvbmljKSYjeEQ7MTU2OC0wMjY2IChMaW5raW5nKTwvaXNibj48YWNj
ZXNzaW9uLW51bT4yNzg0ODg5MjwvYWNjZXNzaW9uLW51bT48dXJscz48cmVsYXRlZC11cmxzPjx1
cmw+aHR0cHM6Ly93d3cubmNiaS5ubG0ubmloLmdvdi9wdWJtZWQvMjc4NDg4OTI8L3VybD48L3Jl
bGF0ZWQtdXJscz48L3VybHM+PGVsZWN0cm9uaWMtcmVzb3VyY2UtbnVtPjEwLjIxNzQvMTU2ODAy
NjYxNzY2NjE2MTExNjE0NTM1ODwvZWxlY3Ryb25pYy1yZXNvdXJjZS1udW0+PC9yZWNvcmQ+PC9D
aXRlPjxDaXRlPjxBdXRob3I+Qm9zdDwvQXV0aG9yPjxZZWFyPjIwMjA8L1llYXI+PFJlY051bT43
ODwvUmVjTnVtPjxyZWNvcmQ+PHJlYy1udW1iZXI+Nzg8L3JlYy1udW1iZXI+PGZvcmVpZ24ta2V5
cz48a2V5IGFwcD0iRU4iIGRiLWlkPSJ6c3BweDI1Zm9mZnR6eGVlOTVmeDI5cDh0YXRmNXZ2YXd0
dnAiIHRpbWVzdGFtcD0iMCI+Nzg8L2tleT48L2ZvcmVpZ24ta2V5cz48cmVmLXR5cGUgbmFtZT0i
Sm91cm5hbCBBcnRpY2xlIj4xNzwvcmVmLXR5cGU+PGNvbnRyaWJ1dG9ycz48YXV0aG9ycz48YXV0
aG9yPkJvc3QsIFAuPC9hdXRob3I+PGF1dGhvcj5HaWxhZGksIEEuPC9hdXRob3I+PGF1dGhvcj5M
aXUsIFkuPC9hdXRob3I+PGF1dGhvcj5CZW5kamVsYWwsIFkuPC9hdXRob3I+PGF1dGhvcj5YdSwg
Ry48L2F1dGhvcj48YXV0aG9yPkRhdmlkLCBFLjwvYXV0aG9yPjxhdXRob3I+QmxlY2hlci1Hb25l
biwgUi48L2F1dGhvcj48YXV0aG9yPkNvaGVuLCBNLjwvYXV0aG9yPjxhdXRob3I+TWVkYWdsaWEs
IEMuPC9hdXRob3I+PGF1dGhvcj5MaSwgSC48L2F1dGhvcj48YXV0aG9yPkRlY3prb3dza2EsIEEu
PC9hdXRob3I+PGF1dGhvcj5aaGFuZywgUy48L2F1dGhvcj48YXV0aG9yPlNjaHdpa293c2tpLCBC
LjwvYXV0aG9yPjxhdXRob3I+WmhhbmcsIFouPC9hdXRob3I+PGF1dGhvcj5BbWl0LCBJLjwvYXV0
aG9yPjwvYXV0aG9ycz48L2NvbnRyaWJ1dG9ycz48YXV0aC1hZGRyZXNzPkRlcGFydG1lbnQgb2Yg
SW1tdW5vbG9neSwgV2Vpem1hbm4gSW5zdGl0dXRlIG9mIFNjaWVuY2UsIFJlaG92b3QsIElzcmFl
bDsgU3lzdGVtcyBCaW9sb2d5IEdyb3VwLCBEZXBhcnRtZW50IG9mIENvbXB1dGF0aW9uYWwgQmlv
bG9neSBhbmQgVVNSIDM3NTYsIEluc3RpdHV0IFBhc3RldXIgYW5kIENOUlMsIFBhcmlzIDc1MDE1
LCBGcmFuY2U7IFNvcmJvbm5lIFVuaXZlcnNpdGUsIENvbXBsZXhpdGUgZHUgdml2YW50LCBQYXJp
cyA3NTAwNSwgRnJhbmNlLiYjeEQ7RGVwYXJ0bWVudCBvZiBJbW11bm9sb2d5LCBXZWl6bWFubiBJ
bnN0aXR1dGUgb2YgU2NpZW5jZSwgUmVob3ZvdCwgSXNyYWVsLiYjeEQ7SW5zdGl0dXRlIGZvciBI
ZXBhdG9sb2d5LCBOYXRpb25hbCBDbGluaWNhbCBSZXNlYXJjaCBDZW50ZXIgZm9yIEluZmVjdGlv
dXMgRGlzZWFzZSwgU2hlbnpoZW4gVGhpcmQgUGVvcGxlJmFwb3M7cyBIb3NwaXRhbCwgU2Nob29s
IG9mIE1lZGljaW5lLCBTb3V0aGVybiBVbml2ZXJzaXR5IG9mIFNjaWVuY2UgYW5kIFRlY2hub2xv
Z3ksIFNoZW56aGVuIDUxODExMiwgR3Vhbmdkb25nIFByb3ZpbmNlLCBDaGluYS4mI3hEO1N5c3Rl
bXMgQmlvbG9neSBHcm91cCwgRGVwYXJ0bWVudCBvZiBDb21wdXRhdGlvbmFsIEJpb2xvZ3kgYW5k
IFVTUiAzNzU2LCBJbnN0aXR1dCBQYXN0ZXVyIGFuZCBDTlJTLCBQYXJpcyA3NTAxNSwgRnJhbmNl
LiYjeEQ7U2hhbmdoYWkgUHVibGljIEhlYWx0aCBDbGluaWNhbCBDZW50ZXIgYW5kIEluc3RpdHV0
ZSBvZiBCaW9tZWRpY2FsIFNjaWVuY2VzLCBGdWRhbiBVbml2ZXJzaXR5LCBTaGFuZ2hhaSAyMDE1
MDgsIENoaW5hLiYjeEQ7U3lzdGVtcyBCaW9sb2d5IEdyb3VwLCBEZXBhcnRtZW50IG9mIENvbXB1
dGF0aW9uYWwgQmlvbG9neSBhbmQgVVNSIDM3NTYsIEluc3RpdHV0IFBhc3RldXIgYW5kIENOUlMs
IFBhcmlzIDc1MDE1LCBGcmFuY2UuIEVsZWN0cm9uaWMgYWRkcmVzczogYmVubm9AcGFzdGV1ci5m
ci4mI3hEO0luc3RpdHV0ZSBmb3IgSGVwYXRvbG9neSwgTmF0aW9uYWwgQ2xpbmljYWwgUmVzZWFy
Y2ggQ2VudGVyIGZvciBJbmZlY3Rpb3VzIERpc2Vhc2UsIFNoZW56aGVuIFRoaXJkIFBlb3BsZSZh
cG9zO3MgSG9zcGl0YWwsIFNjaG9vbCBvZiBNZWRpY2luZSwgU291dGhlcm4gVW5pdmVyc2l0eSBv
ZiBTY2llbmNlIGFuZCBUZWNobm9sb2d5LCBTaGVuemhlbiA1MTgxMTIsIEd1YW5nZG9uZyBQcm92
aW5jZSwgQ2hpbmEuIEVsZWN0cm9uaWMgYWRkcmVzczogemhhbmd6aGVuZzE5NzVAYWxpeXVuLmNv
bS4mI3hEO0RlcGFydG1lbnQgb2YgSW1tdW5vbG9neSwgV2Vpem1hbm4gSW5zdGl0dXRlIG9mIFNj
aWVuY2UsIFJlaG92b3QsIElzcmFlbC4gRWxlY3Ryb25pYyBhZGRyZXNzOiBpZG8uYW1pdEB3ZWl6
bWFubi5hYy5pbC48L2F1dGgtYWRkcmVzcz48dGl0bGVzPjx0aXRsZT5Ib3N0LVZpcmFsIEluZmVj
dGlvbiBNYXBzIFJldmVhbCBTaWduYXR1cmVzIG9mIFNldmVyZSBDT1ZJRC0xOSBQYXRpZW50czwv
dGl0bGU+PHNlY29uZGFyeS10aXRsZT5DZWxsPC9zZWNvbmRhcnktdGl0bGU+PC90aXRsZXM+PHBl
cmlvZGljYWw+PGZ1bGwtdGl0bGU+Q2VsbDwvZnVsbC10aXRsZT48L3BlcmlvZGljYWw+PHBhZ2Vz
PjE0NzUtMTQ4OCBlMTI8L3BhZ2VzPjx2b2x1bWU+MTgxPC92b2x1bWU+PG51bWJlcj43PC9udW1i
ZXI+PGVkaXRpb24+MjAyMC8wNi8wMjwvZWRpdGlvbj48a2V5d29yZHM+PGtleXdvcmQ+QW5pbWFs
czwva2V5d29yZD48a2V5d29yZD5CZXRhY29yb25hdmlydXMvaXNvbGF0aW9uICZhbXA7IHB1cmlm
aWNhdGlvbjwva2V5d29yZD48a2V5d29yZD5Db3ZpZC0xOTwva2V5d29yZD48a2V5d29yZD5Db2lu
ZmVjdGlvbi9pbW11bm9sb2d5PC9rZXl3b3JkPjxrZXl3b3JkPkNvcm9uYXZpcnVzIEluZmVjdGlv
bnMvaW1tdW5vbG9neS9wYXRob2xvZ3kvKnBoeXNpb3BhdGhvbG9neS92aXJvbG9neTwva2V5d29y
ZD48a2V5d29yZD4qSG9zdC1QYXRob2dlbiBJbnRlcmFjdGlvbnM8L2tleXdvcmQ+PGtleXdvcmQ+
SHVtYW5zPC9rZXl3b3JkPjxrZXl3b3JkPkludGVyZmVyb25zL2ltbXVub2xvZ3k8L2tleXdvcmQ+
PGtleXdvcmQ+THVuZy9wYXRob2xvZ3k8L2tleXdvcmQ+PGtleXdvcmQ+UGFuZGVtaWNzPC9rZXl3
b3JkPjxrZXl3b3JkPlBuZXVtb25pYSwgVmlyYWwvaW1tdW5vbG9neS9wYXRob2xvZ3kvKnBoeXNp
b3BhdGhvbG9neS92aXJvbG9neTwva2V5d29yZD48a2V5d29yZD5TQVJTLUNvVi0yPC9rZXl3b3Jk
PjxrZXl3b3JkPlNlbnNpdGl2aXR5IGFuZCBTcGVjaWZpY2l0eTwva2V5d29yZD48a2V5d29yZD5T
ZXF1ZW5jZSBBbmFseXNpcywgUk5BPC9rZXl3b3JkPjxrZXl3b3JkPlNldmVyaXR5IG9mIElsbG5l
c3MgSW5kZXg8L2tleXdvcmQ+PGtleXdvcmQ+U2luZ2xlLUNlbGwgQW5hbHlzaXM8L2tleXdvcmQ+
PGtleXdvcmQ+KlNvZnR3YXJlPC9rZXl3b3JkPjxrZXl3b3JkPipjb3ZpZC0xOTwva2V5d29yZD48
a2V5d29yZD4qVmlyYWwtVHJhY2s8L2tleXdvcmQ+PGtleXdvcmQ+KnNpbmdsZS1jZWxsIFJOQS1z
ZXE8L2tleXdvcmQ+PGtleXdvcmQ+KnZpcnVzIGhvc3QgaW50ZXJhY3Rpb25zPC9rZXl3b3JkPjwv
a2V5d29yZHM+PGRhdGVzPjx5ZWFyPjIwMjA8L3llYXI+PHB1Yi1kYXRlcz48ZGF0ZT5KdW4gMjU8
L2RhdGU+PC9wdWItZGF0ZXM+PC9kYXRlcz48aXNibj4xMDk3LTQxNzIgKEVsZWN0cm9uaWMpJiN4
RDswMDkyLTg2NzQgKExpbmtpbmcpPC9pc2JuPjxhY2Nlc3Npb24tbnVtPjMyNDc5NzQ2PC9hY2Nl
c3Npb24tbnVtPjx1cmxzPjxyZWxhdGVkLXVybHM+PHVybD5odHRwczovL3d3dy5uY2JpLm5sbS5u
aWguZ292L3B1Ym1lZC8zMjQ3OTc0NjwvdXJsPjwvcmVsYXRlZC11cmxzPjwvdXJscz48Y3VzdG9t
Mj5QTUM3MjA1NjkyPC9jdXN0b20yPjxlbGVjdHJvbmljLXJlc291cmNlLW51bT4xMC4xMDE2L2ou
Y2VsbC4yMDIwLjA1LjAwNjwvZWxlY3Ryb25pYy1yZXNvdXJjZS1udW0+PC9yZWNvcmQ+PC9DaXRl
PjxDaXRlPjxBdXRob3I+S2lua2VyPC9BdXRob3I+PFllYXI+MjAyMDwvWWVhcj48UmVjTnVtPjg1
PC9SZWNOdW0+PHJlY29yZD48cmVjLW51bWJlcj44NTwvcmVjLW51bWJlcj48Zm9yZWlnbi1rZXlz
PjxrZXkgYXBwPSJFTiIgZGItaWQ9InpzcHB4MjVmb2ZmdHp4ZWU5NWZ4MjlwOHRhdGY1dnZhd3R2
cCIgdGltZXN0YW1wPSIwIj44NTwva2V5PjwvZm9yZWlnbi1rZXlzPjxyZWYtdHlwZSBuYW1lPSJK
b3VybmFsIEFydGljbGUiPjE3PC9yZWYtdHlwZT48Y29udHJpYnV0b3JzPjxhdXRob3JzPjxhdXRo
b3I+S2lua2VyLCBHLiBTLjwvYXV0aG9yPjxhdXRob3I+R3JlZW53YWxkLCBBLiBDLjwvYXV0aG9y
PjxhdXRob3I+VGFsLCBSLjwvYXV0aG9yPjxhdXRob3I+T3Jsb3ZhLCBaLjwvYXV0aG9yPjxhdXRo
b3I+Q3VvY28sIE0uIFMuPC9hdXRob3I+PGF1dGhvcj5NY0ZhcmxhbmQsIEouIE0uPC9hdXRob3I+
PGF1dGhvcj5XYXJyZW4sIEEuPC9hdXRob3I+PGF1dGhvcj5Sb2RtYW4sIEMuPC9hdXRob3I+PGF1
dGhvcj5Sb3RoLCBKLiBBLjwvYXV0aG9yPjxhdXRob3I+QmVuZGVyLCBTLiBBLjwvYXV0aG9yPjxh
dXRob3I+S3VtYXIsIEIuPC9hdXRob3I+PGF1dGhvcj5Sb2NjbywgSi4gVy48L2F1dGhvcj48YXV0
aG9yPkZlcm5hbmRlcywgUGFjbTwvYXV0aG9yPjxhdXRob3I+TWFkZXIsIEMuIEMuPC9hdXRob3I+
PGF1dGhvcj5LZXJlbi1TaGF1bCwgSC48L2F1dGhvcj48YXV0aG9yPlBsb3RuaWtvdiwgQS48L2F1
dGhvcj48YXV0aG9yPkJhcnIsIEguPC9hdXRob3I+PGF1dGhvcj5Uc2hlcm5pYWssIEEuPC9hdXRo
b3I+PGF1dGhvcj5Sb3plbmJsYXR0LVJvc2VuLCBPLjwvYXV0aG9yPjxhdXRob3I+S3Jpemhhbm92
c2t5LCBWLjwvYXV0aG9yPjxhdXRob3I+UHVyYW0sIFMuIFYuPC9hdXRob3I+PGF1dGhvcj5SZWdl
diwgQS48L2F1dGhvcj48YXV0aG9yPlRpcm9zaCwgSS48L2F1dGhvcj48L2F1dGhvcnM+PC9jb250
cmlidXRvcnM+PGF1dGgtYWRkcmVzcz5EZXBhcnRtZW50IG9mIE1vbGVjdWxhciBDZWxsIEJpb2xv
Z3ksIFdlaXptYW5uIEluc3RpdHV0ZSBvZiBTY2llbmNlLCBSZWhvdm90LCBJc3JhZWwuJiN4RDtJ
bnN0aXR1dGUgb2YgQmlvc2NpZW5jZSwgVW5pdmVyc2l0eSBvZiBTYW8gUGF1bG8sIFNhbyBQYXVs
bywgQnJhemlsLiYjeEQ7S2xhcm1hbiBDZWxsIE9ic2VydmF0b3J5LCBCcm9hZCBJbnN0aXR1dGUg
b2YgTUlUIGFuZCBIYXJ2YXJkLCBDYW1icmlkZ2UsIE1BLCBVU0EuJiN4RDtDYW5jZXIgUHJvZ3Jh
bSwgQnJvYWQgSW5zdGl0dXRlIG9mIE1JVCBhbmQgSGFydmFyZCwgQ2FtYnJpZGdlLCBNQSwgVVNB
LiYjeEQ7RGVwYXJ0bWVudCBvZiBPdG9sYXJ5bmdvbG9neS1IZWFkIGFuZCBOZWNrIFN1cmdlcnks
IFRoZSBPaGlvIFN0YXRlIFVuaXZlcnNpdHkgV2V4bmVyIE1lZGljYWwgQ2VudGVyLCBDb2x1bWJ1
cywgT0gsIFVTQS4mI3hEO1RoZSBOYW5jeSAmYW1wOyBTdGVwaGVuIEdyYW5kIElzcmFlbCBOYXRp
b25hbCBDZW50ZXIgZm9yIFBlcnNvbmFsaXplZCBNZWRpY2luZSwgV2Vpem1hbm4gSW5zdGl0dXRl
IG9mIFNjaWVuY2UsIFJlaG92b3QsIElzcmFlbC4mI3hEO0xpZmUgU2NpZW5jZSBDb3JlIEZhY2ls
aXR5LCBXZWl6bWFubiBJbnN0aXR1dGUgb2YgU2NpZW5jZSwgUmVob3ZvdCwgSXNyYWVsLiYjeEQ7
RGVwYXJ0bWVudCBvZiBPdG9sYXJ5bmdvbG9neS1IZWFkIGFuZCBOZWNrIFN1cmdlcnksIFdhc2hp
bmd0b24gVW5pdmVyc2l0eSBTY2hvb2wgb2YgTWVkaWNpbmUsIFN0LiBMb3VpcywgTU8sIFVTQS4m
I3hEO0dlbmVudGVjaCwgU291dGggU2FuIEZyYW5jaXNjbywgQ0EsIFVTQS4mI3hEO0RlcGFydG1l
bnQgb2YgTW9sZWN1bGFyIENlbGwgQmlvbG9neSwgV2Vpem1hbm4gSW5zdGl0dXRlIG9mIFNjaWVu
Y2UsIFJlaG92b3QsIElzcmFlbC4gaXRheS50aXJvc2hAd2Vpem1hbm4uYWMuaWwuPC9hdXRoLWFk
ZHJlc3M+PHRpdGxlcz48dGl0bGU+UGFuLWNhbmNlciBzaW5nbGUtY2VsbCBSTkEtc2VxIGlkZW50
aWZpZXMgcmVjdXJyaW5nIHByb2dyYW1zIG9mIGNlbGx1bGFyIGhldGVyb2dlbmVpdHk8L3RpdGxl
PjxzZWNvbmRhcnktdGl0bGU+TmF0IEdlbmV0PC9zZWNvbmRhcnktdGl0bGU+PC90aXRsZXM+PHBl
cmlvZGljYWw+PGZ1bGwtdGl0bGU+TmF0IEdlbmV0PC9mdWxsLXRpdGxlPjwvcGVyaW9kaWNhbD48
cGFnZXM+MTIwOC0xMjE4PC9wYWdlcz48dm9sdW1lPjUyPC92b2x1bWU+PG51bWJlcj4xMTwvbnVt
YmVyPjxlZGl0aW9uPjIwMjAvMTEvMDE8L2VkaXRpb24+PGtleXdvcmRzPjxrZXl3b3JkPipDZWxs
IExpbmUsIFR1bW9yL2RydWcgZWZmZWN0czwva2V5d29yZD48a2V5d29yZD5DZWxsdWxhciBTZW5l
c2NlbmNlL2dlbmV0aWNzPC9rZXl3b3JkPjxrZXl3b3JkPkRydWcgU2NyZWVuaW5nIEFzc2F5cywg
QW50aXR1bW9yPC9rZXl3b3JkPjxrZXl3b3JkPipHZW5ldGljIEhldGVyb2dlbmVpdHk8L2tleXdv
cmQ+PGtleXdvcmQ+SHVtYW5zPC9rZXl3b3JkPjxrZXl3b3JkPk5lb3BsYXNtcy8qZ2VuZXRpY3M8
L2tleXdvcmQ+PGtleXdvcmQ+UHJlY2FuY2Vyb3VzIENvbmRpdGlvbnMvKmdlbmV0aWNzPC9rZXl3
b3JkPjxrZXl3b3JkPlJOQS1TZXE8L2tleXdvcmQ+PGtleXdvcmQ+U3RyZXNzLCBQaHlzaW9sb2dp
Y2FsL2dlbmV0aWNzPC9rZXl3b3JkPjxrZXl3b3JkPlR1bW9yIE1pY3JvZW52aXJvbm1lbnQ8L2tl
eXdvcmQ+PC9rZXl3b3Jkcz48ZGF0ZXM+PHllYXI+MjAyMDwveWVhcj48cHViLWRhdGVzPjxkYXRl
Pk5vdjwvZGF0ZT48L3B1Yi1kYXRlcz48L2RhdGVzPjxpc2JuPjE1NDYtMTcxOCAoRWxlY3Ryb25p
YykmI3hEOzEwNjEtNDAzNiAoTGlua2luZyk8L2lzYm4+PGFjY2Vzc2lvbi1udW0+MzMxMjgwNDg8
L2FjY2Vzc2lvbi1udW0+PHVybHM+PHJlbGF0ZWQtdXJscz48dXJsPmh0dHBzOi8vd3d3Lm5jYmku
bmxtLm5paC5nb3YvcHVibWVkLzMzMTI4MDQ4PC91cmw+PC9yZWxhdGVkLXVybHM+PC91cmxzPjxj
dXN0b20yPlBNQzgxMzUwODk8L2N1c3RvbTI+PGVsZWN0cm9uaWMtcmVzb3VyY2UtbnVtPjEwLjEw
MzgvczQxNTg4LTAyMC0wMDcyNi02PC9lbGVjdHJvbmljLXJlc291cmNlLW51bT48L3JlY29yZD48
L0NpdGU+PC9FbmROb3RlPn==
</w:fldData>
        </w:fldChar>
      </w:r>
      <w:r w:rsidR="00575B42">
        <w:rPr>
          <w:rFonts w:ascii="Arial" w:hAnsi="Arial" w:cs="Arial"/>
        </w:rPr>
        <w:instrText xml:space="preserve"> ADDIN EN.CITE.DATA </w:instrText>
      </w:r>
      <w:r w:rsidR="00575B42">
        <w:rPr>
          <w:rFonts w:ascii="Arial" w:hAnsi="Arial" w:cs="Arial"/>
        </w:rPr>
      </w:r>
      <w:r w:rsidR="00575B42">
        <w:rPr>
          <w:rFonts w:ascii="Arial" w:hAnsi="Arial" w:cs="Arial"/>
        </w:rPr>
        <w:fldChar w:fldCharType="end"/>
      </w:r>
      <w:r w:rsidR="0019774E">
        <w:rPr>
          <w:rFonts w:ascii="Arial" w:hAnsi="Arial" w:cs="Arial"/>
        </w:rPr>
      </w:r>
      <w:r w:rsidR="0019774E">
        <w:rPr>
          <w:rFonts w:ascii="Arial" w:hAnsi="Arial" w:cs="Arial"/>
        </w:rPr>
        <w:fldChar w:fldCharType="separate"/>
      </w:r>
      <w:r w:rsidR="00575B42">
        <w:rPr>
          <w:rFonts w:ascii="Arial" w:hAnsi="Arial" w:cs="Arial"/>
          <w:noProof/>
        </w:rPr>
        <w:t>[3-5]</w:t>
      </w:r>
      <w:r w:rsidR="0019774E">
        <w:rPr>
          <w:rFonts w:ascii="Arial" w:hAnsi="Arial" w:cs="Arial"/>
        </w:rPr>
        <w:fldChar w:fldCharType="end"/>
      </w:r>
      <w:r w:rsidR="00AC217F" w:rsidRPr="00F670BC">
        <w:rPr>
          <w:rFonts w:ascii="Arial" w:hAnsi="Arial" w:cs="Arial"/>
        </w:rPr>
        <w:t>.</w:t>
      </w:r>
      <w:r w:rsidR="001260F2">
        <w:rPr>
          <w:rFonts w:ascii="Arial" w:hAnsi="Arial" w:cs="Arial"/>
        </w:rPr>
        <w:t xml:space="preserve"> One </w:t>
      </w:r>
      <w:proofErr w:type="gramStart"/>
      <w:r w:rsidR="001260F2">
        <w:rPr>
          <w:rFonts w:ascii="Arial" w:hAnsi="Arial" w:cs="Arial"/>
        </w:rPr>
        <w:t>particular are</w:t>
      </w:r>
      <w:r w:rsidR="00D05D04">
        <w:rPr>
          <w:rFonts w:ascii="Arial" w:hAnsi="Arial" w:cs="Arial"/>
        </w:rPr>
        <w:t>a</w:t>
      </w:r>
      <w:proofErr w:type="gramEnd"/>
      <w:r w:rsidR="001260F2">
        <w:rPr>
          <w:rFonts w:ascii="Arial" w:hAnsi="Arial" w:cs="Arial"/>
        </w:rPr>
        <w:t xml:space="preserve"> that </w:t>
      </w:r>
      <w:proofErr w:type="spellStart"/>
      <w:r w:rsidR="001260F2">
        <w:rPr>
          <w:rFonts w:ascii="Arial" w:hAnsi="Arial" w:cs="Arial"/>
        </w:rPr>
        <w:t>scRNA</w:t>
      </w:r>
      <w:proofErr w:type="spellEnd"/>
      <w:r w:rsidR="001260F2">
        <w:rPr>
          <w:rFonts w:ascii="Arial" w:hAnsi="Arial" w:cs="Arial"/>
        </w:rPr>
        <w:t>-</w:t>
      </w:r>
      <w:r w:rsidR="00F670BC">
        <w:rPr>
          <w:rFonts w:ascii="Arial" w:hAnsi="Arial" w:cs="Arial"/>
        </w:rPr>
        <w:t xml:space="preserve">seq </w:t>
      </w:r>
      <w:r w:rsidR="001260F2">
        <w:rPr>
          <w:rFonts w:ascii="Arial" w:hAnsi="Arial" w:cs="Arial"/>
        </w:rPr>
        <w:t xml:space="preserve">has made </w:t>
      </w:r>
      <w:r w:rsidR="00C85237">
        <w:rPr>
          <w:rFonts w:ascii="Arial" w:hAnsi="Arial" w:cs="Arial"/>
        </w:rPr>
        <w:t xml:space="preserve">a </w:t>
      </w:r>
      <w:r w:rsidR="001260F2">
        <w:rPr>
          <w:rFonts w:ascii="Arial" w:hAnsi="Arial" w:cs="Arial"/>
        </w:rPr>
        <w:t>tangible impact is cancer</w:t>
      </w:r>
      <w:r w:rsidR="00D05D04">
        <w:rPr>
          <w:rFonts w:ascii="Arial" w:hAnsi="Arial" w:cs="Arial"/>
        </w:rPr>
        <w:t xml:space="preserve"> where </w:t>
      </w:r>
      <w:proofErr w:type="spellStart"/>
      <w:r w:rsidR="00F82914">
        <w:rPr>
          <w:rFonts w:ascii="Arial" w:hAnsi="Arial" w:cs="Arial"/>
        </w:rPr>
        <w:t>scRNA</w:t>
      </w:r>
      <w:proofErr w:type="spellEnd"/>
      <w:r w:rsidR="00F82914">
        <w:rPr>
          <w:rFonts w:ascii="Arial" w:hAnsi="Arial" w:cs="Arial"/>
        </w:rPr>
        <w:t xml:space="preserve">-seq </w:t>
      </w:r>
      <w:r w:rsidR="00D05D04">
        <w:rPr>
          <w:rFonts w:ascii="Arial" w:hAnsi="Arial" w:cs="Arial"/>
        </w:rPr>
        <w:t>is becoming</w:t>
      </w:r>
      <w:r w:rsidR="00D05D04" w:rsidRPr="00D05D04">
        <w:rPr>
          <w:rFonts w:ascii="Arial" w:eastAsia="SimSun" w:hAnsi="Arial" w:cs="Arial"/>
          <w:sz w:val="22"/>
          <w:szCs w:val="22"/>
          <w:lang w:eastAsia="zh-CN"/>
        </w:rPr>
        <w:t xml:space="preserve"> </w:t>
      </w:r>
      <w:r w:rsidR="00D05D04" w:rsidRPr="0071490E">
        <w:rPr>
          <w:rFonts w:ascii="Arial" w:eastAsia="SimSun" w:hAnsi="Arial" w:cs="Arial"/>
          <w:lang w:eastAsia="zh-CN"/>
        </w:rPr>
        <w:t xml:space="preserve">a powerful tool </w:t>
      </w:r>
      <w:r w:rsidR="008320DE">
        <w:rPr>
          <w:rFonts w:ascii="Arial" w:eastAsia="SimSun" w:hAnsi="Arial" w:cs="Arial"/>
          <w:lang w:eastAsia="zh-CN"/>
        </w:rPr>
        <w:t xml:space="preserve">for </w:t>
      </w:r>
      <w:r w:rsidR="00C85237">
        <w:rPr>
          <w:rFonts w:ascii="Arial" w:eastAsia="SimSun" w:hAnsi="Arial" w:cs="Arial"/>
          <w:lang w:eastAsia="zh-CN"/>
        </w:rPr>
        <w:t xml:space="preserve">the </w:t>
      </w:r>
      <w:r w:rsidR="008320DE" w:rsidRPr="58ECE956">
        <w:rPr>
          <w:rFonts w:ascii="Arial" w:eastAsiaTheme="minorEastAsia" w:hAnsi="Arial" w:cs="Arial"/>
        </w:rPr>
        <w:t xml:space="preserve">understanding of invasion, </w:t>
      </w:r>
      <w:r w:rsidR="00646796" w:rsidRPr="006952A8">
        <w:rPr>
          <w:rFonts w:ascii="Arial" w:eastAsia="SimSun" w:hAnsi="Arial" w:cs="Arial"/>
          <w:lang w:eastAsia="zh-CN"/>
        </w:rPr>
        <w:t>intratumor heterogeneity</w:t>
      </w:r>
      <w:r w:rsidR="00646796">
        <w:rPr>
          <w:rFonts w:ascii="Arial" w:eastAsia="SimSun" w:hAnsi="Arial" w:cs="Arial"/>
          <w:lang w:eastAsia="zh-CN"/>
        </w:rPr>
        <w:t xml:space="preserve">, </w:t>
      </w:r>
      <w:r w:rsidR="008320DE" w:rsidRPr="58ECE956">
        <w:rPr>
          <w:rFonts w:ascii="Arial" w:eastAsiaTheme="minorEastAsia" w:hAnsi="Arial" w:cs="Arial"/>
        </w:rPr>
        <w:t>metastasis,</w:t>
      </w:r>
      <w:r w:rsidR="008320DE" w:rsidRPr="008320DE">
        <w:rPr>
          <w:rFonts w:ascii="Arial" w:eastAsia="SimSun" w:hAnsi="Arial" w:cs="Arial"/>
          <w:lang w:eastAsia="zh-CN"/>
        </w:rPr>
        <w:t xml:space="preserve"> </w:t>
      </w:r>
      <w:r w:rsidR="00646796" w:rsidRPr="006952A8">
        <w:rPr>
          <w:rFonts w:ascii="Arial" w:eastAsia="SimSun" w:hAnsi="Arial" w:cs="Arial"/>
          <w:lang w:eastAsia="zh-CN"/>
        </w:rPr>
        <w:t>epigenetic alterations</w:t>
      </w:r>
      <w:r w:rsidR="00646796" w:rsidRPr="00A7345A">
        <w:rPr>
          <w:rFonts w:ascii="Arial" w:hAnsi="Arial" w:cs="Arial"/>
        </w:rPr>
        <w:t xml:space="preserve"> </w:t>
      </w:r>
      <w:r w:rsidR="00646796">
        <w:rPr>
          <w:rFonts w:ascii="Arial" w:eastAsia="SimSun" w:hAnsi="Arial" w:cs="Arial"/>
          <w:lang w:eastAsia="zh-CN"/>
        </w:rPr>
        <w:t xml:space="preserve">and </w:t>
      </w:r>
      <w:r w:rsidR="00D05D04" w:rsidRPr="0071490E">
        <w:rPr>
          <w:rFonts w:ascii="Arial" w:eastAsia="SimSun" w:hAnsi="Arial" w:cs="Arial"/>
          <w:lang w:eastAsia="zh-CN"/>
        </w:rPr>
        <w:t>to detect rare cancer stem cells</w:t>
      </w:r>
      <w:r w:rsidR="008320DE">
        <w:rPr>
          <w:rFonts w:ascii="Arial" w:eastAsia="SimSun" w:hAnsi="Arial" w:cs="Arial"/>
          <w:lang w:eastAsia="zh-CN"/>
        </w:rPr>
        <w:t xml:space="preserve">. </w:t>
      </w:r>
      <w:r w:rsidR="00B36D42">
        <w:rPr>
          <w:rFonts w:ascii="Arial" w:eastAsia="SimSun" w:hAnsi="Arial" w:cs="Arial"/>
          <w:lang w:eastAsia="zh-CN"/>
        </w:rPr>
        <w:t xml:space="preserve">Currently, </w:t>
      </w:r>
      <w:proofErr w:type="spellStart"/>
      <w:r w:rsidR="004B73B7">
        <w:rPr>
          <w:rFonts w:ascii="Arial" w:eastAsia="SimSun" w:hAnsi="Arial" w:cs="Arial"/>
          <w:lang w:eastAsia="zh-CN"/>
        </w:rPr>
        <w:t>scRNA</w:t>
      </w:r>
      <w:proofErr w:type="spellEnd"/>
      <w:r w:rsidR="004B73B7">
        <w:rPr>
          <w:rFonts w:ascii="Arial" w:eastAsia="SimSun" w:hAnsi="Arial" w:cs="Arial"/>
          <w:lang w:eastAsia="zh-CN"/>
        </w:rPr>
        <w:t>-seq</w:t>
      </w:r>
      <w:r w:rsidR="008320DE">
        <w:rPr>
          <w:rFonts w:ascii="Arial" w:eastAsia="SimSun" w:hAnsi="Arial" w:cs="Arial"/>
          <w:lang w:eastAsia="zh-CN"/>
        </w:rPr>
        <w:t xml:space="preserve"> is </w:t>
      </w:r>
      <w:r w:rsidR="00B36D42">
        <w:rPr>
          <w:rFonts w:ascii="Arial" w:eastAsia="SimSun" w:hAnsi="Arial" w:cs="Arial"/>
          <w:lang w:eastAsia="zh-CN"/>
        </w:rPr>
        <w:t>applied</w:t>
      </w:r>
      <w:r w:rsidR="008320DE">
        <w:rPr>
          <w:rFonts w:ascii="Arial" w:eastAsia="SimSun" w:hAnsi="Arial" w:cs="Arial"/>
          <w:lang w:eastAsia="zh-CN"/>
        </w:rPr>
        <w:t xml:space="preserve"> </w:t>
      </w:r>
      <w:r w:rsidR="004B73B7">
        <w:rPr>
          <w:rFonts w:ascii="Arial" w:eastAsia="SimSun" w:hAnsi="Arial" w:cs="Arial"/>
          <w:lang w:eastAsia="zh-CN"/>
        </w:rPr>
        <w:t xml:space="preserve">to </w:t>
      </w:r>
      <w:r w:rsidR="00D05D04" w:rsidRPr="0071490E">
        <w:rPr>
          <w:rFonts w:ascii="Arial" w:eastAsia="SimSun" w:hAnsi="Arial" w:cs="Arial"/>
          <w:lang w:eastAsia="zh-CN"/>
        </w:rPr>
        <w:t>develop personalized therapeutic strategies</w:t>
      </w:r>
      <w:r w:rsidR="00D05D04" w:rsidRPr="00A7345A">
        <w:rPr>
          <w:rFonts w:ascii="Arial" w:hAnsi="Arial" w:cs="Arial"/>
        </w:rPr>
        <w:t xml:space="preserve"> that </w:t>
      </w:r>
      <w:r w:rsidR="00B36D42">
        <w:rPr>
          <w:rFonts w:ascii="Arial" w:hAnsi="Arial" w:cs="Arial"/>
        </w:rPr>
        <w:t>are</w:t>
      </w:r>
      <w:r w:rsidR="00B36D42" w:rsidRPr="00A7345A">
        <w:rPr>
          <w:rFonts w:ascii="Arial" w:hAnsi="Arial" w:cs="Arial"/>
        </w:rPr>
        <w:t xml:space="preserve"> </w:t>
      </w:r>
      <w:r w:rsidR="00D05D04" w:rsidRPr="00A7345A">
        <w:rPr>
          <w:rFonts w:ascii="Arial" w:hAnsi="Arial" w:cs="Arial"/>
        </w:rPr>
        <w:t xml:space="preserve">potentially </w:t>
      </w:r>
      <w:r w:rsidR="00B36D42">
        <w:rPr>
          <w:rFonts w:ascii="Arial" w:hAnsi="Arial" w:cs="Arial"/>
        </w:rPr>
        <w:t>useful in</w:t>
      </w:r>
      <w:r w:rsidR="00D05D04" w:rsidRPr="00A7345A">
        <w:rPr>
          <w:rFonts w:ascii="Arial" w:hAnsi="Arial" w:cs="Arial"/>
        </w:rPr>
        <w:t xml:space="preserve"> </w:t>
      </w:r>
      <w:r w:rsidR="00D05D04" w:rsidRPr="0071490E">
        <w:rPr>
          <w:rFonts w:ascii="Arial" w:eastAsia="SimSun" w:hAnsi="Arial" w:cs="Arial"/>
          <w:lang w:eastAsia="zh-CN"/>
        </w:rPr>
        <w:t xml:space="preserve">cancer diagnosis, </w:t>
      </w:r>
      <w:r w:rsidR="008320DE" w:rsidRPr="58ECE956">
        <w:rPr>
          <w:rFonts w:ascii="Arial" w:eastAsiaTheme="minorEastAsia" w:hAnsi="Arial" w:cs="Arial"/>
        </w:rPr>
        <w:t>therapy resistance during cancer progression</w:t>
      </w:r>
      <w:r w:rsidR="00B36D42">
        <w:rPr>
          <w:rFonts w:ascii="Arial" w:eastAsiaTheme="minorEastAsia" w:hAnsi="Arial" w:cs="Arial"/>
        </w:rPr>
        <w:t>,</w:t>
      </w:r>
      <w:r w:rsidR="008320DE" w:rsidRPr="58ECE956">
        <w:rPr>
          <w:rFonts w:ascii="Arial" w:eastAsiaTheme="minorEastAsia" w:hAnsi="Arial" w:cs="Arial"/>
        </w:rPr>
        <w:t xml:space="preserve"> </w:t>
      </w:r>
      <w:r w:rsidR="00D05D04" w:rsidRPr="0071490E">
        <w:rPr>
          <w:rFonts w:ascii="Arial" w:eastAsia="SimSun" w:hAnsi="Arial" w:cs="Arial"/>
          <w:lang w:eastAsia="zh-CN"/>
        </w:rPr>
        <w:t>and the survival of patients</w:t>
      </w:r>
      <w:r w:rsidR="00D05D04" w:rsidRPr="0071490E">
        <w:rPr>
          <w:rFonts w:ascii="Arial" w:hAnsi="Arial" w:cs="Arial"/>
        </w:rPr>
        <w:t xml:space="preserve"> </w:t>
      </w:r>
      <w:r w:rsidR="0019774E">
        <w:rPr>
          <w:rFonts w:ascii="Arial" w:hAnsi="Arial" w:cs="Arial"/>
        </w:rPr>
        <w:fldChar w:fldCharType="begin">
          <w:fldData xml:space="preserve">PEVuZE5vdGU+PENpdGU+PEF1dGhvcj5OYXZpbjwvQXV0aG9yPjxZZWFyPjIwMTU8L1llYXI+PFJl
Y051bT41OTwvUmVjTnVtPjxEaXNwbGF5VGV4dD5bNiwgN108L0Rpc3BsYXlUZXh0PjxyZWNvcmQ+
PHJlYy1udW1iZXI+NTk8L3JlYy1udW1iZXI+PGZvcmVpZ24ta2V5cz48a2V5IGFwcD0iRU4iIGRi
LWlkPSJ6c3BweDI1Zm9mZnR6eGVlOTVmeDI5cDh0YXRmNXZ2YXd0dnAiIHRpbWVzdGFtcD0iMCI+
NTk8L2tleT48L2ZvcmVpZ24ta2V5cz48cmVmLXR5cGUgbmFtZT0iSm91cm5hbCBBcnRpY2xlIj4x
NzwvcmVmLXR5cGU+PGNvbnRyaWJ1dG9ycz48YXV0aG9ycz48YXV0aG9yPk5hdmluLCBOLiBFLjwv
YXV0aG9yPjwvYXV0aG9ycz48L2NvbnRyaWJ1dG9ycz48YXV0aC1hZGRyZXNzPkRlcGFydG1lbnQg
b2YgR2VuZXRpY3MsIFVuaXZlcnNpdHkgb2YgVGV4YXMsIE1EIEFuZGVyc29uIENhbmNlciBDZW50
ZXIsIEhvdXN0b24sIFRleGFzIDc3MDMwLCBVU0E7IERlcGFydG1lbnQgb2YgQmlvaW5mb3JtYXRp
Y3MgYW5kIENvbXB1dGF0aW9uYWwgQmlvbG9neSwgVW5pdmVyc2l0eSBvZiBUZXhhcywgTUQgQW5k
ZXJzb24gQ2FuY2VyIENlbnRlciwgSG91c3RvbiwgVGV4YXMgNzcwMzAsIFVTQTsgR3JhZHVhdGUg
UHJvZ3JhbSBpbiBHZW5lcyBhbmQgRGV2ZWxvcG1lbnQsIEdyYWR1YXRlIFNjaG9vbCBvZiBCaW9t
ZWRpY2FsIFNjaWVuY2VzLCBVbml2ZXJzaXR5IG9mIFRleGFzIEhlYWx0aCBTY2llbmNlIENlbnRl
ciBhdCBIb3VzdG9uLCBIb3VzdG9uLCBUZXhhcyA3NzAzMCwgVVNBLjwvYXV0aC1hZGRyZXNzPjx0
aXRsZXM+PHRpdGxlPlRoZSBmaXJzdCBmaXZlIHllYXJzIG9mIHNpbmdsZS1jZWxsIGNhbmNlciBn
ZW5vbWljcyBhbmQgYmV5b25kPC90aXRsZT48c2Vjb25kYXJ5LXRpdGxlPkdlbm9tZSBSZXM8L3Nl
Y29uZGFyeS10aXRsZT48L3RpdGxlcz48cGVyaW9kaWNhbD48ZnVsbC10aXRsZT5HZW5vbWUgUmVz
PC9mdWxsLXRpdGxlPjwvcGVyaW9kaWNhbD48cGFnZXM+MTQ5OS01MDc8L3BhZ2VzPjx2b2x1bWU+
MjU8L3ZvbHVtZT48bnVtYmVyPjEwPC9udW1iZXI+PGVkaXRpb24+MjAxNS8xMC8wMzwvZWRpdGlv
bj48a2V5d29yZHM+PGtleXdvcmQ+QW5pbWFsczwva2V5d29yZD48a2V5d29yZD4qQ3l0b2xvZ2lj
YWwgVGVjaG5pcXVlczwva2V5d29yZD48a2V5d29yZD5HZW5ldGljIFJlc2VhcmNoPC9rZXl3b3Jk
PjxrZXl3b3JkPipHZW5vbWljczwva2V5d29yZD48a2V5d29yZD5IdW1hbnM8L2tleXdvcmQ+PGtl
eXdvcmQ+TmVvcGxhc21zLypnZW5ldGljczwva2V5d29yZD48L2tleXdvcmRzPjxkYXRlcz48eWVh
cj4yMDE1PC95ZWFyPjxwdWItZGF0ZXM+PGRhdGU+T2N0PC9kYXRlPjwvcHViLWRhdGVzPjwvZGF0
ZXM+PGlzYm4+MTU0OS01NDY5IChFbGVjdHJvbmljKSYjeEQ7MTA4OC05MDUxIChMaW5raW5nKTwv
aXNibj48YWNjZXNzaW9uLW51bT4yNjQzMDE2MDwvYWNjZXNzaW9uLW51bT48dXJscz48cmVsYXRl
ZC11cmxzPjx1cmw+aHR0cHM6Ly93d3cubmNiaS5ubG0ubmloLmdvdi9wdWJtZWQvMjY0MzAxNjA8
L3VybD48L3JlbGF0ZWQtdXJscz48L3VybHM+PGN1c3RvbTI+UE1DNDU3OTMzNTwvY3VzdG9tMj48
ZWxlY3Ryb25pYy1yZXNvdXJjZS1udW0+MTAuMTEwMS9nci4xOTEwOTguMTE1PC9lbGVjdHJvbmlj
LXJlc291cmNlLW51bT48L3JlY29yZD48L0NpdGU+PENpdGU+PEF1dGhvcj5NYW5uYXJhcHU8L0F1
dGhvcj48WWVhcj4yMDIxPC9ZZWFyPjxSZWNOdW0+OTE8L1JlY051bT48cmVjb3JkPjxyZWMtbnVt
YmVyPjkxPC9yZWMtbnVtYmVyPjxmb3JlaWduLWtleXM+PGtleSBhcHA9IkVOIiBkYi1pZD0ienNw
cHgyNWZvZmZ0enhlZTk1ZngyOXA4dGF0ZjV2dmF3dHZwIiB0aW1lc3RhbXA9IjAiPjkxPC9rZXk+
PC9mb3JlaWduLWtleXM+PHJlZi10eXBlIG5hbWU9IkpvdXJuYWwgQXJ0aWNsZSI+MTc8L3JlZi10
eXBlPjxjb250cmlidXRvcnM+PGF1dGhvcnM+PGF1dGhvcj5NYW5uYXJhcHUsIE0uPC9hdXRob3I+
PGF1dGhvcj5EYXJpeWEsIEIuPC9hdXRob3I+PGF1dGhvcj5CYW5kYXBhbGxpLCBPLiBSLjwvYXV0
aG9yPjwvYXV0aG9ycz48L2NvbnRyaWJ1dG9ycz48YXV0aC1hZGRyZXNzPkRlcGFydG1lbnQgb2Yg
QmlvdGVjaG5vbG9neSwgRHJhdmlkaWFuIFVuaXZlcnNpdHksIEt1cHBhbSwgQ2hpdHRvb3IsIEFu
ZHJhIFByYWRlc2gsIDUxNyA0MjYsIEluZGlhLiBtYXN0YW5tYWRoYXZAeWFob28uY29tLiYjeEQ7
RGVwYXJ0bWVudCBvZiBCaW9zY2llbmNlIGFuZCBCaW90ZWNobm9sb2d5LCBCYW5hc3RoYWxpIFVu
aXZlcnNpdHksIFZhbmFzdGhhbGksIFJhamFzdGhhbiwgMzA0MDIyLCBJbmRpYS4mI3hEO01lZGlj
YWwgRmFjdWx0eSBIZWlkZWxiZXJnLCBIZWlkZWxiZXJnIFVuaXZlcnNpdHksIEhlaWRlbGJlcmcs
IEdlcm1hbnkuIG8uYmFuZGFwYWxsaUBraXR6LWhlaWRlbGJlcmcuZGUuJiN4RDtIb3BwIENoaWxk
cmVuJmFwb3M7cyBDYW5jZXIgQ2VudGVyIChLaVRaKSwgSGVpZGVsYmVyZywgR2VybWFueS4gby5i
YW5kYXBhbGxpQGtpdHotaGVpZGVsYmVyZy5kZS4mI3hEO0RpdmlzaW9uIG9mIFBlZGlhdHJpYyBO
ZXVyb29uY29sb2d5LCBHZXJtYW4gQ2FuY2VyIFJlc2VhcmNoIENlbnRlciwgSGVpZGVsYmVyZywg
R2VybWFueS4gby5iYW5kYXBhbGxpQGtpdHotaGVpZGVsYmVyZy5kZS48L2F1dGgtYWRkcmVzcz48
dGl0bGVzPjx0aXRsZT5BcHBsaWNhdGlvbiBvZiBzaW5nbGUtY2VsbCBzZXF1ZW5jaW5nIHRlY2hu
b2xvZ2llcyBpbiBwYW5jcmVhdGljIGNhbmNlcjwvdGl0bGU+PHNlY29uZGFyeS10aXRsZT5Nb2wg
Q2VsbCBCaW9jaGVtPC9zZWNvbmRhcnktdGl0bGU+PC90aXRsZXM+PHBhZ2VzPjI0MjktMjQzNzwv
cGFnZXM+PHZvbHVtZT40NzY8L3ZvbHVtZT48bnVtYmVyPjY8L251bWJlcj48ZWRpdGlvbj4yMDIx
LzAyLzE5PC9lZGl0aW9uPjxrZXl3b3Jkcz48a2V5d29yZD5DaXJjdWxhdGluZyB0dW1vciBjZWxs
czwva2V5d29yZD48a2V5d29yZD5JbnRyYXR1bW9yIGhldGVyb2dlbmVpdHk8L2tleXdvcmQ+PGtl
eXdvcmQ+TWV0YXN0YXNpczwva2V5d29yZD48a2V5d29yZD5QYW5jcmVhdGljIGNhbmNlcjwva2V5
d29yZD48a2V5d29yZD5TaW5nbGUtY2VsbCBzZXF1ZW5jaW5nPC9rZXl3b3JkPjxrZXl3b3JkPlRy
YW5zY3JpcHRvbWU8L2tleXdvcmQ+PC9rZXl3b3Jkcz48ZGF0ZXM+PHllYXI+MjAyMTwveWVhcj48
cHViLWRhdGVzPjxkYXRlPkp1bjwvZGF0ZT48L3B1Yi1kYXRlcz48L2RhdGVzPjxpc2JuPjE1NzMt
NDkxOSAoRWxlY3Ryb25pYykmI3hEOzAzMDAtODE3NyAoTGlua2luZyk8L2lzYm4+PGFjY2Vzc2lv
bi1udW0+MzM1OTk4OTM8L2FjY2Vzc2lvbi1udW0+PHVybHM+PHJlbGF0ZWQtdXJscz48dXJsPmh0
dHBzOi8vd3d3Lm5jYmkubmxtLm5paC5nb3YvcHVibWVkLzMzNTk5ODkzPC91cmw+PC9yZWxhdGVk
LXVybHM+PC91cmxzPjxjdXN0b20yPlBNQzgxMTkyNTY8L2N1c3RvbTI+PGVsZWN0cm9uaWMtcmVz
b3VyY2UtbnVtPjEwLjEwMDcvczExMDEwLTAyMS0wNDA5NS00PC9lbGVjdHJvbmljLXJlc291cmNl
LW51bT48L3JlY29yZD48L0NpdGU+PC9FbmROb3RlPgB=
</w:fldData>
        </w:fldChar>
      </w:r>
      <w:r w:rsidR="00030C34">
        <w:rPr>
          <w:rFonts w:ascii="Arial" w:hAnsi="Arial" w:cs="Arial"/>
        </w:rPr>
        <w:instrText xml:space="preserve"> ADDIN EN.CITE </w:instrText>
      </w:r>
      <w:r w:rsidR="00030C34">
        <w:rPr>
          <w:rFonts w:ascii="Arial" w:hAnsi="Arial" w:cs="Arial"/>
        </w:rPr>
        <w:fldChar w:fldCharType="begin">
          <w:fldData xml:space="preserve">PEVuZE5vdGU+PENpdGU+PEF1dGhvcj5OYXZpbjwvQXV0aG9yPjxZZWFyPjIwMTU8L1llYXI+PFJl
Y051bT41OTwvUmVjTnVtPjxEaXNwbGF5VGV4dD5bNiwgN108L0Rpc3BsYXlUZXh0PjxyZWNvcmQ+
PHJlYy1udW1iZXI+NTk8L3JlYy1udW1iZXI+PGZvcmVpZ24ta2V5cz48a2V5IGFwcD0iRU4iIGRi
LWlkPSJ6c3BweDI1Zm9mZnR6eGVlOTVmeDI5cDh0YXRmNXZ2YXd0dnAiIHRpbWVzdGFtcD0iMCI+
NTk8L2tleT48L2ZvcmVpZ24ta2V5cz48cmVmLXR5cGUgbmFtZT0iSm91cm5hbCBBcnRpY2xlIj4x
NzwvcmVmLXR5cGU+PGNvbnRyaWJ1dG9ycz48YXV0aG9ycz48YXV0aG9yPk5hdmluLCBOLiBFLjwv
YXV0aG9yPjwvYXV0aG9ycz48L2NvbnRyaWJ1dG9ycz48YXV0aC1hZGRyZXNzPkRlcGFydG1lbnQg
b2YgR2VuZXRpY3MsIFVuaXZlcnNpdHkgb2YgVGV4YXMsIE1EIEFuZGVyc29uIENhbmNlciBDZW50
ZXIsIEhvdXN0b24sIFRleGFzIDc3MDMwLCBVU0E7IERlcGFydG1lbnQgb2YgQmlvaW5mb3JtYXRp
Y3MgYW5kIENvbXB1dGF0aW9uYWwgQmlvbG9neSwgVW5pdmVyc2l0eSBvZiBUZXhhcywgTUQgQW5k
ZXJzb24gQ2FuY2VyIENlbnRlciwgSG91c3RvbiwgVGV4YXMgNzcwMzAsIFVTQTsgR3JhZHVhdGUg
UHJvZ3JhbSBpbiBHZW5lcyBhbmQgRGV2ZWxvcG1lbnQsIEdyYWR1YXRlIFNjaG9vbCBvZiBCaW9t
ZWRpY2FsIFNjaWVuY2VzLCBVbml2ZXJzaXR5IG9mIFRleGFzIEhlYWx0aCBTY2llbmNlIENlbnRl
ciBhdCBIb3VzdG9uLCBIb3VzdG9uLCBUZXhhcyA3NzAzMCwgVVNBLjwvYXV0aC1hZGRyZXNzPjx0
aXRsZXM+PHRpdGxlPlRoZSBmaXJzdCBmaXZlIHllYXJzIG9mIHNpbmdsZS1jZWxsIGNhbmNlciBn
ZW5vbWljcyBhbmQgYmV5b25kPC90aXRsZT48c2Vjb25kYXJ5LXRpdGxlPkdlbm9tZSBSZXM8L3Nl
Y29uZGFyeS10aXRsZT48L3RpdGxlcz48cGVyaW9kaWNhbD48ZnVsbC10aXRsZT5HZW5vbWUgUmVz
PC9mdWxsLXRpdGxlPjwvcGVyaW9kaWNhbD48cGFnZXM+MTQ5OS01MDc8L3BhZ2VzPjx2b2x1bWU+
MjU8L3ZvbHVtZT48bnVtYmVyPjEwPC9udW1iZXI+PGVkaXRpb24+MjAxNS8xMC8wMzwvZWRpdGlv
bj48a2V5d29yZHM+PGtleXdvcmQ+QW5pbWFsczwva2V5d29yZD48a2V5d29yZD4qQ3l0b2xvZ2lj
YWwgVGVjaG5pcXVlczwva2V5d29yZD48a2V5d29yZD5HZW5ldGljIFJlc2VhcmNoPC9rZXl3b3Jk
PjxrZXl3b3JkPipHZW5vbWljczwva2V5d29yZD48a2V5d29yZD5IdW1hbnM8L2tleXdvcmQ+PGtl
eXdvcmQ+TmVvcGxhc21zLypnZW5ldGljczwva2V5d29yZD48L2tleXdvcmRzPjxkYXRlcz48eWVh
cj4yMDE1PC95ZWFyPjxwdWItZGF0ZXM+PGRhdGU+T2N0PC9kYXRlPjwvcHViLWRhdGVzPjwvZGF0
ZXM+PGlzYm4+MTU0OS01NDY5IChFbGVjdHJvbmljKSYjeEQ7MTA4OC05MDUxIChMaW5raW5nKTwv
aXNibj48YWNjZXNzaW9uLW51bT4yNjQzMDE2MDwvYWNjZXNzaW9uLW51bT48dXJscz48cmVsYXRl
ZC11cmxzPjx1cmw+aHR0cHM6Ly93d3cubmNiaS5ubG0ubmloLmdvdi9wdWJtZWQvMjY0MzAxNjA8
L3VybD48L3JlbGF0ZWQtdXJscz48L3VybHM+PGN1c3RvbTI+UE1DNDU3OTMzNTwvY3VzdG9tMj48
ZWxlY3Ryb25pYy1yZXNvdXJjZS1udW0+MTAuMTEwMS9nci4xOTEwOTguMTE1PC9lbGVjdHJvbmlj
LXJlc291cmNlLW51bT48L3JlY29yZD48L0NpdGU+PENpdGU+PEF1dGhvcj5NYW5uYXJhcHU8L0F1
dGhvcj48WWVhcj4yMDIxPC9ZZWFyPjxSZWNOdW0+OTE8L1JlY051bT48cmVjb3JkPjxyZWMtbnVt
YmVyPjkxPC9yZWMtbnVtYmVyPjxmb3JlaWduLWtleXM+PGtleSBhcHA9IkVOIiBkYi1pZD0ienNw
cHgyNWZvZmZ0enhlZTk1ZngyOXA4dGF0ZjV2dmF3dHZwIiB0aW1lc3RhbXA9IjAiPjkxPC9rZXk+
PC9mb3JlaWduLWtleXM+PHJlZi10eXBlIG5hbWU9IkpvdXJuYWwgQXJ0aWNsZSI+MTc8L3JlZi10
eXBlPjxjb250cmlidXRvcnM+PGF1dGhvcnM+PGF1dGhvcj5NYW5uYXJhcHUsIE0uPC9hdXRob3I+
PGF1dGhvcj5EYXJpeWEsIEIuPC9hdXRob3I+PGF1dGhvcj5CYW5kYXBhbGxpLCBPLiBSLjwvYXV0
aG9yPjwvYXV0aG9ycz48L2NvbnRyaWJ1dG9ycz48YXV0aC1hZGRyZXNzPkRlcGFydG1lbnQgb2Yg
QmlvdGVjaG5vbG9neSwgRHJhdmlkaWFuIFVuaXZlcnNpdHksIEt1cHBhbSwgQ2hpdHRvb3IsIEFu
ZHJhIFByYWRlc2gsIDUxNyA0MjYsIEluZGlhLiBtYXN0YW5tYWRoYXZAeWFob28uY29tLiYjeEQ7
RGVwYXJ0bWVudCBvZiBCaW9zY2llbmNlIGFuZCBCaW90ZWNobm9sb2d5LCBCYW5hc3RoYWxpIFVu
aXZlcnNpdHksIFZhbmFzdGhhbGksIFJhamFzdGhhbiwgMzA0MDIyLCBJbmRpYS4mI3hEO01lZGlj
YWwgRmFjdWx0eSBIZWlkZWxiZXJnLCBIZWlkZWxiZXJnIFVuaXZlcnNpdHksIEhlaWRlbGJlcmcs
IEdlcm1hbnkuIG8uYmFuZGFwYWxsaUBraXR6LWhlaWRlbGJlcmcuZGUuJiN4RDtIb3BwIENoaWxk
cmVuJmFwb3M7cyBDYW5jZXIgQ2VudGVyIChLaVRaKSwgSGVpZGVsYmVyZywgR2VybWFueS4gby5i
YW5kYXBhbGxpQGtpdHotaGVpZGVsYmVyZy5kZS4mI3hEO0RpdmlzaW9uIG9mIFBlZGlhdHJpYyBO
ZXVyb29uY29sb2d5LCBHZXJtYW4gQ2FuY2VyIFJlc2VhcmNoIENlbnRlciwgSGVpZGVsYmVyZywg
R2VybWFueS4gby5iYW5kYXBhbGxpQGtpdHotaGVpZGVsYmVyZy5kZS48L2F1dGgtYWRkcmVzcz48
dGl0bGVzPjx0aXRsZT5BcHBsaWNhdGlvbiBvZiBzaW5nbGUtY2VsbCBzZXF1ZW5jaW5nIHRlY2hu
b2xvZ2llcyBpbiBwYW5jcmVhdGljIGNhbmNlcjwvdGl0bGU+PHNlY29uZGFyeS10aXRsZT5Nb2wg
Q2VsbCBCaW9jaGVtPC9zZWNvbmRhcnktdGl0bGU+PC90aXRsZXM+PHBhZ2VzPjI0MjktMjQzNzwv
cGFnZXM+PHZvbHVtZT40NzY8L3ZvbHVtZT48bnVtYmVyPjY8L251bWJlcj48ZWRpdGlvbj4yMDIx
LzAyLzE5PC9lZGl0aW9uPjxrZXl3b3Jkcz48a2V5d29yZD5DaXJjdWxhdGluZyB0dW1vciBjZWxs
czwva2V5d29yZD48a2V5d29yZD5JbnRyYXR1bW9yIGhldGVyb2dlbmVpdHk8L2tleXdvcmQ+PGtl
eXdvcmQ+TWV0YXN0YXNpczwva2V5d29yZD48a2V5d29yZD5QYW5jcmVhdGljIGNhbmNlcjwva2V5
d29yZD48a2V5d29yZD5TaW5nbGUtY2VsbCBzZXF1ZW5jaW5nPC9rZXl3b3JkPjxrZXl3b3JkPlRy
YW5zY3JpcHRvbWU8L2tleXdvcmQ+PC9rZXl3b3Jkcz48ZGF0ZXM+PHllYXI+MjAyMTwveWVhcj48
cHViLWRhdGVzPjxkYXRlPkp1bjwvZGF0ZT48L3B1Yi1kYXRlcz48L2RhdGVzPjxpc2JuPjE1NzMt
NDkxOSAoRWxlY3Ryb25pYykmI3hEOzAzMDAtODE3NyAoTGlua2luZyk8L2lzYm4+PGFjY2Vzc2lv
bi1udW0+MzM1OTk4OTM8L2FjY2Vzc2lvbi1udW0+PHVybHM+PHJlbGF0ZWQtdXJscz48dXJsPmh0
dHBzOi8vd3d3Lm5jYmkubmxtLm5paC5nb3YvcHVibWVkLzMzNTk5ODkzPC91cmw+PC9yZWxhdGVk
LXVybHM+PC91cmxzPjxjdXN0b20yPlBNQzgxMTkyNTY8L2N1c3RvbTI+PGVsZWN0cm9uaWMtcmVz
b3VyY2UtbnVtPjEwLjEwMDcvczExMDEwLTAyMS0wNDA5NS00PC9lbGVjdHJvbmljLXJlc291cmNl
LW51bT48L3JlY29yZD48L0NpdGU+PC9FbmROb3RlPgB=
</w:fldData>
        </w:fldChar>
      </w:r>
      <w:r w:rsidR="00030C34">
        <w:rPr>
          <w:rFonts w:ascii="Arial" w:hAnsi="Arial" w:cs="Arial"/>
        </w:rPr>
        <w:instrText xml:space="preserve"> ADDIN EN.CITE.DATA </w:instrText>
      </w:r>
      <w:r w:rsidR="00030C34">
        <w:rPr>
          <w:rFonts w:ascii="Arial" w:hAnsi="Arial" w:cs="Arial"/>
        </w:rPr>
      </w:r>
      <w:r w:rsidR="00030C34">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[6, 7]</w:t>
      </w:r>
      <w:r w:rsidR="0019774E">
        <w:rPr>
          <w:rFonts w:ascii="Arial" w:hAnsi="Arial" w:cs="Arial"/>
        </w:rPr>
        <w:fldChar w:fldCharType="end"/>
      </w:r>
      <w:r w:rsidR="00D05D04" w:rsidRPr="0071490E">
        <w:rPr>
          <w:rFonts w:ascii="Arial" w:eastAsia="SimSun" w:hAnsi="Arial" w:cs="Arial"/>
          <w:lang w:eastAsia="zh-CN"/>
        </w:rPr>
        <w:t>.</w:t>
      </w:r>
      <w:r w:rsidR="00B101A2" w:rsidRPr="00A7345A">
        <w:rPr>
          <w:rFonts w:ascii="Arial" w:hAnsi="Arial" w:cs="Arial"/>
        </w:rPr>
        <w:t xml:space="preserve"> </w:t>
      </w:r>
      <w:r w:rsidR="00F82914">
        <w:rPr>
          <w:rFonts w:ascii="Arial" w:hAnsi="Arial" w:cs="Arial"/>
        </w:rPr>
        <w:t xml:space="preserve">The </w:t>
      </w:r>
      <w:proofErr w:type="spellStart"/>
      <w:r w:rsidR="00DC6BF1">
        <w:rPr>
          <w:rFonts w:ascii="Arial" w:hAnsi="Arial" w:cs="Arial"/>
        </w:rPr>
        <w:t>scRNA</w:t>
      </w:r>
      <w:proofErr w:type="spellEnd"/>
      <w:r w:rsidR="00DC6BF1">
        <w:rPr>
          <w:rFonts w:ascii="Arial" w:hAnsi="Arial" w:cs="Arial"/>
        </w:rPr>
        <w:t>-seq</w:t>
      </w:r>
      <w:r w:rsidR="00C85237">
        <w:rPr>
          <w:rFonts w:ascii="Arial" w:hAnsi="Arial" w:cs="Arial"/>
        </w:rPr>
        <w:t xml:space="preserve"> has</w:t>
      </w:r>
      <w:r w:rsidR="00DC6BF1">
        <w:rPr>
          <w:rFonts w:ascii="Arial" w:hAnsi="Arial" w:cs="Arial"/>
        </w:rPr>
        <w:t xml:space="preserve"> also</w:t>
      </w:r>
      <w:r w:rsidR="00D36ED5" w:rsidRPr="008320DE">
        <w:rPr>
          <w:rFonts w:ascii="Arial" w:hAnsi="Arial" w:cs="Arial"/>
        </w:rPr>
        <w:t xml:space="preserve"> </w:t>
      </w:r>
      <w:r w:rsidR="00DC6BF1">
        <w:rPr>
          <w:rFonts w:ascii="Arial" w:hAnsi="Arial" w:cs="Arial"/>
        </w:rPr>
        <w:t xml:space="preserve">been adopted in the combat of COVID-19 to </w:t>
      </w:r>
      <w:r w:rsidR="00D36ED5" w:rsidRPr="008320DE">
        <w:rPr>
          <w:rFonts w:ascii="Arial" w:hAnsi="Arial" w:cs="Arial"/>
        </w:rPr>
        <w:t xml:space="preserve">elucidate how the </w:t>
      </w:r>
      <w:r w:rsidR="00D36ED5" w:rsidRPr="0071490E">
        <w:rPr>
          <w:rFonts w:ascii="Arial" w:eastAsia="SimSun" w:hAnsi="Arial" w:cs="Arial"/>
          <w:lang w:eastAsia="zh-CN"/>
        </w:rPr>
        <w:t xml:space="preserve">innate and adaptive host immune system miscommunicate to worsen </w:t>
      </w:r>
      <w:r w:rsidR="00D36ED5" w:rsidRPr="00A7345A">
        <w:rPr>
          <w:rFonts w:ascii="Arial" w:hAnsi="Arial" w:cs="Arial"/>
        </w:rPr>
        <w:t>th</w:t>
      </w:r>
      <w:r w:rsidR="00394920" w:rsidRPr="008320DE">
        <w:rPr>
          <w:rFonts w:ascii="Arial" w:hAnsi="Arial" w:cs="Arial"/>
        </w:rPr>
        <w:t>e</w:t>
      </w:r>
      <w:r w:rsidR="00D36ED5" w:rsidRPr="008320DE">
        <w:rPr>
          <w:rFonts w:ascii="Arial" w:hAnsi="Arial" w:cs="Arial"/>
        </w:rPr>
        <w:t xml:space="preserve"> </w:t>
      </w:r>
      <w:r w:rsidR="00D36ED5" w:rsidRPr="0071490E">
        <w:rPr>
          <w:rFonts w:ascii="Arial" w:eastAsia="SimSun" w:hAnsi="Arial" w:cs="Arial"/>
          <w:lang w:eastAsia="zh-CN"/>
        </w:rPr>
        <w:t>immunopathology</w:t>
      </w:r>
      <w:r w:rsidR="00394920" w:rsidRPr="00A7345A">
        <w:rPr>
          <w:rFonts w:ascii="Arial" w:hAnsi="Arial" w:cs="Arial"/>
        </w:rPr>
        <w:t xml:space="preserve"> produced during this viral infection</w:t>
      </w:r>
      <w:r w:rsidR="00D36ED5" w:rsidRPr="008320DE">
        <w:rPr>
          <w:rFonts w:ascii="Arial" w:hAnsi="Arial" w:cs="Arial"/>
        </w:rPr>
        <w:t xml:space="preserve"> </w:t>
      </w:r>
      <w:r w:rsidR="0019774E">
        <w:rPr>
          <w:rFonts w:ascii="Arial" w:hAnsi="Arial" w:cs="Arial"/>
        </w:rPr>
        <w:fldChar w:fldCharType="begin">
          <w:fldData xml:space="preserve">PEVuZE5vdGU+PENpdGU+PEF1dGhvcj5XYXV0ZXJzPC9BdXRob3I+PFllYXI+MjAyMTwvWWVhcj48
UmVjTnVtPjk5PC9SZWNOdW0+PERpc3BsYXlUZXh0Pls4XTwvRGlzcGxheVRleHQ+PHJlY29yZD48
cmVjLW51bWJlcj45OTwvcmVjLW51bWJlcj48Zm9yZWlnbi1rZXlzPjxrZXkgYXBwPSJFTiIgZGIt
aWQ9InpzcHB4MjVmb2ZmdHp4ZWU5NWZ4MjlwOHRhdGY1dnZhd3R2cCIgdGltZXN0YW1wPSIwIj45
OTwva2V5PjwvZm9yZWlnbi1rZXlzPjxyZWYtdHlwZSBuYW1lPSJKb3VybmFsIEFydGljbGUiPjE3
PC9yZWYtdHlwZT48Y29udHJpYnV0b3JzPjxhdXRob3JzPjxhdXRob3I+V2F1dGVycywgRS48L2F1
dGhvcj48YXV0aG9yPlZhbiBNb2wsIFAuPC9hdXRob3I+PGF1dGhvcj5HYXJnLCBBLiBELjwvYXV0
aG9yPjxhdXRob3I+SmFuc2VuLCBTLjwvYXV0aG9yPjxhdXRob3I+VmFuIEhlcmNrLCBZLjwvYXV0
aG9yPjxhdXRob3I+VmFuZGVyYmVrZSwgTC48L2F1dGhvcj48YXV0aG9yPkJhc3NleiwgQS48L2F1
dGhvcj48YXV0aG9yPkJvZWNreCwgQi48L2F1dGhvcj48YXV0aG9yPk1hbGVuZ2llci1EZXZsaWVz
LCBCLjwvYXV0aG9yPjxhdXRob3I+VGltbWVybWFuLCBBLjwvYXV0aG9yPjxhdXRob3I+VmFuIEJy
dXNzZWwsIFQuPC9hdXRob3I+PGF1dGhvcj5WYW4gQnV5dGVuLCBULjwvYXV0aG9yPjxhdXRob3I+
U2NoZXBlcnMsIFIuPC9hdXRob3I+PGF1dGhvcj5IZXlsZW4sIEUuPC9hdXRob3I+PGF1dGhvcj5E
YXV3ZSwgRC48L2F1dGhvcj48YXV0aG9yPkRvb21zLCBDLjwvYXV0aG9yPjxhdXRob3I+R3Vuc3Qs
IEouPC9hdXRob3I+PGF1dGhvcj5IZXJtYW5zLCBHLjwvYXV0aG9yPjxhdXRob3I+TWVlcnNzZW1h
biwgUC48L2F1dGhvcj48YXV0aG9yPlRlc3RlbG1hbnMsIEQuPC9hdXRob3I+PGF1dGhvcj5Zc2Vy
Ynl0LCBKLjwvYXV0aG9yPjxhdXRob3I+VGVqcGFyLCBTLjwvYXV0aG9yPjxhdXRob3I+RGUgV2V2
ZXIsIFcuPC9hdXRob3I+PGF1dGhvcj5NYXR0aHlzLCBQLjwvYXV0aG9yPjxhdXRob3I+Q29udGFn
aW91cyBjb2xsYWJvcmF0b3JzPC9hdXRob3I+PGF1dGhvcj5OZXl0cywgSi48L2F1dGhvcj48YXV0
aG9yPldhdXRlcnMsIEouPC9hdXRob3I+PGF1dGhvcj5RaWFuLCBKLjwvYXV0aG9yPjxhdXRob3I+
TGFtYnJlY2h0cywgRC48L2F1dGhvcj48L2F1dGhvcnM+PC9jb250cmlidXRvcnM+PGF1dGgtYWRk
cmVzcz5MYWJvcmF0b3J5IG9mIFJlc3BpcmF0b3J5IERpc2Vhc2VzIGFuZCBUaG9yYWNpYyBTdXJn
ZXJ5IChCUkVBVEhFKSwgRGVwYXJ0bWVudCBvZiBDaHJvbmljIERpc2Vhc2VzIGFuZCBNZXRhYm9s
aXNtLCBLVSBMZXV2ZW4sIExldXZlbiwgQmVsZ2l1bS4mI3hEO0RlcGFydG1lbnQgb2YgUG5ldW1v
bG9neSwgVW5pdmVyc2l0eSBIb3NwaXRhbHMgTGV1dmVuLCBMZXV2ZW4sIEJlbGdpdW0uJiN4RDtM
YWJvcmF0b3J5IG9mIFRyYW5zbGF0aW9uYWwgR2VuZXRpY3MsIERlcGFydG1lbnQgb2YgSHVtYW4g
R2VuZXRpY3MsIEtVIExldXZlbiwgTGV1dmVuLCBCZWxnaXVtLiYjeEQ7VklCIENlbnRlciBmb3Ig
Q2FuY2VyIEJpb2xvZ3ksIFZJQiwgTGV1dmVuLCBCZWxnaXVtLiYjeEQ7TGFib3JhdG9yeSBmb3Ig
Q2VsbCBTdHJlc3MgJmFtcDsgSW1tdW5pdHkgKENTSSksIERlcGFydG1lbnQgb2YgQ2VsbHVsYXIg
YW5kIE1vbGVjdWxhciBNZWRpY2luZSAoQ01NKSwgS1UgTGV1dmVuLCBMZXV2ZW4sIEJlbGdpdW0u
JiN4RDtMYWJvcmF0b3J5IG9mIFZpcm9sb2d5IGFuZCBDaGVtb3RoZXJhcHksIERlcGFydG1lbnQg
b2YgTWljcm9iaW9sb2d5LCBJbW11bm9sb2d5IGFuZCBUcmFuc3BsYW50YXRpb24sIFJlZ2EgSW5z
dGl0dXRlLCBLVSBMZXV2ZW4sIExldXZlbiwgQmVsZ2l1bS4mI3hEO0xhYm9yYXRvcnkgb2YgRXhw
ZXJpbWVudGFsIE9uY29sb2d5LCBEZXBhcnRtZW50IG9mIE9uY29sb2d5LCBLVSBMZXV2ZW4sIExl
dXZlbiwgQmVsZ2l1bS4mI3hEO0xhYm9yYXRvcnkgb2YgQ2xpbmljYWwgQmFjdGVyaW9sb2d5IGFu
ZCBNeWNvbG9neSwgRGVwYXJ0bWVudCBvZiBNaWNyb2Jpb2xvZ3ksIEltbXVub2xvZ3kgYW5kIFRy
YW5zcGxhbnRhdGlvbiwgS1UgTGV1dmVuLCBMZXV2ZW4sIEJlbGdpdW0uJiN4RDtMYWJvcmF0b3J5
IG9mIEltbXVub2Jpb2xvZ3ksIERlcGFydG1lbnQgb2YgTWljcm9iaW9sb2d5LCBJbW11bm9sb2d5
IGFuZCBUcmFuc3BsYW50YXRpb24sIFJlZ2EgSW5zdGl0dXRlLCBLVSBMZXV2ZW4sIExldXZlbiwg
QmVsZ2l1bS4mI3hEO0xhYm9yYXRvcnkgb2YgSW50ZW5zaXZlIENhcmUgTWVkaWNpbmUsIERlcGFy
dG1lbnQgb2YgQ2VsbHVsYXIgYW5kIE1vbGVjdWxhciBNZWRpY2luZSwgS1UgTGV1dmVuLCBMZXV2
ZW4sIEJlbGdpdW0uJiN4RDtMYWJvcmF0b3J5IGZvciBDbGluaWNhbCBJbmZlY3Rpb3VzIGFuZCBJ
bmZsYW1tYXRvcnkgRGlzb3JkZXJzLCBEZXBhcnRtZW50IG9mIE1pY3JvYmlvbG9neSwgSW1tdW5v
bG9neSBhbmQgVHJhbnNwbGFudGF0aW9uLCBLVSBMZXV2ZW4sIExldXZlbiwgQmVsZ2l1bS4mI3hE
O01vbGVjdWxhciBEaWdlc3RpdmUgT25jb2xvZ3ksIERlcGFydG1lbnQgb2YgT25jb2xvZ3ksIEtV
IExldXZlbiwgTGV1dmVuLCBCZWxnaXVtLiYjeEQ7RGVwYXJ0bWVudCBvZiBJbWFnaW5nICZhbXA7
IFBhdGhvbG9neSwgS1UgTGV1dmVuLCBMZXV2ZW4sIEJlbGdpdW0uJiN4RDtEZXBhcnRtZW50IG9m
IEd5bmVjb2xvZ2ljIE9uY29sb2d5LCBXb21lbiZhcG9zO3MgSG9zcGl0YWwsIFpoZWppYW5nIFVu
aXZlcnNpdHkgU2Nob29sIG9mIE1lZGljaW5lLCBIYW5nemhvdSwgWmhlamlhbmcsIDMxMDAwNiwg
Q2hpbmEuIGRyX3FpYW5Aemp1LmVkdS5jbi4mI3hEO0xhYm9yYXRvcnkgb2YgVHJhbnNsYXRpb25h
bCBHZW5ldGljcywgRGVwYXJ0bWVudCBvZiBIdW1hbiBHZW5ldGljcywgS1UgTGV1dmVuLCBMZXV2
ZW4sIEJlbGdpdW0uIERpZXRoZXIuTGFtYnJlY2h0c0BrdWxldXZlbi52aWIuYmUuJiN4RDtWSUIg
Q2VudGVyIGZvciBDYW5jZXIgQmlvbG9neSwgVklCLCBMZXV2ZW4sIEJlbGdpdW0uIERpZXRoZXIu
TGFtYnJlY2h0c0BrdWxldXZlbi52aWIuYmUuPC9hdXRoLWFkZHJlc3M+PHRpdGxlcz48dGl0bGU+
RGlzY3JpbWluYXRpbmcgbWlsZCBmcm9tIGNyaXRpY2FsIENPVklELTE5IGJ5IGlubmF0ZSBhbmQg
YWRhcHRpdmUgaW1tdW5lIHNpbmdsZS1jZWxsIHByb2ZpbGluZyBvZiBicm9uY2hvYWx2ZW9sYXIg
bGF2YWdlczwvdGl0bGU+PHNlY29uZGFyeS10aXRsZT5DZWxsIFJlczwvc2Vjb25kYXJ5LXRpdGxl
PjwvdGl0bGVzPjxwYWdlcz4yNzItMjkwPC9wYWdlcz48dm9sdW1lPjMxPC92b2x1bWU+PG51bWJl
cj4zPC9udW1iZXI+PGVkaXRpb24+MjAyMS8wMS8yMjwvZWRpdGlvbj48a2V5d29yZHM+PGtleXdv
cmQ+KkFkYXB0aXZlIEltbXVuaXR5PC9rZXl3b3JkPjxrZXl3b3JkPipCcm9uY2hvYWx2ZW9sYXIg
TGF2YWdlPC9rZXl3b3JkPjxrZXl3b3JkPkJyb25jaG9hbHZlb2xhciBMYXZhZ2UgRmx1aWQ8L2tl
eXdvcmQ+PGtleXdvcmQ+Q0Q0LVBvc2l0aXZlIFQtTHltcGhvY3l0ZXMvY3l0b2xvZ3k8L2tleXdv
cmQ+PGtleXdvcmQ+Q0Q4LVBvc2l0aXZlIFQtTHltcGhvY3l0ZXMvY3l0b2xvZ3k8L2tleXdvcmQ+
PGtleXdvcmQ+Q09WSUQtMTkvKmRpYWdub3Npcy8qaW1tdW5vbG9neTwva2V5d29yZD48a2V5d29y
ZD5DZWxsIENvbW11bmljYXRpb248L2tleXdvcmQ+PGtleXdvcmQ+R2VuZSBFeHByZXNzaW9uIFBy
b2ZpbGluZzwva2V5d29yZD48a2V5d29yZD5IdW1hbnM8L2tleXdvcmQ+PGtleXdvcmQ+KkltbXVu
aXR5LCBJbm5hdGU8L2tleXdvcmQ+PGtleXdvcmQ+THVuZy92aXJvbG9neTwva2V5d29yZD48a2V5
d29yZD5NYWNyb3BoYWdlcywgQWx2ZW9sYXIvY3l0b2xvZ3k8L2tleXdvcmQ+PGtleXdvcmQ+TW9u
b2N5dGVzL2N5dG9sb2d5PC9rZXl3b3JkPjxrZXl3b3JkPk5ldXRyb3BoaWxzL2N5dG9sb2d5PC9r
ZXl3b3JkPjxrZXl3b3JkPlBoZW5vdHlwZTwva2V5d29yZD48a2V5d29yZD5QcmluY2lwYWwgQ29t
cG9uZW50IEFuYWx5c2lzPC9rZXl3b3JkPjxrZXl3b3JkPlJOQS1TZXE8L2tleXdvcmQ+PGtleXdv
cmQ+KlNpbmdsZS1DZWxsIEFuYWx5c2lzPC9rZXl3b3JkPjxrZXl3b3JkPlRoMTcgQ2VsbHMvY3l0
b2xvZ3k8L2tleXdvcmQ+PC9rZXl3b3Jkcz48ZGF0ZXM+PHllYXI+MjAyMTwveWVhcj48cHViLWRh
dGVzPjxkYXRlPk1hcjwvZGF0ZT48L3B1Yi1kYXRlcz48L2RhdGVzPjxpc2JuPjE3NDgtNzgzOCAo
RWxlY3Ryb25pYykmI3hEOzEwMDEtMDYwMiAoTGlua2luZyk8L2lzYm4+PGFjY2Vzc2lvbi1udW0+
MzM0NzMxNTU8L2FjY2Vzc2lvbi1udW0+PHVybHM+PHJlbGF0ZWQtdXJscz48dXJsPmh0dHBzOi8v
d3d3Lm5jYmkubmxtLm5paC5nb3YvcHVibWVkLzMzNDczMTU1PC91cmw+PC9yZWxhdGVkLXVybHM+
PC91cmxzPjxjdXN0b20yPlBNQzgwMjc2MjQ8L2N1c3RvbTI+PGVsZWN0cm9uaWMtcmVzb3VyY2Ut
bnVtPjEwLjEwMzgvczQxNDIyLTAyMC0wMDQ1NS05PC9lbGVjdHJvbmljLXJlc291cmNlLW51bT48
L3JlY29yZD48L0NpdGU+PC9FbmROb3RlPn==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PEVuZE5vdGU+PENpdGU+PEF1dGhvcj5XYXV0ZXJzPC9BdXRob3I+PFllYXI+MjAyMTwvWWVhcj48
UmVjTnVtPjk5PC9SZWNOdW0+PERpc3BsYXlUZXh0Pls4XTwvRGlzcGxheVRleHQ+PHJlY29yZD48
cmVjLW51bWJlcj45OTwvcmVjLW51bWJlcj48Zm9yZWlnbi1rZXlzPjxrZXkgYXBwPSJFTiIgZGIt
aWQ9InpzcHB4MjVmb2ZmdHp4ZWU5NWZ4MjlwOHRhdGY1dnZhd3R2cCIgdGltZXN0YW1wPSIwIj45
OTwva2V5PjwvZm9yZWlnbi1rZXlzPjxyZWYtdHlwZSBuYW1lPSJKb3VybmFsIEFydGljbGUiPjE3
PC9yZWYtdHlwZT48Y29udHJpYnV0b3JzPjxhdXRob3JzPjxhdXRob3I+V2F1dGVycywgRS48L2F1
dGhvcj48YXV0aG9yPlZhbiBNb2wsIFAuPC9hdXRob3I+PGF1dGhvcj5HYXJnLCBBLiBELjwvYXV0
aG9yPjxhdXRob3I+SmFuc2VuLCBTLjwvYXV0aG9yPjxhdXRob3I+VmFuIEhlcmNrLCBZLjwvYXV0
aG9yPjxhdXRob3I+VmFuZGVyYmVrZSwgTC48L2F1dGhvcj48YXV0aG9yPkJhc3NleiwgQS48L2F1
dGhvcj48YXV0aG9yPkJvZWNreCwgQi48L2F1dGhvcj48YXV0aG9yPk1hbGVuZ2llci1EZXZsaWVz
LCBCLjwvYXV0aG9yPjxhdXRob3I+VGltbWVybWFuLCBBLjwvYXV0aG9yPjxhdXRob3I+VmFuIEJy
dXNzZWwsIFQuPC9hdXRob3I+PGF1dGhvcj5WYW4gQnV5dGVuLCBULjwvYXV0aG9yPjxhdXRob3I+
U2NoZXBlcnMsIFIuPC9hdXRob3I+PGF1dGhvcj5IZXlsZW4sIEUuPC9hdXRob3I+PGF1dGhvcj5E
YXV3ZSwgRC48L2F1dGhvcj48YXV0aG9yPkRvb21zLCBDLjwvYXV0aG9yPjxhdXRob3I+R3Vuc3Qs
IEouPC9hdXRob3I+PGF1dGhvcj5IZXJtYW5zLCBHLjwvYXV0aG9yPjxhdXRob3I+TWVlcnNzZW1h
biwgUC48L2F1dGhvcj48YXV0aG9yPlRlc3RlbG1hbnMsIEQuPC9hdXRob3I+PGF1dGhvcj5Zc2Vy
Ynl0LCBKLjwvYXV0aG9yPjxhdXRob3I+VGVqcGFyLCBTLjwvYXV0aG9yPjxhdXRob3I+RGUgV2V2
ZXIsIFcuPC9hdXRob3I+PGF1dGhvcj5NYXR0aHlzLCBQLjwvYXV0aG9yPjxhdXRob3I+Q29udGFn
aW91cyBjb2xsYWJvcmF0b3JzPC9hdXRob3I+PGF1dGhvcj5OZXl0cywgSi48L2F1dGhvcj48YXV0
aG9yPldhdXRlcnMsIEouPC9hdXRob3I+PGF1dGhvcj5RaWFuLCBKLjwvYXV0aG9yPjxhdXRob3I+
TGFtYnJlY2h0cywgRC48L2F1dGhvcj48L2F1dGhvcnM+PC9jb250cmlidXRvcnM+PGF1dGgtYWRk
cmVzcz5MYWJvcmF0b3J5IG9mIFJlc3BpcmF0b3J5IERpc2Vhc2VzIGFuZCBUaG9yYWNpYyBTdXJn
ZXJ5IChCUkVBVEhFKSwgRGVwYXJ0bWVudCBvZiBDaHJvbmljIERpc2Vhc2VzIGFuZCBNZXRhYm9s
aXNtLCBLVSBMZXV2ZW4sIExldXZlbiwgQmVsZ2l1bS4mI3hEO0RlcGFydG1lbnQgb2YgUG5ldW1v
bG9neSwgVW5pdmVyc2l0eSBIb3NwaXRhbHMgTGV1dmVuLCBMZXV2ZW4sIEJlbGdpdW0uJiN4RDtM
YWJvcmF0b3J5IG9mIFRyYW5zbGF0aW9uYWwgR2VuZXRpY3MsIERlcGFydG1lbnQgb2YgSHVtYW4g
R2VuZXRpY3MsIEtVIExldXZlbiwgTGV1dmVuLCBCZWxnaXVtLiYjeEQ7VklCIENlbnRlciBmb3Ig
Q2FuY2VyIEJpb2xvZ3ksIFZJQiwgTGV1dmVuLCBCZWxnaXVtLiYjeEQ7TGFib3JhdG9yeSBmb3Ig
Q2VsbCBTdHJlc3MgJmFtcDsgSW1tdW5pdHkgKENTSSksIERlcGFydG1lbnQgb2YgQ2VsbHVsYXIg
YW5kIE1vbGVjdWxhciBNZWRpY2luZSAoQ01NKSwgS1UgTGV1dmVuLCBMZXV2ZW4sIEJlbGdpdW0u
JiN4RDtMYWJvcmF0b3J5IG9mIFZpcm9sb2d5IGFuZCBDaGVtb3RoZXJhcHksIERlcGFydG1lbnQg
b2YgTWljcm9iaW9sb2d5LCBJbW11bm9sb2d5IGFuZCBUcmFuc3BsYW50YXRpb24sIFJlZ2EgSW5z
dGl0dXRlLCBLVSBMZXV2ZW4sIExldXZlbiwgQmVsZ2l1bS4mI3hEO0xhYm9yYXRvcnkgb2YgRXhw
ZXJpbWVudGFsIE9uY29sb2d5LCBEZXBhcnRtZW50IG9mIE9uY29sb2d5LCBLVSBMZXV2ZW4sIExl
dXZlbiwgQmVsZ2l1bS4mI3hEO0xhYm9yYXRvcnkgb2YgQ2xpbmljYWwgQmFjdGVyaW9sb2d5IGFu
ZCBNeWNvbG9neSwgRGVwYXJ0bWVudCBvZiBNaWNyb2Jpb2xvZ3ksIEltbXVub2xvZ3kgYW5kIFRy
YW5zcGxhbnRhdGlvbiwgS1UgTGV1dmVuLCBMZXV2ZW4sIEJlbGdpdW0uJiN4RDtMYWJvcmF0b3J5
IG9mIEltbXVub2Jpb2xvZ3ksIERlcGFydG1lbnQgb2YgTWljcm9iaW9sb2d5LCBJbW11bm9sb2d5
IGFuZCBUcmFuc3BsYW50YXRpb24sIFJlZ2EgSW5zdGl0dXRlLCBLVSBMZXV2ZW4sIExldXZlbiwg
QmVsZ2l1bS4mI3hEO0xhYm9yYXRvcnkgb2YgSW50ZW5zaXZlIENhcmUgTWVkaWNpbmUsIERlcGFy
dG1lbnQgb2YgQ2VsbHVsYXIgYW5kIE1vbGVjdWxhciBNZWRpY2luZSwgS1UgTGV1dmVuLCBMZXV2
ZW4sIEJlbGdpdW0uJiN4RDtMYWJvcmF0b3J5IGZvciBDbGluaWNhbCBJbmZlY3Rpb3VzIGFuZCBJ
bmZsYW1tYXRvcnkgRGlzb3JkZXJzLCBEZXBhcnRtZW50IG9mIE1pY3JvYmlvbG9neSwgSW1tdW5v
bG9neSBhbmQgVHJhbnNwbGFudGF0aW9uLCBLVSBMZXV2ZW4sIExldXZlbiwgQmVsZ2l1bS4mI3hE
O01vbGVjdWxhciBEaWdlc3RpdmUgT25jb2xvZ3ksIERlcGFydG1lbnQgb2YgT25jb2xvZ3ksIEtV
IExldXZlbiwgTGV1dmVuLCBCZWxnaXVtLiYjeEQ7RGVwYXJ0bWVudCBvZiBJbWFnaW5nICZhbXA7
IFBhdGhvbG9neSwgS1UgTGV1dmVuLCBMZXV2ZW4sIEJlbGdpdW0uJiN4RDtEZXBhcnRtZW50IG9m
IEd5bmVjb2xvZ2ljIE9uY29sb2d5LCBXb21lbiZhcG9zO3MgSG9zcGl0YWwsIFpoZWppYW5nIFVu
aXZlcnNpdHkgU2Nob29sIG9mIE1lZGljaW5lLCBIYW5nemhvdSwgWmhlamlhbmcsIDMxMDAwNiwg
Q2hpbmEuIGRyX3FpYW5Aemp1LmVkdS5jbi4mI3hEO0xhYm9yYXRvcnkgb2YgVHJhbnNsYXRpb25h
bCBHZW5ldGljcywgRGVwYXJ0bWVudCBvZiBIdW1hbiBHZW5ldGljcywgS1UgTGV1dmVuLCBMZXV2
ZW4sIEJlbGdpdW0uIERpZXRoZXIuTGFtYnJlY2h0c0BrdWxldXZlbi52aWIuYmUuJiN4RDtWSUIg
Q2VudGVyIGZvciBDYW5jZXIgQmlvbG9neSwgVklCLCBMZXV2ZW4sIEJlbGdpdW0uIERpZXRoZXIu
TGFtYnJlY2h0c0BrdWxldXZlbi52aWIuYmUuPC9hdXRoLWFkZHJlc3M+PHRpdGxlcz48dGl0bGU+
RGlzY3JpbWluYXRpbmcgbWlsZCBmcm9tIGNyaXRpY2FsIENPVklELTE5IGJ5IGlubmF0ZSBhbmQg
YWRhcHRpdmUgaW1tdW5lIHNpbmdsZS1jZWxsIHByb2ZpbGluZyBvZiBicm9uY2hvYWx2ZW9sYXIg
bGF2YWdlczwvdGl0bGU+PHNlY29uZGFyeS10aXRsZT5DZWxsIFJlczwvc2Vjb25kYXJ5LXRpdGxl
PjwvdGl0bGVzPjxwYWdlcz4yNzItMjkwPC9wYWdlcz48dm9sdW1lPjMxPC92b2x1bWU+PG51bWJl
cj4zPC9udW1iZXI+PGVkaXRpb24+MjAyMS8wMS8yMjwvZWRpdGlvbj48a2V5d29yZHM+PGtleXdv
cmQ+KkFkYXB0aXZlIEltbXVuaXR5PC9rZXl3b3JkPjxrZXl3b3JkPipCcm9uY2hvYWx2ZW9sYXIg
TGF2YWdlPC9rZXl3b3JkPjxrZXl3b3JkPkJyb25jaG9hbHZlb2xhciBMYXZhZ2UgRmx1aWQ8L2tl
eXdvcmQ+PGtleXdvcmQ+Q0Q0LVBvc2l0aXZlIFQtTHltcGhvY3l0ZXMvY3l0b2xvZ3k8L2tleXdv
cmQ+PGtleXdvcmQ+Q0Q4LVBvc2l0aXZlIFQtTHltcGhvY3l0ZXMvY3l0b2xvZ3k8L2tleXdvcmQ+
PGtleXdvcmQ+Q09WSUQtMTkvKmRpYWdub3Npcy8qaW1tdW5vbG9neTwva2V5d29yZD48a2V5d29y
ZD5DZWxsIENvbW11bmljYXRpb248L2tleXdvcmQ+PGtleXdvcmQ+R2VuZSBFeHByZXNzaW9uIFBy
b2ZpbGluZzwva2V5d29yZD48a2V5d29yZD5IdW1hbnM8L2tleXdvcmQ+PGtleXdvcmQ+KkltbXVu
aXR5LCBJbm5hdGU8L2tleXdvcmQ+PGtleXdvcmQ+THVuZy92aXJvbG9neTwva2V5d29yZD48a2V5
d29yZD5NYWNyb3BoYWdlcywgQWx2ZW9sYXIvY3l0b2xvZ3k8L2tleXdvcmQ+PGtleXdvcmQ+TW9u
b2N5dGVzL2N5dG9sb2d5PC9rZXl3b3JkPjxrZXl3b3JkPk5ldXRyb3BoaWxzL2N5dG9sb2d5PC9r
ZXl3b3JkPjxrZXl3b3JkPlBoZW5vdHlwZTwva2V5d29yZD48a2V5d29yZD5QcmluY2lwYWwgQ29t
cG9uZW50IEFuYWx5c2lzPC9rZXl3b3JkPjxrZXl3b3JkPlJOQS1TZXE8L2tleXdvcmQ+PGtleXdv
cmQ+KlNpbmdsZS1DZWxsIEFuYWx5c2lzPC9rZXl3b3JkPjxrZXl3b3JkPlRoMTcgQ2VsbHMvY3l0
b2xvZ3k8L2tleXdvcmQ+PC9rZXl3b3Jkcz48ZGF0ZXM+PHllYXI+MjAyMTwveWVhcj48cHViLWRh
dGVzPjxkYXRlPk1hcjwvZGF0ZT48L3B1Yi1kYXRlcz48L2RhdGVzPjxpc2JuPjE3NDgtNzgzOCAo
RWxlY3Ryb25pYykmI3hEOzEwMDEtMDYwMiAoTGlua2luZyk8L2lzYm4+PGFjY2Vzc2lvbi1udW0+
MzM0NzMxNTU8L2FjY2Vzc2lvbi1udW0+PHVybHM+PHJlbGF0ZWQtdXJscz48dXJsPmh0dHBzOi8v
d3d3Lm5jYmkubmxtLm5paC5nb3YvcHVibWVkLzMzNDczMTU1PC91cmw+PC9yZWxhdGVkLXVybHM+
PC91cmxzPjxjdXN0b20yPlBNQzgwMjc2MjQ8L2N1c3RvbTI+PGVsZWN0cm9uaWMtcmVzb3VyY2Ut
bnVtPjEwLjEwMzgvczQxNDIyLTAyMC0wMDQ1NS05PC9lbGVjdHJvbmljLXJlc291cmNlLW51bT48
L3JlY29yZD48L0NpdGU+PC9FbmROb3RlPn==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[8]</w:t>
      </w:r>
      <w:r w:rsidR="0019774E">
        <w:rPr>
          <w:rFonts w:ascii="Arial" w:hAnsi="Arial" w:cs="Arial"/>
        </w:rPr>
        <w:fldChar w:fldCharType="end"/>
      </w:r>
      <w:r w:rsidR="00D36ED5" w:rsidRPr="00A7345A">
        <w:rPr>
          <w:rFonts w:ascii="Arial" w:hAnsi="Arial" w:cs="Arial"/>
        </w:rPr>
        <w:t>.</w:t>
      </w:r>
      <w:r w:rsidR="00DC6BF1">
        <w:rPr>
          <w:rFonts w:ascii="Arial" w:hAnsi="Arial" w:cs="Arial"/>
        </w:rPr>
        <w:t xml:space="preserve"> </w:t>
      </w:r>
    </w:p>
    <w:p w14:paraId="1CD51E9E" w14:textId="77777777" w:rsidR="00DC6BF1" w:rsidRDefault="00DC6BF1" w:rsidP="00DB12F9">
      <w:pPr>
        <w:spacing w:line="480" w:lineRule="auto"/>
        <w:jc w:val="both"/>
        <w:rPr>
          <w:rFonts w:ascii="Arial" w:hAnsi="Arial" w:cs="Arial"/>
        </w:rPr>
      </w:pPr>
    </w:p>
    <w:p w14:paraId="57F29142" w14:textId="37863249" w:rsidR="00B36D42" w:rsidRDefault="00DC6BF1" w:rsidP="00DC6BF1">
      <w:pPr>
        <w:spacing w:line="480" w:lineRule="auto"/>
        <w:jc w:val="both"/>
        <w:rPr>
          <w:rFonts w:ascii="Arial" w:hAnsi="Arial" w:cs="Arial"/>
        </w:rPr>
      </w:pPr>
      <w:r>
        <w:rPr>
          <w:rFonts w:ascii="Arial" w:hAnsi="Arial" w:cs="Arial"/>
        </w:rPr>
        <w:t xml:space="preserve">All these studies have led to a massive amount of </w:t>
      </w:r>
      <w:proofErr w:type="spellStart"/>
      <w:r w:rsidR="00F82914">
        <w:rPr>
          <w:rFonts w:ascii="Arial" w:hAnsi="Arial" w:cs="Arial"/>
        </w:rPr>
        <w:t>scRNA</w:t>
      </w:r>
      <w:proofErr w:type="spellEnd"/>
      <w:r w:rsidR="00F82914">
        <w:rPr>
          <w:rFonts w:ascii="Arial" w:hAnsi="Arial" w:cs="Arial"/>
        </w:rPr>
        <w:t xml:space="preserve">-seq </w:t>
      </w:r>
      <w:r>
        <w:rPr>
          <w:rFonts w:ascii="Arial" w:hAnsi="Arial" w:cs="Arial"/>
        </w:rPr>
        <w:t xml:space="preserve">data deposited to public databases, waiting for further computational analysis. </w:t>
      </w:r>
      <w:r w:rsidRPr="00F506E3">
        <w:rPr>
          <w:rFonts w:ascii="Arial" w:hAnsi="Arial" w:cs="Arial"/>
          <w:highlight w:val="yellow"/>
        </w:rPr>
        <w:t>Add one to two sentences to describe the databases</w:t>
      </w:r>
      <w:r>
        <w:rPr>
          <w:rFonts w:ascii="Arial" w:hAnsi="Arial" w:cs="Arial"/>
        </w:rPr>
        <w:t>. On the other hand</w:t>
      </w:r>
      <w:r w:rsidR="00AC217F" w:rsidRPr="00F670BC">
        <w:rPr>
          <w:rFonts w:ascii="Arial" w:hAnsi="Arial" w:cs="Arial"/>
        </w:rPr>
        <w:t xml:space="preserve">, due to biological and technical factors, </w:t>
      </w:r>
      <w:proofErr w:type="spellStart"/>
      <w:r w:rsidR="00AC217F" w:rsidRPr="00F670BC">
        <w:rPr>
          <w:rFonts w:ascii="Arial" w:hAnsi="Arial" w:cs="Arial"/>
        </w:rPr>
        <w:t>scRNA</w:t>
      </w:r>
      <w:proofErr w:type="spellEnd"/>
      <w:r w:rsidR="00AC217F" w:rsidRPr="00F670BC">
        <w:rPr>
          <w:rFonts w:ascii="Arial" w:hAnsi="Arial" w:cs="Arial"/>
        </w:rPr>
        <w:t>-</w:t>
      </w:r>
      <w:r w:rsidR="00F670BC" w:rsidRPr="00F670BC">
        <w:rPr>
          <w:rFonts w:ascii="Arial" w:hAnsi="Arial" w:cs="Arial"/>
        </w:rPr>
        <w:t xml:space="preserve">seq </w:t>
      </w:r>
      <w:r>
        <w:rPr>
          <w:rFonts w:ascii="Arial" w:hAnsi="Arial" w:cs="Arial"/>
        </w:rPr>
        <w:t xml:space="preserve">data </w:t>
      </w:r>
      <w:r w:rsidR="00AC217F" w:rsidRPr="00F670BC">
        <w:rPr>
          <w:rFonts w:ascii="Arial" w:hAnsi="Arial" w:cs="Arial"/>
        </w:rPr>
        <w:t>present</w:t>
      </w:r>
      <w:r w:rsidR="00691049" w:rsidRPr="00F670BC">
        <w:rPr>
          <w:rFonts w:ascii="Arial" w:hAnsi="Arial" w:cs="Arial"/>
        </w:rPr>
        <w:t>s</w:t>
      </w:r>
      <w:r w:rsidR="00AC217F" w:rsidRPr="00F670BC">
        <w:rPr>
          <w:rFonts w:ascii="Arial" w:hAnsi="Arial" w:cs="Arial"/>
        </w:rPr>
        <w:t xml:space="preserve"> several </w:t>
      </w:r>
      <w:r w:rsidR="00CC1CC3">
        <w:rPr>
          <w:rFonts w:ascii="Arial" w:hAnsi="Arial" w:cs="Arial"/>
        </w:rPr>
        <w:t xml:space="preserve">analytical </w:t>
      </w:r>
      <w:r w:rsidR="00AC217F" w:rsidRPr="00F670BC">
        <w:rPr>
          <w:rFonts w:ascii="Arial" w:hAnsi="Arial" w:cs="Arial"/>
        </w:rPr>
        <w:t>challenges related t</w:t>
      </w:r>
      <w:r w:rsidR="00CC1CC3">
        <w:rPr>
          <w:rFonts w:ascii="Arial" w:hAnsi="Arial" w:cs="Arial"/>
        </w:rPr>
        <w:t>o its</w:t>
      </w:r>
      <w:r w:rsidR="00AC217F" w:rsidRPr="00F670BC">
        <w:rPr>
          <w:rFonts w:ascii="Arial" w:hAnsi="Arial" w:cs="Arial"/>
        </w:rPr>
        <w:t xml:space="preserve"> complex characteristics like </w:t>
      </w:r>
      <w:r w:rsidR="00A24381" w:rsidRPr="00F670BC">
        <w:rPr>
          <w:rFonts w:ascii="Arial" w:hAnsi="Arial" w:cs="Arial"/>
        </w:rPr>
        <w:t xml:space="preserve">missing expression values, </w:t>
      </w:r>
      <w:r w:rsidR="00AC217F" w:rsidRPr="00F670BC">
        <w:rPr>
          <w:rFonts w:ascii="Arial" w:hAnsi="Arial" w:cs="Arial"/>
        </w:rPr>
        <w:t xml:space="preserve">high </w:t>
      </w:r>
      <w:r w:rsidR="00A24381" w:rsidRPr="00F670BC">
        <w:rPr>
          <w:rFonts w:ascii="Arial" w:hAnsi="Arial" w:cs="Arial"/>
        </w:rPr>
        <w:t xml:space="preserve">technical and biological </w:t>
      </w:r>
      <w:r w:rsidR="00AC217F" w:rsidRPr="00F670BC">
        <w:rPr>
          <w:rFonts w:ascii="Arial" w:hAnsi="Arial" w:cs="Arial"/>
        </w:rPr>
        <w:t>variance, noise and sparse gene coverage</w:t>
      </w:r>
      <w:r w:rsidR="00A24381" w:rsidRPr="00F670BC">
        <w:rPr>
          <w:rFonts w:ascii="Arial" w:hAnsi="Arial" w:cs="Arial"/>
        </w:rPr>
        <w:t>, and elusive cell identities</w:t>
      </w:r>
      <w:r w:rsidR="009B6DBB" w:rsidRPr="00F506E3">
        <w:rPr>
          <w:rFonts w:ascii="Arial" w:hAnsi="Arial" w:cs="Arial"/>
        </w:rPr>
        <w:t xml:space="preserve"> </w:t>
      </w:r>
      <w:r w:rsidR="0019774E" w:rsidRPr="00F506E3">
        <w:rPr>
          <w:rFonts w:ascii="Arial" w:hAnsi="Arial" w:cs="Arial"/>
        </w:rPr>
        <w:fldChar w:fldCharType="begin">
          <w:fldData xml:space="preserve">PEVuZE5vdGU+PENpdGU+PEF1dGhvcj5MYWhuZW1hbm48L0F1dGhvcj48WWVhcj4yMDIwPC9ZZWFy
PjxSZWNOdW0+ODc8L1JlY051bT48RGlzcGxheVRleHQ+WzFdPC9EaXNwbGF5VGV4dD48cmVjb3Jk
PjxyZWMtbnVtYmVyPjg3PC9yZWMtbnVtYmVyPjxmb3JlaWduLWtleXM+PGtleSBhcHA9IkVOIiBk
Yi1pZD0ienNwcHgyNWZvZmZ0enhlZTk1ZngyOXA4dGF0ZjV2dmF3dHZwIiB0aW1lc3RhbXA9IjAi
Pjg3PC9rZXk+PC9mb3JlaWduLWtleXM+PHJlZi10eXBlIG5hbWU9IkpvdXJuYWwgQXJ0aWNsZSI+
MTc8L3JlZi10eXBlPjxjb250cmlidXRvcnM+PGF1dGhvcnM+PGF1dGhvcj5MYWhuZW1hbm4sIEQu
PC9hdXRob3I+PGF1dGhvcj5Lb3N0ZXIsIEouPC9hdXRob3I+PGF1dGhvcj5TemN6dXJlaywgRS48
L2F1dGhvcj48YXV0aG9yPk1jQ2FydGh5LCBELiBKLjwvYXV0aG9yPjxhdXRob3I+SGlja3MsIFMu
IEMuPC9hdXRob3I+PGF1dGhvcj5Sb2JpbnNvbiwgTS4gRC48L2F1dGhvcj48YXV0aG9yPlZhbGxl
am9zLCBDLiBBLjwvYXV0aG9yPjxhdXRob3I+Q2FtcGJlbGwsIEsuIFIuPC9hdXRob3I+PGF1dGhv
cj5CZWVyZW53aW5rZWwsIE4uPC9hdXRob3I+PGF1dGhvcj5NYWhmb3V6LCBBLjwvYXV0aG9yPjxh
dXRob3I+UGluZWxsbywgTC48L2F1dGhvcj48YXV0aG9yPlNrdW1zLCBQLjwvYXV0aG9yPjxhdXRo
b3I+U3RhbWF0YWtpcywgQS48L2F1dGhvcj48YXV0aG9yPkF0dG9saW5pLCBDLiBTLjwvYXV0aG9y
PjxhdXRob3I+QXBhcmljaW8sIFMuPC9hdXRob3I+PGF1dGhvcj5CYWFpamVucywgSi48L2F1dGhv
cj48YXV0aG9yPkJhbHZlcnQsIE0uPC9hdXRob3I+PGF1dGhvcj5CYXJiYW5zb24sIEIuPC9hdXRo
b3I+PGF1dGhvcj5DYXBwdWNjaW8sIEEuPC9hdXRob3I+PGF1dGhvcj5Db3JsZW9uZSwgRy48L2F1
dGhvcj48YXV0aG9yPkR1dGlsaCwgQi4gRS48L2F1dGhvcj48YXV0aG9yPkZsb3Jlc2N1LCBNLjwv
YXV0aG9yPjxhdXRob3I+R3VyeWV2LCBWLjwvYXV0aG9yPjxhdXRob3I+SG9sbWVyLCBSLjwvYXV0
aG9yPjxhdXRob3I+SmFobiwgSy48L2F1dGhvcj48YXV0aG9yPkxvYm8sIFQuIEouPC9hdXRob3I+
PGF1dGhvcj5LZWl6ZXIsIEUuIE0uPC9hdXRob3I+PGF1dGhvcj5LaGF0cmksIEkuPC9hdXRob3I+
PGF1dGhvcj5LaWVsYmFzYSwgUy4gTS48L2F1dGhvcj48YXV0aG9yPktvcmJlbCwgSi4gTy48L2F1
dGhvcj48YXV0aG9yPktvemxvdiwgQS4gTS48L2F1dGhvcj48YXV0aG9yPkt1bywgVC4gSC48L2F1
dGhvcj48YXV0aG9yPkxlbGlldmVsZHQsIEIuIFAuIEYuPC9hdXRob3I+PGF1dGhvcj5NYW5kb2l1
LCwgSUk8L2F1dGhvcj48YXV0aG9yPk1hcmlvbmksIEouIEMuPC9hdXRob3I+PGF1dGhvcj5NYXJz
Y2hhbGwsIFQuPC9hdXRob3I+PGF1dGhvcj5Nb2xkZXIsIEYuPC9hdXRob3I+PGF1dGhvcj5OaWtu
ZWphZCwgQS48L2F1dGhvcj48YXV0aG9yPlJhY3prb3dza2ksIEwuPC9hdXRob3I+PGF1dGhvcj5S
ZWluZGVycywgTS48L2F1dGhvcj48YXV0aG9yPlJpZGRlciwgSi48L2F1dGhvcj48YXV0aG9yPlNh
bGliYSwgQS4gRS48L2F1dGhvcj48YXV0aG9yPlNvbWFyYWtpcywgQS48L2F1dGhvcj48YXV0aG9y
PlN0ZWdsZSwgTy48L2F1dGhvcj48YXV0aG9yPlRoZWlzLCBGLiBKLjwvYXV0aG9yPjxhdXRob3I+
WWFuZywgSC48L2F1dGhvcj48YXV0aG9yPlplbGlrb3Zza3ksIEEuPC9hdXRob3I+PGF1dGhvcj5N
Y0hhcmR5LCBBLiBDLjwvYXV0aG9yPjxhdXRob3I+UmFwaGFlbCwgQi4gSi48L2F1dGhvcj48YXV0
aG9yPlNoYWgsIFMuIFAuPC9hdXRob3I+PGF1dGhvcj5TY2hvbmh1dGgsIEEuPC9hdXRob3I+PC9h
dXRob3JzPjwvY29udHJpYnV0b3JzPjxhdXRoLWFkZHJlc3M+QWxnb3JpdGhtcyBmb3IgUmVwcm9k
dWNpYmxlIEJpb2luZm9ybWF0aWNzLCBHZW5vbWUgSW5mb3JtYXRpY3MsIEluc3RpdHV0ZSBvZiBI
dW1hbiBHZW5ldGljcywgVW5pdmVyc2l0eSBIb3NwaXRhbCBFc3NlbiwgVW5pdmVyc2l0eSBvZiBE
dWlzYnVyZy1Fc3NlbiwgRXNzZW4sIEdlcm1hbnkuJiN4RDtEZXBhcnRtZW50IG9mIFBhZWRpYXRy
aWMgT25jb2xvZ3ksIEhhZW1hdG9sb2d5IGFuZCBJbW11bm9sb2d5LCBNZWRpY2FsIEZhY3VsdHks
IEhlaW5yaWNoIEhlaW5lIFVuaXZlcnNpdHksIFVuaXZlcnNpdHkgSG9zcGl0YWwsIER1c3NlbGRv
cmYsIEdlcm1hbnkuJiN4RDtDb21wdXRhdGlvbmFsIEJpb2xvZ3kgb2YgSW5mZWN0aW9uIFJlc2Vh
cmNoIEdyb3VwLCBIZWxtaG9sdHogQ2VudHJlIGZvciBJbmZlY3Rpb24gUmVzZWFyY2gsIEJyYXVu
c2Nod2VpZywgR2VybWFueS4mI3hEO01lZGljYWwgT25jb2xvZ3ksIERhbmEtRmFyYmVyIENhbmNl
ciBJbnN0aXR1dGUsIEhhcnZhcmQgTWVkaWNhbCBTY2hvb2wsIEJvc3RvbiwgVVNBLiYjeEQ7SW5z
dGl0dXRlIG9mIEluZm9ybWF0aWNzLCBGYWN1bHR5IG9mIE1hdGhlbWF0aWNzLCBJbmZvcm1hdGlj
cyBhbmQgTWVjaGFuaWNzLCBVbml2ZXJzaXR5IG9mIFdhcnNhdywgV2Fyc3phd2EsIFBvbGFuZC4m
I3hEO0Jpb2luZm9ybWF0aWNzIGFuZCBDZWxsdWxhciBHZW5vbWljcywgU3QgVmluY2VudCZhcG9z
O3MgSW5zdGl0dXRlIG9mIE1lZGljYWwgUmVzZWFyY2gsIEZpdHpyb3ksIEF1c3RyYWxpYS4mI3hE
O01lbGJvdXJuZSBJbnRlZ3JhdGl2ZSBHZW5vbWljcywgU2Nob29sIG9mIEJpb1NjaWVuY2VzLVNj
aG9vbCBvZiBNYXRoZW1hdGljcyAmYW1wOyBTdGF0aXN0aWNzLCBGYWN1bHR5IG9mIFNjaWVuY2Us
IFVuaXZlcnNpdHkgb2YgTWVsYm91cm5lLCBNZWxib3VybmUsIEF1c3RyYWxpYS4mI3hEO0RlcGFy
dG1lbnQgb2YgQmlvc3RhdGlzdGljcywgSm9obnMgSG9wa2lucyBVbml2ZXJzaXR5LCBCYWx0aW1v
cmUsIE1ELCBVU0EuJiN4RDtJbnN0aXR1dGUgb2YgTW9sZWN1bGFyIExpZmUgU2NpZW5jZXMgYW5k
IFNJQiBTd2lzcyBJbnN0aXR1dGUgb2YgQmlvaW5mb3JtYXRpY3MsIFVuaXZlcnNpdHkgb2YgWnVy
aWNoLCBadXJpY2gsIFN3aXR6ZXJsYW5kLiYjeEQ7TVJDIEh1bWFuIEdlbmV0aWNzIFVuaXQsIElu
c3RpdHV0ZSBvZiBHZW5ldGljcyBhbmQgTW9sZWN1bGFyIE1lZGljaW5lLCBVbml2ZXJzaXR5IG9m
IEVkaW5idXJnaCwgV2VzdGVybiBHZW5lcmFsIEhvc3BpdGFsLCBFZGluYnVyZ2gsIFVLLiYjeEQ7
VGhlIEFsYW4gVHVyaW5nIEluc3RpdHV0ZSwgQnJpdGlzaCBMaWJyYXJ5LCBMb25kb24sIFVLLiYj
eEQ7RGVwYXJ0bWVudCBvZiBTdGF0aXN0aWNzLCBVbml2ZXJzaXR5IG9mIEJyaXRpc2ggQ29sdW1i
aWEsIFZhbmNvdXZlciwgQ2FuYWRhLiYjeEQ7RGVwYXJ0bWVudCBvZiBNb2xlY3VsYXIgT25jb2xv
Z3ksIEJDIENhbmNlciBBZ2VuY3ksIFZhbmNvdXZlciwgQ2FuYWRhLiYjeEQ7RGF0YSBTY2llbmNl
IEluc3RpdHV0ZSwgVW5pdmVyc2l0eSBvZiBCcml0aXNoIENvbHVtYmlhLCBWYW5jb3V2ZXIsIENh
bmFkYS4mI3hEO0RlcGFydG1lbnQgb2YgQmlvc3lzdGVtcyBTY2llbmNlIGFuZCBFbmdpbmVlcmlu
ZywgRVRIIFp1cmljaCwgQmFzZWwsIFN3aXR6ZXJsYW5kLiYjeEQ7U0lCIFN3aXNzIEluc3RpdHV0
ZSBvZiBCaW9pbmZvcm1hdGljcywgTGF1c2FubmUsIFN3aXR6ZXJsYW5kLiYjeEQ7TGVpZGVuIENv
bXB1dGF0aW9uYWwgQmlvbG9neSBDZW50ZXIsIExlaWRlbiBVbml2ZXJzaXR5IE1lZGljYWwgQ2Vu
dGVyLCBMZWlkZW4sIFRoZSBOZXRoZXJsYW5kcy4mI3hEO0RlbGZ0IEJpb2luZm9ybWF0aWNzIExh
YiwgRmFjdWx0eSBvZiBFbGVjdHJpY2FsIEVuZ2luZWVyaW5nLCBNYXRoZW1hdGljcyBhbmQgQ29t
cHV0ZXIgU2NpZW5jZSwgRGVsZnQgVW5pdmVyc2l0eSBvZiBUZWNobm9sb2d5LCBEZWxmdCwgVGhl
IE5ldGhlcmxhbmRzLiYjeEQ7TW9sZWN1bGFyIFBhdGhvbG9neSBVbml0IGFuZCBDZW50ZXIgZm9y
IENhbmNlciBSZXNlYXJjaCwgTWFzc2FjaHVzZXR0cyBHZW5lcmFsIEhvc3BpdGFsIFJlc2VhcmNo
IEluc3RpdHV0ZSwgQ2hhcmxlc3Rvd24sIFVTQS4mI3hEO0RlcGFydG1lbnQgb2YgUGF0aG9sb2d5
LCBIYXJ2YXJkIE1lZGljYWwgU2Nob29sLCBCb3N0b24sIFVTQS4mI3hEO0Jyb2FkIEluc3RpdHV0
ZSBvZiBIYXJ2YXJkIGFuZCBNSVQsIENhbWJyaWRnZSwgTUEsIFVTQS4mI3hEO0RlcGFydG1lbnQg
b2YgQ29tcHV0ZXIgU2NpZW5jZSwgR2VvcmdpYSBTdGF0ZSBVbml2ZXJzaXR5LCBBdGxhbnRhLCBV
U0EuJiN4RDtDb21wdXRhdGlvbmFsIE1vbGVjdWxhciBFdm9sdXRpb24gR3JvdXAsIEhlaWRlbGJl
cmcgSW5zdGl0dXRlIGZvciBUaGVvcmV0aWNhbCBTdHVkaWVzLCBIZWlkZWxiZXJnLCBHZXJtYW55
LiYjeEQ7SW5zdGl0dXRlIGZvciBUaGVvcmV0aWNhbCBJbmZvcm1hdGljcywgS2FybHNydWhlIElu
c3RpdHV0ZSBvZiBUZWNobm9sb2d5LCBLYXJsc3J1aGUsIEdlcm1hbnkuJiN4RDtJbnN0aXR1dGUg
Zm9yIFJlc2VhcmNoIGluIEJpb21lZGljaW5lLCBUaGUgQmFyY2Vsb25hIEluc3RpdHV0ZSBvZiBT
Y2llbmNlIGFuZCBUZWNobm9sb2d5LCBCYXJjZWxvbmEsIFNwYWluLiYjeEQ7RGVwYXJ0bWVudCBv
ZiBQYXRob2xvZ3kgYW5kIExhYm9yYXRvcnkgTWVkaWNpbmUsIFVuaXZlcnNpdHkgb2YgQnJpdGlz
aCBDb2x1bWJpYSwgVmFuY291dmVyLCBDYW5hZGEuJiN4RDtMaWZlIFNjaWVuY2VzIGFuZCBIZWFs
dGgsIENlbnRydW0gV2lza3VuZGUgJmFtcDsgSW5mb3JtYXRpY2EsIEFtc3RlcmRhbSwgVGhlIE5l
dGhlcmxhbmRzLiYjeEQ7VGhlb3JldGljYWwgQmlvbG9neSBhbmQgQmlvaW5mb3JtYXRpY3MsIFNj
aWVuY2UgZm9yIExpZmUsIFV0cmVjaHQgVW5pdmVyc2l0eSwgVXRyZWNodCwgVGhlIE5ldGhlcmxh
bmRzLiYjeEQ7Q2VudGVyIGZvciBNb2xlY3VsYXIgTWVkaWNpbmUsIFVuaXZlcnNpdHkgTWVkaWNh
bCBDZW50ZXIgVXRyZWNodCwgVXRyZWNodCwgVGhlIE5ldGhlcmxhbmRzLiYjeEQ7T25jb2RlIElu
c3RpdHV0ZSwgVXRyZWNodCwgVGhlIE5ldGhlcmxhbmRzLiYjeEQ7UXVhbnRpdGF0aXZlIGJpb2xv
Z3ksIEh1YnJlY2h0IEluc3RpdHV0ZSwgVXRyZWNodCwgVGhlIE5ldGhlcmxhbmRzLiYjeEQ7SW5z
dGl0dXRlIGZvciBBZHZhbmNlZCBTdHVkeSwgVW5pdmVyc2l0eSBvZiBBbXN0ZXJkYW0sIEFtc3Rl
cmRhbSwgVGhlIE5ldGhlcmxhbmRzLiYjeEQ7RGVwYXJ0bWVudCBvZiBTdXJnZXJ5IGFuZCBDYW5j
ZXIsIFRoZSBJbXBlcmlhbCBDZW50cmUgZm9yIFRyYW5zbGF0aW9uYWwgYW5kIEV4cGVyaW1lbnRh
bCBNZWRpY2luZSwgSW1wZXJpYWwgQ29sbGVnZSBMb25kb24sIExvbmRvbiwgVUsuJiN4RDtDZW50
cmUgZm9yIE1vbGVjdWxhciBhbmQgQmlvbW9sZWN1bGFyIEluZm9ybWF0aWNzLCBSYWRib3VkIFVu
aXZlcnNpdHkgTWVkaWNhbCBDZW50ZXIsIE5pam1lZ2VuLCBUaGUgTmV0aGVybGFuZHMuJiN4RDtF
dXJvcGVhbiBSZXNlYXJjaCBJbnN0aXR1dGUgZm9yIHRoZSBCaW9sb2d5IG9mIEFnZWluZywgVW5p
dmVyc2l0eSBNZWRpY2FsIENlbnRlciBHcm9uaW5nZW4sIFVuaXZlcnNpdHkgb2YgR3JvbmluZ2Vu
LCBHcm9uaW5nZW4sIFRoZSBOZXRoZXJsYW5kcy4mI3hEO0Jpb2luZm9ybWF0aWNzIEdyb3VwLCBX
YWdlbmluZ2VuIFVuaXZlcnNpdHksIFdhZ2VuaW5nZW4sIFRoZSBOZXRoZXJsYW5kcy4mI3hEO0Jp
b21ldHJpcywgV2FnZW5pbmdlbiBVbml2ZXJzaXR5ICZhbXA7IFJlc2VhcmNoLCBXYWdlbmluZ2Vu
LCBUaGUgTmV0aGVybGFuZHMuJiN4RDtEZXBhcnRtZW50IG9mIEltbXVub2hlbWF0b2xvZ3kgYW5k
IEJsb29kIFRyYW5zZnVzaW9uLCBMZWlkZW4gVW5pdmVyc2l0eSBNZWRpY2FsIENlbnRlciwgTGVp
ZGVuLCBUaGUgTmV0aGVybGFuZHMuJiN4RDtEZXBhcnRtZW50IG9mIEJpb21lZGljYWwgRGF0YSBT
Y2llbmNlcywgTGVpZGVuIFVuaXZlcnNpdHkgTWVkaWNhbCBDZW50ZXIsIExlaWRlbiwgVGhlIE5l
dGhlcmxhbmRzLiYjeEQ7R2Vub21lIEJpb2xvZ3kgVW5pdCwgRXVyb3BlYW4gTW9sZWN1bGFyIEJp
b2xvZ3kgTGFib3JhdG9yeSwgSGVpZGVsYmVyZywgR2VybWFueS4mI3hEO1BSQiBsYWIsIERlbGZ0
IFVuaXZlcnNpdHkgb2YgVGVjaG5vbG9neSwgRGVsZnQsIFRoZSBOZXRoZXJsYW5kcy4mI3hEO0Rp
dmlzaW9uIG9mIEltYWdlIFByb2Nlc3NpbmcsIERlcGFydG1lbnQgb2YgUmFkaW9sb2d5LCBMZWlk
ZW4gVW5pdmVyc2l0eSBNZWRpY2FsIENlbnRlciwgTGVpZGVuLCBUaGUgTmV0aGVybGFuZHMuJiN4
RDtDb21wdXRlciBTY2llbmNlICZhbXA7IEVuZ2luZWVyaW5nIERlcGFydG1lbnQsIFVuaXZlcnNp
dHkgb2YgQ29ubmVjdGljdXQsIFN0b3JycywgVVNBLiYjeEQ7Q2FuY2VyIFJlc2VhcmNoIFVLIENh
bWJyaWRnZSBJbnN0aXR1dGUsIExpIEthIFNoaW5nIENlbnRyZSwgVW5pdmVyc2l0eSBvZiBDYW1i
cmlkZ2UsIENhbWJyaWRnZSwgVUsuJiN4RDtXZWxsY29tZSBUcnVzdCBTYW5nZXIgSW5zdGl0dXRl
LCBXZWxsY29tZSBHZW5vbWUgQ2FtcHVzLCBIaW54dG9uLCBVSy4mI3hEO0V1cm9wZWFuIE1vbGVj
dWxhciBCaW9sb2d5IExhYm9yYXRvcnksIEV1cm9wZWFuIEJpb2luZm9ybWF0aWNzIEluc3RpdHV0
ZSwgSGlueHRvbiwgVUsuJiN4RDtDZW50ZXIgZm9yIEJpb2luZm9ybWF0aWNzLCBTYWFybGFuZCBV
bml2ZXJzaXR5LCBTYWFyYnJ1Y2tlbiwgR2VybWFueS4mI3hEO01heCBQbGFuY2sgSW5zdGl0dXRl
IGZvciBJbmZvcm1hdGljcywgU2FhcmJydWNrZW4sIEdlcm1hbnkuJiN4RDtJbnN0aXR1dGUgb2Yg
UGF0aG9sb2d5LCBVbml2ZXJzaXR5IEhvc3BpdGFsIEVzc2VuLCBVbml2ZXJzaXR5IG9mIER1aXNi
dXJnLUVzc2VuLCBFc3NlbiwgR2VybWFueS4mI3hEO0NvbXB1dGF0aW9uIG1vbGVjdWxhciBkZXNp
Z24sIFp1c2UgSW5zdGl0dXRlIEJlcmxpbiwgQmVybGluLCBHZXJtYW55LiYjeEQ7TWF0aGVtYXRp
Y3MgRGVwYXJ0bWVudCwgTW91bnQgU2FpbnQgVmluY2VudCwgTmV3IFlvcmssIFVTQS4mI3hEO0hl
bG1ob2x0eiBJbnN0aXR1dGUgZm9yIFJOQS1iYXNlZCBJbmZlY3Rpb24gUmVzZWFyY2gsIEhlbG1o
b2x0ei1DZW50ZXIgZm9yIEluZmVjdGlvbiBSZXNlYXJjaCwgV3VyemJ1cmcsIEdlcm1hbnkuJiN4
RDtEaXZpc2lvbiBvZiBDb21wdXRhdGlvbmFsIEdlbm9taWNzIGFuZCBTeXN0ZW1zIEdlbmV0aWNz
LCBHZXJtYW4gQ2FuY2VyIFJlc2VhcmNoIENlbnRlci1ES0ZaLCBIZWlkZWxiZXJnLCBHZXJtYW55
LiYjeEQ7SW5zdGl0dXRlIG9mIENvbXB1dGF0aW9uYWwgQmlvbG9neSwgSGVsbWhvbHR6IFplbnRy
dW0gTXVuY2hlbi1HZXJtYW4gUmVzZWFyY2ggQ2VudGVyIGZvciBFbnZpcm9ubWVudGFsIEhlYWx0
aCwgTmV1aGVyYmVyZywgR2VybWFueS4mI3hEO0RpdmlzaW9uIG9mIERydWcgRGlzY292ZXJ5IGFu
ZCBTYWZldHksIExlaWRlbiBBY2FkZW1pYyBDZW50ZXIgZm9yIERydWcgUmVzZWFyY2gtTEFDRFIt
TGVpZGVuIFVuaXZlcnNpdHksIExlaWRlbiwgVGhlIE5ldGhlcmxhbmRzLiYjeEQ7VGhlIExhYm9y
YXRvcnkgb2YgQmlvaW5mb3JtYXRpY3MsIEkuTS4gU2VjaGVub3YgRmlyc3QgTW9zY293IFN0YXRl
IE1lZGljYWwgVW5pdmVyc2l0eSwgTW9zY293LCBSdXNzaWEuJiN4RDtEZXBhcnRtZW50IG9mIENv
bXB1dGVyIFNjaWVuY2UsIFByaW5jZXRvbiBVbml2ZXJzaXR5LCBQcmluY2V0b24sIFVTQS4mI3hE
O0NvbXB1dGF0aW9uYWwgT25jb2xvZ3ksIERlcGFydG1lbnQgb2YgRXBpZGVtaW9sb2d5IGFuZCBC
aW9zdGF0aXN0aWNzLCBNZW1vcmlhbCBTbG9hbiBLZXR0ZXJpbmcgQ2FuY2VyIENlbnRlciwgTmV3
IFlvcmssIFVTQS4mI3hEO0xpZmUgU2NpZW5jZXMgYW5kIEhlYWx0aCwgQ2VudHJ1bSBXaXNrdW5k
ZSAmYW1wOyBJbmZvcm1hdGljYSwgQW1zdGVyZGFtLCBUaGUgTmV0aGVybGFuZHMuIGFzQGN3aS5u
bC4mI3hEO1RoZW9yZXRpY2FsIEJpb2xvZ3kgYW5kIEJpb2luZm9ybWF0aWNzLCBTY2llbmNlIGZv
ciBMaWZlLCBVdHJlY2h0IFVuaXZlcnNpdHksIFV0cmVjaHQsIFRoZSBOZXRoZXJsYW5kcy4gYXNA
Y3dpLm5sLjwvYXV0aC1hZGRyZXNzPjx0aXRsZXM+PHRpdGxlPkVsZXZlbiBncmFuZCBjaGFsbGVu
Z2VzIGluIHNpbmdsZS1jZWxsIGRhdGEgc2NpZW5jZTwvdGl0bGU+PHNlY29uZGFyeS10aXRsZT5H
ZW5vbWUgQmlvbDwvc2Vjb25kYXJ5LXRpdGxlPjwvdGl0bGVzPjxwZXJpb2RpY2FsPjxmdWxsLXRp
dGxlPkdlbm9tZSBCaW9sPC9mdWxsLXRpdGxlPjwvcGVyaW9kaWNhbD48cGFnZXM+MzE8L3BhZ2Vz
Pjx2b2x1bWU+MjE8L3ZvbHVtZT48bnVtYmVyPjE8L251bWJlcj48ZWRpdGlvbj4yMDIwLzAyLzA5
PC9lZGl0aW9uPjxrZXl3b3Jkcz48a2V5d29yZD5BbmltYWxzPC9rZXl3b3JkPjxrZXl3b3JkPkRh
dGEgU2NpZW5jZS8qbWV0aG9kczwva2V5d29yZD48a2V5d29yZD5HZW5vbWljcy8qbWV0aG9kczwv
a2V5d29yZD48a2V5d29yZD5IdW1hbnM8L2tleXdvcmQ+PGtleXdvcmQ+Uk5BLVNlcS8qbWV0aG9k
czwva2V5d29yZD48a2V5d29yZD5TaW5nbGUtQ2VsbCBBbmFseXNpcy8qbWV0aG9kczwva2V5d29y
ZD48L2tleXdvcmRzPjxkYXRlcz48eWVhcj4yMDIwPC95ZWFyPjxwdWItZGF0ZXM+PGRhdGU+RmVi
IDc8L2RhdGU+PC9wdWItZGF0ZXM+PC9kYXRlcz48aXNibj4xNDc0LTc2MFggKEVsZWN0cm9uaWMp
JiN4RDsxNDc0LTc1OTYgKExpbmtpbmcpPC9pc2JuPjxhY2Nlc3Npb24tbnVtPjMyMDMzNTg5PC9h
Y2Nlc3Npb24tbnVtPjx1cmxzPjxyZWxhdGVkLXVybHM+PHVybD5odHRwczovL3d3dy5uY2JpLm5s
bS5uaWguZ292L3B1Ym1lZC8zMjAzMzU4OTwvdXJsPjwvcmVsYXRlZC11cmxzPjwvdXJscz48Y3Vz
dG9tMj5QTUM3MDA3Njc1PC9jdXN0b20yPjxlbGVjdHJvbmljLXJlc291cmNlLW51bT4xMC4xMTg2
L3MxMzA1OS0wMjAtMTkyNi02PC9lbGVjdHJvbmljLXJlc291cmNlLW51bT48L3JlY29yZD48L0Np
dGU+PC9FbmROb3RlPn==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PEVuZE5vdGU+PENpdGU+PEF1dGhvcj5MYWhuZW1hbm48L0F1dGhvcj48WWVhcj4yMDIwPC9ZZWFy
PjxSZWNOdW0+ODc8L1JlY051bT48RGlzcGxheVRleHQ+WzFdPC9EaXNwbGF5VGV4dD48cmVjb3Jk
PjxyZWMtbnVtYmVyPjg3PC9yZWMtbnVtYmVyPjxmb3JlaWduLWtleXM+PGtleSBhcHA9IkVOIiBk
Yi1pZD0ienNwcHgyNWZvZmZ0enhlZTk1ZngyOXA4dGF0ZjV2dmF3dHZwIiB0aW1lc3RhbXA9IjAi
Pjg3PC9rZXk+PC9mb3JlaWduLWtleXM+PHJlZi10eXBlIG5hbWU9IkpvdXJuYWwgQXJ0aWNsZSI+
MTc8L3JlZi10eXBlPjxjb250cmlidXRvcnM+PGF1dGhvcnM+PGF1dGhvcj5MYWhuZW1hbm4sIEQu
PC9hdXRob3I+PGF1dGhvcj5Lb3N0ZXIsIEouPC9hdXRob3I+PGF1dGhvcj5TemN6dXJlaywgRS48
L2F1dGhvcj48YXV0aG9yPk1jQ2FydGh5LCBELiBKLjwvYXV0aG9yPjxhdXRob3I+SGlja3MsIFMu
IEMuPC9hdXRob3I+PGF1dGhvcj5Sb2JpbnNvbiwgTS4gRC48L2F1dGhvcj48YXV0aG9yPlZhbGxl
am9zLCBDLiBBLjwvYXV0aG9yPjxhdXRob3I+Q2FtcGJlbGwsIEsuIFIuPC9hdXRob3I+PGF1dGhv
cj5CZWVyZW53aW5rZWwsIE4uPC9hdXRob3I+PGF1dGhvcj5NYWhmb3V6LCBBLjwvYXV0aG9yPjxh
dXRob3I+UGluZWxsbywgTC48L2F1dGhvcj48YXV0aG9yPlNrdW1zLCBQLjwvYXV0aG9yPjxhdXRo
b3I+U3RhbWF0YWtpcywgQS48L2F1dGhvcj48YXV0aG9yPkF0dG9saW5pLCBDLiBTLjwvYXV0aG9y
PjxhdXRob3I+QXBhcmljaW8sIFMuPC9hdXRob3I+PGF1dGhvcj5CYWFpamVucywgSi48L2F1dGhv
cj48YXV0aG9yPkJhbHZlcnQsIE0uPC9hdXRob3I+PGF1dGhvcj5CYXJiYW5zb24sIEIuPC9hdXRo
b3I+PGF1dGhvcj5DYXBwdWNjaW8sIEEuPC9hdXRob3I+PGF1dGhvcj5Db3JsZW9uZSwgRy48L2F1
dGhvcj48YXV0aG9yPkR1dGlsaCwgQi4gRS48L2F1dGhvcj48YXV0aG9yPkZsb3Jlc2N1LCBNLjwv
YXV0aG9yPjxhdXRob3I+R3VyeWV2LCBWLjwvYXV0aG9yPjxhdXRob3I+SG9sbWVyLCBSLjwvYXV0
aG9yPjxhdXRob3I+SmFobiwgSy48L2F1dGhvcj48YXV0aG9yPkxvYm8sIFQuIEouPC9hdXRob3I+
PGF1dGhvcj5LZWl6ZXIsIEUuIE0uPC9hdXRob3I+PGF1dGhvcj5LaGF0cmksIEkuPC9hdXRob3I+
PGF1dGhvcj5LaWVsYmFzYSwgUy4gTS48L2F1dGhvcj48YXV0aG9yPktvcmJlbCwgSi4gTy48L2F1
dGhvcj48YXV0aG9yPktvemxvdiwgQS4gTS48L2F1dGhvcj48YXV0aG9yPkt1bywgVC4gSC48L2F1
dGhvcj48YXV0aG9yPkxlbGlldmVsZHQsIEIuIFAuIEYuPC9hdXRob3I+PGF1dGhvcj5NYW5kb2l1
LCwgSUk8L2F1dGhvcj48YXV0aG9yPk1hcmlvbmksIEouIEMuPC9hdXRob3I+PGF1dGhvcj5NYXJz
Y2hhbGwsIFQuPC9hdXRob3I+PGF1dGhvcj5Nb2xkZXIsIEYuPC9hdXRob3I+PGF1dGhvcj5OaWtu
ZWphZCwgQS48L2F1dGhvcj48YXV0aG9yPlJhY3prb3dza2ksIEwuPC9hdXRob3I+PGF1dGhvcj5S
ZWluZGVycywgTS48L2F1dGhvcj48YXV0aG9yPlJpZGRlciwgSi48L2F1dGhvcj48YXV0aG9yPlNh
bGliYSwgQS4gRS48L2F1dGhvcj48YXV0aG9yPlNvbWFyYWtpcywgQS48L2F1dGhvcj48YXV0aG9y
PlN0ZWdsZSwgTy48L2F1dGhvcj48YXV0aG9yPlRoZWlzLCBGLiBKLjwvYXV0aG9yPjxhdXRob3I+
WWFuZywgSC48L2F1dGhvcj48YXV0aG9yPlplbGlrb3Zza3ksIEEuPC9hdXRob3I+PGF1dGhvcj5N
Y0hhcmR5LCBBLiBDLjwvYXV0aG9yPjxhdXRob3I+UmFwaGFlbCwgQi4gSi48L2F1dGhvcj48YXV0
aG9yPlNoYWgsIFMuIFAuPC9hdXRob3I+PGF1dGhvcj5TY2hvbmh1dGgsIEEuPC9hdXRob3I+PC9h
dXRob3JzPjwvY29udHJpYnV0b3JzPjxhdXRoLWFkZHJlc3M+QWxnb3JpdGhtcyBmb3IgUmVwcm9k
dWNpYmxlIEJpb2luZm9ybWF0aWNzLCBHZW5vbWUgSW5mb3JtYXRpY3MsIEluc3RpdHV0ZSBvZiBI
dW1hbiBHZW5ldGljcywgVW5pdmVyc2l0eSBIb3NwaXRhbCBFc3NlbiwgVW5pdmVyc2l0eSBvZiBE
dWlzYnVyZy1Fc3NlbiwgRXNzZW4sIEdlcm1hbnkuJiN4RDtEZXBhcnRtZW50IG9mIFBhZWRpYXRy
aWMgT25jb2xvZ3ksIEhhZW1hdG9sb2d5IGFuZCBJbW11bm9sb2d5LCBNZWRpY2FsIEZhY3VsdHks
IEhlaW5yaWNoIEhlaW5lIFVuaXZlcnNpdHksIFVuaXZlcnNpdHkgSG9zcGl0YWwsIER1c3NlbGRv
cmYsIEdlcm1hbnkuJiN4RDtDb21wdXRhdGlvbmFsIEJpb2xvZ3kgb2YgSW5mZWN0aW9uIFJlc2Vh
cmNoIEdyb3VwLCBIZWxtaG9sdHogQ2VudHJlIGZvciBJbmZlY3Rpb24gUmVzZWFyY2gsIEJyYXVu
c2Nod2VpZywgR2VybWFueS4mI3hEO01lZGljYWwgT25jb2xvZ3ksIERhbmEtRmFyYmVyIENhbmNl
ciBJbnN0aXR1dGUsIEhhcnZhcmQgTWVkaWNhbCBTY2hvb2wsIEJvc3RvbiwgVVNBLiYjeEQ7SW5z
dGl0dXRlIG9mIEluZm9ybWF0aWNzLCBGYWN1bHR5IG9mIE1hdGhlbWF0aWNzLCBJbmZvcm1hdGlj
cyBhbmQgTWVjaGFuaWNzLCBVbml2ZXJzaXR5IG9mIFdhcnNhdywgV2Fyc3phd2EsIFBvbGFuZC4m
I3hEO0Jpb2luZm9ybWF0aWNzIGFuZCBDZWxsdWxhciBHZW5vbWljcywgU3QgVmluY2VudCZhcG9z
O3MgSW5zdGl0dXRlIG9mIE1lZGljYWwgUmVzZWFyY2gsIEZpdHpyb3ksIEF1c3RyYWxpYS4mI3hE
O01lbGJvdXJuZSBJbnRlZ3JhdGl2ZSBHZW5vbWljcywgU2Nob29sIG9mIEJpb1NjaWVuY2VzLVNj
aG9vbCBvZiBNYXRoZW1hdGljcyAmYW1wOyBTdGF0aXN0aWNzLCBGYWN1bHR5IG9mIFNjaWVuY2Us
IFVuaXZlcnNpdHkgb2YgTWVsYm91cm5lLCBNZWxib3VybmUsIEF1c3RyYWxpYS4mI3hEO0RlcGFy
dG1lbnQgb2YgQmlvc3RhdGlzdGljcywgSm9obnMgSG9wa2lucyBVbml2ZXJzaXR5LCBCYWx0aW1v
cmUsIE1ELCBVU0EuJiN4RDtJbnN0aXR1dGUgb2YgTW9sZWN1bGFyIExpZmUgU2NpZW5jZXMgYW5k
IFNJQiBTd2lzcyBJbnN0aXR1dGUgb2YgQmlvaW5mb3JtYXRpY3MsIFVuaXZlcnNpdHkgb2YgWnVy
aWNoLCBadXJpY2gsIFN3aXR6ZXJsYW5kLiYjeEQ7TVJDIEh1bWFuIEdlbmV0aWNzIFVuaXQsIElu
c3RpdHV0ZSBvZiBHZW5ldGljcyBhbmQgTW9sZWN1bGFyIE1lZGljaW5lLCBVbml2ZXJzaXR5IG9m
IEVkaW5idXJnaCwgV2VzdGVybiBHZW5lcmFsIEhvc3BpdGFsLCBFZGluYnVyZ2gsIFVLLiYjeEQ7
VGhlIEFsYW4gVHVyaW5nIEluc3RpdHV0ZSwgQnJpdGlzaCBMaWJyYXJ5LCBMb25kb24sIFVLLiYj
eEQ7RGVwYXJ0bWVudCBvZiBTdGF0aXN0aWNzLCBVbml2ZXJzaXR5IG9mIEJyaXRpc2ggQ29sdW1i
aWEsIFZhbmNvdXZlciwgQ2FuYWRhLiYjeEQ7RGVwYXJ0bWVudCBvZiBNb2xlY3VsYXIgT25jb2xv
Z3ksIEJDIENhbmNlciBBZ2VuY3ksIFZhbmNvdXZlciwgQ2FuYWRhLiYjeEQ7RGF0YSBTY2llbmNl
IEluc3RpdHV0ZSwgVW5pdmVyc2l0eSBvZiBCcml0aXNoIENvbHVtYmlhLCBWYW5jb3V2ZXIsIENh
bmFkYS4mI3hEO0RlcGFydG1lbnQgb2YgQmlvc3lzdGVtcyBTY2llbmNlIGFuZCBFbmdpbmVlcmlu
ZywgRVRIIFp1cmljaCwgQmFzZWwsIFN3aXR6ZXJsYW5kLiYjeEQ7U0lCIFN3aXNzIEluc3RpdHV0
ZSBvZiBCaW9pbmZvcm1hdGljcywgTGF1c2FubmUsIFN3aXR6ZXJsYW5kLiYjeEQ7TGVpZGVuIENv
bXB1dGF0aW9uYWwgQmlvbG9neSBDZW50ZXIsIExlaWRlbiBVbml2ZXJzaXR5IE1lZGljYWwgQ2Vu
dGVyLCBMZWlkZW4sIFRoZSBOZXRoZXJsYW5kcy4mI3hEO0RlbGZ0IEJpb2luZm9ybWF0aWNzIExh
YiwgRmFjdWx0eSBvZiBFbGVjdHJpY2FsIEVuZ2luZWVyaW5nLCBNYXRoZW1hdGljcyBhbmQgQ29t
cHV0ZXIgU2NpZW5jZSwgRGVsZnQgVW5pdmVyc2l0eSBvZiBUZWNobm9sb2d5LCBEZWxmdCwgVGhl
IE5ldGhlcmxhbmRzLiYjeEQ7TW9sZWN1bGFyIFBhdGhvbG9neSBVbml0IGFuZCBDZW50ZXIgZm9y
IENhbmNlciBSZXNlYXJjaCwgTWFzc2FjaHVzZXR0cyBHZW5lcmFsIEhvc3BpdGFsIFJlc2VhcmNo
IEluc3RpdHV0ZSwgQ2hhcmxlc3Rvd24sIFVTQS4mI3hEO0RlcGFydG1lbnQgb2YgUGF0aG9sb2d5
LCBIYXJ2YXJkIE1lZGljYWwgU2Nob29sLCBCb3N0b24sIFVTQS4mI3hEO0Jyb2FkIEluc3RpdHV0
ZSBvZiBIYXJ2YXJkIGFuZCBNSVQsIENhbWJyaWRnZSwgTUEsIFVTQS4mI3hEO0RlcGFydG1lbnQg
b2YgQ29tcHV0ZXIgU2NpZW5jZSwgR2VvcmdpYSBTdGF0ZSBVbml2ZXJzaXR5LCBBdGxhbnRhLCBV
U0EuJiN4RDtDb21wdXRhdGlvbmFsIE1vbGVjdWxhciBFdm9sdXRpb24gR3JvdXAsIEhlaWRlbGJl
cmcgSW5zdGl0dXRlIGZvciBUaGVvcmV0aWNhbCBTdHVkaWVzLCBIZWlkZWxiZXJnLCBHZXJtYW55
LiYjeEQ7SW5zdGl0dXRlIGZvciBUaGVvcmV0aWNhbCBJbmZvcm1hdGljcywgS2FybHNydWhlIElu
c3RpdHV0ZSBvZiBUZWNobm9sb2d5LCBLYXJsc3J1aGUsIEdlcm1hbnkuJiN4RDtJbnN0aXR1dGUg
Zm9yIFJlc2VhcmNoIGluIEJpb21lZGljaW5lLCBUaGUgQmFyY2Vsb25hIEluc3RpdHV0ZSBvZiBT
Y2llbmNlIGFuZCBUZWNobm9sb2d5LCBCYXJjZWxvbmEsIFNwYWluLiYjeEQ7RGVwYXJ0bWVudCBv
ZiBQYXRob2xvZ3kgYW5kIExhYm9yYXRvcnkgTWVkaWNpbmUsIFVuaXZlcnNpdHkgb2YgQnJpdGlz
aCBDb2x1bWJpYSwgVmFuY291dmVyLCBDYW5hZGEuJiN4RDtMaWZlIFNjaWVuY2VzIGFuZCBIZWFs
dGgsIENlbnRydW0gV2lza3VuZGUgJmFtcDsgSW5mb3JtYXRpY2EsIEFtc3RlcmRhbSwgVGhlIE5l
dGhlcmxhbmRzLiYjeEQ7VGhlb3JldGljYWwgQmlvbG9neSBhbmQgQmlvaW5mb3JtYXRpY3MsIFNj
aWVuY2UgZm9yIExpZmUsIFV0cmVjaHQgVW5pdmVyc2l0eSwgVXRyZWNodCwgVGhlIE5ldGhlcmxh
bmRzLiYjeEQ7Q2VudGVyIGZvciBNb2xlY3VsYXIgTWVkaWNpbmUsIFVuaXZlcnNpdHkgTWVkaWNh
bCBDZW50ZXIgVXRyZWNodCwgVXRyZWNodCwgVGhlIE5ldGhlcmxhbmRzLiYjeEQ7T25jb2RlIElu
c3RpdHV0ZSwgVXRyZWNodCwgVGhlIE5ldGhlcmxhbmRzLiYjeEQ7UXVhbnRpdGF0aXZlIGJpb2xv
Z3ksIEh1YnJlY2h0IEluc3RpdHV0ZSwgVXRyZWNodCwgVGhlIE5ldGhlcmxhbmRzLiYjeEQ7SW5z
dGl0dXRlIGZvciBBZHZhbmNlZCBTdHVkeSwgVW5pdmVyc2l0eSBvZiBBbXN0ZXJkYW0sIEFtc3Rl
cmRhbSwgVGhlIE5ldGhlcmxhbmRzLiYjeEQ7RGVwYXJ0bWVudCBvZiBTdXJnZXJ5IGFuZCBDYW5j
ZXIsIFRoZSBJbXBlcmlhbCBDZW50cmUgZm9yIFRyYW5zbGF0aW9uYWwgYW5kIEV4cGVyaW1lbnRh
bCBNZWRpY2luZSwgSW1wZXJpYWwgQ29sbGVnZSBMb25kb24sIExvbmRvbiwgVUsuJiN4RDtDZW50
cmUgZm9yIE1vbGVjdWxhciBhbmQgQmlvbW9sZWN1bGFyIEluZm9ybWF0aWNzLCBSYWRib3VkIFVu
aXZlcnNpdHkgTWVkaWNhbCBDZW50ZXIsIE5pam1lZ2VuLCBUaGUgTmV0aGVybGFuZHMuJiN4RDtF
dXJvcGVhbiBSZXNlYXJjaCBJbnN0aXR1dGUgZm9yIHRoZSBCaW9sb2d5IG9mIEFnZWluZywgVW5p
dmVyc2l0eSBNZWRpY2FsIENlbnRlciBHcm9uaW5nZW4sIFVuaXZlcnNpdHkgb2YgR3JvbmluZ2Vu
LCBHcm9uaW5nZW4sIFRoZSBOZXRoZXJsYW5kcy4mI3hEO0Jpb2luZm9ybWF0aWNzIEdyb3VwLCBX
YWdlbmluZ2VuIFVuaXZlcnNpdHksIFdhZ2VuaW5nZW4sIFRoZSBOZXRoZXJsYW5kcy4mI3hEO0Jp
b21ldHJpcywgV2FnZW5pbmdlbiBVbml2ZXJzaXR5ICZhbXA7IFJlc2VhcmNoLCBXYWdlbmluZ2Vu
LCBUaGUgTmV0aGVybGFuZHMuJiN4RDtEZXBhcnRtZW50IG9mIEltbXVub2hlbWF0b2xvZ3kgYW5k
IEJsb29kIFRyYW5zZnVzaW9uLCBMZWlkZW4gVW5pdmVyc2l0eSBNZWRpY2FsIENlbnRlciwgTGVp
ZGVuLCBUaGUgTmV0aGVybGFuZHMuJiN4RDtEZXBhcnRtZW50IG9mIEJpb21lZGljYWwgRGF0YSBT
Y2llbmNlcywgTGVpZGVuIFVuaXZlcnNpdHkgTWVkaWNhbCBDZW50ZXIsIExlaWRlbiwgVGhlIE5l
dGhlcmxhbmRzLiYjeEQ7R2Vub21lIEJpb2xvZ3kgVW5pdCwgRXVyb3BlYW4gTW9sZWN1bGFyIEJp
b2xvZ3kgTGFib3JhdG9yeSwgSGVpZGVsYmVyZywgR2VybWFueS4mI3hEO1BSQiBsYWIsIERlbGZ0
IFVuaXZlcnNpdHkgb2YgVGVjaG5vbG9neSwgRGVsZnQsIFRoZSBOZXRoZXJsYW5kcy4mI3hEO0Rp
dmlzaW9uIG9mIEltYWdlIFByb2Nlc3NpbmcsIERlcGFydG1lbnQgb2YgUmFkaW9sb2d5LCBMZWlk
ZW4gVW5pdmVyc2l0eSBNZWRpY2FsIENlbnRlciwgTGVpZGVuLCBUaGUgTmV0aGVybGFuZHMuJiN4
RDtDb21wdXRlciBTY2llbmNlICZhbXA7IEVuZ2luZWVyaW5nIERlcGFydG1lbnQsIFVuaXZlcnNp
dHkgb2YgQ29ubmVjdGljdXQsIFN0b3JycywgVVNBLiYjeEQ7Q2FuY2VyIFJlc2VhcmNoIFVLIENh
bWJyaWRnZSBJbnN0aXR1dGUsIExpIEthIFNoaW5nIENlbnRyZSwgVW5pdmVyc2l0eSBvZiBDYW1i
cmlkZ2UsIENhbWJyaWRnZSwgVUsuJiN4RDtXZWxsY29tZSBUcnVzdCBTYW5nZXIgSW5zdGl0dXRl
LCBXZWxsY29tZSBHZW5vbWUgQ2FtcHVzLCBIaW54dG9uLCBVSy4mI3hEO0V1cm9wZWFuIE1vbGVj
dWxhciBCaW9sb2d5IExhYm9yYXRvcnksIEV1cm9wZWFuIEJpb2luZm9ybWF0aWNzIEluc3RpdHV0
ZSwgSGlueHRvbiwgVUsuJiN4RDtDZW50ZXIgZm9yIEJpb2luZm9ybWF0aWNzLCBTYWFybGFuZCBV
bml2ZXJzaXR5LCBTYWFyYnJ1Y2tlbiwgR2VybWFueS4mI3hEO01heCBQbGFuY2sgSW5zdGl0dXRl
IGZvciBJbmZvcm1hdGljcywgU2FhcmJydWNrZW4sIEdlcm1hbnkuJiN4RDtJbnN0aXR1dGUgb2Yg
UGF0aG9sb2d5LCBVbml2ZXJzaXR5IEhvc3BpdGFsIEVzc2VuLCBVbml2ZXJzaXR5IG9mIER1aXNi
dXJnLUVzc2VuLCBFc3NlbiwgR2VybWFueS4mI3hEO0NvbXB1dGF0aW9uIG1vbGVjdWxhciBkZXNp
Z24sIFp1c2UgSW5zdGl0dXRlIEJlcmxpbiwgQmVybGluLCBHZXJtYW55LiYjeEQ7TWF0aGVtYXRp
Y3MgRGVwYXJ0bWVudCwgTW91bnQgU2FpbnQgVmluY2VudCwgTmV3IFlvcmssIFVTQS4mI3hEO0hl
bG1ob2x0eiBJbnN0aXR1dGUgZm9yIFJOQS1iYXNlZCBJbmZlY3Rpb24gUmVzZWFyY2gsIEhlbG1o
b2x0ei1DZW50ZXIgZm9yIEluZmVjdGlvbiBSZXNlYXJjaCwgV3VyemJ1cmcsIEdlcm1hbnkuJiN4
RDtEaXZpc2lvbiBvZiBDb21wdXRhdGlvbmFsIEdlbm9taWNzIGFuZCBTeXN0ZW1zIEdlbmV0aWNz
LCBHZXJtYW4gQ2FuY2VyIFJlc2VhcmNoIENlbnRlci1ES0ZaLCBIZWlkZWxiZXJnLCBHZXJtYW55
LiYjeEQ7SW5zdGl0dXRlIG9mIENvbXB1dGF0aW9uYWwgQmlvbG9neSwgSGVsbWhvbHR6IFplbnRy
dW0gTXVuY2hlbi1HZXJtYW4gUmVzZWFyY2ggQ2VudGVyIGZvciBFbnZpcm9ubWVudGFsIEhlYWx0
aCwgTmV1aGVyYmVyZywgR2VybWFueS4mI3hEO0RpdmlzaW9uIG9mIERydWcgRGlzY292ZXJ5IGFu
ZCBTYWZldHksIExlaWRlbiBBY2FkZW1pYyBDZW50ZXIgZm9yIERydWcgUmVzZWFyY2gtTEFDRFIt
TGVpZGVuIFVuaXZlcnNpdHksIExlaWRlbiwgVGhlIE5ldGhlcmxhbmRzLiYjeEQ7VGhlIExhYm9y
YXRvcnkgb2YgQmlvaW5mb3JtYXRpY3MsIEkuTS4gU2VjaGVub3YgRmlyc3QgTW9zY293IFN0YXRl
IE1lZGljYWwgVW5pdmVyc2l0eSwgTW9zY293LCBSdXNzaWEuJiN4RDtEZXBhcnRtZW50IG9mIENv
bXB1dGVyIFNjaWVuY2UsIFByaW5jZXRvbiBVbml2ZXJzaXR5LCBQcmluY2V0b24sIFVTQS4mI3hE
O0NvbXB1dGF0aW9uYWwgT25jb2xvZ3ksIERlcGFydG1lbnQgb2YgRXBpZGVtaW9sb2d5IGFuZCBC
aW9zdGF0aXN0aWNzLCBNZW1vcmlhbCBTbG9hbiBLZXR0ZXJpbmcgQ2FuY2VyIENlbnRlciwgTmV3
IFlvcmssIFVTQS4mI3hEO0xpZmUgU2NpZW5jZXMgYW5kIEhlYWx0aCwgQ2VudHJ1bSBXaXNrdW5k
ZSAmYW1wOyBJbmZvcm1hdGljYSwgQW1zdGVyZGFtLCBUaGUgTmV0aGVybGFuZHMuIGFzQGN3aS5u
bC4mI3hEO1RoZW9yZXRpY2FsIEJpb2xvZ3kgYW5kIEJpb2luZm9ybWF0aWNzLCBTY2llbmNlIGZv
ciBMaWZlLCBVdHJlY2h0IFVuaXZlcnNpdHksIFV0cmVjaHQsIFRoZSBOZXRoZXJsYW5kcy4gYXNA
Y3dpLm5sLjwvYXV0aC1hZGRyZXNzPjx0aXRsZXM+PHRpdGxlPkVsZXZlbiBncmFuZCBjaGFsbGVu
Z2VzIGluIHNpbmdsZS1jZWxsIGRhdGEgc2NpZW5jZTwvdGl0bGU+PHNlY29uZGFyeS10aXRsZT5H
ZW5vbWUgQmlvbDwvc2Vjb25kYXJ5LXRpdGxlPjwvdGl0bGVzPjxwZXJpb2RpY2FsPjxmdWxsLXRp
dGxlPkdlbm9tZSBCaW9sPC9mdWxsLXRpdGxlPjwvcGVyaW9kaWNhbD48cGFnZXM+MzE8L3BhZ2Vz
Pjx2b2x1bWU+MjE8L3ZvbHVtZT48bnVtYmVyPjE8L251bWJlcj48ZWRpdGlvbj4yMDIwLzAyLzA5
PC9lZGl0aW9uPjxrZXl3b3Jkcz48a2V5d29yZD5BbmltYWxzPC9rZXl3b3JkPjxrZXl3b3JkPkRh
dGEgU2NpZW5jZS8qbWV0aG9kczwva2V5d29yZD48a2V5d29yZD5HZW5vbWljcy8qbWV0aG9kczwv
a2V5d29yZD48a2V5d29yZD5IdW1hbnM8L2tleXdvcmQ+PGtleXdvcmQ+Uk5BLVNlcS8qbWV0aG9k
czwva2V5d29yZD48a2V5d29yZD5TaW5nbGUtQ2VsbCBBbmFseXNpcy8qbWV0aG9kczwva2V5d29y
ZD48L2tleXdvcmRzPjxkYXRlcz48eWVhcj4yMDIwPC95ZWFyPjxwdWItZGF0ZXM+PGRhdGU+RmVi
IDc8L2RhdGU+PC9wdWItZGF0ZXM+PC9kYXRlcz48aXNibj4xNDc0LTc2MFggKEVsZWN0cm9uaWMp
JiN4RDsxNDc0LTc1OTYgKExpbmtpbmcpPC9pc2JuPjxhY2Nlc3Npb24tbnVtPjMyMDMzNTg5PC9h
Y2Nlc3Npb24tbnVtPjx1cmxzPjxyZWxhdGVkLXVybHM+PHVybD5odHRwczovL3d3dy5uY2JpLm5s
bS5uaWguZ292L3B1Ym1lZC8zMjAzMzU4OTwvdXJsPjwvcmVsYXRlZC11cmxzPjwvdXJscz48Y3Vz
dG9tMj5QTUM3MDA3Njc1PC9jdXN0b20yPjxlbGVjdHJvbmljLXJlc291cmNlLW51bT4xMC4xMTg2
L3MxMzA1OS0wMjAtMTkyNi02PC9lbGVjdHJvbmljLXJlc291cmNlLW51bT48L3JlY29yZD48L0Np
dGU+PC9FbmROb3RlPn==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sidRPr="00F506E3">
        <w:rPr>
          <w:rFonts w:ascii="Arial" w:hAnsi="Arial" w:cs="Arial"/>
        </w:rPr>
      </w:r>
      <w:r w:rsidR="0019774E" w:rsidRPr="00F506E3">
        <w:rPr>
          <w:rFonts w:ascii="Arial" w:hAnsi="Arial" w:cs="Arial"/>
        </w:rPr>
        <w:fldChar w:fldCharType="separate"/>
      </w:r>
      <w:r w:rsidR="0019774E" w:rsidRPr="00F506E3">
        <w:rPr>
          <w:rFonts w:ascii="Arial" w:hAnsi="Arial" w:cs="Arial"/>
          <w:noProof/>
        </w:rPr>
        <w:t>[1]</w:t>
      </w:r>
      <w:r w:rsidR="0019774E" w:rsidRPr="00F506E3">
        <w:rPr>
          <w:rFonts w:ascii="Arial" w:hAnsi="Arial" w:cs="Arial"/>
        </w:rPr>
        <w:fldChar w:fldCharType="end"/>
      </w:r>
      <w:r w:rsidR="00AC217F" w:rsidRPr="00F670BC">
        <w:rPr>
          <w:rFonts w:ascii="Arial" w:hAnsi="Arial" w:cs="Arial"/>
        </w:rPr>
        <w:t xml:space="preserve">. These characteristics make it difficult to </w:t>
      </w:r>
      <w:r w:rsidR="00691049" w:rsidRPr="00F670BC">
        <w:rPr>
          <w:rFonts w:ascii="Arial" w:hAnsi="Arial" w:cs="Arial"/>
        </w:rPr>
        <w:t xml:space="preserve">directly </w:t>
      </w:r>
      <w:r w:rsidR="00AC217F" w:rsidRPr="00F670BC">
        <w:rPr>
          <w:rFonts w:ascii="Arial" w:hAnsi="Arial" w:cs="Arial"/>
        </w:rPr>
        <w:t xml:space="preserve">apply commonly used bulk RNA-seq data analysis techniques </w:t>
      </w:r>
      <w:r w:rsidR="00AC217F" w:rsidRPr="00F670BC">
        <w:rPr>
          <w:rFonts w:ascii="Arial" w:hAnsi="Arial" w:cs="Arial"/>
        </w:rPr>
        <w:lastRenderedPageBreak/>
        <w:t>and ha</w:t>
      </w:r>
      <w:r w:rsidR="00C85237" w:rsidRPr="00F670BC">
        <w:rPr>
          <w:rFonts w:ascii="Arial" w:hAnsi="Arial" w:cs="Arial"/>
        </w:rPr>
        <w:t>ve</w:t>
      </w:r>
      <w:r w:rsidR="00AC217F" w:rsidRPr="00F670BC">
        <w:rPr>
          <w:rFonts w:ascii="Arial" w:hAnsi="Arial" w:cs="Arial"/>
        </w:rPr>
        <w:t xml:space="preserve"> called for novel</w:t>
      </w:r>
      <w:r w:rsidR="00691049" w:rsidRPr="00F670BC">
        <w:rPr>
          <w:rFonts w:ascii="Arial" w:hAnsi="Arial" w:cs="Arial"/>
        </w:rPr>
        <w:t xml:space="preserve"> statistical </w:t>
      </w:r>
      <w:r w:rsidR="00D2661F">
        <w:rPr>
          <w:rFonts w:ascii="Arial" w:hAnsi="Arial" w:cs="Arial"/>
        </w:rPr>
        <w:t>approaches</w:t>
      </w:r>
      <w:r w:rsidR="00691049" w:rsidRPr="00F670BC">
        <w:rPr>
          <w:rFonts w:ascii="Arial" w:hAnsi="Arial" w:cs="Arial"/>
        </w:rPr>
        <w:t xml:space="preserve"> for </w:t>
      </w:r>
      <w:proofErr w:type="spellStart"/>
      <w:r w:rsidR="00691049" w:rsidRPr="00F670BC">
        <w:rPr>
          <w:rFonts w:ascii="Arial" w:hAnsi="Arial" w:cs="Arial"/>
        </w:rPr>
        <w:t>scRNA</w:t>
      </w:r>
      <w:proofErr w:type="spellEnd"/>
      <w:r w:rsidR="00691049" w:rsidRPr="00F670BC">
        <w:rPr>
          <w:rFonts w:ascii="Arial" w:hAnsi="Arial" w:cs="Arial"/>
        </w:rPr>
        <w:t>-</w:t>
      </w:r>
      <w:r w:rsidR="00F670BC" w:rsidRPr="00F670BC">
        <w:rPr>
          <w:rFonts w:ascii="Arial" w:hAnsi="Arial" w:cs="Arial"/>
        </w:rPr>
        <w:t xml:space="preserve">seq </w:t>
      </w:r>
      <w:r w:rsidR="00D2661F">
        <w:rPr>
          <w:rFonts w:ascii="Arial" w:hAnsi="Arial" w:cs="Arial"/>
        </w:rPr>
        <w:t xml:space="preserve">data cleaning and computational algorithms for data </w:t>
      </w:r>
      <w:proofErr w:type="spellStart"/>
      <w:r w:rsidR="00D2661F">
        <w:rPr>
          <w:rFonts w:ascii="Arial" w:hAnsi="Arial" w:cs="Arial"/>
        </w:rPr>
        <w:t>inteperatation</w:t>
      </w:r>
      <w:proofErr w:type="spellEnd"/>
      <w:r w:rsidR="00691049" w:rsidRPr="00F670BC">
        <w:rPr>
          <w:rFonts w:ascii="Arial" w:hAnsi="Arial" w:cs="Arial"/>
        </w:rPr>
        <w:t xml:space="preserve">. To this end, specialized </w:t>
      </w:r>
      <w:proofErr w:type="spellStart"/>
      <w:r w:rsidR="00691049" w:rsidRPr="00F670BC">
        <w:rPr>
          <w:rFonts w:ascii="Arial" w:hAnsi="Arial" w:cs="Arial"/>
        </w:rPr>
        <w:t>scRNA</w:t>
      </w:r>
      <w:proofErr w:type="spellEnd"/>
      <w:r w:rsidR="00691049" w:rsidRPr="00F670BC">
        <w:rPr>
          <w:rFonts w:ascii="Arial" w:hAnsi="Arial" w:cs="Arial"/>
        </w:rPr>
        <w:t>-</w:t>
      </w:r>
      <w:r w:rsidR="00F670BC" w:rsidRPr="00F670BC">
        <w:rPr>
          <w:rFonts w:ascii="Arial" w:hAnsi="Arial" w:cs="Arial"/>
        </w:rPr>
        <w:t xml:space="preserve">seq </w:t>
      </w:r>
      <w:r w:rsidR="00691049" w:rsidRPr="00F670BC">
        <w:rPr>
          <w:rFonts w:ascii="Arial" w:hAnsi="Arial" w:cs="Arial"/>
        </w:rPr>
        <w:t>analysis pipeline</w:t>
      </w:r>
      <w:r w:rsidR="006F1927" w:rsidRPr="00F670BC">
        <w:rPr>
          <w:rFonts w:ascii="Arial" w:hAnsi="Arial" w:cs="Arial"/>
        </w:rPr>
        <w:t>s</w:t>
      </w:r>
      <w:r w:rsidR="00691049" w:rsidRPr="00F670BC">
        <w:rPr>
          <w:rFonts w:ascii="Arial" w:hAnsi="Arial" w:cs="Arial"/>
        </w:rPr>
        <w:t xml:space="preserve"> </w:t>
      </w:r>
      <w:r w:rsidR="00344B8E" w:rsidRPr="00F670BC">
        <w:rPr>
          <w:rFonts w:ascii="Arial" w:hAnsi="Arial" w:cs="Arial"/>
        </w:rPr>
        <w:t>such as</w:t>
      </w:r>
      <w:r w:rsidR="00691049" w:rsidRPr="00F670BC">
        <w:rPr>
          <w:rFonts w:ascii="Arial" w:hAnsi="Arial" w:cs="Arial"/>
        </w:rPr>
        <w:t xml:space="preserve"> S</w:t>
      </w:r>
      <w:r w:rsidR="006F1927" w:rsidRPr="00F670BC">
        <w:rPr>
          <w:rFonts w:ascii="Arial" w:hAnsi="Arial" w:cs="Arial"/>
        </w:rPr>
        <w:t>e</w:t>
      </w:r>
      <w:r w:rsidR="00691049" w:rsidRPr="00F670BC">
        <w:rPr>
          <w:rFonts w:ascii="Arial" w:hAnsi="Arial" w:cs="Arial"/>
        </w:rPr>
        <w:t>urat</w:t>
      </w:r>
      <w:r w:rsidR="00B36D42">
        <w:rPr>
          <w:rFonts w:ascii="Arial" w:hAnsi="Arial" w:cs="Arial"/>
        </w:rPr>
        <w:t xml:space="preserve"> </w:t>
      </w:r>
      <w:r w:rsidR="0019774E" w:rsidRPr="00F670BC">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 </w:instrText>
      </w:r>
      <w:r w:rsidR="00030C34">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EN.CITE.DATA </w:instrText>
      </w:r>
      <w:r w:rsidR="00030C34">
        <w:rPr>
          <w:rFonts w:ascii="Arial" w:hAnsi="Arial" w:cs="Arial"/>
        </w:rPr>
      </w:r>
      <w:r w:rsidR="00030C34">
        <w:rPr>
          <w:rFonts w:ascii="Arial" w:hAnsi="Arial" w:cs="Arial"/>
        </w:rPr>
        <w:fldChar w:fldCharType="end"/>
      </w:r>
      <w:r w:rsidR="0019774E" w:rsidRPr="00F670BC">
        <w:rPr>
          <w:rFonts w:ascii="Arial" w:hAnsi="Arial" w:cs="Arial"/>
        </w:rPr>
      </w:r>
      <w:r w:rsidR="0019774E" w:rsidRPr="00F670BC">
        <w:rPr>
          <w:rFonts w:ascii="Arial" w:hAnsi="Arial" w:cs="Arial"/>
        </w:rPr>
        <w:fldChar w:fldCharType="separate"/>
      </w:r>
      <w:r w:rsidR="0019774E" w:rsidRPr="00F670BC">
        <w:rPr>
          <w:rFonts w:ascii="Arial" w:hAnsi="Arial" w:cs="Arial"/>
          <w:noProof/>
        </w:rPr>
        <w:t>[9]</w:t>
      </w:r>
      <w:r w:rsidR="0019774E" w:rsidRPr="00F670BC">
        <w:rPr>
          <w:rFonts w:ascii="Arial" w:hAnsi="Arial" w:cs="Arial"/>
        </w:rPr>
        <w:fldChar w:fldCharType="end"/>
      </w:r>
      <w:r w:rsidR="00691049" w:rsidRPr="00F670BC">
        <w:rPr>
          <w:rFonts w:ascii="Arial" w:hAnsi="Arial" w:cs="Arial"/>
        </w:rPr>
        <w:t xml:space="preserve"> and </w:t>
      </w:r>
      <w:proofErr w:type="spellStart"/>
      <w:r w:rsidR="00691049" w:rsidRPr="00F670BC">
        <w:rPr>
          <w:rFonts w:ascii="Arial" w:hAnsi="Arial" w:cs="Arial"/>
        </w:rPr>
        <w:t>Scan</w:t>
      </w:r>
      <w:r w:rsidR="006F1927" w:rsidRPr="00F670BC">
        <w:rPr>
          <w:rFonts w:ascii="Arial" w:hAnsi="Arial" w:cs="Arial"/>
        </w:rPr>
        <w:t>py</w:t>
      </w:r>
      <w:proofErr w:type="spellEnd"/>
      <w:r w:rsidR="0019774E" w:rsidRPr="00F670BC">
        <w:rPr>
          <w:rFonts w:ascii="Arial" w:hAnsi="Arial" w:cs="Arial"/>
        </w:rPr>
        <w:fldChar w:fldCharType="begin">
          <w:fldData xml:space="preserve">PEVuZE5vdGU+PENpdGU+PEF1dGhvcj5Xb2xmPC9BdXRob3I+PFllYXI+MjAxODwvWWVhcj48UmVj
TnVtPjEwMDwvUmVjTnVtPjxEaXNwbGF5VGV4dD5bMTBdPC9EaXNwbGF5VGV4dD48cmVjb3JkPjxy
ZWMtbnVtYmVyPjEwMDwvcmVjLW51bWJlcj48Zm9yZWlnbi1rZXlzPjxrZXkgYXBwPSJFTiIgZGIt
aWQ9InpzcHB4MjVmb2ZmdHp4ZWU5NWZ4MjlwOHRhdGY1dnZhd3R2cCIgdGltZXN0YW1wPSIwIj4x
MDA8L2tleT48L2ZvcmVpZ24ta2V5cz48cmVmLXR5cGUgbmFtZT0iSm91cm5hbCBBcnRpY2xlIj4x
NzwvcmVmLXR5cGU+PGNvbnRyaWJ1dG9ycz48YXV0aG9ycz48YXV0aG9yPldvbGYsIEYuIEEuPC9h
dXRob3I+PGF1dGhvcj5BbmdlcmVyLCBQLjwvYXV0aG9yPjxhdXRob3I+VGhlaXMsIEYuIEouPC9h
dXRob3I+PC9hdXRob3JzPjwvY29udHJpYnV0b3JzPjxhdXRoLWFkZHJlc3M+SGVsbWhvbHR6IFpl
bnRydW0gTXVuY2hlbiAtIEdlcm1hbiBSZXNlYXJjaCBDZW50ZXIgZm9yIEVudmlyb25tZW50YWwg
SGVhbHRoLCBJbnN0aXR1dGUgb2YgQ29tcHV0YXRpb25hbCBCaW9sb2d5LCBNdW5pY2gsIE5ldWhl
cmJlcmcsIEdlcm1hbnkuIGFsZXgud29sZkBoZWxtaG9sdHotbXVlbmNoZW4uZGUuJiN4RDtIZWxt
aG9sdHogWmVudHJ1bSBNdW5jaGVuIC0gR2VybWFuIFJlc2VhcmNoIENlbnRlciBmb3IgRW52aXJv
bm1lbnRhbCBIZWFsdGgsIEluc3RpdHV0ZSBvZiBDb21wdXRhdGlvbmFsIEJpb2xvZ3ksIE11bmlj
aCwgTmV1aGVyYmVyZywgR2VybWFueS4mI3hEO0hlbG1ob2x0eiBaZW50cnVtIE11bmNoZW4gLSBH
ZXJtYW4gUmVzZWFyY2ggQ2VudGVyIGZvciBFbnZpcm9ubWVudGFsIEhlYWx0aCwgSW5zdGl0dXRl
IG9mIENvbXB1dGF0aW9uYWwgQmlvbG9neSwgTXVuaWNoLCBOZXVoZXJiZXJnLCBHZXJtYW55LiBm
YWJpYW4udGhlaXNAaGVsbWhvbHR6LW11ZW5jaGVuLmRlLiYjeEQ7RGVwYXJ0bWVudCBvZiBNYXRo
ZW1hdGljcywgVGVjaG5pc2NoZSBVbml2ZXJzaXRhdCBNdW5jaGVuLCBNdW5pY2gsIEdlcm1hbnku
IGZhYmlhbi50aGVpc0BoZWxtaG9sdHotbXVlbmNoZW4uZGUuPC9hdXRoLWFkZHJlc3M+PHRpdGxl
cz48dGl0bGU+U0NBTlBZOiBsYXJnZS1zY2FsZSBzaW5nbGUtY2VsbCBnZW5lIGV4cHJlc3Npb24g
ZGF0YSBhbmFseXNpczwvdGl0bGU+PHNlY29uZGFyeS10aXRsZT5HZW5vbWUgQmlvbDwvc2Vjb25k
YXJ5LXRpdGxlPjwvdGl0bGVzPjxwZXJpb2RpY2FsPjxmdWxsLXRpdGxlPkdlbm9tZSBCaW9sPC9m
dWxsLXRpdGxlPjwvcGVyaW9kaWNhbD48cGFnZXM+MTU8L3BhZ2VzPjx2b2x1bWU+MTk8L3ZvbHVt
ZT48bnVtYmVyPjE8L251bWJlcj48ZWRpdGlvbj4yMDE4LzAyLzA4PC9lZGl0aW9uPjxrZXl3b3Jk
cz48a2V5d29yZD5HZW5lIEV4cHJlc3Npb24gUHJvZmlsaW5nLyptZXRob2RzPC9rZXl3b3JkPjxr
ZXl3b3JkPkdlbmUgUmVndWxhdG9yeSBOZXR3b3Jrczwva2V5d29yZD48a2V5d29yZD5TaW5nbGUt
Q2VsbCBBbmFseXNpczwva2V5d29yZD48a2V5d29yZD4qU29mdHdhcmU8L2tleXdvcmQ+PGtleXdv
cmQ+KkJpb2luZm9ybWF0aWNzPC9rZXl3b3JkPjxrZXl3b3JkPipDbHVzdGVyaW5nPC9rZXl3b3Jk
PjxrZXl3b3JkPipEaWZmZXJlbnRpYWwgZXhwcmVzc2lvbiB0ZXN0aW5nPC9rZXl3b3JkPjxrZXl3
b3JkPipHcmFwaCBhbmFseXNpczwva2V5d29yZD48a2V5d29yZD4qTWFjaGluZSBsZWFybmluZzwv
a2V5d29yZD48a2V5d29yZD4qUHNldWRvdGVtcG9yYWwgb3JkZXJpbmc8L2tleXdvcmQ+PGtleXdv
cmQ+KlNjYWxhYmlsaXR5PC9rZXl3b3JkPjxrZXl3b3JkPipTaW5nbGUtY2VsbCB0cmFuc2NyaXB0
b21pY3M8L2tleXdvcmQ+PGtleXdvcmQ+KlRyYWplY3RvcnkgaW5mZXJlbmNlPC9rZXl3b3JkPjxr
ZXl3b3JkPipWaXN1YWxpemF0aW9uPC9rZXl3b3JkPjwva2V5d29yZHM+PGRhdGVzPjx5ZWFyPjIw
MTg8L3llYXI+PHB1Yi1kYXRlcz48ZGF0ZT5GZWIgNjwvZGF0ZT48L3B1Yi1kYXRlcz48L2RhdGVz
Pjxpc2JuPjE0NzQtNzYwWCAoRWxlY3Ryb25pYykmI3hEOzE0NzQtNzU5NiAoTGlua2luZyk8L2lz
Ym4+PGFjY2Vzc2lvbi1udW0+Mjk0MDk1MzI8L2FjY2Vzc2lvbi1udW0+PHVybHM+PHJlbGF0ZWQt
dXJscz48dXJsPmh0dHBzOi8vd3d3Lm5jYmkubmxtLm5paC5nb3YvcHVibWVkLzI5NDA5NTMyPC91
cmw+PC9yZWxhdGVkLXVybHM+PC91cmxzPjxjdXN0b20yPlBNQzU4MDIwNTQ8L2N1c3RvbTI+PGVs
ZWN0cm9uaWMtcmVzb3VyY2UtbnVtPjEwLjExODYvczEzMDU5LTAxNy0xMzgyLTA8L2VsZWN0cm9u
aWMtcmVzb3VyY2UtbnVtPjwvcmVjb3JkPjwvQ2l0ZT48L0VuZE5vdGU+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PEVuZE5vdGU+PENpdGU+PEF1dGhvcj5Xb2xmPC9BdXRob3I+PFllYXI+MjAxODwvWWVhcj48UmVj
TnVtPjEwMDwvUmVjTnVtPjxEaXNwbGF5VGV4dD5bMTBdPC9EaXNwbGF5VGV4dD48cmVjb3JkPjxy
ZWMtbnVtYmVyPjEwMDwvcmVjLW51bWJlcj48Zm9yZWlnbi1rZXlzPjxrZXkgYXBwPSJFTiIgZGIt
aWQ9InpzcHB4MjVmb2ZmdHp4ZWU5NWZ4MjlwOHRhdGY1dnZhd3R2cCIgdGltZXN0YW1wPSIwIj4x
MDA8L2tleT48L2ZvcmVpZ24ta2V5cz48cmVmLXR5cGUgbmFtZT0iSm91cm5hbCBBcnRpY2xlIj4x
NzwvcmVmLXR5cGU+PGNvbnRyaWJ1dG9ycz48YXV0aG9ycz48YXV0aG9yPldvbGYsIEYuIEEuPC9h
dXRob3I+PGF1dGhvcj5BbmdlcmVyLCBQLjwvYXV0aG9yPjxhdXRob3I+VGhlaXMsIEYuIEouPC9h
dXRob3I+PC9hdXRob3JzPjwvY29udHJpYnV0b3JzPjxhdXRoLWFkZHJlc3M+SGVsbWhvbHR6IFpl
bnRydW0gTXVuY2hlbiAtIEdlcm1hbiBSZXNlYXJjaCBDZW50ZXIgZm9yIEVudmlyb25tZW50YWwg
SGVhbHRoLCBJbnN0aXR1dGUgb2YgQ29tcHV0YXRpb25hbCBCaW9sb2d5LCBNdW5pY2gsIE5ldWhl
cmJlcmcsIEdlcm1hbnkuIGFsZXgud29sZkBoZWxtaG9sdHotbXVlbmNoZW4uZGUuJiN4RDtIZWxt
aG9sdHogWmVudHJ1bSBNdW5jaGVuIC0gR2VybWFuIFJlc2VhcmNoIENlbnRlciBmb3IgRW52aXJv
bm1lbnRhbCBIZWFsdGgsIEluc3RpdHV0ZSBvZiBDb21wdXRhdGlvbmFsIEJpb2xvZ3ksIE11bmlj
aCwgTmV1aGVyYmVyZywgR2VybWFueS4mI3hEO0hlbG1ob2x0eiBaZW50cnVtIE11bmNoZW4gLSBH
ZXJtYW4gUmVzZWFyY2ggQ2VudGVyIGZvciBFbnZpcm9ubWVudGFsIEhlYWx0aCwgSW5zdGl0dXRl
IG9mIENvbXB1dGF0aW9uYWwgQmlvbG9neSwgTXVuaWNoLCBOZXVoZXJiZXJnLCBHZXJtYW55LiBm
YWJpYW4udGhlaXNAaGVsbWhvbHR6LW11ZW5jaGVuLmRlLiYjeEQ7RGVwYXJ0bWVudCBvZiBNYXRo
ZW1hdGljcywgVGVjaG5pc2NoZSBVbml2ZXJzaXRhdCBNdW5jaGVuLCBNdW5pY2gsIEdlcm1hbnku
IGZhYmlhbi50aGVpc0BoZWxtaG9sdHotbXVlbmNoZW4uZGUuPC9hdXRoLWFkZHJlc3M+PHRpdGxl
cz48dGl0bGU+U0NBTlBZOiBsYXJnZS1zY2FsZSBzaW5nbGUtY2VsbCBnZW5lIGV4cHJlc3Npb24g
ZGF0YSBhbmFseXNpczwvdGl0bGU+PHNlY29uZGFyeS10aXRsZT5HZW5vbWUgQmlvbDwvc2Vjb25k
YXJ5LXRpdGxlPjwvdGl0bGVzPjxwZXJpb2RpY2FsPjxmdWxsLXRpdGxlPkdlbm9tZSBCaW9sPC9m
dWxsLXRpdGxlPjwvcGVyaW9kaWNhbD48cGFnZXM+MTU8L3BhZ2VzPjx2b2x1bWU+MTk8L3ZvbHVt
ZT48bnVtYmVyPjE8L251bWJlcj48ZWRpdGlvbj4yMDE4LzAyLzA4PC9lZGl0aW9uPjxrZXl3b3Jk
cz48a2V5d29yZD5HZW5lIEV4cHJlc3Npb24gUHJvZmlsaW5nLyptZXRob2RzPC9rZXl3b3JkPjxr
ZXl3b3JkPkdlbmUgUmVndWxhdG9yeSBOZXR3b3Jrczwva2V5d29yZD48a2V5d29yZD5TaW5nbGUt
Q2VsbCBBbmFseXNpczwva2V5d29yZD48a2V5d29yZD4qU29mdHdhcmU8L2tleXdvcmQ+PGtleXdv
cmQ+KkJpb2luZm9ybWF0aWNzPC9rZXl3b3JkPjxrZXl3b3JkPipDbHVzdGVyaW5nPC9rZXl3b3Jk
PjxrZXl3b3JkPipEaWZmZXJlbnRpYWwgZXhwcmVzc2lvbiB0ZXN0aW5nPC9rZXl3b3JkPjxrZXl3
b3JkPipHcmFwaCBhbmFseXNpczwva2V5d29yZD48a2V5d29yZD4qTWFjaGluZSBsZWFybmluZzwv
a2V5d29yZD48a2V5d29yZD4qUHNldWRvdGVtcG9yYWwgb3JkZXJpbmc8L2tleXdvcmQ+PGtleXdv
cmQ+KlNjYWxhYmlsaXR5PC9rZXl3b3JkPjxrZXl3b3JkPipTaW5nbGUtY2VsbCB0cmFuc2NyaXB0
b21pY3M8L2tleXdvcmQ+PGtleXdvcmQ+KlRyYWplY3RvcnkgaW5mZXJlbmNlPC9rZXl3b3JkPjxr
ZXl3b3JkPipWaXN1YWxpemF0aW9uPC9rZXl3b3JkPjwva2V5d29yZHM+PGRhdGVzPjx5ZWFyPjIw
MTg8L3llYXI+PHB1Yi1kYXRlcz48ZGF0ZT5GZWIgNjwvZGF0ZT48L3B1Yi1kYXRlcz48L2RhdGVz
Pjxpc2JuPjE0NzQtNzYwWCAoRWxlY3Ryb25pYykmI3hEOzE0NzQtNzU5NiAoTGlua2luZyk8L2lz
Ym4+PGFjY2Vzc2lvbi1udW0+Mjk0MDk1MzI8L2FjY2Vzc2lvbi1udW0+PHVybHM+PHJlbGF0ZWQt
dXJscz48dXJsPmh0dHBzOi8vd3d3Lm5jYmkubmxtLm5paC5nb3YvcHVibWVkLzI5NDA5NTMyPC91
cmw+PC9yZWxhdGVkLXVybHM+PC91cmxzPjxjdXN0b20yPlBNQzU4MDIwNTQ8L2N1c3RvbTI+PGVs
ZWN0cm9uaWMtcmVzb3VyY2UtbnVtPjEwLjExODYvczEzMDU5LTAxNy0xMzgyLTA8L2VsZWN0cm9u
aWMtcmVzb3VyY2UtbnVtPjwvcmVjb3JkPjwvQ2l0ZT48L0VuZE5vdGU+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sidRPr="00F670BC">
        <w:rPr>
          <w:rFonts w:ascii="Arial" w:hAnsi="Arial" w:cs="Arial"/>
        </w:rPr>
      </w:r>
      <w:r w:rsidR="0019774E" w:rsidRPr="00F670BC">
        <w:rPr>
          <w:rFonts w:ascii="Arial" w:hAnsi="Arial" w:cs="Arial"/>
        </w:rPr>
        <w:fldChar w:fldCharType="separate"/>
      </w:r>
      <w:r w:rsidR="0019774E" w:rsidRPr="00F670BC">
        <w:rPr>
          <w:rFonts w:ascii="Arial" w:hAnsi="Arial" w:cs="Arial"/>
          <w:noProof/>
        </w:rPr>
        <w:t>[10]</w:t>
      </w:r>
      <w:r w:rsidR="0019774E" w:rsidRPr="00F670BC">
        <w:rPr>
          <w:rFonts w:ascii="Arial" w:hAnsi="Arial" w:cs="Arial"/>
        </w:rPr>
        <w:fldChar w:fldCharType="end"/>
      </w:r>
      <w:r w:rsidR="009230C4">
        <w:rPr>
          <w:rFonts w:ascii="Arial" w:hAnsi="Arial" w:cs="Arial"/>
        </w:rPr>
        <w:t>, along with a</w:t>
      </w:r>
      <w:r w:rsidR="006F1927" w:rsidRPr="00F670BC">
        <w:rPr>
          <w:rFonts w:ascii="Arial" w:hAnsi="Arial" w:cs="Arial"/>
        </w:rPr>
        <w:t xml:space="preserve"> large collection of task-specific tools</w:t>
      </w:r>
      <w:r w:rsidR="00B36D42">
        <w:rPr>
          <w:rFonts w:ascii="Arial" w:hAnsi="Arial" w:cs="Arial"/>
        </w:rPr>
        <w:t xml:space="preserve">, have been </w:t>
      </w:r>
      <w:r w:rsidR="00D2661F">
        <w:rPr>
          <w:rFonts w:ascii="Arial" w:hAnsi="Arial" w:cs="Arial"/>
        </w:rPr>
        <w:t>developed</w:t>
      </w:r>
      <w:r w:rsidR="006F1927" w:rsidRPr="00F670BC">
        <w:rPr>
          <w:rFonts w:ascii="Arial" w:hAnsi="Arial" w:cs="Arial"/>
        </w:rPr>
        <w:t xml:space="preserve"> </w:t>
      </w:r>
      <w:r w:rsidR="00344B8E" w:rsidRPr="00F670BC">
        <w:rPr>
          <w:rFonts w:ascii="Arial" w:hAnsi="Arial" w:cs="Arial"/>
        </w:rPr>
        <w:t xml:space="preserve">to address intricate technical and biological </w:t>
      </w:r>
      <w:r w:rsidR="00D2661F">
        <w:rPr>
          <w:rFonts w:ascii="Arial" w:hAnsi="Arial" w:cs="Arial"/>
        </w:rPr>
        <w:t>complexity</w:t>
      </w:r>
      <w:r w:rsidR="00D2661F" w:rsidRPr="00F670BC">
        <w:rPr>
          <w:rFonts w:ascii="Arial" w:hAnsi="Arial" w:cs="Arial"/>
        </w:rPr>
        <w:t xml:space="preserve"> </w:t>
      </w:r>
      <w:r w:rsidR="00344B8E" w:rsidRPr="00F670BC">
        <w:rPr>
          <w:rFonts w:ascii="Arial" w:hAnsi="Arial" w:cs="Arial"/>
        </w:rPr>
        <w:t xml:space="preserve">of </w:t>
      </w:r>
      <w:proofErr w:type="spellStart"/>
      <w:r w:rsidR="00344B8E" w:rsidRPr="00F670BC">
        <w:rPr>
          <w:rFonts w:ascii="Arial" w:hAnsi="Arial" w:cs="Arial"/>
        </w:rPr>
        <w:t>s</w:t>
      </w:r>
      <w:r w:rsidR="002C6533" w:rsidRPr="00F670BC">
        <w:rPr>
          <w:rFonts w:ascii="Arial" w:hAnsi="Arial" w:cs="Arial"/>
        </w:rPr>
        <w:t>c</w:t>
      </w:r>
      <w:r w:rsidR="00344B8E" w:rsidRPr="00F670BC">
        <w:rPr>
          <w:rFonts w:ascii="Arial" w:hAnsi="Arial" w:cs="Arial"/>
        </w:rPr>
        <w:t>RNA</w:t>
      </w:r>
      <w:proofErr w:type="spellEnd"/>
      <w:r w:rsidR="00344B8E" w:rsidRPr="00F670BC">
        <w:rPr>
          <w:rFonts w:ascii="Arial" w:hAnsi="Arial" w:cs="Arial"/>
        </w:rPr>
        <w:t xml:space="preserve">-seq data. </w:t>
      </w:r>
    </w:p>
    <w:p w14:paraId="55EF90B8" w14:textId="77777777" w:rsidR="00B36D42" w:rsidRDefault="00B36D42" w:rsidP="00DC6BF1">
      <w:pPr>
        <w:spacing w:line="480" w:lineRule="auto"/>
        <w:jc w:val="both"/>
        <w:rPr>
          <w:rFonts w:ascii="Arial" w:hAnsi="Arial" w:cs="Arial"/>
        </w:rPr>
      </w:pPr>
    </w:p>
    <w:p w14:paraId="48B6E713" w14:textId="21A889F4" w:rsidR="005330E2" w:rsidRPr="00093BDB" w:rsidRDefault="005330E2" w:rsidP="00F506E3">
      <w:pPr>
        <w:spacing w:line="480" w:lineRule="auto"/>
        <w:jc w:val="both"/>
        <w:rPr>
          <w:rFonts w:ascii="Arial" w:hAnsi="Arial" w:cs="Arial"/>
          <w:iCs/>
        </w:rPr>
      </w:pPr>
      <w:r w:rsidRPr="00F670BC">
        <w:rPr>
          <w:rFonts w:ascii="Arial" w:hAnsi="Arial" w:cs="Arial"/>
        </w:rPr>
        <w:t xml:space="preserve">Recently, </w:t>
      </w:r>
      <w:r w:rsidRPr="00F670BC">
        <w:rPr>
          <w:rFonts w:ascii="Arial" w:hAnsi="Arial" w:cs="Arial"/>
          <w:iCs/>
        </w:rPr>
        <w:t xml:space="preserve">deep learning </w:t>
      </w:r>
      <w:r w:rsidR="00F82914">
        <w:rPr>
          <w:rFonts w:ascii="Arial" w:hAnsi="Arial" w:cs="Arial"/>
          <w:iCs/>
        </w:rPr>
        <w:t>has</w:t>
      </w:r>
      <w:r w:rsidR="00093BDB">
        <w:rPr>
          <w:rFonts w:ascii="Arial" w:hAnsi="Arial" w:cs="Arial"/>
          <w:iCs/>
        </w:rPr>
        <w:t xml:space="preserve"> </w:t>
      </w:r>
      <w:r w:rsidR="00F82914">
        <w:rPr>
          <w:rFonts w:ascii="Arial" w:hAnsi="Arial" w:cs="Arial"/>
          <w:iCs/>
        </w:rPr>
        <w:t>demonstrated its significant advantages in</w:t>
      </w:r>
      <w:r w:rsidR="00093BDB">
        <w:rPr>
          <w:rFonts w:ascii="Arial" w:hAnsi="Arial" w:cs="Arial"/>
          <w:iCs/>
        </w:rPr>
        <w:t xml:space="preserve"> </w:t>
      </w:r>
      <w:r w:rsidR="00093BDB">
        <w:rPr>
          <w:rFonts w:ascii="Arial" w:hAnsi="Arial" w:cs="Arial"/>
        </w:rPr>
        <w:t xml:space="preserve">natural language processing, </w:t>
      </w:r>
      <w:proofErr w:type="gramStart"/>
      <w:r w:rsidR="00093BDB">
        <w:rPr>
          <w:rFonts w:ascii="Arial" w:hAnsi="Arial" w:cs="Arial"/>
        </w:rPr>
        <w:t>speech</w:t>
      </w:r>
      <w:proofErr w:type="gramEnd"/>
      <w:r w:rsidR="00093BDB">
        <w:rPr>
          <w:rFonts w:ascii="Arial" w:hAnsi="Arial" w:cs="Arial"/>
        </w:rPr>
        <w:t xml:space="preserve"> and facial recognition</w:t>
      </w:r>
      <w:r w:rsidR="00093BDB">
        <w:rPr>
          <w:rFonts w:ascii="Arial" w:hAnsi="Arial" w:cs="Arial"/>
          <w:iCs/>
        </w:rPr>
        <w:t xml:space="preserve"> </w:t>
      </w:r>
      <w:r w:rsidR="00B008FA">
        <w:rPr>
          <w:rFonts w:ascii="Arial" w:hAnsi="Arial" w:cs="Arial"/>
          <w:iCs/>
        </w:rPr>
        <w:t>with</w:t>
      </w:r>
      <w:r w:rsidR="00093BDB">
        <w:rPr>
          <w:rFonts w:ascii="Arial" w:hAnsi="Arial" w:cs="Arial"/>
          <w:iCs/>
        </w:rPr>
        <w:t xml:space="preserve"> massive amount of data. </w:t>
      </w:r>
      <w:r w:rsidR="00B008FA">
        <w:rPr>
          <w:rFonts w:ascii="Arial" w:hAnsi="Arial" w:cs="Arial"/>
          <w:iCs/>
        </w:rPr>
        <w:t xml:space="preserve">Such advantages have </w:t>
      </w:r>
      <w:proofErr w:type="spellStart"/>
      <w:r w:rsidR="00B008FA">
        <w:rPr>
          <w:rFonts w:ascii="Arial" w:hAnsi="Arial" w:cs="Arial"/>
          <w:iCs/>
        </w:rPr>
        <w:t>iniated</w:t>
      </w:r>
      <w:proofErr w:type="spellEnd"/>
      <w:r w:rsidR="00B008FA">
        <w:rPr>
          <w:rFonts w:ascii="Arial" w:hAnsi="Arial" w:cs="Arial"/>
          <w:iCs/>
        </w:rPr>
        <w:t xml:space="preserve"> the application of DL in </w:t>
      </w:r>
      <w:proofErr w:type="spellStart"/>
      <w:r w:rsidR="00B008FA">
        <w:rPr>
          <w:rFonts w:ascii="Arial" w:hAnsi="Arial" w:cs="Arial"/>
        </w:rPr>
        <w:t>scRNA</w:t>
      </w:r>
      <w:proofErr w:type="spellEnd"/>
      <w:r w:rsidR="00B008FA">
        <w:rPr>
          <w:rFonts w:ascii="Arial" w:hAnsi="Arial" w:cs="Arial"/>
        </w:rPr>
        <w:t>-seq data analysis as a</w:t>
      </w:r>
      <w:r w:rsidR="00093BDB">
        <w:rPr>
          <w:rFonts w:ascii="Arial" w:hAnsi="Arial" w:cs="Arial"/>
          <w:iCs/>
        </w:rPr>
        <w:t xml:space="preserve"> </w:t>
      </w:r>
      <w:r w:rsidRPr="00F670BC">
        <w:rPr>
          <w:rFonts w:ascii="Arial" w:hAnsi="Arial" w:cs="Arial"/>
          <w:iCs/>
        </w:rPr>
        <w:t xml:space="preserve">competitive alternatives to conventional </w:t>
      </w:r>
      <w:r w:rsidR="0061650B">
        <w:rPr>
          <w:rFonts w:ascii="Arial" w:hAnsi="Arial" w:cs="Arial"/>
          <w:iCs/>
        </w:rPr>
        <w:t>machine learning</w:t>
      </w:r>
      <w:r w:rsidRPr="00F670BC">
        <w:rPr>
          <w:rFonts w:ascii="Arial" w:hAnsi="Arial" w:cs="Arial"/>
          <w:iCs/>
        </w:rPr>
        <w:t xml:space="preserve"> approaches for uncovering </w:t>
      </w:r>
      <w:r w:rsidR="000F68E4" w:rsidRPr="00F670BC">
        <w:rPr>
          <w:rFonts w:ascii="Arial" w:hAnsi="Arial" w:cs="Arial"/>
          <w:iCs/>
        </w:rPr>
        <w:t>cell clustering</w:t>
      </w:r>
      <w:r w:rsidR="000F68E4" w:rsidRPr="00F506E3">
        <w:rPr>
          <w:rFonts w:ascii="Arial" w:hAnsi="Arial" w:cs="Arial"/>
        </w:rPr>
        <w:t xml:space="preserve"> </w:t>
      </w:r>
      <w:r w:rsidR="0019774E" w:rsidRPr="00F506E3">
        <w:rPr>
          <w:rFonts w:ascii="Arial" w:hAnsi="Arial" w:cs="Arial"/>
        </w:rPr>
        <w:fldChar w:fldCharType="begin">
          <w:fldData xml:space="preserve">PEVuZE5vdGU+PENpdGU+PEF1dGhvcj5TcmluaXZhc2FuPC9BdXRob3I+PFllYXI+MjAyMDwvWWVh
cj48UmVjTnVtPjk1PC9SZWNOdW0+PERpc3BsYXlUZXh0PlsxMV08L0Rpc3BsYXlUZXh0PjxyZWNv
cmQ+PHJlYy1udW1iZXI+OTU8L3JlYy1udW1iZXI+PGZvcmVpZ24ta2V5cz48a2V5IGFwcD0iRU4i
IGRiLWlkPSJ6c3BweDI1Zm9mZnR6eGVlOTVmeDI5cDh0YXRmNXZ2YXd0dnAiIHRpbWVzdGFtcD0i
MCI+OTU8L2tleT48L2ZvcmVpZ24ta2V5cz48cmVmLXR5cGUgbmFtZT0iSm91cm5hbCBBcnRpY2xl
Ij4xNzwvcmVmLXR5cGU+PGNvbnRyaWJ1dG9ycz48YXV0aG9ycz48YXV0aG9yPlNyaW5pdmFzYW4s
IFMuPC9hdXRob3I+PGF1dGhvcj5MZXNoY2h5aywgQS48L2F1dGhvcj48YXV0aG9yPkpvaG5zb24s
IE4uIFQuPC9hdXRob3I+PGF1dGhvcj5Lb3JraW4sIEQuPC9hdXRob3I+PC9hdXRob3JzPjwvY29u
dHJpYnV0b3JzPjxhdXRoLWFkZHJlc3M+RGF0YSBTY2llbmNlIFByb2dyYW0sIFdvcmNlc3RlciBQ
b2x5dGVjaG5pYyBJbnN0aXR1dGUsIFdvcmNlc3RlciwgTWFzc2FjaHVzZXR0cyAwMTYwOSwgVVNB
LiYjeEQ7QmlvaW5mb3JtYXRpY3MgYW5kIENvbXB1dGF0aW9uYWwgQmlvbG9neSBQcm9ncmFtLCBX
b3JjZXN0ZXIgUG9seXRlY2huaWMgSW5zdGl0dXRlLCBXb3JjZXN0ZXIsIE1hc3NhY2h1c2V0dHMg
MDE2MDksIFVTQS4mI3hEO0xhYm9yYXRvcnkgb2YgU3lzdGVtcyBQaGFybWFjb2xvZ3ksIEhhcnZh
cmQgUHJvZ3JhbSBpbiBUaGVyYXBldXRpYyBTY2llbmNlLCBIYXJ2YXJkIE1lZGljYWwgU2Nob29s
LCBCb3N0b24sIE1hc3NhY2h1c2V0dHMgMDIxMTUsIFVTQS4mI3hEO0JyZWFzdCBUdW1vciBJbW11
bm9sb2d5IExhYm9yYXRvcnksIERhbmEgRmFyYmVyIENhbmNlciBJbnN0aXR1dGUsIEJvc3Rvbiwg
TWFzc2FjaHVzZXR0cyAwMjIxNSwgVVNBLiYjeEQ7RGVwYXJ0bWVudCBvZiBDb21wdXRlciBTY2ll
bmNlLCBXb3JjZXN0ZXIgUG9seXRlY2huaWMgSW5zdGl0dXRlLCBXb3JjZXN0ZXIsIE1hc3NhY2h1
c2V0dHMgMDE2MDksIFVTQS48L2F1dGgtYWRkcmVzcz48dGl0bGVzPjx0aXRsZT5BIGh5YnJpZCBk
ZWVwIGNsdXN0ZXJpbmcgYXBwcm9hY2ggZm9yIHJvYnVzdCBjZWxsIHR5cGUgcHJvZmlsaW5nIHVz
aW5nIHNpbmdsZS1jZWxsIFJOQS1zZXEgZGF0YTwvdGl0bGU+PHNlY29uZGFyeS10aXRsZT5STkE8
L3NlY29uZGFyeS10aXRsZT48L3RpdGxlcz48cGFnZXM+MTMwMy0xMzE5PC9wYWdlcz48dm9sdW1l
PjI2PC92b2x1bWU+PG51bWJlcj4xMDwvbnVtYmVyPjxlZGl0aW9uPjIwMjAvMDYvMTQ8L2VkaXRp
b24+PGtleXdvcmRzPjxrZXl3b3JkPkFsZ29yaXRobXM8L2tleXdvcmQ+PGtleXdvcmQ+QW5pbWFs
czwva2V5d29yZD48a2V5d29yZD5DbHVzdGVyIEFuYWx5c2lzPC9rZXl3b3JkPjxrZXl3b3JkPkNv
bXB1dGF0aW9uYWwgQmlvbG9neTwva2V5d29yZD48a2V5d29yZD5HZW5lIEV4cHJlc3Npb24gUHJv
ZmlsaW5nLyptZXRob2RzPC9rZXl3b3JkPjxrZXl3b3JkPkh1bWFuczwva2V5d29yZD48a2V5d29y
ZD5NYWNoaW5lIExlYXJuaW5nPC9rZXl3b3JkPjxrZXl3b3JkPlJOQS1TZXEvKm1ldGhvZHM8L2tl
eXdvcmQ+PGtleXdvcmQ+U2VxdWVuY2UgQW5hbHlzaXMsIFJOQS9tZXRob2RzPC9rZXl3b3JkPjxr
ZXl3b3JkPlNpbmdsZS1DZWxsIEFuYWx5c2lzLyptZXRob2RzPC9rZXl3b3JkPjxrZXl3b3JkPlRy
YW5zY3JpcHRvbWUvZ2VuZXRpY3M8L2tleXdvcmQ+PGtleXdvcmQ+KmNsdXN0ZXJpbmc8L2tleXdv
cmQ+PGtleXdvcmQ+Km1hY2hpbmUgbGVhcm5pbmc8L2tleXdvcmQ+PGtleXdvcmQ+KnNjUk5BLXNl
cTwva2V5d29yZD48a2V5d29yZD4qc2luZ2xlLWNlbGw8L2tleXdvcmQ+PGtleXdvcmQ+KnRyYW5z
Y3JpcHRvbWljczwva2V5d29yZD48L2tleXdvcmRzPjxkYXRlcz48eWVhcj4yMDIwPC95ZWFyPjxw
dWItZGF0ZXM+PGRhdGU+T2N0PC9kYXRlPjwvcHViLWRhdGVzPjwvZGF0ZXM+PGlzYm4+MTQ2OS05
MDAxIChFbGVjdHJvbmljKSYjeEQ7MTM1NS04MzgyIChMaW5raW5nKTwvaXNibj48YWNjZXNzaW9u
LW51bT4zMjUzMjc5NDwvYWNjZXNzaW9uLW51bT48dXJscz48cmVsYXRlZC11cmxzPjx1cmw+aHR0
cHM6Ly93d3cubmNiaS5ubG0ubmloLmdvdi9wdWJtZWQvMzI1MzI3OTQ8L3VybD48L3JlbGF0ZWQt
dXJscz48L3VybHM+PGN1c3RvbTI+UE1DNzQ5MTMyMzwvY3VzdG9tMj48ZWxlY3Ryb25pYy1yZXNv
dXJjZS1udW0+MTAuMTI2MS9ybmEuMDc0NDI3LjExOTwvZWxlY3Ryb25pYy1yZXNvdXJjZS1udW0+
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PEVuZE5vdGU+PENpdGU+PEF1dGhvcj5TcmluaXZhc2FuPC9BdXRob3I+PFllYXI+MjAyMDwvWWVh
cj48UmVjTnVtPjk1PC9SZWNOdW0+PERpc3BsYXlUZXh0PlsxMV08L0Rpc3BsYXlUZXh0PjxyZWNv
cmQ+PHJlYy1udW1iZXI+OTU8L3JlYy1udW1iZXI+PGZvcmVpZ24ta2V5cz48a2V5IGFwcD0iRU4i
IGRiLWlkPSJ6c3BweDI1Zm9mZnR6eGVlOTVmeDI5cDh0YXRmNXZ2YXd0dnAiIHRpbWVzdGFtcD0i
MCI+OTU8L2tleT48L2ZvcmVpZ24ta2V5cz48cmVmLXR5cGUgbmFtZT0iSm91cm5hbCBBcnRpY2xl
Ij4xNzwvcmVmLXR5cGU+PGNvbnRyaWJ1dG9ycz48YXV0aG9ycz48YXV0aG9yPlNyaW5pdmFzYW4s
IFMuPC9hdXRob3I+PGF1dGhvcj5MZXNoY2h5aywgQS48L2F1dGhvcj48YXV0aG9yPkpvaG5zb24s
IE4uIFQuPC9hdXRob3I+PGF1dGhvcj5Lb3JraW4sIEQuPC9hdXRob3I+PC9hdXRob3JzPjwvY29u
dHJpYnV0b3JzPjxhdXRoLWFkZHJlc3M+RGF0YSBTY2llbmNlIFByb2dyYW0sIFdvcmNlc3RlciBQ
b2x5dGVjaG5pYyBJbnN0aXR1dGUsIFdvcmNlc3RlciwgTWFzc2FjaHVzZXR0cyAwMTYwOSwgVVNB
LiYjeEQ7QmlvaW5mb3JtYXRpY3MgYW5kIENvbXB1dGF0aW9uYWwgQmlvbG9neSBQcm9ncmFtLCBX
b3JjZXN0ZXIgUG9seXRlY2huaWMgSW5zdGl0dXRlLCBXb3JjZXN0ZXIsIE1hc3NhY2h1c2V0dHMg
MDE2MDksIFVTQS4mI3hEO0xhYm9yYXRvcnkgb2YgU3lzdGVtcyBQaGFybWFjb2xvZ3ksIEhhcnZh
cmQgUHJvZ3JhbSBpbiBUaGVyYXBldXRpYyBTY2llbmNlLCBIYXJ2YXJkIE1lZGljYWwgU2Nob29s
LCBCb3N0b24sIE1hc3NhY2h1c2V0dHMgMDIxMTUsIFVTQS4mI3hEO0JyZWFzdCBUdW1vciBJbW11
bm9sb2d5IExhYm9yYXRvcnksIERhbmEgRmFyYmVyIENhbmNlciBJbnN0aXR1dGUsIEJvc3Rvbiwg
TWFzc2FjaHVzZXR0cyAwMjIxNSwgVVNBLiYjeEQ7RGVwYXJ0bWVudCBvZiBDb21wdXRlciBTY2ll
bmNlLCBXb3JjZXN0ZXIgUG9seXRlY2huaWMgSW5zdGl0dXRlLCBXb3JjZXN0ZXIsIE1hc3NhY2h1
c2V0dHMgMDE2MDksIFVTQS48L2F1dGgtYWRkcmVzcz48dGl0bGVzPjx0aXRsZT5BIGh5YnJpZCBk
ZWVwIGNsdXN0ZXJpbmcgYXBwcm9hY2ggZm9yIHJvYnVzdCBjZWxsIHR5cGUgcHJvZmlsaW5nIHVz
aW5nIHNpbmdsZS1jZWxsIFJOQS1zZXEgZGF0YTwvdGl0bGU+PHNlY29uZGFyeS10aXRsZT5STkE8
L3NlY29uZGFyeS10aXRsZT48L3RpdGxlcz48cGFnZXM+MTMwMy0xMzE5PC9wYWdlcz48dm9sdW1l
PjI2PC92b2x1bWU+PG51bWJlcj4xMDwvbnVtYmVyPjxlZGl0aW9uPjIwMjAvMDYvMTQ8L2VkaXRp
b24+PGtleXdvcmRzPjxrZXl3b3JkPkFsZ29yaXRobXM8L2tleXdvcmQ+PGtleXdvcmQ+QW5pbWFs
czwva2V5d29yZD48a2V5d29yZD5DbHVzdGVyIEFuYWx5c2lzPC9rZXl3b3JkPjxrZXl3b3JkPkNv
bXB1dGF0aW9uYWwgQmlvbG9neTwva2V5d29yZD48a2V5d29yZD5HZW5lIEV4cHJlc3Npb24gUHJv
ZmlsaW5nLyptZXRob2RzPC9rZXl3b3JkPjxrZXl3b3JkPkh1bWFuczwva2V5d29yZD48a2V5d29y
ZD5NYWNoaW5lIExlYXJuaW5nPC9rZXl3b3JkPjxrZXl3b3JkPlJOQS1TZXEvKm1ldGhvZHM8L2tl
eXdvcmQ+PGtleXdvcmQ+U2VxdWVuY2UgQW5hbHlzaXMsIFJOQS9tZXRob2RzPC9rZXl3b3JkPjxr
ZXl3b3JkPlNpbmdsZS1DZWxsIEFuYWx5c2lzLyptZXRob2RzPC9rZXl3b3JkPjxrZXl3b3JkPlRy
YW5zY3JpcHRvbWUvZ2VuZXRpY3M8L2tleXdvcmQ+PGtleXdvcmQ+KmNsdXN0ZXJpbmc8L2tleXdv
cmQ+PGtleXdvcmQ+Km1hY2hpbmUgbGVhcm5pbmc8L2tleXdvcmQ+PGtleXdvcmQ+KnNjUk5BLXNl
cTwva2V5d29yZD48a2V5d29yZD4qc2luZ2xlLWNlbGw8L2tleXdvcmQ+PGtleXdvcmQ+KnRyYW5z
Y3JpcHRvbWljczwva2V5d29yZD48L2tleXdvcmRzPjxkYXRlcz48eWVhcj4yMDIwPC95ZWFyPjxw
dWItZGF0ZXM+PGRhdGU+T2N0PC9kYXRlPjwvcHViLWRhdGVzPjwvZGF0ZXM+PGlzYm4+MTQ2OS05
MDAxIChFbGVjdHJvbmljKSYjeEQ7MTM1NS04MzgyIChMaW5raW5nKTwvaXNibj48YWNjZXNzaW9u
LW51bT4zMjUzMjc5NDwvYWNjZXNzaW9uLW51bT48dXJscz48cmVsYXRlZC11cmxzPjx1cmw+aHR0
cHM6Ly93d3cubmNiaS5ubG0ubmloLmdvdi9wdWJtZWQvMzI1MzI3OTQ8L3VybD48L3JlbGF0ZWQt
dXJscz48L3VybHM+PGN1c3RvbTI+UE1DNzQ5MTMyMzwvY3VzdG9tMj48ZWxlY3Ryb25pYy1yZXNv
dXJjZS1udW0+MTAuMTI2MS9ybmEuMDc0NDI3LjExOTwvZWxlY3Ryb25pYy1yZXNvdXJjZS1udW0+
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sidRPr="00F506E3">
        <w:rPr>
          <w:rFonts w:ascii="Arial" w:hAnsi="Arial" w:cs="Arial"/>
        </w:rPr>
      </w:r>
      <w:r w:rsidR="0019774E" w:rsidRPr="00F506E3">
        <w:rPr>
          <w:rFonts w:ascii="Arial" w:hAnsi="Arial" w:cs="Arial"/>
        </w:rPr>
        <w:fldChar w:fldCharType="separate"/>
      </w:r>
      <w:r w:rsidR="00D010AF" w:rsidRPr="00F506E3">
        <w:rPr>
          <w:rFonts w:ascii="Arial" w:hAnsi="Arial" w:cs="Arial"/>
          <w:noProof/>
        </w:rPr>
        <w:t>[11]</w:t>
      </w:r>
      <w:r w:rsidR="0019774E" w:rsidRPr="00F506E3">
        <w:rPr>
          <w:rFonts w:ascii="Arial" w:hAnsi="Arial" w:cs="Arial"/>
        </w:rPr>
        <w:fldChar w:fldCharType="end"/>
      </w:r>
      <w:r w:rsidR="00E11390" w:rsidRPr="00F506E3">
        <w:rPr>
          <w:rFonts w:ascii="Arial" w:hAnsi="Arial" w:cs="Arial"/>
        </w:rPr>
        <w:t>,</w:t>
      </w:r>
      <w:r w:rsidR="000F68E4" w:rsidRPr="00F506E3">
        <w:rPr>
          <w:rFonts w:ascii="Arial" w:hAnsi="Arial" w:cs="Arial"/>
        </w:rPr>
        <w:t xml:space="preserve"> </w:t>
      </w:r>
      <w:r w:rsidR="0019774E" w:rsidRPr="00F506E3">
        <w:rPr>
          <w:rFonts w:ascii="Arial" w:hAnsi="Arial" w:cs="Arial"/>
        </w:rPr>
        <w:fldChar w:fldCharType="begin"/>
      </w:r>
      <w:r w:rsidR="00D010AF" w:rsidRPr="00F506E3">
        <w:rPr>
          <w:rFonts w:ascii="Arial" w:hAnsi="Arial" w:cs="Arial"/>
        </w:rPr>
        <w:instrText xml:space="preserve"> ADDIN EN.CITE &lt;EndNote&gt;&lt;Cite&gt;&lt;Author&gt;Amodio&lt;/Author&gt;&lt;Year&gt;2019&lt;/Year&gt;&lt;RecNum&gt;14&lt;/RecNum&gt;&lt;DisplayText&gt;[12]&lt;/DisplayText&gt;&lt;record&gt;&lt;rec-number&gt;14&lt;/rec-number&gt;&lt;foreign-keys&gt;&lt;key app="EN" db-id="rxtpa2xz4r9wxoewz0qvzrvvvez0pe55sfe2" timestamp="1626744901"&gt;14&lt;/key&gt;&lt;/foreign-keys&gt;&lt;ref-type name="Journal Article"&gt;17&lt;/ref-type&gt;&lt;contributors&gt;&lt;authors&gt;&lt;author&gt;Amodio, Matthew&lt;/author&gt;&lt;author&gt;Van Dijk, David&lt;/author&gt;&lt;author&gt;Srinivasan, Krishnan&lt;/author&gt;&lt;author&gt;Chen, William S&lt;/author&gt;&lt;author&gt;Mohsen, Hussein&lt;/author&gt;&lt;author&gt;Moon, Kevin R&lt;/author&gt;&lt;author&gt;Campbell, Allison&lt;/author&gt;&lt;author&gt;Zhao, Yujiao&lt;/author&gt;&lt;author&gt;Wang, Xiaomei&lt;/author&gt;&lt;author&gt;Venkataswamy, Manjunatha&lt;/author&gt;&lt;/authors&gt;&lt;/contributors&gt;&lt;titles&gt;&lt;title&gt;Exploring single-cell data with deep multitasking neural networks&lt;/title&gt;&lt;secondary-title&gt;Nature methods&lt;/secondary-title&gt;&lt;/titles&gt;&lt;pages&gt;1-7&lt;/pages&gt;&lt;dates&gt;&lt;year&gt;2019&lt;/year&gt;&lt;/dates&gt;&lt;isbn&gt;1548-7105&lt;/isbn&gt;&lt;urls&gt;&lt;/urls&gt;&lt;/record&gt;&lt;/Cite&gt;&lt;/EndNote&gt;</w:instrText>
      </w:r>
      <w:r w:rsidR="0019774E" w:rsidRPr="00F506E3">
        <w:rPr>
          <w:rFonts w:ascii="Arial" w:hAnsi="Arial" w:cs="Arial"/>
        </w:rPr>
        <w:fldChar w:fldCharType="separate"/>
      </w:r>
      <w:r w:rsidR="00D010AF" w:rsidRPr="00F506E3">
        <w:rPr>
          <w:rFonts w:ascii="Arial" w:hAnsi="Arial" w:cs="Arial"/>
          <w:noProof/>
        </w:rPr>
        <w:t>[12]</w:t>
      </w:r>
      <w:r w:rsidR="0019774E" w:rsidRPr="00F506E3">
        <w:rPr>
          <w:rFonts w:ascii="Arial" w:hAnsi="Arial" w:cs="Arial"/>
        </w:rPr>
        <w:fldChar w:fldCharType="end"/>
      </w:r>
      <w:r w:rsidR="000F68E4" w:rsidRPr="00F670BC">
        <w:rPr>
          <w:rFonts w:ascii="Arial" w:hAnsi="Arial" w:cs="Arial"/>
          <w:iCs/>
        </w:rPr>
        <w:t xml:space="preserve">, </w:t>
      </w:r>
      <w:r w:rsidRPr="00F670BC">
        <w:rPr>
          <w:rFonts w:ascii="Arial" w:hAnsi="Arial" w:cs="Arial"/>
          <w:iCs/>
        </w:rPr>
        <w:t>cell type</w:t>
      </w:r>
      <w:r w:rsidR="003D784C" w:rsidRPr="00F670BC">
        <w:rPr>
          <w:rFonts w:ascii="Arial" w:hAnsi="Arial" w:cs="Arial"/>
          <w:iCs/>
        </w:rPr>
        <w:t xml:space="preserve"> identification </w:t>
      </w:r>
      <w:r w:rsidR="0019774E" w:rsidRPr="00F670BC">
        <w:rPr>
          <w:rFonts w:ascii="Arial" w:hAnsi="Arial" w:cs="Arial"/>
          <w:iCs/>
        </w:rPr>
        <w:fldChar w:fldCharType="begin">
          <w:fldData xml:space="preserve">PEVuZE5vdGU+PENpdGU+PEF1dGhvcj5Mb3BlejwvQXV0aG9yPjxZZWFyPjIwMTg8L1llYXI+PFJl
Y051bT44ODwvUmVjTnVtPjxEaXNwbGF5VGV4dD5bMTMsIDE0XTwvRGlzcGxheVRleHQ+PHJlY29y
ZD48cmVjLW51bWJlcj44ODwvcmVjLW51bWJlcj48Zm9yZWlnbi1rZXlzPjxrZXkgYXBwPSJFTiIg
ZGItaWQ9InpzcHB4MjVmb2ZmdHp4ZWU5NWZ4MjlwOHRhdGY1dnZhd3R2cCIgdGltZXN0YW1wPSIw
Ij44ODwva2V5PjwvZm9yZWlnbi1rZXlzPjxyZWYtdHlwZSBuYW1lPSJKb3VybmFsIEFydGljbGUi
PjE3PC9yZWYtdHlwZT48Y29udHJpYnV0b3JzPjxhdXRob3JzPjxhdXRob3I+TG9wZXosIFIuPC9h
dXRob3I+PGF1dGhvcj5SZWdpZXIsIEouPC9hdXRob3I+PGF1dGhvcj5Db2xlLCBNLiBCLjwvYXV0
aG9yPjxhdXRob3I+Sm9yZGFuLCBNLiBJLjwvYXV0aG9yPjxhdXRob3I+WW9zZWYsIE4uPC9hdXRo
b3I+PC9hdXRob3JzPjwvY29udHJpYnV0b3JzPjxhdXRoLWFkZHJlc3M+RGVwYXJ0bWVudCBvZiBF
bGVjdHJpY2FsIEVuZ2luZWVyaW5nIGFuZCBDb21wdXRlciBTY2llbmNlcywgVW5pdmVyc2l0eSBv
ZiBDYWxpZm9ybmlhLCBCZXJrZWxleSwgQmVya2VsZXksIENBLCBVU0EuJiN4RDtEZXBhcnRtZW50
IG9mIFBoeXNpY3MsIFVuaXZlcnNpdHkgb2YgQ2FsaWZvcm5pYSwgQmVya2VsZXksIEJlcmtlbGV5
LCBDQSwgVVNBLiYjeEQ7RGVwYXJ0bWVudCBvZiBTdGF0aXN0aWNzLCBVbml2ZXJzaXR5IG9mIENh
bGlmb3JuaWEsIEJlcmtlbGV5LCBCZXJrZWxleSwgQ0EsIFVTQS4mI3hEO0RlcGFydG1lbnQgb2Yg
RWxlY3RyaWNhbCBFbmdpbmVlcmluZyBhbmQgQ29tcHV0ZXIgU2NpZW5jZXMsIFVuaXZlcnNpdHkg
b2YgQ2FsaWZvcm5pYSwgQmVya2VsZXksIEJlcmtlbGV5LCBDQSwgVVNBLiBuaXJ5b3NlZkBiZXJr
ZWxleS5lZHUuJiN4RDtSYWdvbiBJbnN0aXR1dGUgb2YgTUdILCBNSVQsIGFuZCBIYXJ2YXJkLCBD
YW1icmlkZ2UsIE1BLCBVU0EuIG5pcnlvc2VmQGJlcmtlbGV5LmVkdS4mI3hEO0NoYW4gWnVja2Vy
YmVyZyBCaW9IdWIsIFNhbiBGcmFuY2lzY28sIENBLCBVU0EuIG5pcnlvc2VmQGJlcmtlbGV5LmVk
dS48L2F1dGgtYWRkcmVzcz48dGl0bGVzPjx0aXRsZT5EZWVwIGdlbmVyYXRpdmUgbW9kZWxpbmcg
Zm9yIHNpbmdsZS1jZWxsIHRyYW5zY3JpcHRvbWljczwvdGl0bGU+PHNlY29uZGFyeS10aXRsZT5O
YXQgTWV0aG9kczwvc2Vjb25kYXJ5LXRpdGxlPjwvdGl0bGVzPjxwZXJpb2RpY2FsPjxmdWxsLXRp
dGxlPk5hdCBNZXRob2RzPC9mdWxsLXRpdGxlPjwvcGVyaW9kaWNhbD48cGFnZXM+MTA1My0xMDU4
PC9wYWdlcz48dm9sdW1lPjE1PC92b2x1bWU+PG51bWJlcj4xMjwvbnVtYmVyPjxlZGl0aW9uPjIw
MTgvMTIvMDc8L2VkaXRpb24+PGtleXdvcmRzPjxrZXl3b3JkPkFsZ29yaXRobXM8L2tleXdvcmQ+
PGtleXdvcmQ+QW5pbWFsczwva2V5d29yZD48a2V5d29yZD5CcmFpbi9jeXRvbG9neS9tZXRhYm9s
aXNtPC9rZXl3b3JkPjxrZXl3b3JkPkNsdXN0ZXIgQW5hbHlzaXM8L2tleXdvcmQ+PGtleXdvcmQ+
Q29tcHV0YXRpb25hbCBCaW9sb2d5LyptZXRob2RzPC9rZXl3b3JkPjxrZXl3b3JkPkdlbmV0aWMg
VmFyaWF0aW9uPC9rZXl3b3JkPjxrZXl3b3JkPkhlbWF0b3BvaWV0aWMgU3RlbSBDZWxscy9jeXRv
bG9neS9tZXRhYm9saXNtPC9rZXl3b3JkPjxrZXl3b3JkPkhpZ2gtVGhyb3VnaHB1dCBOdWNsZW90
aWRlIFNlcXVlbmNpbmcvKm1ldGhvZHM8L2tleXdvcmQ+PGtleXdvcmQ+SHVtYW5zPC9rZXl3b3Jk
PjxrZXl3b3JkPkxldWtvY3l0ZXMsIE1vbm9udWNsZWFyL2N5dG9sb2d5L21ldGFib2xpc208L2tl
eXdvcmQ+PGtleXdvcmQ+TWljZTwva2V5d29yZD48a2V5d29yZD4qTW9kZWxzLCBCaW9sb2dpY2Fs
PC9rZXl3b3JkPjxrZXl3b3JkPlNlcXVlbmNlIEFuYWx5c2lzLCBSTkEvKm1ldGhvZHM8L2tleXdv
cmQ+PGtleXdvcmQ+U2luZ2xlLUNlbGwgQW5hbHlzaXMvKm1ldGhvZHM8L2tleXdvcmQ+PGtleXdv
cmQ+KlRyYW5zY3JpcHRvbWU8L2tleXdvcmQ+PC9rZXl3b3Jkcz48ZGF0ZXM+PHllYXI+MjAxODwv
eWVhcj48cHViLWRhdGVzPjxkYXRlPkRlYzwvZGF0ZT48L3B1Yi1kYXRlcz48L2RhdGVzPjxpc2Ju
PjE1NDgtNzEwNSAoRWxlY3Ryb25pYykmI3hEOzE1NDgtNzA5MSAoTGlua2luZyk8L2lzYm4+PGFj
Y2Vzc2lvbi1udW0+MzA1MDQ4ODY8L2FjY2Vzc2lvbi1udW0+PHVybHM+PHJlbGF0ZWQtdXJscz48
dXJsPmh0dHBzOi8vd3d3Lm5jYmkubmxtLm5paC5nb3YvcHVibWVkLzMwNTA0ODg2PC91cmw+PC9y
ZWxhdGVkLXVybHM+PC91cmxzPjxjdXN0b20yPlBNQzYyODkwNjg8L2N1c3RvbTI+PGVsZWN0cm9u
aWMtcmVzb3VyY2UtbnVtPjEwLjEwMzgvczQxNTkyLTAxOC0wMjI5LTI8L2VsZWN0cm9uaWMtcmVz
b3VyY2UtbnVtPjwvcmVjb3JkPjwvQ2l0ZT48Q2l0ZT48QXV0aG9yPkFtb2RpbzwvQXV0aG9yPjxZ
ZWFyPjIwMTk8L1llYXI+PFJlY051bT43NjwvUmVjTnVtPjxyZWNvcmQ+PHJlYy1udW1iZXI+NzY8
L3JlYy1udW1iZXI+PGZvcmVpZ24ta2V5cz48a2V5IGFwcD0iRU4iIGRiLWlkPSJ6c3BweDI1Zm9m
ZnR6eGVlOTVmeDI5cDh0YXRmNXZ2YXd0dnAiIHRpbWVzdGFtcD0iMCI+NzY8L2tleT48L2ZvcmVp
Z24ta2V5cz48cmVmLXR5cGUgbmFtZT0iSm91cm5hbCBBcnRpY2xlIj4xNzwvcmVmLXR5cGU+PGNv
bnRyaWJ1dG9ycz48YXV0aG9ycz48YXV0aG9yPkFtb2RpbywgTS48L2F1dGhvcj48YXV0aG9yPnZh
biBEaWprLCBELjwvYXV0aG9yPjxhdXRob3I+U3Jpbml2YXNhbiwgSy48L2F1dGhvcj48YXV0aG9y
PkNoZW4sIFcuIFMuPC9hdXRob3I+PGF1dGhvcj5Nb2hzZW4sIEguPC9hdXRob3I+PGF1dGhvcj5N
b29uLCBLLiBSLjwvYXV0aG9yPjxhdXRob3I+Q2FtcGJlbGwsIEEuPC9hdXRob3I+PGF1dGhvcj5a
aGFvLCBZLjwvYXV0aG9yPjxhdXRob3I+V2FuZywgWC48L2F1dGhvcj48YXV0aG9yPlZlbmthdGFz
d2FteSwgTS48L2F1dGhvcj48YXV0aG9yPkRlc2FpLCBBLjwvYXV0aG9yPjxhdXRob3I+UmF2aSwg
Vi48L2F1dGhvcj48YXV0aG9yPkt1bWFyLCBQLjwvYXV0aG9yPjxhdXRob3I+TW9udGdvbWVyeSwg
Ui48L2F1dGhvcj48YXV0aG9yPldvbGYsIEcuPC9hdXRob3I+PGF1dGhvcj5LcmlzaG5hc3dhbXks
IFMuPC9hdXRob3I+PC9hdXRob3JzPjwvY29udHJpYnV0b3JzPjxhdXRoLWFkZHJlc3M+RGVwYXJ0
bWVudCBvZiBDb21wdXRlciBTY2llbmNlLCBZYWxlIFVuaXZlcnNpdHksIE5ldyBIYXZlbiwgQ1Qs
IFVTQS4mI3hEO0RlcGFydG1lbnQgb2YgR2VuZXRpY3MsIFlhbGUgVW5pdmVyc2l0eSwgTmV3IEhh
dmVuLCBDVCwgVVNBLiYjeEQ7U2Nob29sIG9mIE1lZGljaW5lLCBZYWxlIFVuaXZlcnNpdHksIE5l
dyBIYXZlbiwgQ1QsIFVTQS4mI3hEO0NvbXB1dGF0aW9uYWwgQmlvbG9neSBhbmQgQmlvaW5mb3Jt
YXRpY3MsIFlhbGUgVW5pdmVyc2l0eSwgTmV3IEhhdmVuLCBDVCwgVVNBLiYjeEQ7RGVwYXJ0bWVu
dCBvZiBNYXRoZW1hdGljcyBhbmQgU3RhdGlzdGljcywgVXRhaCBTdGF0ZSBVbml2ZXJzaXR5LCBM
b2dhbiwgVVQsIFVTQS4mI3hEO0RlcGFydG1lbnQgb2YgUmhldW1hdG9sb2d5LCBZYWxlIFVuaXZl
cnNpdHksIE5ldyBIYXZlbiwgQ1QsIFVTQS4mI3hEO0RlcGFydG1lbnQgb2YgTmV1cm92aXJvbG9n
eSwgTklNSEFOUywgQmFuZ2Fsb3JlLCBJbmRpYS4mI3hEO0RlcGFydG1lbnQgb2YgTWljcm9iaWFs
IFBhdGhvZ2VuZXNpcywgWWFsZSBVbml2ZXJzaXR5LCBOZXcgSGF2ZW4sIENULCBVU0EuJiN4RDtE
ZXBhcnRtZW50IG9mIE1hdGhlbWF0aWNzIGFuZCBTdGF0aXN0aWNzLCBVbml2ZXJzaXRlIGRlIE1v
bnRyZWFsLCBNb250cmVhbCwgUXVlYmVjLCBDYW5hZGEuJiN4RDtNaWxhIC0gUXVlYmVjIEFydGlm
aWNpYWwgSW50ZWxsaWdlbmNlIEluc3RpdHV0ZSwgTW9udHJlYWwsIFF1ZWJlYywgQ2FuYWRhLiYj
eEQ7RGVwYXJ0bWVudCBvZiBDb21wdXRlciBTY2llbmNlLCBZYWxlIFVuaXZlcnNpdHksIE5ldyBI
YXZlbiwgQ1QsIFVTQS4gc21pdGEua3Jpc2huYXN3YW15QHlhbGUuZWR1LiYjeEQ7RGVwYXJ0bWVu
dCBvZiBHZW5ldGljcywgWWFsZSBVbml2ZXJzaXR5LCBOZXcgSGF2ZW4sIENULCBVU0EuIHNtaXRh
LmtyaXNobmFzd2FteUB5YWxlLmVkdS48L2F1dGgtYWRkcmVzcz48dGl0bGVzPjx0aXRsZT5FeHBs
b3Jpbmcgc2luZ2xlLWNlbGwgZGF0YSB3aXRoIGRlZXAgbXVsdGl0YXNraW5nIG5ldXJhbCBuZXR3
b3JrczwvdGl0bGU+PHNlY29uZGFyeS10aXRsZT5OYXQgTWV0aG9kczwvc2Vjb25kYXJ5LXRpdGxl
PjwvdGl0bGVzPjxwZXJpb2RpY2FsPjxmdWxsLXRpdGxlPk5hdCBNZXRob2RzPC9mdWxsLXRpdGxl
PjwvcGVyaW9kaWNhbD48cGFnZXM+MTEzOS0xMTQ1PC9wYWdlcz48dm9sdW1lPjE2PC92b2x1bWU+
PG51bWJlcj4xMTwvbnVtYmVyPjxlZGl0aW9uPjIwMTkvMTAvMDk8L2VkaXRpb24+PGtleXdvcmRz
PjxrZXl3b3JkPkNsdXN0ZXIgQW5hbHlzaXM8L2tleXdvcmQ+PGtleXdvcmQ+RGVuZ3VlL2ltbXVu
b2xvZ3k8L2tleXdvcmQ+PGtleXdvcmQ+SHVtYW5zPC9rZXl3b3JkPjxrZXl3b3JkPipOZXVyYWwg
TmV0d29ya3MsIENvbXB1dGVyPC9rZXl3b3JkPjxrZXl3b3JkPipTaW5nbGUtQ2VsbCBBbmFseXNp
czwva2V5d29yZD48a2V5d29yZD5ULUx5bXBob2N5dGVzL2ltbXVub2xvZ3k8L2tleXdvcmQ+PC9r
ZXl3b3Jkcz48ZGF0ZXM+PHllYXI+MjAxOTwveWVhcj48cHViLWRhdGVzPjxkYXRlPk5vdjwvZGF0
ZT48L3B1Yi1kYXRlcz48L2RhdGVzPjxpc2JuPjE1NDgtNzEwNSAoRWxlY3Ryb25pYykmI3hEOzE1
NDgtNzA5MSAoTGlua2luZyk8L2lzYm4+PGFjY2Vzc2lvbi1udW0+MzE1OTE1Nzk8L2FjY2Vzc2lv
bi1udW0+PHVybHM+PHJlbGF0ZWQtdXJscz48dXJsPmh0dHBzOi8vd3d3Lm5jYmkubmxtLm5paC5n
b3YvcHVibWVkLzMxNTkxNTc5PC91cmw+PC9yZWxhdGVkLXVybHM+PC91cmxzPjxlbGVjdHJvbmlj
LXJlc291cmNlLW51bT4xMC4xMDM4L3M0MTU5Mi0wMTktMDU3Ni03PC9lbGVjdHJvbmljLXJlc291
cmNlLW51bT48L3JlY29yZD48L0NpdGU+PC9FbmROb3RlPn==
</w:fldData>
        </w:fldChar>
      </w:r>
      <w:r w:rsidR="00030FDD">
        <w:rPr>
          <w:rFonts w:ascii="Arial" w:hAnsi="Arial" w:cs="Arial"/>
          <w:iCs/>
        </w:rPr>
        <w:instrText xml:space="preserve"> ADDIN EN.CITE </w:instrText>
      </w:r>
      <w:r w:rsidR="00030FDD">
        <w:rPr>
          <w:rFonts w:ascii="Arial" w:hAnsi="Arial" w:cs="Arial"/>
          <w:iCs/>
        </w:rPr>
        <w:fldChar w:fldCharType="begin">
          <w:fldData xml:space="preserve">PEVuZE5vdGU+PENpdGU+PEF1dGhvcj5Mb3BlejwvQXV0aG9yPjxZZWFyPjIwMTg8L1llYXI+PFJl
Y051bT44ODwvUmVjTnVtPjxEaXNwbGF5VGV4dD5bMTMsIDE0XTwvRGlzcGxheVRleHQ+PHJlY29y
ZD48cmVjLW51bWJlcj44ODwvcmVjLW51bWJlcj48Zm9yZWlnbi1rZXlzPjxrZXkgYXBwPSJFTiIg
ZGItaWQ9InpzcHB4MjVmb2ZmdHp4ZWU5NWZ4MjlwOHRhdGY1dnZhd3R2cCIgdGltZXN0YW1wPSIw
Ij44ODwva2V5PjwvZm9yZWlnbi1rZXlzPjxyZWYtdHlwZSBuYW1lPSJKb3VybmFsIEFydGljbGUi
PjE3PC9yZWYtdHlwZT48Y29udHJpYnV0b3JzPjxhdXRob3JzPjxhdXRob3I+TG9wZXosIFIuPC9h
dXRob3I+PGF1dGhvcj5SZWdpZXIsIEouPC9hdXRob3I+PGF1dGhvcj5Db2xlLCBNLiBCLjwvYXV0
aG9yPjxhdXRob3I+Sm9yZGFuLCBNLiBJLjwvYXV0aG9yPjxhdXRob3I+WW9zZWYsIE4uPC9hdXRo
b3I+PC9hdXRob3JzPjwvY29udHJpYnV0b3JzPjxhdXRoLWFkZHJlc3M+RGVwYXJ0bWVudCBvZiBF
bGVjdHJpY2FsIEVuZ2luZWVyaW5nIGFuZCBDb21wdXRlciBTY2llbmNlcywgVW5pdmVyc2l0eSBv
ZiBDYWxpZm9ybmlhLCBCZXJrZWxleSwgQmVya2VsZXksIENBLCBVU0EuJiN4RDtEZXBhcnRtZW50
IG9mIFBoeXNpY3MsIFVuaXZlcnNpdHkgb2YgQ2FsaWZvcm5pYSwgQmVya2VsZXksIEJlcmtlbGV5
LCBDQSwgVVNBLiYjeEQ7RGVwYXJ0bWVudCBvZiBTdGF0aXN0aWNzLCBVbml2ZXJzaXR5IG9mIENh
bGlmb3JuaWEsIEJlcmtlbGV5LCBCZXJrZWxleSwgQ0EsIFVTQS4mI3hEO0RlcGFydG1lbnQgb2Yg
RWxlY3RyaWNhbCBFbmdpbmVlcmluZyBhbmQgQ29tcHV0ZXIgU2NpZW5jZXMsIFVuaXZlcnNpdHkg
b2YgQ2FsaWZvcm5pYSwgQmVya2VsZXksIEJlcmtlbGV5LCBDQSwgVVNBLiBuaXJ5b3NlZkBiZXJr
ZWxleS5lZHUuJiN4RDtSYWdvbiBJbnN0aXR1dGUgb2YgTUdILCBNSVQsIGFuZCBIYXJ2YXJkLCBD
YW1icmlkZ2UsIE1BLCBVU0EuIG5pcnlvc2VmQGJlcmtlbGV5LmVkdS4mI3hEO0NoYW4gWnVja2Vy
YmVyZyBCaW9IdWIsIFNhbiBGcmFuY2lzY28sIENBLCBVU0EuIG5pcnlvc2VmQGJlcmtlbGV5LmVk
dS48L2F1dGgtYWRkcmVzcz48dGl0bGVzPjx0aXRsZT5EZWVwIGdlbmVyYXRpdmUgbW9kZWxpbmcg
Zm9yIHNpbmdsZS1jZWxsIHRyYW5zY3JpcHRvbWljczwvdGl0bGU+PHNlY29uZGFyeS10aXRsZT5O
YXQgTWV0aG9kczwvc2Vjb25kYXJ5LXRpdGxlPjwvdGl0bGVzPjxwZXJpb2RpY2FsPjxmdWxsLXRp
dGxlPk5hdCBNZXRob2RzPC9mdWxsLXRpdGxlPjwvcGVyaW9kaWNhbD48cGFnZXM+MTA1My0xMDU4
PC9wYWdlcz48dm9sdW1lPjE1PC92b2x1bWU+PG51bWJlcj4xMjwvbnVtYmVyPjxlZGl0aW9uPjIw
MTgvMTIvMDc8L2VkaXRpb24+PGtleXdvcmRzPjxrZXl3b3JkPkFsZ29yaXRobXM8L2tleXdvcmQ+
PGtleXdvcmQ+QW5pbWFsczwva2V5d29yZD48a2V5d29yZD5CcmFpbi9jeXRvbG9neS9tZXRhYm9s
aXNtPC9rZXl3b3JkPjxrZXl3b3JkPkNsdXN0ZXIgQW5hbHlzaXM8L2tleXdvcmQ+PGtleXdvcmQ+
Q29tcHV0YXRpb25hbCBCaW9sb2d5LyptZXRob2RzPC9rZXl3b3JkPjxrZXl3b3JkPkdlbmV0aWMg
VmFyaWF0aW9uPC9rZXl3b3JkPjxrZXl3b3JkPkhlbWF0b3BvaWV0aWMgU3RlbSBDZWxscy9jeXRv
bG9neS9tZXRhYm9saXNtPC9rZXl3b3JkPjxrZXl3b3JkPkhpZ2gtVGhyb3VnaHB1dCBOdWNsZW90
aWRlIFNlcXVlbmNpbmcvKm1ldGhvZHM8L2tleXdvcmQ+PGtleXdvcmQ+SHVtYW5zPC9rZXl3b3Jk
PjxrZXl3b3JkPkxldWtvY3l0ZXMsIE1vbm9udWNsZWFyL2N5dG9sb2d5L21ldGFib2xpc208L2tl
eXdvcmQ+PGtleXdvcmQ+TWljZTwva2V5d29yZD48a2V5d29yZD4qTW9kZWxzLCBCaW9sb2dpY2Fs
PC9rZXl3b3JkPjxrZXl3b3JkPlNlcXVlbmNlIEFuYWx5c2lzLCBSTkEvKm1ldGhvZHM8L2tleXdv
cmQ+PGtleXdvcmQ+U2luZ2xlLUNlbGwgQW5hbHlzaXMvKm1ldGhvZHM8L2tleXdvcmQ+PGtleXdv
cmQ+KlRyYW5zY3JpcHRvbWU8L2tleXdvcmQ+PC9rZXl3b3Jkcz48ZGF0ZXM+PHllYXI+MjAxODwv
eWVhcj48cHViLWRhdGVzPjxkYXRlPkRlYzwvZGF0ZT48L3B1Yi1kYXRlcz48L2RhdGVzPjxpc2Ju
PjE1NDgtNzEwNSAoRWxlY3Ryb25pYykmI3hEOzE1NDgtNzA5MSAoTGlua2luZyk8L2lzYm4+PGFj
Y2Vzc2lvbi1udW0+MzA1MDQ4ODY8L2FjY2Vzc2lvbi1udW0+PHVybHM+PHJlbGF0ZWQtdXJscz48
dXJsPmh0dHBzOi8vd3d3Lm5jYmkubmxtLm5paC5nb3YvcHVibWVkLzMwNTA0ODg2PC91cmw+PC9y
ZWxhdGVkLXVybHM+PC91cmxzPjxjdXN0b20yPlBNQzYyODkwNjg8L2N1c3RvbTI+PGVsZWN0cm9u
aWMtcmVzb3VyY2UtbnVtPjEwLjEwMzgvczQxNTkyLTAxOC0wMjI5LTI8L2VsZWN0cm9uaWMtcmVz
b3VyY2UtbnVtPjwvcmVjb3JkPjwvQ2l0ZT48Q2l0ZT48QXV0aG9yPkFtb2RpbzwvQXV0aG9yPjxZ
ZWFyPjIwMTk8L1llYXI+PFJlY051bT43NjwvUmVjTnVtPjxyZWNvcmQ+PHJlYy1udW1iZXI+NzY8
L3JlYy1udW1iZXI+PGZvcmVpZ24ta2V5cz48a2V5IGFwcD0iRU4iIGRiLWlkPSJ6c3BweDI1Zm9m
ZnR6eGVlOTVmeDI5cDh0YXRmNXZ2YXd0dnAiIHRpbWVzdGFtcD0iMCI+NzY8L2tleT48L2ZvcmVp
Z24ta2V5cz48cmVmLXR5cGUgbmFtZT0iSm91cm5hbCBBcnRpY2xlIj4xNzwvcmVmLXR5cGU+PGNv
bnRyaWJ1dG9ycz48YXV0aG9ycz48YXV0aG9yPkFtb2RpbywgTS48L2F1dGhvcj48YXV0aG9yPnZh
biBEaWprLCBELjwvYXV0aG9yPjxhdXRob3I+U3Jpbml2YXNhbiwgSy48L2F1dGhvcj48YXV0aG9y
PkNoZW4sIFcuIFMuPC9hdXRob3I+PGF1dGhvcj5Nb2hzZW4sIEguPC9hdXRob3I+PGF1dGhvcj5N
b29uLCBLLiBSLjwvYXV0aG9yPjxhdXRob3I+Q2FtcGJlbGwsIEEuPC9hdXRob3I+PGF1dGhvcj5a
aGFvLCBZLjwvYXV0aG9yPjxhdXRob3I+V2FuZywgWC48L2F1dGhvcj48YXV0aG9yPlZlbmthdGFz
d2FteSwgTS48L2F1dGhvcj48YXV0aG9yPkRlc2FpLCBBLjwvYXV0aG9yPjxhdXRob3I+UmF2aSwg
Vi48L2F1dGhvcj48YXV0aG9yPkt1bWFyLCBQLjwvYXV0aG9yPjxhdXRob3I+TW9udGdvbWVyeSwg
Ui48L2F1dGhvcj48YXV0aG9yPldvbGYsIEcuPC9hdXRob3I+PGF1dGhvcj5LcmlzaG5hc3dhbXks
IFMuPC9hdXRob3I+PC9hdXRob3JzPjwvY29udHJpYnV0b3JzPjxhdXRoLWFkZHJlc3M+RGVwYXJ0
bWVudCBvZiBDb21wdXRlciBTY2llbmNlLCBZYWxlIFVuaXZlcnNpdHksIE5ldyBIYXZlbiwgQ1Qs
IFVTQS4mI3hEO0RlcGFydG1lbnQgb2YgR2VuZXRpY3MsIFlhbGUgVW5pdmVyc2l0eSwgTmV3IEhh
dmVuLCBDVCwgVVNBLiYjeEQ7U2Nob29sIG9mIE1lZGljaW5lLCBZYWxlIFVuaXZlcnNpdHksIE5l
dyBIYXZlbiwgQ1QsIFVTQS4mI3hEO0NvbXB1dGF0aW9uYWwgQmlvbG9neSBhbmQgQmlvaW5mb3Jt
YXRpY3MsIFlhbGUgVW5pdmVyc2l0eSwgTmV3IEhhdmVuLCBDVCwgVVNBLiYjeEQ7RGVwYXJ0bWVu
dCBvZiBNYXRoZW1hdGljcyBhbmQgU3RhdGlzdGljcywgVXRhaCBTdGF0ZSBVbml2ZXJzaXR5LCBM
b2dhbiwgVVQsIFVTQS4mI3hEO0RlcGFydG1lbnQgb2YgUmhldW1hdG9sb2d5LCBZYWxlIFVuaXZl
cnNpdHksIE5ldyBIYXZlbiwgQ1QsIFVTQS4mI3hEO0RlcGFydG1lbnQgb2YgTmV1cm92aXJvbG9n
eSwgTklNSEFOUywgQmFuZ2Fsb3JlLCBJbmRpYS4mI3hEO0RlcGFydG1lbnQgb2YgTWljcm9iaWFs
IFBhdGhvZ2VuZXNpcywgWWFsZSBVbml2ZXJzaXR5LCBOZXcgSGF2ZW4sIENULCBVU0EuJiN4RDtE
ZXBhcnRtZW50IG9mIE1hdGhlbWF0aWNzIGFuZCBTdGF0aXN0aWNzLCBVbml2ZXJzaXRlIGRlIE1v
bnRyZWFsLCBNb250cmVhbCwgUXVlYmVjLCBDYW5hZGEuJiN4RDtNaWxhIC0gUXVlYmVjIEFydGlm
aWNpYWwgSW50ZWxsaWdlbmNlIEluc3RpdHV0ZSwgTW9udHJlYWwsIFF1ZWJlYywgQ2FuYWRhLiYj
eEQ7RGVwYXJ0bWVudCBvZiBDb21wdXRlciBTY2llbmNlLCBZYWxlIFVuaXZlcnNpdHksIE5ldyBI
YXZlbiwgQ1QsIFVTQS4gc21pdGEua3Jpc2huYXN3YW15QHlhbGUuZWR1LiYjeEQ7RGVwYXJ0bWVu
dCBvZiBHZW5ldGljcywgWWFsZSBVbml2ZXJzaXR5LCBOZXcgSGF2ZW4sIENULCBVU0EuIHNtaXRh
LmtyaXNobmFzd2FteUB5YWxlLmVkdS48L2F1dGgtYWRkcmVzcz48dGl0bGVzPjx0aXRsZT5FeHBs
b3Jpbmcgc2luZ2xlLWNlbGwgZGF0YSB3aXRoIGRlZXAgbXVsdGl0YXNraW5nIG5ldXJhbCBuZXR3
b3JrczwvdGl0bGU+PHNlY29uZGFyeS10aXRsZT5OYXQgTWV0aG9kczwvc2Vjb25kYXJ5LXRpdGxl
PjwvdGl0bGVzPjxwZXJpb2RpY2FsPjxmdWxsLXRpdGxlPk5hdCBNZXRob2RzPC9mdWxsLXRpdGxl
PjwvcGVyaW9kaWNhbD48cGFnZXM+MTEzOS0xMTQ1PC9wYWdlcz48dm9sdW1lPjE2PC92b2x1bWU+
PG51bWJlcj4xMTwvbnVtYmVyPjxlZGl0aW9uPjIwMTkvMTAvMDk8L2VkaXRpb24+PGtleXdvcmRz
PjxrZXl3b3JkPkNsdXN0ZXIgQW5hbHlzaXM8L2tleXdvcmQ+PGtleXdvcmQ+RGVuZ3VlL2ltbXVu
b2xvZ3k8L2tleXdvcmQ+PGtleXdvcmQ+SHVtYW5zPC9rZXl3b3JkPjxrZXl3b3JkPipOZXVyYWwg
TmV0d29ya3MsIENvbXB1dGVyPC9rZXl3b3JkPjxrZXl3b3JkPipTaW5nbGUtQ2VsbCBBbmFseXNp
czwva2V5d29yZD48a2V5d29yZD5ULUx5bXBob2N5dGVzL2ltbXVub2xvZ3k8L2tleXdvcmQ+PC9r
ZXl3b3Jkcz48ZGF0ZXM+PHllYXI+MjAxOTwveWVhcj48cHViLWRhdGVzPjxkYXRlPk5vdjwvZGF0
ZT48L3B1Yi1kYXRlcz48L2RhdGVzPjxpc2JuPjE1NDgtNzEwNSAoRWxlY3Ryb25pYykmI3hEOzE1
NDgtNzA5MSAoTGlua2luZyk8L2lzYm4+PGFjY2Vzc2lvbi1udW0+MzE1OTE1Nzk8L2FjY2Vzc2lv
bi1udW0+PHVybHM+PHJlbGF0ZWQtdXJscz48dXJsPmh0dHBzOi8vd3d3Lm5jYmkubmxtLm5paC5n
b3YvcHVibWVkLzMxNTkxNTc5PC91cmw+PC9yZWxhdGVkLXVybHM+PC91cmxzPjxlbGVjdHJvbmlj
LXJlc291cmNlLW51bT4xMC4xMDM4L3M0MTU5Mi0wMTktMDU3Ni03PC9lbGVjdHJvbmljLXJlc291
cmNlLW51bT48L3JlY29yZD48L0NpdGU+PC9FbmROb3RlPn==
</w:fldData>
        </w:fldChar>
      </w:r>
      <w:r w:rsidR="00030FDD">
        <w:rPr>
          <w:rFonts w:ascii="Arial" w:hAnsi="Arial" w:cs="Arial"/>
          <w:iCs/>
        </w:rPr>
        <w:instrText xml:space="preserve"> ADDIN EN.CITE.DATA </w:instrText>
      </w:r>
      <w:r w:rsidR="00030FDD">
        <w:rPr>
          <w:rFonts w:ascii="Arial" w:hAnsi="Arial" w:cs="Arial"/>
          <w:iCs/>
        </w:rPr>
      </w:r>
      <w:r w:rsidR="00030FDD">
        <w:rPr>
          <w:rFonts w:ascii="Arial" w:hAnsi="Arial" w:cs="Arial"/>
          <w:iCs/>
        </w:rPr>
        <w:fldChar w:fldCharType="end"/>
      </w:r>
      <w:r w:rsidR="0019774E" w:rsidRPr="00F670BC">
        <w:rPr>
          <w:rFonts w:ascii="Arial" w:hAnsi="Arial" w:cs="Arial"/>
          <w:iCs/>
        </w:rPr>
      </w:r>
      <w:r w:rsidR="0019774E" w:rsidRPr="00F670BC">
        <w:rPr>
          <w:rFonts w:ascii="Arial" w:hAnsi="Arial" w:cs="Arial"/>
          <w:iCs/>
        </w:rPr>
        <w:fldChar w:fldCharType="separate"/>
      </w:r>
      <w:r w:rsidR="0019774E" w:rsidRPr="00F670BC">
        <w:rPr>
          <w:rFonts w:ascii="Arial" w:hAnsi="Arial" w:cs="Arial"/>
          <w:iCs/>
          <w:noProof/>
        </w:rPr>
        <w:t>[13, 14]</w:t>
      </w:r>
      <w:r w:rsidR="0019774E" w:rsidRPr="00F670BC">
        <w:rPr>
          <w:rFonts w:ascii="Arial" w:hAnsi="Arial" w:cs="Arial"/>
          <w:iCs/>
        </w:rPr>
        <w:fldChar w:fldCharType="end"/>
      </w:r>
      <w:r w:rsidRPr="00F670BC">
        <w:rPr>
          <w:rFonts w:ascii="Arial" w:hAnsi="Arial" w:cs="Arial"/>
          <w:iCs/>
        </w:rPr>
        <w:t>, gene imputation</w:t>
      </w:r>
      <w:r w:rsidR="00513B65" w:rsidRPr="00F670BC">
        <w:rPr>
          <w:rFonts w:ascii="Arial" w:hAnsi="Arial" w:cs="Arial"/>
          <w:iCs/>
        </w:rPr>
        <w:t xml:space="preserve"> </w:t>
      </w:r>
      <w:r w:rsidR="0019774E" w:rsidRPr="00F670BC">
        <w:rPr>
          <w:rFonts w:ascii="Arial" w:hAnsi="Arial" w:cs="Arial"/>
          <w:iCs/>
        </w:rPr>
        <w:fldChar w:fldCharType="begin">
          <w:fldData xml:space="preserve">PEVuZE5vdGU+PENpdGU+PEF1dGhvcj5FcmFzbGFuPC9BdXRob3I+PFllYXI+MjAxOTwvWWVhcj48
UmVjTnVtPjUzPC9SZWNOdW0+PERpc3BsYXlUZXh0PlsxNS0xN108L0Rpc3BsYXlUZXh0PjxyZWNv
cmQ+PHJlYy1udW1iZXI+NTM8L3JlYy1udW1iZXI+PGZvcmVpZ24ta2V5cz48a2V5IGFwcD0iRU4i
IGRiLWlkPSJ6c3BweDI1Zm9mZnR6eGVlOTVmeDI5cDh0YXRmNXZ2YXd0dnAiIHRpbWVzdGFtcD0i
MCI+NTM8L2tleT48L2ZvcmVpZ24ta2V5cz48cmVmLXR5cGUgbmFtZT0iSm91cm5hbCBBcnRpY2xl
Ij4xNzwvcmVmLXR5cGU+PGNvbnRyaWJ1dG9ycz48YXV0aG9ycz48YXV0aG9yPkVyYXNsYW4sIEcu
PC9hdXRob3I+PGF1dGhvcj5TaW1vbiwgTC4gTS48L2F1dGhvcj48YXV0aG9yPk1pcmNlYSwgTS48
L2F1dGhvcj48YXV0aG9yPk11ZWxsZXIsIE4uIFMuPC9hdXRob3I+PGF1dGhvcj5UaGVpcywgRi4g
Si48L2F1dGhvcj48L2F1dGhvcnM+PC9jb250cmlidXRvcnM+PGF1dGgtYWRkcmVzcz5JbnN0aXR1
dGUgb2YgQ29tcHV0YXRpb25hbCBCaW9sb2d5LCBIZWxtaG9sdHogWmVudHJ1bSBNdW5jaGVuLCBO
ZXVoZXJiZXJnLCBHZXJtYW55LiYjeEQ7VFVNIFNjaG9vbCBvZiBMaWZlIFNjaWVuY2VzIFdlaWhl
bnN0ZXBoYW4sIFRlY2huaXNjaGUgVW5pdmVyc2l0YXQgTXVuY2hlbiwgRnJlaXNpbmcsIEdlcm1h
bnkuJiN4RDtJbnN0aXR1dGUgb2YgQ29tcHV0YXRpb25hbCBCaW9sb2d5LCBIZWxtaG9sdHogWmVu
dHJ1bSBNdW5jaGVuLCBOZXVoZXJiZXJnLCBHZXJtYW55LiBmYWJpYW4udGhlaXNAaGVsbWhvbHR6
LW11ZW5jaGVuLmRlLiYjeEQ7VFVNIFNjaG9vbCBvZiBMaWZlIFNjaWVuY2VzIFdlaWhlbnN0ZXBo
YW4sIFRlY2huaXNjaGUgVW5pdmVyc2l0YXQgTXVuY2hlbiwgRnJlaXNpbmcsIEdlcm1hbnkuIGZh
Ymlhbi50aGVpc0BoZWxtaG9sdHotbXVlbmNoZW4uZGUuJiN4RDtEZXBhcnRtZW50IG9mIE1hdGhl
bWF0aWNzLCBUZWNobmlzY2hlIFVuaXZlcnNpdGF0IE11bmNoZW4sIEdhcmNoaW5nLCBHZXJtYW55
LiBmYWJpYW4udGhlaXNAaGVsbWhvbHR6LW11ZW5jaGVuLmRlLjwvYXV0aC1hZGRyZXNzPjx0aXRs
ZXM+PHRpdGxlPlNpbmdsZS1jZWxsIFJOQS1zZXEgZGVub2lzaW5nIHVzaW5nIGEgZGVlcCBjb3Vu
dCBhdXRvZW5jb2RlcjwvdGl0bGU+PHNlY29uZGFyeS10aXRsZT5OYXQgQ29tbXVuPC9zZWNvbmRh
cnktdGl0bGU+PC90aXRsZXM+PHBlcmlvZGljYWw+PGZ1bGwtdGl0bGU+TmF0IENvbW11bjwvZnVs
bC10aXRsZT48L3BlcmlvZGljYWw+PHBhZ2VzPjM5MDwvcGFnZXM+PHZvbHVtZT4xMDwvdm9sdW1l
PjxudW1iZXI+MTwvbnVtYmVyPjxlZGl0aW9uPjIwMTkvMDEvMjU8L2VkaXRpb24+PGtleXdvcmRz
PjxrZXl3b3JkPkFuaW1hbHM8L2tleXdvcmQ+PGtleXdvcmQ+Qmxvb2QgQ2VsbHM8L2tleXdvcmQ+
PGtleXdvcmQ+Q2Flbm9yaGFiZGl0aXMgZWxlZ2Fucy9nZW5ldGljczwva2V5d29yZD48a2V5d29y
ZD5Db21wdXRhdGlvbmFsIEJpb2xvZ3kvKm1ldGhvZHM8L2tleXdvcmQ+PGtleXdvcmQ+R2VuZSBF
eHByZXNzaW9uIFByb2ZpbGluZy8qbWV0aG9kczwva2V5d29yZD48a2V5d29yZD5HZW5lIEV4cHJl
c3Npb24gUmVndWxhdGlvbi9nZW5ldGljczwva2V5d29yZD48a2V5d29yZD5MZXVrb2N5dGVzLCBN
b25vbnVjbGVhcjwva2V5d29yZD48a2V5d29yZD5Nb2RlbHMsIFN0YXRpc3RpY2FsPC9rZXl3b3Jk
PjxrZXl3b3JkPlBoZW5vdHlwZTwva2V5d29yZD48a2V5d29yZD5STkEvYW5hbHlzaXMvKmdlbmV0
aWNzPC9rZXl3b3JkPjxrZXl3b3JkPlJOQSwgU21hbGwgQ3l0b3BsYXNtaWMvZ2VuZXRpY3M8L2tl
eXdvcmQ+PGtleXdvcmQ+U2VxdWVuY2UgQW5hbHlzaXMsIFJOQS8qbWV0aG9kczwva2V5d29yZD48
a2V5d29yZD5TaW5nbGUtQ2VsbCBBbmFseXNpcy9tZXRob2RzPC9rZXl3b3JkPjwva2V5d29yZHM+
PGRhdGVzPjx5ZWFyPjIwMTk8L3llYXI+PHB1Yi1kYXRlcz48ZGF0ZT5KYW4gMjM8L2RhdGU+PC9w
dWItZGF0ZXM+PC9kYXRlcz48aXNibj4yMDQxLTE3MjMgKEVsZWN0cm9uaWMpJiN4RDsyMDQxLTE3
MjMgKExpbmtpbmcpPC9pc2JuPjxhY2Nlc3Npb24tbnVtPjMwNjc0ODg2PC9hY2Nlc3Npb24tbnVt
Pjx1cmxzPjxyZWxhdGVkLXVybHM+PHVybD5odHRwczovL3d3dy5uY2JpLm5sbS5uaWguZ292L3B1
Ym1lZC8zMDY3NDg4NjwvdXJsPjwvcmVsYXRlZC11cmxzPjwvdXJscz48Y3VzdG9tMj5QTUM2MzQ0
NTM1PC9jdXN0b20yPjxlbGVjdHJvbmljLXJlc291cmNlLW51bT4xMC4xMDM4L3M0MTQ2Ny0wMTgt
MDc5MzEtMjwvZWxlY3Ryb25pYy1yZXNvdXJjZS1udW0+PC9yZWNvcmQ+PC9DaXRlPjxDaXRlPjxB
dXRob3I+WHU8L0F1dGhvcj48WWVhcj4yMDIwPC9ZZWFyPjxSZWNOdW0+MTAyPC9SZWNOdW0+PHJl
Y29yZD48cmVjLW51bWJlcj4xMDI8L3JlYy1udW1iZXI+PGZvcmVpZ24ta2V5cz48a2V5IGFwcD0i
RU4iIGRiLWlkPSJ6c3BweDI1Zm9mZnR6eGVlOTVmeDI5cDh0YXRmNXZ2YXd0dnAiIHRpbWVzdGFt
cD0iMCI+MTAyPC9rZXk+PC9mb3JlaWduLWtleXM+PHJlZi10eXBlIG5hbWU9IkpvdXJuYWwgQXJ0
aWNsZSI+MTc8L3JlZi10eXBlPjxjb250cmlidXRvcnM+PGF1dGhvcnM+PGF1dGhvcj5YdSwgWS48
L2F1dGhvcj48YXV0aG9yPlpoYW5nLCBaLjwvYXV0aG9yPjxhdXRob3I+WW91LCBMLjwvYXV0aG9y
PjxhdXRob3I+TGl1LCBKLjwvYXV0aG9yPjxhdXRob3I+RmFuLCBaLjwvYXV0aG9yPjxhdXRob3I+
WmhvdSwgWC48L2F1dGhvcj48L2F1dGhvcnM+PC9jb250cmlidXRvcnM+PGF1dGgtYWRkcmVzcz5D
ZW50cmUgZm9yIENvbXB1dGF0aW9uYWwgU3lzdGVtcyBNZWRpY2luZSwgU2Nob29sIG9mIEJpb21l
ZGljYWwgSW5mb3JtYXRpY3MsIFRoZSBVbml2ZXJzaXR5IG9mIFRleGFzIEhlYWx0aCBTY2llbmNl
IENlbnRyZSBhdCBIb3VzdG9uLCBUWCA3NzAzMCwgVVNBLiYjeEQ7U2Nob29sIG9mIEluZm9ybWF0
aW9uIE1hbmFnZW1lbnQgYW5kIFN0YXRpc3RpY3MsIEh1YmVpIFVuaXZlcnNpdHkgb2YgRWNvbm9t
aWNzLCBXdWhhbiwgSHViZWkgNDMwMjA1LCBDaGluYS4mI3hEO0h1YmVpIENlbnRyZSBmb3IgRGF0
YSBhbmQgQW5hbHlzaXMsIEh1YmVpIFVuaXZlcnNpdHkgb2YgRWNvbm9taWNzLCBXdWhhbiwgSHVi
ZWkgNDMwMjA1LCBDaGluYS4mI3hEO0NvbGxlZ2Ugb2YgRWxlY3Ryb25pYyBhbmQgSW5mb3JtYXRp
b24gRW5naW5lZXJpbmcsIFRvbmdqaSBVbml2ZXJzaXR5LCBTaGFuZ2hhaSwgU2hhbmdoYWkgMjAx
ODA0LCBDaGluYS4mI3hEO1dlc3QgQ2hpbmEgU2Nob29sIG9mIFB1YmxpYyBIZWFsdGggYW5kIFdl
c3QgQ2hpbmEgRm91cnRoIEhvc3BpdGFsLCBTaWNodWFuIFVuaXZlcnNpdHksIENoZW5nZHUsIENo
ZW5nZHUgNjEwMDQwLCBDaGluYS4mI3hEO0RlcGFydG1lbnQgb2YgUGFlZGlhdHJpYyBTdXJnZXJ5
LCBNY0dvdmVybiBNZWRpY2FsIFNjaG9vbCwgVGhlIFVuaXZlcnNpdHkgb2YgVGV4YXMgSGVhbHRo
IFNjaWVuY2UgQ2VudHJlIGF0IEhvdXN0b24sIEhvdXN0b24sIFRYIDc3MDMwLCBVU0EuPC9hdXRo
LWFkZHJlc3M+PHRpdGxlcz48dGl0bGU+c2NJR0FOczogc2luZ2xlLWNlbGwgUk5BLXNlcSBpbXB1
dGF0aW9uIHVzaW5nIGdlbmVyYXRpdmUgYWR2ZXJzYXJpYWwgbmV0d29ya3M8L3RpdGxlPjxzZWNv
bmRhcnktdGl0bGU+TnVjbGVpYyBBY2lkcyBSZXM8L3NlY29uZGFyeS10aXRsZT48L3RpdGxlcz48
cGVyaW9kaWNhbD48ZnVsbC10aXRsZT5OdWNsZWljIEFjaWRzIFJlczwvZnVsbC10aXRsZT48L3Bl
cmlvZGljYWw+PHBhZ2VzPmU4NTwvcGFnZXM+PHZvbHVtZT40ODwvdm9sdW1lPjxudW1iZXI+MTU8
L251bWJlcj48ZWRpdGlvbj4yMDIwLzA2LzI3PC9lZGl0aW9uPjxrZXl3b3Jkcz48a2V5d29yZD5D
b21wdXRhdGlvbmFsIEJpb2xvZ3k8L2tleXdvcmQ+PGtleXdvcmQ+Uk5BL2dlbmV0aWNzPC9rZXl3
b3JkPjxrZXl3b3JkPlJOQSwgTWVzc2VuZ2VyL2dlbmV0aWNzPC9rZXl3b3JkPjxrZXl3b3JkPlJO
QS1TZXEvKm1ldGhvZHM8L2tleXdvcmQ+PGtleXdvcmQ+U2luZ2xlLUNlbGwgQW5hbHlzaXMvKm1l
dGhvZHM8L2tleXdvcmQ+PGtleXdvcmQ+KlNvZnR3YXJlPC9rZXl3b3JkPjxrZXl3b3JkPlRyYW5z
Y3JpcHRvbWUvKmdlbmV0aWNzPC9rZXl3b3JkPjxrZXl3b3JkPldob2xlIEV4b21lIFNlcXVlbmNp
bmcvbWV0aG9kczwva2V5d29yZD48L2tleXdvcmRzPjxkYXRlcz48eWVhcj4yMDIwPC95ZWFyPjxw
dWItZGF0ZXM+PGRhdGU+U2VwIDQ8L2RhdGU+PC9wdWItZGF0ZXM+PC9kYXRlcz48aXNibj4xMzYy
LTQ5NjIgKEVsZWN0cm9uaWMpJiN4RDswMzA1LTEwNDggKExpbmtpbmcpPC9pc2JuPjxhY2Nlc3Np
b24tbnVtPjMyNTg4OTAwPC9hY2Nlc3Npb24tbnVtPjx1cmxzPjxyZWxhdGVkLXVybHM+PHVybD5o
dHRwczovL3d3dy5uY2JpLm5sbS5uaWguZ292L3B1Ym1lZC8zMjU4ODkwMDwvdXJsPjwvcmVsYXRl
ZC11cmxzPjwvdXJscz48Y3VzdG9tMj5QTUM3NDcwOTYxPC9jdXN0b20yPjxlbGVjdHJvbmljLXJl
c291cmNlLW51bT4xMC4xMDkzL25hci9na2FhNTA2PC9lbGVjdHJvbmljLXJlc291cmNlLW51bT48
L3JlY29yZD48L0NpdGU+PENpdGU+PEF1dGhvcj5BcmlzZGFrZXNzaWFuPC9BdXRob3I+PFllYXI+
MjAxOTwvWWVhcj48UmVjTnVtPjQ2PC9SZWNOdW0+PHJlY29yZD48cmVjLW51bWJlcj40NjwvcmVj
LW51bWJlcj48Zm9yZWlnbi1rZXlzPjxrZXkgYXBwPSJFTiIgZGItaWQ9InpzcHB4MjVmb2ZmdHp4
ZWU5NWZ4MjlwOHRhdGY1dnZhd3R2cCIgdGltZXN0YW1wPSIwIj40Njwva2V5PjwvZm9yZWlnbi1r
ZXlzPjxyZWYtdHlwZSBuYW1lPSJKb3VybmFsIEFydGljbGUiPjE3PC9yZWYtdHlwZT48Y29udHJp
YnV0b3JzPjxhdXRob3JzPjxhdXRob3I+QXJpc2Rha2Vzc2lhbiwgQy48L2F1dGhvcj48YXV0aG9y
PlBvaXJpb24sIE8uPC9hdXRob3I+PGF1dGhvcj5ZdW5pdHMsIEIuPC9hdXRob3I+PGF1dGhvcj5a
aHUsIFguPC9hdXRob3I+PGF1dGhvcj5HYXJtaXJlLCBMLiBYLjwvYXV0aG9yPjwvYXV0aG9ycz48
L2NvbnRyaWJ1dG9ycz48YXV0aC1hZGRyZXNzPkRlcGFydG1lbnQgb2YgSW5mb3JtYXRpb24gYW5k
IENvbXB1dGVyIFNjaWVuY2UsIFVuaXZlcnNpdHkgb2YgSGF3YWlpIGF0IE1hbm9hLCBIb25vbHVs
dSwgSEksIDk2ODE2LCBVU0EuJiN4RDtEZXBhcnRtZW50IG9mIEVwaWRlbWlvbG9neSwgVW5pdmVy
c2l0eSBvZiBIYXdhaWkgQ2FuY2VyIENlbnRlciwgNzAxIElsYWxvIFN0cmVldCwgSG9ub2x1bHUs
IEhJLCA5NjgxMywgVVNBLiYjeEQ7RGVwYXJ0bWVudCBvZiBNb2xlY3VsYXIgQmlvbG9neSBhbmQg
QmlvZW5naW5lZXJpbmcsIFVuaXZlcnNpdHkgb2YgSGF3YWlpIGF0IE1hbm9hLCBIb25vbHVsdSwg
SEksIDk2ODE2LCBVU0EuJiN4RDtEZXBhcnRtZW50IG9mIENvbXB1dGF0aW9uYWwgTWVkaWNpbmUg
YW5kIEJpb2luZm9ybWF0aWNzLCBVbml2ZXJzaXR5IG9mIE1pY2hpZ2FuLCBBbm4gQXJib3IsIE1J
LCA0ODEwNSwgVVNBLiBsZ2FybWlyZUBtZWQudW1pY2guZWR1LjwvYXV0aC1hZGRyZXNzPjx0aXRs
ZXM+PHRpdGxlPkRlZXBJbXB1dGU6IGFuIGFjY3VyYXRlLCBmYXN0LCBhbmQgc2NhbGFibGUgZGVl
cCBuZXVyYWwgbmV0d29yayBtZXRob2QgdG8gaW1wdXRlIHNpbmdsZS1jZWxsIFJOQS1zZXEgZGF0
YTwvdGl0bGU+PHNlY29uZGFyeS10aXRsZT5HZW5vbWUgQmlvbDwvc2Vjb25kYXJ5LXRpdGxlPjwv
dGl0bGVzPjxwZXJpb2RpY2FsPjxmdWxsLXRpdGxlPkdlbm9tZSBCaW9sPC9mdWxsLXRpdGxlPjwv
cGVyaW9kaWNhbD48cGFnZXM+MjExPC9wYWdlcz48dm9sdW1lPjIwPC92b2x1bWU+PG51bWJlcj4x
PC9udW1iZXI+PGVkaXRpb24+MjAxOS8xMC8yMDwvZWRpdGlvbj48a2V5d29yZHM+PGtleXdvcmQ+
R2Vub21pY3MvKm1ldGhvZHM8L2tleXdvcmQ+PGtleXdvcmQ+TWFjaGluZSBMZWFybmluZzwva2V5
d29yZD48a2V5d29yZD4qTmV1cmFsIE5ldHdvcmtzLCBDb21wdXRlcjwva2V5d29yZD48a2V5d29y
ZD5TZXF1ZW5jZSBBbmFseXNpcywgUk5BPC9rZXl3b3JkPjxrZXl3b3JkPlNpbmdsZS1DZWxsIEFu
YWx5c2lzPC9rZXl3b3JkPjxrZXl3b3JkPipTb2Z0d2FyZTwva2V5d29yZD48a2V5d29yZD4qRGVl
cCBsZWFybmluZzwva2V5d29yZD48a2V5d29yZD4qRGVlcEltcHV0ZTwva2V5d29yZD48a2V5d29y
ZD4qRHJvcG91dDwva2V5d29yZD48a2V5d29yZD4qSW1wdXRhdGlvbjwva2V5d29yZD48a2V5d29y
ZD4qTWFjaGluZSBsZWFybmluZzwva2V5d29yZD48a2V5d29yZD4qTmV1cmFsIG5ldHdvcms8L2tl
eXdvcmQ+PGtleXdvcmQ+KlJOQS1zZXE8L2tleXdvcmQ+PGtleXdvcmQ+KlNpbmdsZS1jZWxsPC9r
ZXl3b3JkPjwva2V5d29yZHM+PGRhdGVzPjx5ZWFyPjIwMTk8L3llYXI+PHB1Yi1kYXRlcz48ZGF0
ZT5PY3QgMTg8L2RhdGU+PC9wdWItZGF0ZXM+PC9kYXRlcz48aXNibj4xNDc0LTc2MFggKEVsZWN0
cm9uaWMpJiN4RDsxNDc0LTc1OTYgKExpbmtpbmcpPC9pc2JuPjxhY2Nlc3Npb24tbnVtPjMxNjI3
NzM5PC9hY2Nlc3Npb24tbnVtPjx1cmxzPjxyZWxhdGVkLXVybHM+PHVybD5odHRwczovL3d3dy5u
Y2JpLm5sbS5uaWguZ292L3B1Ym1lZC8zMTYyNzczOTwvdXJsPjwvcmVsYXRlZC11cmxzPjwvdXJs
cz48Y3VzdG9tMj5QTUM2Nzk4NDQ1PC9jdXN0b20yPjxlbGVjdHJvbmljLXJlc291cmNlLW51bT4x
MC4xMTg2L3MxMzA1OS0wMTktMTgzNy02PC9lbGVjdHJvbmljLXJlc291cmNlLW51bT48L3JlY29y
ZD48L0NpdGU+PC9FbmROb3RlPgB=
</w:fldData>
        </w:fldChar>
      </w:r>
      <w:r w:rsidR="00030FDD">
        <w:rPr>
          <w:rFonts w:ascii="Arial" w:hAnsi="Arial" w:cs="Arial"/>
          <w:iCs/>
        </w:rPr>
        <w:instrText xml:space="preserve"> ADDIN EN.CITE </w:instrText>
      </w:r>
      <w:r w:rsidR="00030FDD">
        <w:rPr>
          <w:rFonts w:ascii="Arial" w:hAnsi="Arial" w:cs="Arial"/>
          <w:iCs/>
        </w:rPr>
        <w:fldChar w:fldCharType="begin">
          <w:fldData xml:space="preserve">PEVuZE5vdGU+PENpdGU+PEF1dGhvcj5FcmFzbGFuPC9BdXRob3I+PFllYXI+MjAxOTwvWWVhcj48
UmVjTnVtPjUzPC9SZWNOdW0+PERpc3BsYXlUZXh0PlsxNS0xN108L0Rpc3BsYXlUZXh0PjxyZWNv
cmQ+PHJlYy1udW1iZXI+NTM8L3JlYy1udW1iZXI+PGZvcmVpZ24ta2V5cz48a2V5IGFwcD0iRU4i
IGRiLWlkPSJ6c3BweDI1Zm9mZnR6eGVlOTVmeDI5cDh0YXRmNXZ2YXd0dnAiIHRpbWVzdGFtcD0i
MCI+NTM8L2tleT48L2ZvcmVpZ24ta2V5cz48cmVmLXR5cGUgbmFtZT0iSm91cm5hbCBBcnRpY2xl
Ij4xNzwvcmVmLXR5cGU+PGNvbnRyaWJ1dG9ycz48YXV0aG9ycz48YXV0aG9yPkVyYXNsYW4sIEcu
PC9hdXRob3I+PGF1dGhvcj5TaW1vbiwgTC4gTS48L2F1dGhvcj48YXV0aG9yPk1pcmNlYSwgTS48
L2F1dGhvcj48YXV0aG9yPk11ZWxsZXIsIE4uIFMuPC9hdXRob3I+PGF1dGhvcj5UaGVpcywgRi4g
Si48L2F1dGhvcj48L2F1dGhvcnM+PC9jb250cmlidXRvcnM+PGF1dGgtYWRkcmVzcz5JbnN0aXR1
dGUgb2YgQ29tcHV0YXRpb25hbCBCaW9sb2d5LCBIZWxtaG9sdHogWmVudHJ1bSBNdW5jaGVuLCBO
ZXVoZXJiZXJnLCBHZXJtYW55LiYjeEQ7VFVNIFNjaG9vbCBvZiBMaWZlIFNjaWVuY2VzIFdlaWhl
bnN0ZXBoYW4sIFRlY2huaXNjaGUgVW5pdmVyc2l0YXQgTXVuY2hlbiwgRnJlaXNpbmcsIEdlcm1h
bnkuJiN4RDtJbnN0aXR1dGUgb2YgQ29tcHV0YXRpb25hbCBCaW9sb2d5LCBIZWxtaG9sdHogWmVu
dHJ1bSBNdW5jaGVuLCBOZXVoZXJiZXJnLCBHZXJtYW55LiBmYWJpYW4udGhlaXNAaGVsbWhvbHR6
LW11ZW5jaGVuLmRlLiYjeEQ7VFVNIFNjaG9vbCBvZiBMaWZlIFNjaWVuY2VzIFdlaWhlbnN0ZXBo
YW4sIFRlY2huaXNjaGUgVW5pdmVyc2l0YXQgTXVuY2hlbiwgRnJlaXNpbmcsIEdlcm1hbnkuIGZh
Ymlhbi50aGVpc0BoZWxtaG9sdHotbXVlbmNoZW4uZGUuJiN4RDtEZXBhcnRtZW50IG9mIE1hdGhl
bWF0aWNzLCBUZWNobmlzY2hlIFVuaXZlcnNpdGF0IE11bmNoZW4sIEdhcmNoaW5nLCBHZXJtYW55
LiBmYWJpYW4udGhlaXNAaGVsbWhvbHR6LW11ZW5jaGVuLmRlLjwvYXV0aC1hZGRyZXNzPjx0aXRs
ZXM+PHRpdGxlPlNpbmdsZS1jZWxsIFJOQS1zZXEgZGVub2lzaW5nIHVzaW5nIGEgZGVlcCBjb3Vu
dCBhdXRvZW5jb2RlcjwvdGl0bGU+PHNlY29uZGFyeS10aXRsZT5OYXQgQ29tbXVuPC9zZWNvbmRh
cnktdGl0bGU+PC90aXRsZXM+PHBlcmlvZGljYWw+PGZ1bGwtdGl0bGU+TmF0IENvbW11bjwvZnVs
bC10aXRsZT48L3BlcmlvZGljYWw+PHBhZ2VzPjM5MDwvcGFnZXM+PHZvbHVtZT4xMDwvdm9sdW1l
PjxudW1iZXI+MTwvbnVtYmVyPjxlZGl0aW9uPjIwMTkvMDEvMjU8L2VkaXRpb24+PGtleXdvcmRz
PjxrZXl3b3JkPkFuaW1hbHM8L2tleXdvcmQ+PGtleXdvcmQ+Qmxvb2QgQ2VsbHM8L2tleXdvcmQ+
PGtleXdvcmQ+Q2Flbm9yaGFiZGl0aXMgZWxlZ2Fucy9nZW5ldGljczwva2V5d29yZD48a2V5d29y
ZD5Db21wdXRhdGlvbmFsIEJpb2xvZ3kvKm1ldGhvZHM8L2tleXdvcmQ+PGtleXdvcmQ+R2VuZSBF
eHByZXNzaW9uIFByb2ZpbGluZy8qbWV0aG9kczwva2V5d29yZD48a2V5d29yZD5HZW5lIEV4cHJl
c3Npb24gUmVndWxhdGlvbi9nZW5ldGljczwva2V5d29yZD48a2V5d29yZD5MZXVrb2N5dGVzLCBN
b25vbnVjbGVhcjwva2V5d29yZD48a2V5d29yZD5Nb2RlbHMsIFN0YXRpc3RpY2FsPC9rZXl3b3Jk
PjxrZXl3b3JkPlBoZW5vdHlwZTwva2V5d29yZD48a2V5d29yZD5STkEvYW5hbHlzaXMvKmdlbmV0
aWNzPC9rZXl3b3JkPjxrZXl3b3JkPlJOQSwgU21hbGwgQ3l0b3BsYXNtaWMvZ2VuZXRpY3M8L2tl
eXdvcmQ+PGtleXdvcmQ+U2VxdWVuY2UgQW5hbHlzaXMsIFJOQS8qbWV0aG9kczwva2V5d29yZD48
a2V5d29yZD5TaW5nbGUtQ2VsbCBBbmFseXNpcy9tZXRob2RzPC9rZXl3b3JkPjwva2V5d29yZHM+
PGRhdGVzPjx5ZWFyPjIwMTk8L3llYXI+PHB1Yi1kYXRlcz48ZGF0ZT5KYW4gMjM8L2RhdGU+PC9w
dWItZGF0ZXM+PC9kYXRlcz48aXNibj4yMDQxLTE3MjMgKEVsZWN0cm9uaWMpJiN4RDsyMDQxLTE3
MjMgKExpbmtpbmcpPC9pc2JuPjxhY2Nlc3Npb24tbnVtPjMwNjc0ODg2PC9hY2Nlc3Npb24tbnVt
Pjx1cmxzPjxyZWxhdGVkLXVybHM+PHVybD5odHRwczovL3d3dy5uY2JpLm5sbS5uaWguZ292L3B1
Ym1lZC8zMDY3NDg4NjwvdXJsPjwvcmVsYXRlZC11cmxzPjwvdXJscz48Y3VzdG9tMj5QTUM2MzQ0
NTM1PC9jdXN0b20yPjxlbGVjdHJvbmljLXJlc291cmNlLW51bT4xMC4xMDM4L3M0MTQ2Ny0wMTgt
MDc5MzEtMjwvZWxlY3Ryb25pYy1yZXNvdXJjZS1udW0+PC9yZWNvcmQ+PC9DaXRlPjxDaXRlPjxB
dXRob3I+WHU8L0F1dGhvcj48WWVhcj4yMDIwPC9ZZWFyPjxSZWNOdW0+MTAyPC9SZWNOdW0+PHJl
Y29yZD48cmVjLW51bWJlcj4xMDI8L3JlYy1udW1iZXI+PGZvcmVpZ24ta2V5cz48a2V5IGFwcD0i
RU4iIGRiLWlkPSJ6c3BweDI1Zm9mZnR6eGVlOTVmeDI5cDh0YXRmNXZ2YXd0dnAiIHRpbWVzdGFt
cD0iMCI+MTAyPC9rZXk+PC9mb3JlaWduLWtleXM+PHJlZi10eXBlIG5hbWU9IkpvdXJuYWwgQXJ0
aWNsZSI+MTc8L3JlZi10eXBlPjxjb250cmlidXRvcnM+PGF1dGhvcnM+PGF1dGhvcj5YdSwgWS48
L2F1dGhvcj48YXV0aG9yPlpoYW5nLCBaLjwvYXV0aG9yPjxhdXRob3I+WW91LCBMLjwvYXV0aG9y
PjxhdXRob3I+TGl1LCBKLjwvYXV0aG9yPjxhdXRob3I+RmFuLCBaLjwvYXV0aG9yPjxhdXRob3I+
WmhvdSwgWC48L2F1dGhvcj48L2F1dGhvcnM+PC9jb250cmlidXRvcnM+PGF1dGgtYWRkcmVzcz5D
ZW50cmUgZm9yIENvbXB1dGF0aW9uYWwgU3lzdGVtcyBNZWRpY2luZSwgU2Nob29sIG9mIEJpb21l
ZGljYWwgSW5mb3JtYXRpY3MsIFRoZSBVbml2ZXJzaXR5IG9mIFRleGFzIEhlYWx0aCBTY2llbmNl
IENlbnRyZSBhdCBIb3VzdG9uLCBUWCA3NzAzMCwgVVNBLiYjeEQ7U2Nob29sIG9mIEluZm9ybWF0
aW9uIE1hbmFnZW1lbnQgYW5kIFN0YXRpc3RpY3MsIEh1YmVpIFVuaXZlcnNpdHkgb2YgRWNvbm9t
aWNzLCBXdWhhbiwgSHViZWkgNDMwMjA1LCBDaGluYS4mI3hEO0h1YmVpIENlbnRyZSBmb3IgRGF0
YSBhbmQgQW5hbHlzaXMsIEh1YmVpIFVuaXZlcnNpdHkgb2YgRWNvbm9taWNzLCBXdWhhbiwgSHVi
ZWkgNDMwMjA1LCBDaGluYS4mI3hEO0NvbGxlZ2Ugb2YgRWxlY3Ryb25pYyBhbmQgSW5mb3JtYXRp
b24gRW5naW5lZXJpbmcsIFRvbmdqaSBVbml2ZXJzaXR5LCBTaGFuZ2hhaSwgU2hhbmdoYWkgMjAx
ODA0LCBDaGluYS4mI3hEO1dlc3QgQ2hpbmEgU2Nob29sIG9mIFB1YmxpYyBIZWFsdGggYW5kIFdl
c3QgQ2hpbmEgRm91cnRoIEhvc3BpdGFsLCBTaWNodWFuIFVuaXZlcnNpdHksIENoZW5nZHUsIENo
ZW5nZHUgNjEwMDQwLCBDaGluYS4mI3hEO0RlcGFydG1lbnQgb2YgUGFlZGlhdHJpYyBTdXJnZXJ5
LCBNY0dvdmVybiBNZWRpY2FsIFNjaG9vbCwgVGhlIFVuaXZlcnNpdHkgb2YgVGV4YXMgSGVhbHRo
IFNjaWVuY2UgQ2VudHJlIGF0IEhvdXN0b24sIEhvdXN0b24sIFRYIDc3MDMwLCBVU0EuPC9hdXRo
LWFkZHJlc3M+PHRpdGxlcz48dGl0bGU+c2NJR0FOczogc2luZ2xlLWNlbGwgUk5BLXNlcSBpbXB1
dGF0aW9uIHVzaW5nIGdlbmVyYXRpdmUgYWR2ZXJzYXJpYWwgbmV0d29ya3M8L3RpdGxlPjxzZWNv
bmRhcnktdGl0bGU+TnVjbGVpYyBBY2lkcyBSZXM8L3NlY29uZGFyeS10aXRsZT48L3RpdGxlcz48
cGVyaW9kaWNhbD48ZnVsbC10aXRsZT5OdWNsZWljIEFjaWRzIFJlczwvZnVsbC10aXRsZT48L3Bl
cmlvZGljYWw+PHBhZ2VzPmU4NTwvcGFnZXM+PHZvbHVtZT40ODwvdm9sdW1lPjxudW1iZXI+MTU8
L251bWJlcj48ZWRpdGlvbj4yMDIwLzA2LzI3PC9lZGl0aW9uPjxrZXl3b3Jkcz48a2V5d29yZD5D
b21wdXRhdGlvbmFsIEJpb2xvZ3k8L2tleXdvcmQ+PGtleXdvcmQ+Uk5BL2dlbmV0aWNzPC9rZXl3
b3JkPjxrZXl3b3JkPlJOQSwgTWVzc2VuZ2VyL2dlbmV0aWNzPC9rZXl3b3JkPjxrZXl3b3JkPlJO
QS1TZXEvKm1ldGhvZHM8L2tleXdvcmQ+PGtleXdvcmQ+U2luZ2xlLUNlbGwgQW5hbHlzaXMvKm1l
dGhvZHM8L2tleXdvcmQ+PGtleXdvcmQ+KlNvZnR3YXJlPC9rZXl3b3JkPjxrZXl3b3JkPlRyYW5z
Y3JpcHRvbWUvKmdlbmV0aWNzPC9rZXl3b3JkPjxrZXl3b3JkPldob2xlIEV4b21lIFNlcXVlbmNp
bmcvbWV0aG9kczwva2V5d29yZD48L2tleXdvcmRzPjxkYXRlcz48eWVhcj4yMDIwPC95ZWFyPjxw
dWItZGF0ZXM+PGRhdGU+U2VwIDQ8L2RhdGU+PC9wdWItZGF0ZXM+PC9kYXRlcz48aXNibj4xMzYy
LTQ5NjIgKEVsZWN0cm9uaWMpJiN4RDswMzA1LTEwNDggKExpbmtpbmcpPC9pc2JuPjxhY2Nlc3Np
b24tbnVtPjMyNTg4OTAwPC9hY2Nlc3Npb24tbnVtPjx1cmxzPjxyZWxhdGVkLXVybHM+PHVybD5o
dHRwczovL3d3dy5uY2JpLm5sbS5uaWguZ292L3B1Ym1lZC8zMjU4ODkwMDwvdXJsPjwvcmVsYXRl
ZC11cmxzPjwvdXJscz48Y3VzdG9tMj5QTUM3NDcwOTYxPC9jdXN0b20yPjxlbGVjdHJvbmljLXJl
c291cmNlLW51bT4xMC4xMDkzL25hci9na2FhNTA2PC9lbGVjdHJvbmljLXJlc291cmNlLW51bT48
L3JlY29yZD48L0NpdGU+PENpdGU+PEF1dGhvcj5BcmlzZGFrZXNzaWFuPC9BdXRob3I+PFllYXI+
MjAxOTwvWWVhcj48UmVjTnVtPjQ2PC9SZWNOdW0+PHJlY29yZD48cmVjLW51bWJlcj40NjwvcmVj
LW51bWJlcj48Zm9yZWlnbi1rZXlzPjxrZXkgYXBwPSJFTiIgZGItaWQ9InpzcHB4MjVmb2ZmdHp4
ZWU5NWZ4MjlwOHRhdGY1dnZhd3R2cCIgdGltZXN0YW1wPSIwIj40Njwva2V5PjwvZm9yZWlnbi1r
ZXlzPjxyZWYtdHlwZSBuYW1lPSJKb3VybmFsIEFydGljbGUiPjE3PC9yZWYtdHlwZT48Y29udHJp
YnV0b3JzPjxhdXRob3JzPjxhdXRob3I+QXJpc2Rha2Vzc2lhbiwgQy48L2F1dGhvcj48YXV0aG9y
PlBvaXJpb24sIE8uPC9hdXRob3I+PGF1dGhvcj5ZdW5pdHMsIEIuPC9hdXRob3I+PGF1dGhvcj5a
aHUsIFguPC9hdXRob3I+PGF1dGhvcj5HYXJtaXJlLCBMLiBYLjwvYXV0aG9yPjwvYXV0aG9ycz48
L2NvbnRyaWJ1dG9ycz48YXV0aC1hZGRyZXNzPkRlcGFydG1lbnQgb2YgSW5mb3JtYXRpb24gYW5k
IENvbXB1dGVyIFNjaWVuY2UsIFVuaXZlcnNpdHkgb2YgSGF3YWlpIGF0IE1hbm9hLCBIb25vbHVs
dSwgSEksIDk2ODE2LCBVU0EuJiN4RDtEZXBhcnRtZW50IG9mIEVwaWRlbWlvbG9neSwgVW5pdmVy
c2l0eSBvZiBIYXdhaWkgQ2FuY2VyIENlbnRlciwgNzAxIElsYWxvIFN0cmVldCwgSG9ub2x1bHUs
IEhJLCA5NjgxMywgVVNBLiYjeEQ7RGVwYXJ0bWVudCBvZiBNb2xlY3VsYXIgQmlvbG9neSBhbmQg
QmlvZW5naW5lZXJpbmcsIFVuaXZlcnNpdHkgb2YgSGF3YWlpIGF0IE1hbm9hLCBIb25vbHVsdSwg
SEksIDk2ODE2LCBVU0EuJiN4RDtEZXBhcnRtZW50IG9mIENvbXB1dGF0aW9uYWwgTWVkaWNpbmUg
YW5kIEJpb2luZm9ybWF0aWNzLCBVbml2ZXJzaXR5IG9mIE1pY2hpZ2FuLCBBbm4gQXJib3IsIE1J
LCA0ODEwNSwgVVNBLiBsZ2FybWlyZUBtZWQudW1pY2guZWR1LjwvYXV0aC1hZGRyZXNzPjx0aXRs
ZXM+PHRpdGxlPkRlZXBJbXB1dGU6IGFuIGFjY3VyYXRlLCBmYXN0LCBhbmQgc2NhbGFibGUgZGVl
cCBuZXVyYWwgbmV0d29yayBtZXRob2QgdG8gaW1wdXRlIHNpbmdsZS1jZWxsIFJOQS1zZXEgZGF0
YTwvdGl0bGU+PHNlY29uZGFyeS10aXRsZT5HZW5vbWUgQmlvbDwvc2Vjb25kYXJ5LXRpdGxlPjwv
dGl0bGVzPjxwZXJpb2RpY2FsPjxmdWxsLXRpdGxlPkdlbm9tZSBCaW9sPC9mdWxsLXRpdGxlPjwv
cGVyaW9kaWNhbD48cGFnZXM+MjExPC9wYWdlcz48dm9sdW1lPjIwPC92b2x1bWU+PG51bWJlcj4x
PC9udW1iZXI+PGVkaXRpb24+MjAxOS8xMC8yMDwvZWRpdGlvbj48a2V5d29yZHM+PGtleXdvcmQ+
R2Vub21pY3MvKm1ldGhvZHM8L2tleXdvcmQ+PGtleXdvcmQ+TWFjaGluZSBMZWFybmluZzwva2V5
d29yZD48a2V5d29yZD4qTmV1cmFsIE5ldHdvcmtzLCBDb21wdXRlcjwva2V5d29yZD48a2V5d29y
ZD5TZXF1ZW5jZSBBbmFseXNpcywgUk5BPC9rZXl3b3JkPjxrZXl3b3JkPlNpbmdsZS1DZWxsIEFu
YWx5c2lzPC9rZXl3b3JkPjxrZXl3b3JkPipTb2Z0d2FyZTwva2V5d29yZD48a2V5d29yZD4qRGVl
cCBsZWFybmluZzwva2V5d29yZD48a2V5d29yZD4qRGVlcEltcHV0ZTwva2V5d29yZD48a2V5d29y
ZD4qRHJvcG91dDwva2V5d29yZD48a2V5d29yZD4qSW1wdXRhdGlvbjwva2V5d29yZD48a2V5d29y
ZD4qTWFjaGluZSBsZWFybmluZzwva2V5d29yZD48a2V5d29yZD4qTmV1cmFsIG5ldHdvcms8L2tl
eXdvcmQ+PGtleXdvcmQ+KlJOQS1zZXE8L2tleXdvcmQ+PGtleXdvcmQ+KlNpbmdsZS1jZWxsPC9r
ZXl3b3JkPjwva2V5d29yZHM+PGRhdGVzPjx5ZWFyPjIwMTk8L3llYXI+PHB1Yi1kYXRlcz48ZGF0
ZT5PY3QgMTg8L2RhdGU+PC9wdWItZGF0ZXM+PC9kYXRlcz48aXNibj4xNDc0LTc2MFggKEVsZWN0
cm9uaWMpJiN4RDsxNDc0LTc1OTYgKExpbmtpbmcpPC9pc2JuPjxhY2Nlc3Npb24tbnVtPjMxNjI3
NzM5PC9hY2Nlc3Npb24tbnVtPjx1cmxzPjxyZWxhdGVkLXVybHM+PHVybD5odHRwczovL3d3dy5u
Y2JpLm5sbS5uaWguZ292L3B1Ym1lZC8zMTYyNzczOTwvdXJsPjwvcmVsYXRlZC11cmxzPjwvdXJs
cz48Y3VzdG9tMj5QTUM2Nzk4NDQ1PC9jdXN0b20yPjxlbGVjdHJvbmljLXJlc291cmNlLW51bT4x
MC4xMTg2L3MxMzA1OS0wMTktMTgzNy02PC9lbGVjdHJvbmljLXJlc291cmNlLW51bT48L3JlY29y
ZD48L0NpdGU+PC9FbmROb3RlPgB=
</w:fldData>
        </w:fldChar>
      </w:r>
      <w:r w:rsidR="00030FDD">
        <w:rPr>
          <w:rFonts w:ascii="Arial" w:hAnsi="Arial" w:cs="Arial"/>
          <w:iCs/>
        </w:rPr>
        <w:instrText xml:space="preserve"> ADDIN EN.CITE.DATA </w:instrText>
      </w:r>
      <w:r w:rsidR="00030FDD">
        <w:rPr>
          <w:rFonts w:ascii="Arial" w:hAnsi="Arial" w:cs="Arial"/>
          <w:iCs/>
        </w:rPr>
      </w:r>
      <w:r w:rsidR="00030FDD">
        <w:rPr>
          <w:rFonts w:ascii="Arial" w:hAnsi="Arial" w:cs="Arial"/>
          <w:iCs/>
        </w:rPr>
        <w:fldChar w:fldCharType="end"/>
      </w:r>
      <w:r w:rsidR="0019774E" w:rsidRPr="00F670BC">
        <w:rPr>
          <w:rFonts w:ascii="Arial" w:hAnsi="Arial" w:cs="Arial"/>
          <w:iCs/>
        </w:rPr>
      </w:r>
      <w:r w:rsidR="0019774E" w:rsidRPr="00F670BC">
        <w:rPr>
          <w:rFonts w:ascii="Arial" w:hAnsi="Arial" w:cs="Arial"/>
          <w:iCs/>
        </w:rPr>
        <w:fldChar w:fldCharType="separate"/>
      </w:r>
      <w:r w:rsidR="0019774E" w:rsidRPr="00F670BC">
        <w:rPr>
          <w:rFonts w:ascii="Arial" w:hAnsi="Arial" w:cs="Arial"/>
          <w:iCs/>
          <w:noProof/>
        </w:rPr>
        <w:t>[15-17]</w:t>
      </w:r>
      <w:r w:rsidR="0019774E" w:rsidRPr="00F670BC">
        <w:rPr>
          <w:rFonts w:ascii="Arial" w:hAnsi="Arial" w:cs="Arial"/>
          <w:iCs/>
        </w:rPr>
        <w:fldChar w:fldCharType="end"/>
      </w:r>
      <w:r w:rsidRPr="00F670BC">
        <w:rPr>
          <w:rFonts w:ascii="Arial" w:hAnsi="Arial" w:cs="Arial"/>
          <w:iCs/>
        </w:rPr>
        <w:t>,  and batch correction</w:t>
      </w:r>
      <w:r w:rsidR="00513B65" w:rsidRPr="00F670BC">
        <w:rPr>
          <w:rFonts w:ascii="Arial" w:hAnsi="Arial" w:cs="Arial"/>
          <w:iCs/>
        </w:rPr>
        <w:t xml:space="preserve"> </w:t>
      </w:r>
      <w:r w:rsidR="00A04B4D" w:rsidRPr="00F670BC">
        <w:rPr>
          <w:rFonts w:ascii="Arial" w:hAnsi="Arial" w:cs="Arial"/>
          <w:iCs/>
        </w:rPr>
        <w:fldChar w:fldCharType="begin">
          <w:fldData xml:space="preserve">PEVuZE5vdGU+PENpdGU+PEF1dGhvcj5UcmFuPC9BdXRob3I+PFllYXI+MjAyMDwvWWVhcj48UmVj
TnVtPjQ0PC9SZWNOdW0+PERpc3BsYXlUZXh0PlsxOF08L0Rpc3BsYXlUZXh0PjxyZWNvcmQ+PHJl
Yy1udW1iZXI+NDQ8L3JlYy1udW1iZXI+PGZvcmVpZ24ta2V5cz48a2V5IGFwcD0iRU4iIGRiLWlk
PSJ6c3BweDI1Zm9mZnR6eGVlOTVmeDI5cDh0YXRmNXZ2YXd0dnAiIHRpbWVzdGFtcD0iMCI+NDQ8
L2tleT48L2ZvcmVpZ24ta2V5cz48cmVmLXR5cGUgbmFtZT0iSm91cm5hbCBBcnRpY2xlIj4xNzwv
cmVmLXR5cGU+PGNvbnRyaWJ1dG9ycz48YXV0aG9ycz48YXV0aG9yPlRyYW4sIEguIFQuIE4uPC9h
dXRob3I+PGF1dGhvcj5BbmcsIEsuIFMuPC9hdXRob3I+PGF1dGhvcj5DaGV2cmllciwgTS48L2F1
dGhvcj48YXV0aG9yPlpoYW5nLCBYLjwvYXV0aG9yPjxhdXRob3I+TGVlLCBOLiBZLiBTLjwvYXV0
aG9yPjxhdXRob3I+R29oLCBNLjwvYXV0aG9yPjxhdXRob3I+Q2hlbiwgSi48L2F1dGhvcj48L2F1
dGhvcnM+PC9jb250cmlidXRvcnM+PGF1dGgtYWRkcmVzcz5TaW5nYXBvcmUgSW1tdW5vbG9neSBO
ZXR3b3JrIChTSWdOKSwgQWdlbmN5IGZvciBTY2llbmNlLCBUZWNobm9sb2d5IGFuZCBSZXNlYXJj
aCAoQSpTVEFSKSwgOEEgQmlvbWVkaWNhbCBHcm92ZSwgSW1tdW5vcyBCdWlsZGluZywgTGV2ZWwg
MywgU2luZ2Fwb3JlLCAxMzg2NDgsIFNpbmdhcG9yZS4mI3hEO1NpbmdhcG9yZSBJbW11bm9sb2d5
IE5ldHdvcmsgKFNJZ04pLCBBZ2VuY3kgZm9yIFNjaWVuY2UsIFRlY2hub2xvZ3kgYW5kIFJlc2Vh
cmNoIChBKlNUQVIpLCA4QSBCaW9tZWRpY2FsIEdyb3ZlLCBJbW11bm9zIEJ1aWxkaW5nLCBMZXZl
bCAzLCBTaW5nYXBvcmUsIDEzODY0OCwgU2luZ2Fwb3JlLiBjaGVuX2ppbm1pYW9AaW1tdW5vbC5h
LXN0YXIuZWR1LnNnLjwvYXV0aC1hZGRyZXNzPjx0aXRsZXM+PHRpdGxlPkEgYmVuY2htYXJrIG9m
IGJhdGNoLWVmZmVjdCBjb3JyZWN0aW9uIG1ldGhvZHMgZm9yIHNpbmdsZS1jZWxsIFJOQSBzZXF1
ZW5jaW5nIGRhdGE8L3RpdGxlPjxzZWNvbmRhcnktdGl0bGU+R2Vub21lIEJpb2w8L3NlY29uZGFy
eS10aXRsZT48L3RpdGxlcz48cGVyaW9kaWNhbD48ZnVsbC10aXRsZT5HZW5vbWUgQmlvbDwvZnVs
bC10aXRsZT48L3BlcmlvZGljYWw+PHBhZ2VzPjEyPC9wYWdlcz48dm9sdW1lPjIxPC92b2x1bWU+
PG51bWJlcj4xPC9udW1iZXI+PGVkaXRpb24+MjAyMC8wMS8xODwvZWRpdGlvbj48a2V5d29yZHM+
PGtleXdvcmQ+QWxnb3JpdGhtczwva2V5d29yZD48a2V5d29yZD5BbmltYWxzPC9rZXl3b3JkPjxr
ZXl3b3JkPkJlbmNobWFya2luZzwva2V5d29yZD48a2V5d29yZD5CaWcgRGF0YTwva2V5d29yZD48
a2V5d29yZD5IdW1hbnM8L2tleXdvcmQ+PGtleXdvcmQ+TWljZTwva2V5d29yZD48a2V5d29yZD5S
TkEtU2VxLyptZXRob2RzPC9rZXl3b3JkPjxrZXl3b3JkPlNpbmdsZS1DZWxsIEFuYWx5c2lzLypt
ZXRob2RzPC9rZXl3b3JkPjxrZXl3b3JkPipCYXRjaCBjb3JyZWN0aW9uPC9rZXl3b3JkPjxrZXl3
b3JkPipCYXRjaCBlZmZlY3Q8L2tleXdvcmQ+PGtleXdvcmQ+KkRpZmZlcmVudGlhbCBnZW5lIGV4
cHJlc3Npb248L2tleXdvcmQ+PGtleXdvcmQ+KkludGVncmF0aW9uPC9rZXl3b3JkPjxrZXl3b3Jk
PipTaW5nbGUtY2VsbCBSTkEtc2VxPC9rZXl3b3JkPjwva2V5d29yZHM+PGRhdGVzPjx5ZWFyPjIw
MjA8L3llYXI+PHB1Yi1kYXRlcz48ZGF0ZT5KYW4gMTY8L2RhdGU+PC9wdWItZGF0ZXM+PC9kYXRl
cz48aXNibj4xNDc0LTc2MFggKEVsZWN0cm9uaWMpJiN4RDsxNDc0LTc1OTYgKExpbmtpbmcpPC9p
c2JuPjxhY2Nlc3Npb24tbnVtPjMxOTQ4NDgxPC9hY2Nlc3Npb24tbnVtPjx1cmxzPjxyZWxhdGVk
LXVybHM+PHVybD5odHRwczovL3d3dy5uY2JpLm5sbS5uaWguZ292L3B1Ym1lZC8zMTk0ODQ4MTwv
dXJsPjwvcmVsYXRlZC11cmxzPjwvdXJscz48Y3VzdG9tMj5QTUM2OTY0MTE0PC9jdXN0b20yPjxl
bGVjdHJvbmljLXJlc291cmNlLW51bT4xMC4xMTg2L3MxMzA1OS0wMTktMTg1MC05PC9lbGVjdHJv
bmljLXJlc291cmNlLW51bT48L3JlY29yZD48L0NpdGU+PC9FbmROb3RlPgB=
</w:fldData>
        </w:fldChar>
      </w:r>
      <w:r w:rsidR="00030FDD">
        <w:rPr>
          <w:rFonts w:ascii="Arial" w:hAnsi="Arial" w:cs="Arial"/>
          <w:iCs/>
        </w:rPr>
        <w:instrText xml:space="preserve"> ADDIN EN.CITE </w:instrText>
      </w:r>
      <w:r w:rsidR="00030FDD">
        <w:rPr>
          <w:rFonts w:ascii="Arial" w:hAnsi="Arial" w:cs="Arial"/>
          <w:iCs/>
        </w:rPr>
        <w:fldChar w:fldCharType="begin">
          <w:fldData xml:space="preserve">PEVuZE5vdGU+PENpdGU+PEF1dGhvcj5UcmFuPC9BdXRob3I+PFllYXI+MjAyMDwvWWVhcj48UmVj
TnVtPjQ0PC9SZWNOdW0+PERpc3BsYXlUZXh0PlsxOF08L0Rpc3BsYXlUZXh0PjxyZWNvcmQ+PHJl
Yy1udW1iZXI+NDQ8L3JlYy1udW1iZXI+PGZvcmVpZ24ta2V5cz48a2V5IGFwcD0iRU4iIGRiLWlk
PSJ6c3BweDI1Zm9mZnR6eGVlOTVmeDI5cDh0YXRmNXZ2YXd0dnAiIHRpbWVzdGFtcD0iMCI+NDQ8
L2tleT48L2ZvcmVpZ24ta2V5cz48cmVmLXR5cGUgbmFtZT0iSm91cm5hbCBBcnRpY2xlIj4xNzwv
cmVmLXR5cGU+PGNvbnRyaWJ1dG9ycz48YXV0aG9ycz48YXV0aG9yPlRyYW4sIEguIFQuIE4uPC9h
dXRob3I+PGF1dGhvcj5BbmcsIEsuIFMuPC9hdXRob3I+PGF1dGhvcj5DaGV2cmllciwgTS48L2F1
dGhvcj48YXV0aG9yPlpoYW5nLCBYLjwvYXV0aG9yPjxhdXRob3I+TGVlLCBOLiBZLiBTLjwvYXV0
aG9yPjxhdXRob3I+R29oLCBNLjwvYXV0aG9yPjxhdXRob3I+Q2hlbiwgSi48L2F1dGhvcj48L2F1
dGhvcnM+PC9jb250cmlidXRvcnM+PGF1dGgtYWRkcmVzcz5TaW5nYXBvcmUgSW1tdW5vbG9neSBO
ZXR3b3JrIChTSWdOKSwgQWdlbmN5IGZvciBTY2llbmNlLCBUZWNobm9sb2d5IGFuZCBSZXNlYXJj
aCAoQSpTVEFSKSwgOEEgQmlvbWVkaWNhbCBHcm92ZSwgSW1tdW5vcyBCdWlsZGluZywgTGV2ZWwg
MywgU2luZ2Fwb3JlLCAxMzg2NDgsIFNpbmdhcG9yZS4mI3hEO1NpbmdhcG9yZSBJbW11bm9sb2d5
IE5ldHdvcmsgKFNJZ04pLCBBZ2VuY3kgZm9yIFNjaWVuY2UsIFRlY2hub2xvZ3kgYW5kIFJlc2Vh
cmNoIChBKlNUQVIpLCA4QSBCaW9tZWRpY2FsIEdyb3ZlLCBJbW11bm9zIEJ1aWxkaW5nLCBMZXZl
bCAzLCBTaW5nYXBvcmUsIDEzODY0OCwgU2luZ2Fwb3JlLiBjaGVuX2ppbm1pYW9AaW1tdW5vbC5h
LXN0YXIuZWR1LnNnLjwvYXV0aC1hZGRyZXNzPjx0aXRsZXM+PHRpdGxlPkEgYmVuY2htYXJrIG9m
IGJhdGNoLWVmZmVjdCBjb3JyZWN0aW9uIG1ldGhvZHMgZm9yIHNpbmdsZS1jZWxsIFJOQSBzZXF1
ZW5jaW5nIGRhdGE8L3RpdGxlPjxzZWNvbmRhcnktdGl0bGU+R2Vub21lIEJpb2w8L3NlY29uZGFy
eS10aXRsZT48L3RpdGxlcz48cGVyaW9kaWNhbD48ZnVsbC10aXRsZT5HZW5vbWUgQmlvbDwvZnVs
bC10aXRsZT48L3BlcmlvZGljYWw+PHBhZ2VzPjEyPC9wYWdlcz48dm9sdW1lPjIxPC92b2x1bWU+
PG51bWJlcj4xPC9udW1iZXI+PGVkaXRpb24+MjAyMC8wMS8xODwvZWRpdGlvbj48a2V5d29yZHM+
PGtleXdvcmQ+QWxnb3JpdGhtczwva2V5d29yZD48a2V5d29yZD5BbmltYWxzPC9rZXl3b3JkPjxr
ZXl3b3JkPkJlbmNobWFya2luZzwva2V5d29yZD48a2V5d29yZD5CaWcgRGF0YTwva2V5d29yZD48
a2V5d29yZD5IdW1hbnM8L2tleXdvcmQ+PGtleXdvcmQ+TWljZTwva2V5d29yZD48a2V5d29yZD5S
TkEtU2VxLyptZXRob2RzPC9rZXl3b3JkPjxrZXl3b3JkPlNpbmdsZS1DZWxsIEFuYWx5c2lzLypt
ZXRob2RzPC9rZXl3b3JkPjxrZXl3b3JkPipCYXRjaCBjb3JyZWN0aW9uPC9rZXl3b3JkPjxrZXl3
b3JkPipCYXRjaCBlZmZlY3Q8L2tleXdvcmQ+PGtleXdvcmQ+KkRpZmZlcmVudGlhbCBnZW5lIGV4
cHJlc3Npb248L2tleXdvcmQ+PGtleXdvcmQ+KkludGVncmF0aW9uPC9rZXl3b3JkPjxrZXl3b3Jk
PipTaW5nbGUtY2VsbCBSTkEtc2VxPC9rZXl3b3JkPjwva2V5d29yZHM+PGRhdGVzPjx5ZWFyPjIw
MjA8L3llYXI+PHB1Yi1kYXRlcz48ZGF0ZT5KYW4gMTY8L2RhdGU+PC9wdWItZGF0ZXM+PC9kYXRl
cz48aXNibj4xNDc0LTc2MFggKEVsZWN0cm9uaWMpJiN4RDsxNDc0LTc1OTYgKExpbmtpbmcpPC9p
c2JuPjxhY2Nlc3Npb24tbnVtPjMxOTQ4NDgxPC9hY2Nlc3Npb24tbnVtPjx1cmxzPjxyZWxhdGVk
LXVybHM+PHVybD5odHRwczovL3d3dy5uY2JpLm5sbS5uaWguZ292L3B1Ym1lZC8zMTk0ODQ4MTwv
dXJsPjwvcmVsYXRlZC11cmxzPjwvdXJscz48Y3VzdG9tMj5QTUM2OTY0MTE0PC9jdXN0b20yPjxl
bGVjdHJvbmljLXJlc291cmNlLW51bT4xMC4xMTg2L3MxMzA1OS0wMTktMTg1MC05PC9lbGVjdHJv
bmljLXJlc291cmNlLW51bT48L3JlY29yZD48L0NpdGU+PC9FbmROb3RlPgB=
</w:fldData>
        </w:fldChar>
      </w:r>
      <w:r w:rsidR="00030FDD">
        <w:rPr>
          <w:rFonts w:ascii="Arial" w:hAnsi="Arial" w:cs="Arial"/>
          <w:iCs/>
        </w:rPr>
        <w:instrText xml:space="preserve"> ADDIN EN.CITE.DATA </w:instrText>
      </w:r>
      <w:r w:rsidR="00030FDD">
        <w:rPr>
          <w:rFonts w:ascii="Arial" w:hAnsi="Arial" w:cs="Arial"/>
          <w:iCs/>
        </w:rPr>
      </w:r>
      <w:r w:rsidR="00030FDD">
        <w:rPr>
          <w:rFonts w:ascii="Arial" w:hAnsi="Arial" w:cs="Arial"/>
          <w:iCs/>
        </w:rPr>
        <w:fldChar w:fldCharType="end"/>
      </w:r>
      <w:r w:rsidR="00A04B4D" w:rsidRPr="00F670BC">
        <w:rPr>
          <w:rFonts w:ascii="Arial" w:hAnsi="Arial" w:cs="Arial"/>
          <w:iCs/>
        </w:rPr>
      </w:r>
      <w:r w:rsidR="00A04B4D" w:rsidRPr="00F670BC">
        <w:rPr>
          <w:rFonts w:ascii="Arial" w:hAnsi="Arial" w:cs="Arial"/>
          <w:iCs/>
        </w:rPr>
        <w:fldChar w:fldCharType="separate"/>
      </w:r>
      <w:r w:rsidR="00A04B4D" w:rsidRPr="00F670BC">
        <w:rPr>
          <w:rFonts w:ascii="Arial" w:hAnsi="Arial" w:cs="Arial"/>
          <w:iCs/>
          <w:noProof/>
        </w:rPr>
        <w:t>[18]</w:t>
      </w:r>
      <w:r w:rsidR="00A04B4D" w:rsidRPr="00F670BC">
        <w:rPr>
          <w:rFonts w:ascii="Arial" w:hAnsi="Arial" w:cs="Arial"/>
          <w:iCs/>
        </w:rPr>
        <w:fldChar w:fldCharType="end"/>
      </w:r>
      <w:r w:rsidR="00A04B4D" w:rsidRPr="00F670BC">
        <w:rPr>
          <w:rFonts w:ascii="Arial" w:hAnsi="Arial" w:cs="Arial"/>
          <w:iCs/>
        </w:rPr>
        <w:t xml:space="preserve"> </w:t>
      </w:r>
      <w:r w:rsidRPr="00F670BC">
        <w:rPr>
          <w:rFonts w:ascii="Arial" w:hAnsi="Arial" w:cs="Arial"/>
          <w:iCs/>
        </w:rPr>
        <w:t xml:space="preserve">in </w:t>
      </w:r>
      <w:proofErr w:type="spellStart"/>
      <w:r w:rsidRPr="00F670BC">
        <w:rPr>
          <w:rFonts w:ascii="Arial" w:hAnsi="Arial" w:cs="Arial"/>
          <w:iCs/>
        </w:rPr>
        <w:t>scRNA</w:t>
      </w:r>
      <w:proofErr w:type="spellEnd"/>
      <w:r w:rsidRPr="00F670BC">
        <w:rPr>
          <w:rFonts w:ascii="Arial" w:hAnsi="Arial" w:cs="Arial"/>
          <w:iCs/>
        </w:rPr>
        <w:t>-seq analysis.</w:t>
      </w:r>
      <w:r w:rsidR="00B9000C" w:rsidRPr="00F670BC">
        <w:rPr>
          <w:rFonts w:ascii="Arial" w:hAnsi="Arial" w:cs="Arial"/>
          <w:iCs/>
        </w:rPr>
        <w:t xml:space="preserve"> </w:t>
      </w:r>
      <w:r w:rsidR="00494441" w:rsidRPr="00F670BC">
        <w:rPr>
          <w:rFonts w:ascii="Arial" w:hAnsi="Arial" w:cs="Arial"/>
          <w:iCs/>
        </w:rPr>
        <w:t>Compared to conventi</w:t>
      </w:r>
      <w:r w:rsidR="00B510AC" w:rsidRPr="00F670BC">
        <w:rPr>
          <w:rFonts w:ascii="Arial" w:hAnsi="Arial" w:cs="Arial"/>
          <w:iCs/>
        </w:rPr>
        <w:t>on</w:t>
      </w:r>
      <w:r w:rsidR="00494441" w:rsidRPr="00F670BC">
        <w:rPr>
          <w:rFonts w:ascii="Arial" w:hAnsi="Arial" w:cs="Arial"/>
          <w:iCs/>
        </w:rPr>
        <w:t>al ML approaches, DL is more powerful in capturing complex features of high</w:t>
      </w:r>
      <w:r w:rsidR="00506588" w:rsidRPr="00F670BC">
        <w:rPr>
          <w:rFonts w:ascii="Arial" w:hAnsi="Arial" w:cs="Arial"/>
          <w:iCs/>
        </w:rPr>
        <w:t>-</w:t>
      </w:r>
      <w:r w:rsidR="00494441" w:rsidRPr="00F670BC">
        <w:rPr>
          <w:rFonts w:ascii="Arial" w:hAnsi="Arial" w:cs="Arial"/>
          <w:iCs/>
        </w:rPr>
        <w:t xml:space="preserve">dimensional </w:t>
      </w:r>
      <w:proofErr w:type="spellStart"/>
      <w:r w:rsidR="00494441" w:rsidRPr="00F670BC">
        <w:rPr>
          <w:rFonts w:ascii="Arial" w:hAnsi="Arial" w:cs="Arial"/>
          <w:iCs/>
        </w:rPr>
        <w:t>scRNA</w:t>
      </w:r>
      <w:proofErr w:type="spellEnd"/>
      <w:r w:rsidR="00494441" w:rsidRPr="00F670BC">
        <w:rPr>
          <w:rFonts w:ascii="Arial" w:hAnsi="Arial" w:cs="Arial"/>
          <w:iCs/>
        </w:rPr>
        <w:t xml:space="preserve">-seq data. It is also more </w:t>
      </w:r>
      <w:r w:rsidR="00506588" w:rsidRPr="00F670BC">
        <w:rPr>
          <w:rFonts w:ascii="Arial" w:hAnsi="Arial" w:cs="Arial"/>
          <w:iCs/>
        </w:rPr>
        <w:t>versatile</w:t>
      </w:r>
      <w:r w:rsidR="00494441" w:rsidRPr="00F670BC">
        <w:rPr>
          <w:rFonts w:ascii="Arial" w:hAnsi="Arial" w:cs="Arial"/>
          <w:iCs/>
        </w:rPr>
        <w:t>, where a single model can be trained to address multiple tasks or adapted and tran</w:t>
      </w:r>
      <w:r w:rsidR="00506588" w:rsidRPr="00F670BC">
        <w:rPr>
          <w:rFonts w:ascii="Arial" w:hAnsi="Arial" w:cs="Arial"/>
          <w:iCs/>
        </w:rPr>
        <w:t>sfer</w:t>
      </w:r>
      <w:r w:rsidR="00494441" w:rsidRPr="00F670BC">
        <w:rPr>
          <w:rFonts w:ascii="Arial" w:hAnsi="Arial" w:cs="Arial"/>
          <w:iCs/>
        </w:rPr>
        <w:t xml:space="preserve">red to different tasks. Moreover, the DL training scales more favorably with the number of cells in </w:t>
      </w:r>
      <w:proofErr w:type="spellStart"/>
      <w:r w:rsidR="00494441" w:rsidRPr="00F670BC">
        <w:rPr>
          <w:rFonts w:ascii="Arial" w:hAnsi="Arial" w:cs="Arial"/>
          <w:iCs/>
        </w:rPr>
        <w:t>scRNA</w:t>
      </w:r>
      <w:proofErr w:type="spellEnd"/>
      <w:r w:rsidR="00494441" w:rsidRPr="00F670BC">
        <w:rPr>
          <w:rFonts w:ascii="Arial" w:hAnsi="Arial" w:cs="Arial"/>
          <w:iCs/>
        </w:rPr>
        <w:t xml:space="preserve">-seq data size, making it particularly attractive for handling the ever-increasing volume of </w:t>
      </w:r>
      <w:r w:rsidR="00494441" w:rsidRPr="00F670BC">
        <w:rPr>
          <w:rFonts w:ascii="Arial" w:eastAsiaTheme="minorEastAsia" w:hAnsi="Arial" w:cs="Arial"/>
        </w:rPr>
        <w:t xml:space="preserve">single cell data.  </w:t>
      </w:r>
      <w:r w:rsidR="00494441" w:rsidRPr="00F670BC">
        <w:rPr>
          <w:rFonts w:ascii="Arial" w:hAnsi="Arial" w:cs="Arial"/>
          <w:iCs/>
        </w:rPr>
        <w:t>Indeed, the growing body of DL-based tools ha</w:t>
      </w:r>
      <w:r w:rsidR="00506588" w:rsidRPr="00F670BC">
        <w:rPr>
          <w:rFonts w:ascii="Arial" w:hAnsi="Arial" w:cs="Arial"/>
          <w:iCs/>
        </w:rPr>
        <w:t>s</w:t>
      </w:r>
      <w:r w:rsidR="00494441" w:rsidRPr="00F670BC">
        <w:rPr>
          <w:rFonts w:ascii="Arial" w:hAnsi="Arial" w:cs="Arial"/>
          <w:iCs/>
        </w:rPr>
        <w:t xml:space="preserve"> demonstrate</w:t>
      </w:r>
      <w:r w:rsidR="00506588" w:rsidRPr="00F670BC">
        <w:rPr>
          <w:rFonts w:ascii="Arial" w:hAnsi="Arial" w:cs="Arial"/>
          <w:iCs/>
        </w:rPr>
        <w:t>d</w:t>
      </w:r>
      <w:r w:rsidR="00494441" w:rsidRPr="00F670BC">
        <w:rPr>
          <w:rFonts w:ascii="Arial" w:hAnsi="Arial" w:cs="Arial"/>
          <w:iCs/>
        </w:rPr>
        <w:t xml:space="preserve"> DL’s exciting potential as a learning paradigm to significantly advance the tools we use to interrogate </w:t>
      </w:r>
      <w:proofErr w:type="spellStart"/>
      <w:r w:rsidR="00494441" w:rsidRPr="00F670BC">
        <w:rPr>
          <w:rFonts w:ascii="Arial" w:hAnsi="Arial" w:cs="Arial"/>
          <w:iCs/>
        </w:rPr>
        <w:t>scRNA</w:t>
      </w:r>
      <w:proofErr w:type="spellEnd"/>
      <w:r w:rsidR="00494441" w:rsidRPr="00F670BC">
        <w:rPr>
          <w:rFonts w:ascii="Arial" w:hAnsi="Arial" w:cs="Arial"/>
          <w:iCs/>
        </w:rPr>
        <w:t>-seq data.</w:t>
      </w:r>
      <w:r w:rsidR="00AC217F" w:rsidRPr="00F670BC">
        <w:rPr>
          <w:rFonts w:ascii="Arial" w:hAnsi="Arial" w:cs="Arial"/>
        </w:rPr>
        <w:t xml:space="preserve">  </w:t>
      </w:r>
    </w:p>
    <w:p w14:paraId="0585F7CA" w14:textId="512A79B7" w:rsidR="00294B1D" w:rsidRDefault="008D684D" w:rsidP="00347DD2">
      <w:pPr>
        <w:spacing w:line="480" w:lineRule="auto"/>
        <w:ind w:firstLine="720"/>
        <w:jc w:val="both"/>
        <w:rPr>
          <w:rFonts w:ascii="Arial" w:eastAsiaTheme="minorEastAsia" w:hAnsi="Arial" w:cs="Arial"/>
        </w:rPr>
      </w:pPr>
      <w:r>
        <w:rPr>
          <w:rFonts w:ascii="Arial" w:hAnsi="Arial" w:cs="Arial"/>
        </w:rPr>
        <w:t xml:space="preserve">In this paper, </w:t>
      </w:r>
      <w:r w:rsidR="00AC217F">
        <w:rPr>
          <w:rFonts w:ascii="Arial" w:hAnsi="Arial" w:cs="Arial"/>
        </w:rPr>
        <w:t xml:space="preserve">we present a review of the recent advances of </w:t>
      </w:r>
      <w:r w:rsidR="00156015">
        <w:rPr>
          <w:rFonts w:ascii="Arial" w:hAnsi="Arial" w:cs="Arial"/>
        </w:rPr>
        <w:t>DL</w:t>
      </w:r>
      <w:r w:rsidR="00AC217F">
        <w:rPr>
          <w:rFonts w:ascii="Arial" w:hAnsi="Arial" w:cs="Arial"/>
        </w:rPr>
        <w:t xml:space="preserve"> </w:t>
      </w:r>
      <w:r w:rsidR="005330E2">
        <w:rPr>
          <w:rFonts w:ascii="Arial" w:hAnsi="Arial" w:cs="Arial"/>
        </w:rPr>
        <w:t xml:space="preserve">methods for </w:t>
      </w:r>
      <w:r w:rsidR="00AC217F">
        <w:rPr>
          <w:rFonts w:ascii="Arial" w:hAnsi="Arial" w:cs="Arial"/>
        </w:rPr>
        <w:t xml:space="preserve">solving </w:t>
      </w:r>
      <w:r w:rsidR="00AC217F" w:rsidRPr="00ED438E">
        <w:rPr>
          <w:rFonts w:ascii="Arial" w:hAnsi="Arial" w:cs="Arial"/>
        </w:rPr>
        <w:t xml:space="preserve">the present </w:t>
      </w:r>
      <w:r w:rsidRPr="00ED438E">
        <w:rPr>
          <w:rFonts w:ascii="Arial" w:hAnsi="Arial" w:cs="Arial"/>
        </w:rPr>
        <w:t xml:space="preserve">challenges </w:t>
      </w:r>
      <w:r w:rsidR="00093267" w:rsidRPr="00ED438E">
        <w:rPr>
          <w:rFonts w:ascii="Arial" w:hAnsi="Arial" w:cs="Arial"/>
        </w:rPr>
        <w:t>in</w:t>
      </w:r>
      <w:r w:rsidR="00AC217F" w:rsidRPr="00ED438E">
        <w:rPr>
          <w:rFonts w:ascii="Arial" w:hAnsi="Arial" w:cs="Arial"/>
        </w:rPr>
        <w:t xml:space="preserve"> </w:t>
      </w:r>
      <w:proofErr w:type="spellStart"/>
      <w:r w:rsidR="00AC217F" w:rsidRPr="00ED438E">
        <w:rPr>
          <w:rFonts w:ascii="Arial" w:hAnsi="Arial" w:cs="Arial"/>
        </w:rPr>
        <w:t>scRNA</w:t>
      </w:r>
      <w:proofErr w:type="spellEnd"/>
      <w:r w:rsidR="00AC217F" w:rsidRPr="00ED438E">
        <w:rPr>
          <w:rFonts w:ascii="Arial" w:hAnsi="Arial" w:cs="Arial"/>
        </w:rPr>
        <w:t>-</w:t>
      </w:r>
      <w:r w:rsidR="00F670BC">
        <w:rPr>
          <w:rFonts w:ascii="Arial" w:hAnsi="Arial" w:cs="Arial"/>
        </w:rPr>
        <w:t>s</w:t>
      </w:r>
      <w:r w:rsidR="00AC217F" w:rsidRPr="00ED438E">
        <w:rPr>
          <w:rFonts w:ascii="Arial" w:hAnsi="Arial" w:cs="Arial"/>
        </w:rPr>
        <w:t>eq data</w:t>
      </w:r>
      <w:r w:rsidR="005330E2" w:rsidRPr="00ED438E">
        <w:rPr>
          <w:rFonts w:ascii="Arial" w:hAnsi="Arial" w:cs="Arial"/>
        </w:rPr>
        <w:t xml:space="preserve"> analysis</w:t>
      </w:r>
      <w:r w:rsidR="00D6100C">
        <w:rPr>
          <w:rFonts w:ascii="Arial" w:hAnsi="Arial" w:cs="Arial"/>
        </w:rPr>
        <w:t xml:space="preserve"> (Table 1)</w:t>
      </w:r>
      <w:r w:rsidR="00AC217F" w:rsidRPr="00ED438E">
        <w:rPr>
          <w:rFonts w:ascii="Arial" w:hAnsi="Arial" w:cs="Arial"/>
        </w:rPr>
        <w:t>.</w:t>
      </w:r>
      <w:r w:rsidR="00194D7E" w:rsidRPr="00ED438E">
        <w:rPr>
          <w:rFonts w:ascii="Arial" w:hAnsi="Arial" w:cs="Arial"/>
        </w:rPr>
        <w:t xml:space="preserve"> </w:t>
      </w:r>
      <w:r w:rsidR="0079654D" w:rsidRPr="00ED438E">
        <w:rPr>
          <w:rFonts w:ascii="Arial" w:hAnsi="Arial" w:cs="Arial"/>
        </w:rPr>
        <w:t>For this</w:t>
      </w:r>
      <w:r w:rsidR="00ED438E" w:rsidRPr="00ED438E">
        <w:rPr>
          <w:rFonts w:ascii="Arial" w:hAnsi="Arial" w:cs="Arial"/>
        </w:rPr>
        <w:t>,</w:t>
      </w:r>
      <w:r w:rsidR="0079654D" w:rsidRPr="00ED438E">
        <w:rPr>
          <w:rFonts w:ascii="Arial" w:hAnsi="Arial" w:cs="Arial"/>
        </w:rPr>
        <w:t xml:space="preserve"> w</w:t>
      </w:r>
      <w:r w:rsidR="00194D7E" w:rsidRPr="00ED438E">
        <w:rPr>
          <w:rFonts w:ascii="Arial" w:hAnsi="Arial" w:cs="Arial"/>
        </w:rPr>
        <w:t xml:space="preserve">e have surveyed </w:t>
      </w:r>
      <w:r w:rsidR="0079654D" w:rsidRPr="00ED438E">
        <w:rPr>
          <w:rFonts w:ascii="Arial" w:hAnsi="Arial" w:cs="Arial"/>
        </w:rPr>
        <w:t xml:space="preserve">deep learning </w:t>
      </w:r>
      <w:r w:rsidR="00194D7E" w:rsidRPr="00ED438E">
        <w:rPr>
          <w:rFonts w:ascii="Arial" w:hAnsi="Arial" w:cs="Arial"/>
        </w:rPr>
        <w:t>papers published up to April 202</w:t>
      </w:r>
      <w:r w:rsidR="007A6489" w:rsidRPr="00ED438E">
        <w:rPr>
          <w:rFonts w:ascii="Arial" w:hAnsi="Arial" w:cs="Arial"/>
        </w:rPr>
        <w:t xml:space="preserve">1. </w:t>
      </w:r>
      <w:proofErr w:type="gramStart"/>
      <w:r w:rsidR="007A6489" w:rsidRPr="00ED438E">
        <w:rPr>
          <w:rFonts w:ascii="Arial" w:hAnsi="Arial" w:cs="Arial"/>
        </w:rPr>
        <w:t>In order to</w:t>
      </w:r>
      <w:proofErr w:type="gramEnd"/>
      <w:r w:rsidR="007A6489" w:rsidRPr="00ED438E">
        <w:rPr>
          <w:rFonts w:ascii="Arial" w:hAnsi="Arial" w:cs="Arial"/>
        </w:rPr>
        <w:t xml:space="preserve"> maintain high quality </w:t>
      </w:r>
      <w:r w:rsidR="00C85237">
        <w:rPr>
          <w:rFonts w:ascii="Arial" w:hAnsi="Arial" w:cs="Arial"/>
        </w:rPr>
        <w:t xml:space="preserve">for this </w:t>
      </w:r>
      <w:r w:rsidR="007A6489" w:rsidRPr="00ED438E">
        <w:rPr>
          <w:rFonts w:ascii="Arial" w:hAnsi="Arial" w:cs="Arial"/>
        </w:rPr>
        <w:t>review</w:t>
      </w:r>
      <w:r w:rsidR="00C85237">
        <w:rPr>
          <w:rFonts w:ascii="Arial" w:hAnsi="Arial" w:cs="Arial"/>
        </w:rPr>
        <w:t>,</w:t>
      </w:r>
      <w:r w:rsidR="007A6489" w:rsidRPr="00ED438E">
        <w:rPr>
          <w:rFonts w:ascii="Arial" w:hAnsi="Arial" w:cs="Arial"/>
        </w:rPr>
        <w:t xml:space="preserve"> </w:t>
      </w:r>
      <w:r w:rsidR="00194D7E" w:rsidRPr="00ED438E">
        <w:rPr>
          <w:rFonts w:ascii="Arial" w:hAnsi="Arial" w:cs="Arial"/>
        </w:rPr>
        <w:t xml:space="preserve">we </w:t>
      </w:r>
      <w:r w:rsidR="00C85237">
        <w:rPr>
          <w:rFonts w:ascii="Arial" w:hAnsi="Arial" w:cs="Arial"/>
        </w:rPr>
        <w:t>choose not to include</w:t>
      </w:r>
      <w:r w:rsidR="00194D7E" w:rsidRPr="00ED438E">
        <w:rPr>
          <w:rFonts w:ascii="Arial" w:hAnsi="Arial" w:cs="Arial"/>
        </w:rPr>
        <w:t xml:space="preserve"> any (bio)archival papers</w:t>
      </w:r>
      <w:r w:rsidR="00C85237">
        <w:rPr>
          <w:rFonts w:ascii="Arial" w:hAnsi="Arial" w:cs="Arial"/>
        </w:rPr>
        <w:t>,</w:t>
      </w:r>
      <w:r w:rsidR="007A6489" w:rsidRPr="00ED438E">
        <w:rPr>
          <w:rFonts w:ascii="Arial" w:hAnsi="Arial" w:cs="Arial"/>
        </w:rPr>
        <w:t xml:space="preserve"> although </w:t>
      </w:r>
      <w:r w:rsidR="001C319C" w:rsidRPr="00ED438E">
        <w:rPr>
          <w:rFonts w:ascii="Arial" w:hAnsi="Arial" w:cs="Arial"/>
        </w:rPr>
        <w:t>a proportion</w:t>
      </w:r>
      <w:r w:rsidR="007A6489" w:rsidRPr="00ED438E">
        <w:rPr>
          <w:rFonts w:ascii="Arial" w:hAnsi="Arial" w:cs="Arial"/>
        </w:rPr>
        <w:t xml:space="preserve"> of these </w:t>
      </w:r>
      <w:r w:rsidR="007A6489" w:rsidRPr="00ED438E">
        <w:rPr>
          <w:rFonts w:ascii="Arial" w:hAnsi="Arial" w:cs="Arial"/>
        </w:rPr>
        <w:lastRenderedPageBreak/>
        <w:t>manuscripts contain important new findings</w:t>
      </w:r>
      <w:r w:rsidR="001C319C" w:rsidRPr="00ED438E">
        <w:rPr>
          <w:rFonts w:ascii="Arial" w:hAnsi="Arial" w:cs="Arial"/>
        </w:rPr>
        <w:t xml:space="preserve"> that w</w:t>
      </w:r>
      <w:r w:rsidR="00C85237">
        <w:rPr>
          <w:rFonts w:ascii="Arial" w:hAnsi="Arial" w:cs="Arial"/>
        </w:rPr>
        <w:t>ould</w:t>
      </w:r>
      <w:r w:rsidR="001C319C" w:rsidRPr="00ED438E">
        <w:rPr>
          <w:rFonts w:ascii="Arial" w:hAnsi="Arial" w:cs="Arial"/>
        </w:rPr>
        <w:t xml:space="preserve"> </w:t>
      </w:r>
      <w:r w:rsidR="00281D0E" w:rsidRPr="00ED438E">
        <w:rPr>
          <w:rFonts w:ascii="Arial" w:hAnsi="Arial" w:cs="Arial"/>
        </w:rPr>
        <w:t xml:space="preserve">be </w:t>
      </w:r>
      <w:r w:rsidR="001C319C" w:rsidRPr="00ED438E">
        <w:rPr>
          <w:rFonts w:ascii="Arial" w:hAnsi="Arial" w:cs="Arial"/>
        </w:rPr>
        <w:t>published after completing their peer-reviewed process</w:t>
      </w:r>
      <w:r w:rsidR="00194D7E" w:rsidRPr="00ED438E">
        <w:rPr>
          <w:rFonts w:ascii="Arial" w:hAnsi="Arial" w:cs="Arial"/>
        </w:rPr>
        <w:t xml:space="preserve">. </w:t>
      </w:r>
      <w:r w:rsidR="00F670BC">
        <w:rPr>
          <w:rFonts w:ascii="Arial" w:hAnsi="Arial" w:cs="Arial"/>
        </w:rPr>
        <w:t>P</w:t>
      </w:r>
      <w:r w:rsidR="00D53A9B" w:rsidRPr="00ED438E">
        <w:rPr>
          <w:rFonts w:ascii="Arial" w:hAnsi="Arial" w:cs="Arial"/>
        </w:rPr>
        <w:t xml:space="preserve">revious </w:t>
      </w:r>
      <w:r w:rsidR="0079654D" w:rsidRPr="00ED438E">
        <w:rPr>
          <w:rFonts w:ascii="Arial" w:hAnsi="Arial" w:cs="Arial"/>
        </w:rPr>
        <w:t>efforts to review</w:t>
      </w:r>
      <w:r w:rsidR="002F36F1" w:rsidRPr="00ED438E">
        <w:rPr>
          <w:rFonts w:ascii="Arial" w:hAnsi="Arial" w:cs="Arial"/>
        </w:rPr>
        <w:t xml:space="preserve"> the</w:t>
      </w:r>
      <w:r w:rsidR="002F36F1">
        <w:rPr>
          <w:rFonts w:ascii="Arial" w:hAnsi="Arial" w:cs="Arial"/>
        </w:rPr>
        <w:t xml:space="preserve"> </w:t>
      </w:r>
      <w:r w:rsidR="00D53A9B" w:rsidRPr="0071490E">
        <w:rPr>
          <w:rFonts w:ascii="Arial" w:hAnsi="Arial" w:cs="Arial"/>
        </w:rPr>
        <w:t xml:space="preserve">recent advances in machine learning </w:t>
      </w:r>
      <w:r w:rsidR="0079654D">
        <w:rPr>
          <w:rFonts w:ascii="Arial" w:hAnsi="Arial" w:cs="Arial"/>
        </w:rPr>
        <w:t xml:space="preserve">methods </w:t>
      </w:r>
      <w:r w:rsidR="00325A16">
        <w:rPr>
          <w:rFonts w:ascii="Arial" w:hAnsi="Arial" w:cs="Arial"/>
        </w:rPr>
        <w:t>focused on</w:t>
      </w:r>
      <w:r w:rsidR="00D53A9B" w:rsidRPr="0071490E">
        <w:rPr>
          <w:rFonts w:ascii="Arial" w:hAnsi="Arial" w:cs="Arial"/>
        </w:rPr>
        <w:t xml:space="preserve"> efficient integration of single cell data</w:t>
      </w:r>
      <w:r w:rsidR="002F36F1" w:rsidRPr="00ED438E">
        <w:rPr>
          <w:rFonts w:ascii="Arial" w:hAnsi="Arial" w:cs="Arial"/>
        </w:rPr>
        <w:t xml:space="preserve"> </w:t>
      </w:r>
      <w:r w:rsidR="0019774E">
        <w:rPr>
          <w:rFonts w:ascii="Arial" w:hAnsi="Arial" w:cs="Arial"/>
        </w:rPr>
        <w:fldChar w:fldCharType="begin">
          <w:fldData xml:space="preserve">PEVuZE5vdGU+PENpdGU+PEF1dGhvcj5QZXRlZ3Jvc3NvPC9BdXRob3I+PFllYXI+MjAyMDwvWWVh
cj48UmVjTnVtPjkzPC9SZWNOdW0+PERpc3BsYXlUZXh0PlsxOSwgMjBdPC9EaXNwbGF5VGV4dD48
cmVjb3JkPjxyZWMtbnVtYmVyPjkzPC9yZWMtbnVtYmVyPjxmb3JlaWduLWtleXM+PGtleSBhcHA9
IkVOIiBkYi1pZD0ienNwcHgyNWZvZmZ0enhlZTk1ZngyOXA4dGF0ZjV2dmF3dHZwIiB0aW1lc3Rh
bXA9IjAiPjkzPC9rZXk+PC9mb3JlaWduLWtleXM+PHJlZi10eXBlIG5hbWU9IkpvdXJuYWwgQXJ0
aWNsZSI+MTc8L3JlZi10eXBlPjxjb250cmlidXRvcnM+PGF1dGhvcnM+PGF1dGhvcj5QZXRlZ3Jv
c3NvLCBSLjwvYXV0aG9yPjxhdXRob3I+TGksIFouPC9hdXRob3I+PGF1dGhvcj5LdWFuZywgUi48
L2F1dGhvcj48L2F1dGhvcnM+PC9jb250cmlidXRvcnM+PGF1dGgtYWRkcmVzcz5DUkVTVCAoRW5z
YWksIFVuaXZlcnNpdGUgQnJldGFnbmUgTG9pcmUpLCBCcnV6LCBGcmFuY2UuPC9hdXRoLWFkZHJl
c3M+PHRpdGxlcz48dGl0bGU+TWFjaGluZSBsZWFybmluZyBhbmQgc3RhdGlzdGljYWwgbWV0aG9k
cyBmb3IgY2x1c3RlcmluZyBzaW5nbGUtY2VsbCBSTkEtc2VxdWVuY2luZyBkYXRhPC90aXRsZT48
c2Vjb25kYXJ5LXRpdGxlPkJyaWVmIEJpb2luZm9ybTwvc2Vjb25kYXJ5LXRpdGxlPjwvdGl0bGVz
PjxwYWdlcz4xMjA5LTEyMjM8L3BhZ2VzPjx2b2x1bWU+MjE8L3ZvbHVtZT48bnVtYmVyPjQ8L251
bWJlcj48ZWRpdGlvbj4yMDE5LzA2LzI4PC9lZGl0aW9uPjxrZXl3b3Jkcz48a2V5d29yZD4qY2x1
c3RlcmluZzwva2V5d29yZD48a2V5d29yZD4qbWFjaGluZSBsZWFybmluZzwva2V5d29yZD48a2V5
d29yZD4qc2NSTkEgc2VxdWVuY2luZzwva2V5d29yZD48a2V5d29yZD4qc2luZ2xlLWNlbGwgdGVj
aG5vbG9neTwva2V5d29yZD48L2tleXdvcmRzPjxkYXRlcz48eWVhcj4yMDIwPC95ZWFyPjxwdWIt
ZGF0ZXM+PGRhdGU+SnVsIDE1PC9kYXRlPjwvcHViLWRhdGVzPjwvZGF0ZXM+PGlzYm4+MTQ3Ny00
MDU0IChFbGVjdHJvbmljKSYjeEQ7MTQ2Ny01NDYzIChMaW5raW5nKTwvaXNibj48YWNjZXNzaW9u
LW51bT4zMTI0MzQyNjwvYWNjZXNzaW9uLW51bT48dXJscz48cmVsYXRlZC11cmxzPjx1cmw+aHR0
cHM6Ly93d3cubmNiaS5ubG0ubmloLmdvdi9wdWJtZWQvMzEyNDM0MjY8L3VybD48L3JlbGF0ZWQt
dXJscz48L3VybHM+PGVsZWN0cm9uaWMtcmVzb3VyY2UtbnVtPjEwLjEwOTMvYmliL2JiejA2Mzwv
ZWxlY3Ryb25pYy1yZXNvdXJjZS1udW0+PC9yZWNvcmQ+PC9DaXRlPjxDaXRlPjxBdXRob3I+QWJk
ZWxhYWw8L0F1dGhvcj48WWVhcj4yMDE5PC9ZZWFyPjxSZWNOdW0+NzU8L1JlY051bT48cmVjb3Jk
PjxyZWMtbnVtYmVyPjc1PC9yZWMtbnVtYmVyPjxmb3JlaWduLWtleXM+PGtleSBhcHA9IkVOIiBk
Yi1pZD0ienNwcHgyNWZvZmZ0enhlZTk1ZngyOXA4dGF0ZjV2dmF3dHZwIiB0aW1lc3RhbXA9IjAi
Pjc1PC9rZXk+PC9mb3JlaWduLWtleXM+PHJlZi10eXBlIG5hbWU9IkpvdXJuYWwgQXJ0aWNsZSI+
MTc8L3JlZi10eXBlPjxjb250cmlidXRvcnM+PGF1dGhvcnM+PGF1dGhvcj5BYmRlbGFhbCwgVC48
L2F1dGhvcj48YXV0aG9yPk1pY2hpZWxzZW4sIEwuPC9hdXRob3I+PGF1dGhvcj5DYXRzLCBELjwv
YXV0aG9yPjxhdXRob3I+SG9vZ2R1aW4sIEQuPC9hdXRob3I+PGF1dGhvcj5NZWksIEguPC9hdXRo
b3I+PGF1dGhvcj5SZWluZGVycywgTS4gSi4gVC48L2F1dGhvcj48YXV0aG9yPk1haGZvdXosIEEu
PC9hdXRob3I+PC9hdXRob3JzPjwvY29udHJpYnV0b3JzPjxhdXRoLWFkZHJlc3M+TGVpZGVuIENv
bXB1dGF0aW9uYWwgQmlvbG9neSBDZW50ZXIsIExlaWRlbiBVbml2ZXJzaXR5IE1lZGljYWwgQ2Vu
dGVyLCBFaW50aG92ZW53ZWcgMjAsIDIzMzMgWkMsIExlaWRlbiwgVGhlIE5ldGhlcmxhbmRzLiYj
eEQ7RGVsZnQgQmlvaW5mb3JtYXRpY3MgTGFib3JhdG9yeSwgRGVsZnQgVW5pdmVyc2l0eSBvZiBU
ZWNobm9sb2d5LCBWYW4gTW91cmlrIEJyb2VrbWFud2VnIDYsIDI2MjggWEUsIERlbGZ0LCBUaGUg
TmV0aGVybGFuZHMuJiN4RDtTZXF1ZW5jaW5nIEFuYWx5c2lzIFN1cHBvcnQgQ29yZSwgRGVwYXJ0
bWVudCBvZiBCaW9tZWRpY2FsIERhdGEgU2NpZW5jZXMsIExlaWRlbiBVbml2ZXJzaXR5IE1lZGlj
YWwgQ2VudGVyLCBFaW50aG92ZW53ZWcgMjAsIDIzMzMgWkMsIExlaWRlbiwgVGhlIE5ldGhlcmxh
bmRzLiYjeEQ7TGVpZGVuIENvbXB1dGF0aW9uYWwgQmlvbG9neSBDZW50ZXIsIExlaWRlbiBVbml2
ZXJzaXR5IE1lZGljYWwgQ2VudGVyLCBFaW50aG92ZW53ZWcgMjAsIDIzMzMgWkMsIExlaWRlbiwg
VGhlIE5ldGhlcmxhbmRzLiBhLm1haGZvdXpAbHVtYy5ubC4mI3hEO0RlbGZ0IEJpb2luZm9ybWF0
aWNzIExhYm9yYXRvcnksIERlbGZ0IFVuaXZlcnNpdHkgb2YgVGVjaG5vbG9neSwgVmFuIE1vdXJp
ayBCcm9la21hbndlZyA2LCAyNjI4IFhFLCBEZWxmdCwgVGhlIE5ldGhlcmxhbmRzLiBhLm1haGZv
dXpAbHVtYy5ubC48L2F1dGgtYWRkcmVzcz48dGl0bGVzPjx0aXRsZT5BIGNvbXBhcmlzb24gb2Yg
YXV0b21hdGljIGNlbGwgaWRlbnRpZmljYXRpb24gbWV0aG9kcyBmb3Igc2luZ2xlLWNlbGwgUk5B
IHNlcXVlbmNpbmcgZGF0YTwvdGl0bGU+PHNlY29uZGFyeS10aXRsZT5HZW5vbWUgQmlvbDwvc2Vj
b25kYXJ5LXRpdGxlPjwvdGl0bGVzPjxwZXJpb2RpY2FsPjxmdWxsLXRpdGxlPkdlbm9tZSBCaW9s
PC9mdWxsLXRpdGxlPjwvcGVyaW9kaWNhbD48cGFnZXM+MTk0PC9wYWdlcz48dm9sdW1lPjIwPC92
b2x1bWU+PG51bWJlcj4xPC9udW1iZXI+PGVkaXRpb24+MjAxOS8wOS8xMTwvZWRpdGlvbj48a2V5
d29yZHM+PGtleXdvcmQ+R2VuZSBFeHByZXNzaW9uIFByb2ZpbGluZy8qbWV0aG9kczwva2V5d29y
ZD48a2V5d29yZD5TZXF1ZW5jZSBBbmFseXNpcywgUk5BLyptZXRob2RzPC9rZXl3b3JkPjxrZXl3
b3JkPlNpbmdsZS1DZWxsIEFuYWx5c2lzLyptZXRob2RzPC9rZXl3b3JkPjxrZXl3b3JkPlN1cHBv
cnQgVmVjdG9yIE1hY2hpbmU8L2tleXdvcmQ+PGtleXdvcmQ+KkJlbmNobWFyazwva2V5d29yZD48
a2V5d29yZD4qQ2VsbCBpZGVudGl0eTwva2V5d29yZD48a2V5d29yZD4qQ2xhc3NpZmljYXRpb248
L2tleXdvcmQ+PGtleXdvcmQ+KnNjUk5BLXNlcTwva2V5d29yZD48L2tleXdvcmRzPjxkYXRlcz48
eWVhcj4yMDE5PC95ZWFyPjxwdWItZGF0ZXM+PGRhdGU+U2VwIDk8L2RhdGU+PC9wdWItZGF0ZXM+
PC9kYXRlcz48aXNibj4xNDc0LTc2MFggKEVsZWN0cm9uaWMpJiN4RDsxNDc0LTc1OTYgKExpbmtp
bmcpPC9pc2JuPjxhY2Nlc3Npb24tbnVtPjMxNTAwNjYwPC9hY2Nlc3Npb24tbnVtPjx1cmxzPjxy
ZWxhdGVkLXVybHM+PHVybD5odHRwczovL3d3dy5uY2JpLm5sbS5uaWguZ292L3B1Ym1lZC8zMTUw
MDY2MDwvdXJsPjwvcmVsYXRlZC11cmxzPjwvdXJscz48Y3VzdG9tMj5QTUM2NzM0Mjg2PC9jdXN0
b20yPjxlbGVjdHJvbmljLXJlc291cmNlLW51bT4xMC4xMTg2L3MxMzA1OS0wMTktMTc5NS16PC9l
bGVjdHJvbmljLXJlc291cmNlLW51bT48L3JlY29yZD48L0NpdGU+PC9FbmROb3RlPgB=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PEVuZE5vdGU+PENpdGU+PEF1dGhvcj5QZXRlZ3Jvc3NvPC9BdXRob3I+PFllYXI+MjAyMDwvWWVh
cj48UmVjTnVtPjkzPC9SZWNOdW0+PERpc3BsYXlUZXh0PlsxOSwgMjBdPC9EaXNwbGF5VGV4dD48
cmVjb3JkPjxyZWMtbnVtYmVyPjkzPC9yZWMtbnVtYmVyPjxmb3JlaWduLWtleXM+PGtleSBhcHA9
IkVOIiBkYi1pZD0ienNwcHgyNWZvZmZ0enhlZTk1ZngyOXA4dGF0ZjV2dmF3dHZwIiB0aW1lc3Rh
bXA9IjAiPjkzPC9rZXk+PC9mb3JlaWduLWtleXM+PHJlZi10eXBlIG5hbWU9IkpvdXJuYWwgQXJ0
aWNsZSI+MTc8L3JlZi10eXBlPjxjb250cmlidXRvcnM+PGF1dGhvcnM+PGF1dGhvcj5QZXRlZ3Jv
c3NvLCBSLjwvYXV0aG9yPjxhdXRob3I+TGksIFouPC9hdXRob3I+PGF1dGhvcj5LdWFuZywgUi48
L2F1dGhvcj48L2F1dGhvcnM+PC9jb250cmlidXRvcnM+PGF1dGgtYWRkcmVzcz5DUkVTVCAoRW5z
YWksIFVuaXZlcnNpdGUgQnJldGFnbmUgTG9pcmUpLCBCcnV6LCBGcmFuY2UuPC9hdXRoLWFkZHJl
c3M+PHRpdGxlcz48dGl0bGU+TWFjaGluZSBsZWFybmluZyBhbmQgc3RhdGlzdGljYWwgbWV0aG9k
cyBmb3IgY2x1c3RlcmluZyBzaW5nbGUtY2VsbCBSTkEtc2VxdWVuY2luZyBkYXRhPC90aXRsZT48
c2Vjb25kYXJ5LXRpdGxlPkJyaWVmIEJpb2luZm9ybTwvc2Vjb25kYXJ5LXRpdGxlPjwvdGl0bGVz
PjxwYWdlcz4xMjA5LTEyMjM8L3BhZ2VzPjx2b2x1bWU+MjE8L3ZvbHVtZT48bnVtYmVyPjQ8L251
bWJlcj48ZWRpdGlvbj4yMDE5LzA2LzI4PC9lZGl0aW9uPjxrZXl3b3Jkcz48a2V5d29yZD4qY2x1
c3RlcmluZzwva2V5d29yZD48a2V5d29yZD4qbWFjaGluZSBsZWFybmluZzwva2V5d29yZD48a2V5
d29yZD4qc2NSTkEgc2VxdWVuY2luZzwva2V5d29yZD48a2V5d29yZD4qc2luZ2xlLWNlbGwgdGVj
aG5vbG9neTwva2V5d29yZD48L2tleXdvcmRzPjxkYXRlcz48eWVhcj4yMDIwPC95ZWFyPjxwdWIt
ZGF0ZXM+PGRhdGU+SnVsIDE1PC9kYXRlPjwvcHViLWRhdGVzPjwvZGF0ZXM+PGlzYm4+MTQ3Ny00
MDU0IChFbGVjdHJvbmljKSYjeEQ7MTQ2Ny01NDYzIChMaW5raW5nKTwvaXNibj48YWNjZXNzaW9u
LW51bT4zMTI0MzQyNjwvYWNjZXNzaW9uLW51bT48dXJscz48cmVsYXRlZC11cmxzPjx1cmw+aHR0
cHM6Ly93d3cubmNiaS5ubG0ubmloLmdvdi9wdWJtZWQvMzEyNDM0MjY8L3VybD48L3JlbGF0ZWQt
dXJscz48L3VybHM+PGVsZWN0cm9uaWMtcmVzb3VyY2UtbnVtPjEwLjEwOTMvYmliL2JiejA2Mzwv
ZWxlY3Ryb25pYy1yZXNvdXJjZS1udW0+PC9yZWNvcmQ+PC9DaXRlPjxDaXRlPjxBdXRob3I+QWJk
ZWxhYWw8L0F1dGhvcj48WWVhcj4yMDE5PC9ZZWFyPjxSZWNOdW0+NzU8L1JlY051bT48cmVjb3Jk
PjxyZWMtbnVtYmVyPjc1PC9yZWMtbnVtYmVyPjxmb3JlaWduLWtleXM+PGtleSBhcHA9IkVOIiBk
Yi1pZD0ienNwcHgyNWZvZmZ0enhlZTk1ZngyOXA4dGF0ZjV2dmF3dHZwIiB0aW1lc3RhbXA9IjAi
Pjc1PC9rZXk+PC9mb3JlaWduLWtleXM+PHJlZi10eXBlIG5hbWU9IkpvdXJuYWwgQXJ0aWNsZSI+
MTc8L3JlZi10eXBlPjxjb250cmlidXRvcnM+PGF1dGhvcnM+PGF1dGhvcj5BYmRlbGFhbCwgVC48
L2F1dGhvcj48YXV0aG9yPk1pY2hpZWxzZW4sIEwuPC9hdXRob3I+PGF1dGhvcj5DYXRzLCBELjwv
YXV0aG9yPjxhdXRob3I+SG9vZ2R1aW4sIEQuPC9hdXRob3I+PGF1dGhvcj5NZWksIEguPC9hdXRo
b3I+PGF1dGhvcj5SZWluZGVycywgTS4gSi4gVC48L2F1dGhvcj48YXV0aG9yPk1haGZvdXosIEEu
PC9hdXRob3I+PC9hdXRob3JzPjwvY29udHJpYnV0b3JzPjxhdXRoLWFkZHJlc3M+TGVpZGVuIENv
bXB1dGF0aW9uYWwgQmlvbG9neSBDZW50ZXIsIExlaWRlbiBVbml2ZXJzaXR5IE1lZGljYWwgQ2Vu
dGVyLCBFaW50aG92ZW53ZWcgMjAsIDIzMzMgWkMsIExlaWRlbiwgVGhlIE5ldGhlcmxhbmRzLiYj
eEQ7RGVsZnQgQmlvaW5mb3JtYXRpY3MgTGFib3JhdG9yeSwgRGVsZnQgVW5pdmVyc2l0eSBvZiBU
ZWNobm9sb2d5LCBWYW4gTW91cmlrIEJyb2VrbWFud2VnIDYsIDI2MjggWEUsIERlbGZ0LCBUaGUg
TmV0aGVybGFuZHMuJiN4RDtTZXF1ZW5jaW5nIEFuYWx5c2lzIFN1cHBvcnQgQ29yZSwgRGVwYXJ0
bWVudCBvZiBCaW9tZWRpY2FsIERhdGEgU2NpZW5jZXMsIExlaWRlbiBVbml2ZXJzaXR5IE1lZGlj
YWwgQ2VudGVyLCBFaW50aG92ZW53ZWcgMjAsIDIzMzMgWkMsIExlaWRlbiwgVGhlIE5ldGhlcmxh
bmRzLiYjeEQ7TGVpZGVuIENvbXB1dGF0aW9uYWwgQmlvbG9neSBDZW50ZXIsIExlaWRlbiBVbml2
ZXJzaXR5IE1lZGljYWwgQ2VudGVyLCBFaW50aG92ZW53ZWcgMjAsIDIzMzMgWkMsIExlaWRlbiwg
VGhlIE5ldGhlcmxhbmRzLiBhLm1haGZvdXpAbHVtYy5ubC4mI3hEO0RlbGZ0IEJpb2luZm9ybWF0
aWNzIExhYm9yYXRvcnksIERlbGZ0IFVuaXZlcnNpdHkgb2YgVGVjaG5vbG9neSwgVmFuIE1vdXJp
ayBCcm9la21hbndlZyA2LCAyNjI4IFhFLCBEZWxmdCwgVGhlIE5ldGhlcmxhbmRzLiBhLm1haGZv
dXpAbHVtYy5ubC48L2F1dGgtYWRkcmVzcz48dGl0bGVzPjx0aXRsZT5BIGNvbXBhcmlzb24gb2Yg
YXV0b21hdGljIGNlbGwgaWRlbnRpZmljYXRpb24gbWV0aG9kcyBmb3Igc2luZ2xlLWNlbGwgUk5B
IHNlcXVlbmNpbmcgZGF0YTwvdGl0bGU+PHNlY29uZGFyeS10aXRsZT5HZW5vbWUgQmlvbDwvc2Vj
b25kYXJ5LXRpdGxlPjwvdGl0bGVzPjxwZXJpb2RpY2FsPjxmdWxsLXRpdGxlPkdlbm9tZSBCaW9s
PC9mdWxsLXRpdGxlPjwvcGVyaW9kaWNhbD48cGFnZXM+MTk0PC9wYWdlcz48dm9sdW1lPjIwPC92
b2x1bWU+PG51bWJlcj4xPC9udW1iZXI+PGVkaXRpb24+MjAxOS8wOS8xMTwvZWRpdGlvbj48a2V5
d29yZHM+PGtleXdvcmQ+R2VuZSBFeHByZXNzaW9uIFByb2ZpbGluZy8qbWV0aG9kczwva2V5d29y
ZD48a2V5d29yZD5TZXF1ZW5jZSBBbmFseXNpcywgUk5BLyptZXRob2RzPC9rZXl3b3JkPjxrZXl3
b3JkPlNpbmdsZS1DZWxsIEFuYWx5c2lzLyptZXRob2RzPC9rZXl3b3JkPjxrZXl3b3JkPlN1cHBv
cnQgVmVjdG9yIE1hY2hpbmU8L2tleXdvcmQ+PGtleXdvcmQ+KkJlbmNobWFyazwva2V5d29yZD48
a2V5d29yZD4qQ2VsbCBpZGVudGl0eTwva2V5d29yZD48a2V5d29yZD4qQ2xhc3NpZmljYXRpb248
L2tleXdvcmQ+PGtleXdvcmQ+KnNjUk5BLXNlcTwva2V5d29yZD48L2tleXdvcmRzPjxkYXRlcz48
eWVhcj4yMDE5PC95ZWFyPjxwdWItZGF0ZXM+PGRhdGU+U2VwIDk8L2RhdGU+PC9wdWItZGF0ZXM+
PC9kYXRlcz48aXNibj4xNDc0LTc2MFggKEVsZWN0cm9uaWMpJiN4RDsxNDc0LTc1OTYgKExpbmtp
bmcpPC9pc2JuPjxhY2Nlc3Npb24tbnVtPjMxNTAwNjYwPC9hY2Nlc3Npb24tbnVtPjx1cmxzPjxy
ZWxhdGVkLXVybHM+PHVybD5odHRwczovL3d3dy5uY2JpLm5sbS5uaWguZ292L3B1Ym1lZC8zMTUw
MDY2MDwvdXJsPjwvcmVsYXRlZC11cmxzPjwvdXJscz48Y3VzdG9tMj5QTUM2NzM0Mjg2PC9jdXN0
b20yPjxlbGVjdHJvbmljLXJlc291cmNlLW51bT4xMC4xMTg2L3MxMzA1OS0wMTktMTc5NS16PC9l
bGVjdHJvbmljLXJlc291cmNlLW51bT48L3JlY29yZD48L0NpdGU+PC9FbmROb3RlPgB=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[19, 20]</w:t>
      </w:r>
      <w:r w:rsidR="0019774E">
        <w:rPr>
          <w:rFonts w:ascii="Arial" w:hAnsi="Arial" w:cs="Arial"/>
        </w:rPr>
        <w:fldChar w:fldCharType="end"/>
      </w:r>
      <w:r w:rsidR="00156015">
        <w:rPr>
          <w:rFonts w:ascii="Arial" w:hAnsi="Arial" w:cs="Arial"/>
        </w:rPr>
        <w:t>,</w:t>
      </w:r>
      <w:r w:rsidR="0079654D">
        <w:rPr>
          <w:rFonts w:ascii="Arial" w:hAnsi="Arial" w:cs="Arial"/>
        </w:rPr>
        <w:t xml:space="preserve"> </w:t>
      </w:r>
      <w:r w:rsidR="00325A16">
        <w:rPr>
          <w:rFonts w:ascii="Arial" w:hAnsi="Arial" w:cs="Arial"/>
        </w:rPr>
        <w:t>instead of</w:t>
      </w:r>
      <w:r w:rsidR="0079654D">
        <w:rPr>
          <w:rFonts w:ascii="Arial" w:hAnsi="Arial" w:cs="Arial"/>
        </w:rPr>
        <w:t xml:space="preserve"> application</w:t>
      </w:r>
      <w:r w:rsidR="00325A16">
        <w:rPr>
          <w:rFonts w:ascii="Arial" w:hAnsi="Arial" w:cs="Arial"/>
        </w:rPr>
        <w:t>s</w:t>
      </w:r>
      <w:r w:rsidR="0079654D">
        <w:rPr>
          <w:rFonts w:ascii="Arial" w:hAnsi="Arial" w:cs="Arial"/>
        </w:rPr>
        <w:t xml:space="preserve"> of deep learning. </w:t>
      </w:r>
      <w:r w:rsidR="00CF489E">
        <w:rPr>
          <w:rFonts w:ascii="Arial" w:hAnsi="Arial" w:cs="Arial"/>
        </w:rPr>
        <w:t xml:space="preserve">To help understand the </w:t>
      </w:r>
      <w:r w:rsidR="0041039E">
        <w:rPr>
          <w:rFonts w:ascii="Arial" w:hAnsi="Arial" w:cs="Arial"/>
        </w:rPr>
        <w:t>relationship of</w:t>
      </w:r>
      <w:r w:rsidR="00CF489E">
        <w:rPr>
          <w:rFonts w:ascii="Arial" w:hAnsi="Arial" w:cs="Arial"/>
        </w:rPr>
        <w:t xml:space="preserve"> each surveyed model </w:t>
      </w:r>
      <w:r w:rsidR="0041039E">
        <w:rPr>
          <w:rFonts w:ascii="Arial" w:hAnsi="Arial" w:cs="Arial"/>
        </w:rPr>
        <w:t xml:space="preserve">with the overall </w:t>
      </w:r>
      <w:proofErr w:type="spellStart"/>
      <w:r w:rsidR="0041039E">
        <w:rPr>
          <w:rFonts w:ascii="Arial" w:hAnsi="Arial" w:cs="Arial"/>
        </w:rPr>
        <w:t>scRNA</w:t>
      </w:r>
      <w:proofErr w:type="spellEnd"/>
      <w:r w:rsidR="0041039E">
        <w:rPr>
          <w:rFonts w:ascii="Arial" w:hAnsi="Arial" w:cs="Arial"/>
        </w:rPr>
        <w:t>-seq analysis pipeline</w:t>
      </w:r>
      <w:r w:rsidR="00CF489E">
        <w:rPr>
          <w:rFonts w:ascii="Arial" w:hAnsi="Arial" w:cs="Arial"/>
        </w:rPr>
        <w:t xml:space="preserve">, we </w:t>
      </w:r>
      <w:r w:rsidR="00810BBD">
        <w:rPr>
          <w:rFonts w:ascii="Arial" w:hAnsi="Arial" w:cs="Arial"/>
        </w:rPr>
        <w:t>organize the</w:t>
      </w:r>
      <w:r w:rsidR="0041039E">
        <w:rPr>
          <w:rFonts w:ascii="Arial" w:hAnsi="Arial" w:cs="Arial"/>
        </w:rPr>
        <w:t xml:space="preserve"> surveys according to</w:t>
      </w:r>
      <w:r w:rsidR="00CF489E">
        <w:rPr>
          <w:rFonts w:ascii="Arial" w:hAnsi="Arial" w:cs="Arial"/>
        </w:rPr>
        <w:t xml:space="preserve"> </w:t>
      </w:r>
      <w:r w:rsidR="007B1E50">
        <w:rPr>
          <w:rFonts w:ascii="Arial" w:hAnsi="Arial" w:cs="Arial"/>
        </w:rPr>
        <w:t xml:space="preserve">the </w:t>
      </w:r>
      <w:r w:rsidR="0041039E">
        <w:rPr>
          <w:rFonts w:ascii="Arial" w:hAnsi="Arial" w:cs="Arial"/>
        </w:rPr>
        <w:t>challenge</w:t>
      </w:r>
      <w:r w:rsidR="00CF489E">
        <w:rPr>
          <w:rFonts w:ascii="Arial" w:hAnsi="Arial" w:cs="Arial"/>
        </w:rPr>
        <w:t xml:space="preserve"> </w:t>
      </w:r>
      <w:r w:rsidR="0041039E">
        <w:rPr>
          <w:rFonts w:ascii="Arial" w:hAnsi="Arial" w:cs="Arial"/>
        </w:rPr>
        <w:t xml:space="preserve">they address </w:t>
      </w:r>
      <w:r w:rsidR="00CF489E">
        <w:rPr>
          <w:rFonts w:ascii="Arial" w:hAnsi="Arial" w:cs="Arial"/>
        </w:rPr>
        <w:t xml:space="preserve">and discuss them following the analysis </w:t>
      </w:r>
      <w:r w:rsidR="0041039E">
        <w:rPr>
          <w:rFonts w:ascii="Arial" w:hAnsi="Arial" w:cs="Arial"/>
        </w:rPr>
        <w:t>pipeline</w:t>
      </w:r>
      <w:r w:rsidR="00CF489E">
        <w:rPr>
          <w:rFonts w:ascii="Arial" w:hAnsi="Arial" w:cs="Arial"/>
        </w:rPr>
        <w:t xml:space="preserve">. </w:t>
      </w:r>
      <w:r w:rsidR="00325A16">
        <w:rPr>
          <w:rFonts w:ascii="Arial" w:hAnsi="Arial" w:cs="Arial"/>
        </w:rPr>
        <w:t>A</w:t>
      </w:r>
      <w:r w:rsidR="0041039E">
        <w:rPr>
          <w:rFonts w:ascii="Arial" w:hAnsi="Arial" w:cs="Arial"/>
        </w:rPr>
        <w:t xml:space="preserve"> unified mathematical description of </w:t>
      </w:r>
      <w:r w:rsidR="005F21AD">
        <w:rPr>
          <w:rFonts w:ascii="Arial" w:hAnsi="Arial" w:cs="Arial"/>
        </w:rPr>
        <w:t xml:space="preserve">the surveyed </w:t>
      </w:r>
      <w:r w:rsidR="0041039E">
        <w:rPr>
          <w:rFonts w:ascii="Arial" w:hAnsi="Arial" w:cs="Arial"/>
        </w:rPr>
        <w:t>DL models</w:t>
      </w:r>
      <w:r w:rsidR="00325A16">
        <w:rPr>
          <w:rFonts w:ascii="Arial" w:hAnsi="Arial" w:cs="Arial"/>
        </w:rPr>
        <w:t xml:space="preserve"> is </w:t>
      </w:r>
      <w:proofErr w:type="gramStart"/>
      <w:r w:rsidR="00325A16">
        <w:rPr>
          <w:rFonts w:ascii="Arial" w:hAnsi="Arial" w:cs="Arial"/>
        </w:rPr>
        <w:t>presented</w:t>
      </w:r>
      <w:proofErr w:type="gramEnd"/>
      <w:r w:rsidR="0041039E">
        <w:rPr>
          <w:rFonts w:ascii="Arial" w:hAnsi="Arial" w:cs="Arial"/>
        </w:rPr>
        <w:t xml:space="preserve"> and</w:t>
      </w:r>
      <w:r w:rsidR="005F21AD">
        <w:rPr>
          <w:rFonts w:ascii="Arial" w:hAnsi="Arial" w:cs="Arial"/>
        </w:rPr>
        <w:t xml:space="preserve"> the specific model features</w:t>
      </w:r>
      <w:r w:rsidR="00325A16">
        <w:rPr>
          <w:rFonts w:ascii="Arial" w:hAnsi="Arial" w:cs="Arial"/>
        </w:rPr>
        <w:t xml:space="preserve"> were discussed</w:t>
      </w:r>
      <w:r w:rsidR="005F21AD">
        <w:rPr>
          <w:rFonts w:ascii="Arial" w:hAnsi="Arial" w:cs="Arial"/>
        </w:rPr>
        <w:t xml:space="preserve"> when reviewing each method. </w:t>
      </w:r>
      <w:r w:rsidR="0041039E">
        <w:rPr>
          <w:rFonts w:ascii="Arial" w:hAnsi="Arial" w:cs="Arial"/>
        </w:rPr>
        <w:t xml:space="preserve"> </w:t>
      </w:r>
      <w:r w:rsidR="005F21AD">
        <w:rPr>
          <w:rFonts w:ascii="Arial" w:hAnsi="Arial" w:cs="Arial"/>
        </w:rPr>
        <w:t>This</w:t>
      </w:r>
      <w:r w:rsidR="00640079">
        <w:rPr>
          <w:rFonts w:ascii="Arial" w:hAnsi="Arial" w:cs="Arial"/>
        </w:rPr>
        <w:t xml:space="preserve"> </w:t>
      </w:r>
      <w:r w:rsidR="00F670BC">
        <w:rPr>
          <w:rFonts w:ascii="Arial" w:hAnsi="Arial" w:cs="Arial"/>
        </w:rPr>
        <w:t xml:space="preserve">will </w:t>
      </w:r>
      <w:r w:rsidR="00640079">
        <w:rPr>
          <w:rFonts w:ascii="Arial" w:hAnsi="Arial" w:cs="Arial"/>
        </w:rPr>
        <w:t xml:space="preserve">help </w:t>
      </w:r>
      <w:r w:rsidR="005F21AD">
        <w:rPr>
          <w:rFonts w:ascii="Arial" w:hAnsi="Arial" w:cs="Arial"/>
        </w:rPr>
        <w:t>the readers see</w:t>
      </w:r>
      <w:r w:rsidR="0079654D" w:rsidRPr="00506588">
        <w:rPr>
          <w:rFonts w:ascii="Arial" w:hAnsi="Arial" w:cs="Arial"/>
        </w:rPr>
        <w:t xml:space="preserve"> </w:t>
      </w:r>
      <w:r w:rsidR="00640079">
        <w:rPr>
          <w:rFonts w:ascii="Arial" w:hAnsi="Arial" w:cs="Arial"/>
        </w:rPr>
        <w:t>the</w:t>
      </w:r>
      <w:r w:rsidR="00810BBD">
        <w:rPr>
          <w:rFonts w:ascii="Arial" w:hAnsi="Arial" w:cs="Arial"/>
        </w:rPr>
        <w:t xml:space="preserve"> modeling</w:t>
      </w:r>
      <w:r w:rsidR="00640079">
        <w:rPr>
          <w:rFonts w:ascii="Arial" w:hAnsi="Arial" w:cs="Arial"/>
        </w:rPr>
        <w:t xml:space="preserve"> </w:t>
      </w:r>
      <w:r w:rsidR="0053327C" w:rsidRPr="00506588">
        <w:rPr>
          <w:rFonts w:ascii="Arial" w:hAnsi="Arial" w:cs="Arial"/>
        </w:rPr>
        <w:t>connections</w:t>
      </w:r>
      <w:r w:rsidR="00BA5518">
        <w:rPr>
          <w:rFonts w:ascii="Arial" w:hAnsi="Arial" w:cs="Arial"/>
        </w:rPr>
        <w:t xml:space="preserve"> </w:t>
      </w:r>
      <w:r w:rsidR="00640079">
        <w:rPr>
          <w:rFonts w:ascii="Arial" w:hAnsi="Arial" w:cs="Arial"/>
        </w:rPr>
        <w:t xml:space="preserve">among </w:t>
      </w:r>
      <w:r w:rsidR="005F21AD">
        <w:rPr>
          <w:rFonts w:ascii="Arial" w:hAnsi="Arial" w:cs="Arial"/>
        </w:rPr>
        <w:t>the surveyed</w:t>
      </w:r>
      <w:r w:rsidR="00640079">
        <w:rPr>
          <w:rFonts w:ascii="Arial" w:hAnsi="Arial" w:cs="Arial"/>
        </w:rPr>
        <w:t xml:space="preserve"> DL </w:t>
      </w:r>
      <w:r w:rsidR="005F21AD">
        <w:rPr>
          <w:rFonts w:ascii="Arial" w:hAnsi="Arial" w:cs="Arial"/>
        </w:rPr>
        <w:t>methods and recognizes the un</w:t>
      </w:r>
      <w:r w:rsidR="00C85237">
        <w:rPr>
          <w:rFonts w:ascii="Arial" w:hAnsi="Arial" w:cs="Arial"/>
        </w:rPr>
        <w:t>iq</w:t>
      </w:r>
      <w:r w:rsidR="005F21AD">
        <w:rPr>
          <w:rFonts w:ascii="Arial" w:hAnsi="Arial" w:cs="Arial"/>
        </w:rPr>
        <w:t xml:space="preserve">ueness of each model. Besides the models, we also review the </w:t>
      </w:r>
      <w:r w:rsidR="006D24BE">
        <w:rPr>
          <w:rFonts w:ascii="Arial" w:hAnsi="Arial" w:cs="Arial"/>
        </w:rPr>
        <w:t xml:space="preserve">metrics that these methods adopt to evaluate their performances and compile the information of the datasets used by these methods to demonstrate their advantages and utility. </w:t>
      </w:r>
      <w:r w:rsidRPr="00491D87">
        <w:rPr>
          <w:rFonts w:ascii="Arial" w:hAnsi="Arial" w:cs="Arial"/>
        </w:rPr>
        <w:t xml:space="preserve">We </w:t>
      </w:r>
      <w:r w:rsidR="006D24BE">
        <w:rPr>
          <w:rFonts w:ascii="Arial" w:hAnsi="Arial" w:cs="Arial"/>
        </w:rPr>
        <w:t xml:space="preserve">envision </w:t>
      </w:r>
      <w:r w:rsidR="00763E46">
        <w:rPr>
          <w:rFonts w:ascii="Arial" w:hAnsi="Arial" w:cs="Arial"/>
        </w:rPr>
        <w:t xml:space="preserve">that </w:t>
      </w:r>
      <w:r w:rsidRPr="00491D87">
        <w:rPr>
          <w:rFonts w:ascii="Arial" w:hAnsi="Arial" w:cs="Arial"/>
        </w:rPr>
        <w:t xml:space="preserve">this survey </w:t>
      </w:r>
      <w:r w:rsidR="00664F2A">
        <w:rPr>
          <w:rFonts w:ascii="Arial" w:hAnsi="Arial" w:cs="Arial"/>
        </w:rPr>
        <w:t xml:space="preserve">will </w:t>
      </w:r>
      <w:r w:rsidR="00763E46">
        <w:rPr>
          <w:rFonts w:ascii="Arial" w:hAnsi="Arial" w:cs="Arial"/>
        </w:rPr>
        <w:t xml:space="preserve">serve </w:t>
      </w:r>
      <w:r w:rsidRPr="00491D87">
        <w:rPr>
          <w:rFonts w:ascii="Arial" w:hAnsi="Arial" w:cs="Arial"/>
        </w:rPr>
        <w:t>as a</w:t>
      </w:r>
      <w:r w:rsidR="00E00C52">
        <w:rPr>
          <w:rFonts w:ascii="Arial" w:hAnsi="Arial" w:cs="Arial"/>
        </w:rPr>
        <w:t xml:space="preserve">n important information portal for </w:t>
      </w:r>
      <w:r w:rsidR="00D30EA4">
        <w:rPr>
          <w:rFonts w:ascii="Arial" w:hAnsi="Arial" w:cs="Arial"/>
        </w:rPr>
        <w:t xml:space="preserve">learning </w:t>
      </w:r>
      <w:r w:rsidR="00E00C52">
        <w:rPr>
          <w:rFonts w:ascii="Arial" w:hAnsi="Arial" w:cs="Arial"/>
        </w:rPr>
        <w:t xml:space="preserve">the application of DL </w:t>
      </w:r>
      <w:r w:rsidR="00D30EA4">
        <w:rPr>
          <w:rFonts w:ascii="Arial" w:hAnsi="Arial" w:cs="Arial"/>
        </w:rPr>
        <w:t>for</w:t>
      </w:r>
      <w:r w:rsidR="00E00C52">
        <w:rPr>
          <w:rFonts w:ascii="Arial" w:hAnsi="Arial" w:cs="Arial"/>
        </w:rPr>
        <w:t xml:space="preserve"> </w:t>
      </w:r>
      <w:proofErr w:type="spellStart"/>
      <w:r w:rsidR="00E00C52">
        <w:rPr>
          <w:rFonts w:ascii="Arial" w:hAnsi="Arial" w:cs="Arial"/>
        </w:rPr>
        <w:t>scRNA</w:t>
      </w:r>
      <w:proofErr w:type="spellEnd"/>
      <w:r w:rsidR="00E00C52">
        <w:rPr>
          <w:rFonts w:ascii="Arial" w:hAnsi="Arial" w:cs="Arial"/>
        </w:rPr>
        <w:t xml:space="preserve">-seq analysis and </w:t>
      </w:r>
      <w:r w:rsidR="00D30EA4">
        <w:rPr>
          <w:rFonts w:ascii="Arial" w:hAnsi="Arial" w:cs="Arial"/>
        </w:rPr>
        <w:t xml:space="preserve">inspire innovative use of DL to address a broader range of new challenges in emerging </w:t>
      </w:r>
      <w:r w:rsidR="00820D58">
        <w:rPr>
          <w:rFonts w:ascii="Arial" w:hAnsi="Arial" w:cs="Arial"/>
        </w:rPr>
        <w:t xml:space="preserve">multi-omics and </w:t>
      </w:r>
      <w:r w:rsidRPr="00491D87">
        <w:rPr>
          <w:rFonts w:ascii="Arial" w:hAnsi="Arial" w:cs="Arial"/>
        </w:rPr>
        <w:t>spatial single</w:t>
      </w:r>
      <w:r>
        <w:rPr>
          <w:rFonts w:ascii="Arial" w:hAnsi="Arial" w:cs="Arial"/>
        </w:rPr>
        <w:t>-</w:t>
      </w:r>
      <w:r w:rsidRPr="00491D87">
        <w:rPr>
          <w:rFonts w:ascii="Arial" w:hAnsi="Arial" w:cs="Arial"/>
        </w:rPr>
        <w:t>cell sequencing.</w:t>
      </w:r>
      <w:r>
        <w:rPr>
          <w:rFonts w:ascii="Arial" w:hAnsi="Arial" w:cs="Arial"/>
        </w:rPr>
        <w:t xml:space="preserve"> </w:t>
      </w:r>
    </w:p>
    <w:p w14:paraId="51F2251B" w14:textId="44A40E79" w:rsidR="00AC217F" w:rsidRDefault="00AC217F" w:rsidP="0071490E">
      <w:pPr>
        <w:spacing w:line="360" w:lineRule="auto"/>
        <w:jc w:val="both"/>
      </w:pPr>
    </w:p>
    <w:p w14:paraId="64CC1E9B" w14:textId="10A0B2A5" w:rsidR="008D684D" w:rsidRPr="00A54AA4" w:rsidRDefault="00B35FD2" w:rsidP="006F4560">
      <w:pPr>
        <w:pStyle w:val="Heading1"/>
        <w:spacing w:after="0"/>
        <w:rPr>
          <w:sz w:val="28"/>
          <w:szCs w:val="28"/>
        </w:rPr>
      </w:pPr>
      <w:r w:rsidRPr="00A54AA4">
        <w:rPr>
          <w:sz w:val="28"/>
          <w:szCs w:val="28"/>
        </w:rPr>
        <w:t xml:space="preserve">2. </w:t>
      </w:r>
      <w:r w:rsidR="008D684D" w:rsidRPr="00A54AA4">
        <w:rPr>
          <w:sz w:val="28"/>
          <w:szCs w:val="28"/>
        </w:rPr>
        <w:t xml:space="preserve">Overview of </w:t>
      </w:r>
      <w:proofErr w:type="spellStart"/>
      <w:r w:rsidR="008D684D" w:rsidRPr="00A54AA4">
        <w:rPr>
          <w:sz w:val="28"/>
          <w:szCs w:val="28"/>
        </w:rPr>
        <w:t>scRNA</w:t>
      </w:r>
      <w:proofErr w:type="spellEnd"/>
      <w:r w:rsidR="008D684D" w:rsidRPr="00A54AA4">
        <w:rPr>
          <w:sz w:val="28"/>
          <w:szCs w:val="28"/>
        </w:rPr>
        <w:t>-</w:t>
      </w:r>
      <w:r w:rsidR="00F670BC" w:rsidRPr="00A54AA4">
        <w:rPr>
          <w:sz w:val="28"/>
          <w:szCs w:val="28"/>
        </w:rPr>
        <w:t xml:space="preserve">seq </w:t>
      </w:r>
      <w:r w:rsidR="008D684D" w:rsidRPr="00A54AA4">
        <w:rPr>
          <w:sz w:val="28"/>
          <w:szCs w:val="28"/>
        </w:rPr>
        <w:t>processing pipeline</w:t>
      </w:r>
    </w:p>
    <w:p w14:paraId="3D36B8EA" w14:textId="0387873B" w:rsidR="00ED17BE" w:rsidRDefault="00A5562E" w:rsidP="00C4588F">
      <w:pPr>
        <w:spacing w:line="480" w:lineRule="auto"/>
        <w:jc w:val="both"/>
        <w:rPr>
          <w:rFonts w:ascii="Arial" w:hAnsi="Arial" w:cs="Arial"/>
        </w:rPr>
      </w:pPr>
      <w:r>
        <w:rPr>
          <w:rFonts w:ascii="Arial" w:hAnsi="Arial" w:cs="Arial"/>
        </w:rPr>
        <w:t>V</w:t>
      </w:r>
      <w:r w:rsidR="004A69F7">
        <w:rPr>
          <w:rFonts w:ascii="Arial" w:hAnsi="Arial" w:cs="Arial"/>
        </w:rPr>
        <w:t xml:space="preserve">arious </w:t>
      </w:r>
      <w:proofErr w:type="spellStart"/>
      <w:r w:rsidR="00AE4B5B">
        <w:rPr>
          <w:rFonts w:ascii="Arial" w:hAnsi="Arial" w:cs="Arial"/>
        </w:rPr>
        <w:t>scRNA</w:t>
      </w:r>
      <w:proofErr w:type="spellEnd"/>
      <w:r w:rsidR="00AE4B5B">
        <w:rPr>
          <w:rFonts w:ascii="Arial" w:hAnsi="Arial" w:cs="Arial"/>
        </w:rPr>
        <w:t>-seq</w:t>
      </w:r>
      <w:r w:rsidR="004A69F7">
        <w:rPr>
          <w:rFonts w:ascii="Arial" w:hAnsi="Arial" w:cs="Arial"/>
        </w:rPr>
        <w:t xml:space="preserve"> techniques</w:t>
      </w:r>
      <w:r w:rsidR="006B18FA">
        <w:rPr>
          <w:rFonts w:ascii="Arial" w:hAnsi="Arial" w:cs="Arial"/>
        </w:rPr>
        <w:t xml:space="preserve"> (</w:t>
      </w:r>
      <w:r w:rsidR="004A69F7">
        <w:rPr>
          <w:rFonts w:ascii="Arial" w:hAnsi="Arial" w:cs="Arial"/>
        </w:rPr>
        <w:t>like SMART-seq</w:t>
      </w:r>
      <w:r w:rsidR="001A0729">
        <w:rPr>
          <w:rFonts w:ascii="Arial" w:hAnsi="Arial" w:cs="Arial"/>
        </w:rPr>
        <w:t>, Drop-seq and 10X genomics sequencing</w:t>
      </w:r>
      <w:r w:rsidR="00A524BC">
        <w:rPr>
          <w:rFonts w:ascii="Arial" w:hAnsi="Arial" w:cs="Arial"/>
        </w:rPr>
        <w:t xml:space="preserve"> </w:t>
      </w:r>
      <w:r w:rsidR="0019774E">
        <w:rPr>
          <w:rFonts w:ascii="Arial" w:hAnsi="Arial" w:cs="Arial"/>
        </w:rPr>
        <w:fldChar w:fldCharType="begin">
          <w:fldData xml:space="preserve">PEVuZE5vdGU+PENpdGU+PEF1dGhvcj5QaWNlbGxpPC9BdXRob3I+PFllYXI+MjAxMzwvWWVhcj48
UmVjTnVtPjk0PC9SZWNOdW0+PERpc3BsYXlUZXh0PlsyMSwgMjJdPC9EaXNwbGF5VGV4dD48cmVj
b3JkPjxyZWMtbnVtYmVyPjk0PC9yZWMtbnVtYmVyPjxmb3JlaWduLWtleXM+PGtleSBhcHA9IkVO
IiBkYi1pZD0ienNwcHgyNWZvZmZ0enhlZTk1ZngyOXA4dGF0ZjV2dmF3dHZwIiB0aW1lc3RhbXA9
IjAiPjk0PC9rZXk+PC9mb3JlaWduLWtleXM+PHJlZi10eXBlIG5hbWU9IkpvdXJuYWwgQXJ0aWNs
ZSI+MTc8L3JlZi10eXBlPjxjb250cmlidXRvcnM+PGF1dGhvcnM+PGF1dGhvcj5QaWNlbGxpLCBT
LjwvYXV0aG9yPjxhdXRob3I+QmpvcmtsdW5kLCBBLiBLLjwvYXV0aG9yPjxhdXRob3I+RmFyaWRh
bmksIE8uIFIuPC9hdXRob3I+PGF1dGhvcj5TYWdhc3NlciwgUy48L2F1dGhvcj48YXV0aG9yPldp
bmJlcmcsIEcuPC9hdXRob3I+PGF1dGhvcj5TYW5kYmVyZywgUi48L2F1dGhvcj48L2F1dGhvcnM+
PC9jb250cmlidXRvcnM+PGF1dGgtYWRkcmVzcz5MdWR3aWcgSW5zdGl0dXRlIGZvciBDYW5jZXIg
UmVzZWFyY2gsIFN0b2NraG9sbSwgU3dlZGVuLjwvYXV0aC1hZGRyZXNzPjx0aXRsZXM+PHRpdGxl
PlNtYXJ0LXNlcTIgZm9yIHNlbnNpdGl2ZSBmdWxsLWxlbmd0aCB0cmFuc2NyaXB0b21lIHByb2Zp
bGluZyBpbiBzaW5nbGUgY2VsbHM8L3RpdGxlPjxzZWNvbmRhcnktdGl0bGU+TmF0IE1ldGhvZHM8
L3NlY29uZGFyeS10aXRsZT48L3RpdGxlcz48cGVyaW9kaWNhbD48ZnVsbC10aXRsZT5OYXQgTWV0
aG9kczwvZnVsbC10aXRsZT48L3BlcmlvZGljYWw+PHBhZ2VzPjEwOTYtODwvcGFnZXM+PHZvbHVt
ZT4xMDwvdm9sdW1lPjxudW1iZXI+MTE8L251bWJlcj48ZWRpdGlvbj4yMDEzLzA5LzI0PC9lZGl0
aW9uPjxrZXl3b3Jkcz48a2V5d29yZD5BbmltYWxzPC9rZXl3b3JkPjxrZXl3b3JkPkROQSwgQ29t
cGxlbWVudGFyeS9nZW5ldGljczwva2V5d29yZD48a2V5d29yZD4qR2VuZSBFeHByZXNzaW9uIFBy
b2ZpbGluZzwva2V5d29yZD48a2V5d29yZD5IRUsyOTMgQ2VsbHM8L2tleXdvcmQ+PGtleXdvcmQ+
SHVtYW5zPC9rZXl3b3JkPjxrZXl3b3JkPlBvbHltZXJhc2UgQ2hhaW4gUmVhY3Rpb248L2tleXdv
cmQ+PGtleXdvcmQ+KlNpbmdsZS1DZWxsIEFuYWx5c2lzPC9rZXl3b3JkPjxrZXl3b3JkPipUcmFu
c2NyaXB0b21lPC9rZXl3b3JkPjwva2V5d29yZHM+PGRhdGVzPjx5ZWFyPjIwMTM8L3llYXI+PHB1
Yi1kYXRlcz48ZGF0ZT5Ob3Y8L2RhdGU+PC9wdWItZGF0ZXM+PC9kYXRlcz48aXNibj4xNTQ4LTcx
MDUgKEVsZWN0cm9uaWMpJiN4RDsxNTQ4LTcwOTEgKExpbmtpbmcpPC9pc2JuPjxhY2Nlc3Npb24t
bnVtPjI0MDU2ODc1PC9hY2Nlc3Npb24tbnVtPjx1cmxzPjxyZWxhdGVkLXVybHM+PHVybD5odHRw
czovL3d3dy5uY2JpLm5sbS5uaWguZ292L3B1Ym1lZC8yNDA1Njg3NTwvdXJsPjwvcmVsYXRlZC11
cmxzPjwvdXJscz48ZWxlY3Ryb25pYy1yZXNvdXJjZS1udW0+MTAuMTAzOC9ubWV0aC4yNjM5PC9l
bGVjdHJvbmljLXJlc291cmNlLW51bT48L3JlY29yZD48L0NpdGU+PENpdGU+PEF1dGhvcj5NYWNv
c2tvPC9BdXRob3I+PFllYXI+MjAxNTwvWWVhcj48UmVjTnVtPjkwPC9SZWNOdW0+PHJlY29yZD48
cmVjLW51bWJlcj45MDwvcmVjLW51bWJlcj48Zm9yZWlnbi1rZXlzPjxrZXkgYXBwPSJFTiIgZGIt
aWQ9InpzcHB4MjVmb2ZmdHp4ZWU5NWZ4MjlwOHRhdGY1dnZhd3R2cCIgdGltZXN0YW1wPSIwIj45
MDwva2V5PjwvZm9yZWlnbi1rZXlzPjxyZWYtdHlwZSBuYW1lPSJKb3VybmFsIEFydGljbGUiPjE3
PC9yZWYtdHlwZT48Y29udHJpYnV0b3JzPjxhdXRob3JzPjxhdXRob3I+TWFjb3NrbywgRS4gWi48
L2F1dGhvcj48YXV0aG9yPkJhc3UsIEEuPC9hdXRob3I+PGF1dGhvcj5TYXRpamEsIFIuPC9hdXRo
b3I+PGF1dGhvcj5OZW1lc2gsIEouPC9hdXRob3I+PGF1dGhvcj5TaGVraGFyLCBLLjwvYXV0aG9y
PjxhdXRob3I+R29sZG1hbiwgTS48L2F1dGhvcj48YXV0aG9yPlRpcm9zaCwgSS48L2F1dGhvcj48
YXV0aG9yPkJpYWxhcywgQS4gUi48L2F1dGhvcj48YXV0aG9yPkthbWl0YWtpLCBOLjwvYXV0aG9y
PjxhdXRob3I+TWFydGVyc3RlY2ssIEUuIE0uPC9hdXRob3I+PGF1dGhvcj5Ucm9tYmV0dGEsIEou
IEouPC9hdXRob3I+PGF1dGhvcj5XZWl0eiwgRC4gQS48L2F1dGhvcj48YXV0aG9yPlNhbmVzLCBK
LiBSLjwvYXV0aG9yPjxhdXRob3I+U2hhbGVrLCBBLiBLLjwvYXV0aG9yPjxhdXRob3I+UmVnZXYs
IEEuPC9hdXRob3I+PGF1dGhvcj5NY0NhcnJvbGwsIFMuIEEuPC9hdXRob3I+PC9hdXRob3JzPjwv
Y29udHJpYnV0b3JzPjxhdXRoLWFkZHJlc3M+RGVwYXJ0bWVudCBvZiBHZW5ldGljcywgSGFydmFy
ZCBNZWRpY2FsIFNjaG9vbCwgQm9zdG9uLCBNQSAwMjExNSwgVVNBOyBTdGFubGV5IENlbnRlciBm
b3IgUHN5Y2hpYXRyaWMgUmVzZWFyY2gsIEJyb2FkIEluc3RpdHV0ZSBvZiBIYXJ2YXJkIGFuZCBN
SVQsIENhbWJyaWRnZSwgTUEgMDIxNDIsIFVTQTsgUHJvZ3JhbSBpbiBNZWRpY2FsIGFuZCBQb3B1
bGF0aW9uIEdlbmV0aWNzLCBCcm9hZCBJbnN0aXR1dGUgb2YgSGFydmFyZCBhbmQgTUlULCBDYW1i
cmlkZ2UsIE1BIDAyMTQyLCBVU0EuIEVsZWN0cm9uaWMgYWRkcmVzczogZW1hY29za29AZ2VuZXRp
Y3MubWVkLmhhcnZhcmQuZWR1LiYjeEQ7S2xhcm1hbiBDZWxsIE9ic2VydmF0b3J5LCBCcm9hZCBJ
bnN0aXR1dGUgb2YgSGFydmFyZCBhbmQgTUlULCBDYW1icmlkZ2UsIE1BIDAyMTQyLCBVU0E7IFNj
aG9vbCBvZiBFbmdpbmVlcmluZyBhbmQgQXBwbGllZCBTY2llbmNlcywgSGFydmFyZCBVbml2ZXJz
aXR5LCBDYW1icmlkZ2UsIE1BIDAyMTM4LCBVU0EuJiN4RDtLbGFybWFuIENlbGwgT2JzZXJ2YXRv
cnksIEJyb2FkIEluc3RpdHV0ZSBvZiBIYXJ2YXJkIGFuZCBNSVQsIENhbWJyaWRnZSwgTUEgMDIx
NDIsIFVTQTsgTmV3IFlvcmsgR2Vub21lIENlbnRlciwgTmV3IFlvcmssIE5ZIDEwMDEzLCBVU0E7
IERlcGFydG1lbnQgb2YgQmlvbG9neSwgTmV3IFlvcmsgVW5pdmVyc2l0eSwgTmV3IFlvcmssIE5Z
IDEwMDAzLCBVU0EuJiN4RDtEZXBhcnRtZW50IG9mIEdlbmV0aWNzLCBIYXJ2YXJkIE1lZGljYWwg
U2Nob29sLCBCb3N0b24sIE1BIDAyMTE1LCBVU0E7IFN0YW5sZXkgQ2VudGVyIGZvciBQc3ljaGlh
dHJpYyBSZXNlYXJjaCwgQnJvYWQgSW5zdGl0dXRlIG9mIEhhcnZhcmQgYW5kIE1JVCwgQ2FtYnJp
ZGdlLCBNQSAwMjE0MiwgVVNBOyBQcm9ncmFtIGluIE1lZGljYWwgYW5kIFBvcHVsYXRpb24gR2Vu
ZXRpY3MsIEJyb2FkIEluc3RpdHV0ZSBvZiBIYXJ2YXJkIGFuZCBNSVQsIENhbWJyaWRnZSwgTUEg
MDIxNDIsIFVTQS4mI3hEO0tsYXJtYW4gQ2VsbCBPYnNlcnZhdG9yeSwgQnJvYWQgSW5zdGl0dXRl
IG9mIEhhcnZhcmQgYW5kIE1JVCwgQ2FtYnJpZGdlLCBNQSAwMjE0MiwgVVNBLiYjeEQ7RGVwYXJ0
bWVudCBvZiBHZW5ldGljcywgSGFydmFyZCBNZWRpY2FsIFNjaG9vbCwgQm9zdG9uLCBNQSAwMjEx
NSwgVVNBOyBTdGFubGV5IENlbnRlciBmb3IgUHN5Y2hpYXRyaWMgUmVzZWFyY2gsIEJyb2FkIElu
c3RpdHV0ZSBvZiBIYXJ2YXJkIGFuZCBNSVQsIENhbWJyaWRnZSwgTUEgMDIxNDIsIFVTQS4mI3hE
O1RoZSBQcm9ncmFtIGluIENlbGx1bGFyIGFuZCBNb2xlY3VsYXIgTWVkaWNpbmUsIENoaWxkcmVu
JmFwb3M7cyBIb3NwaXRhbCBCb3N0b24sIEJvc3RvbiwgTUEgMDIxMTUsIFVTQS4mI3hEO0RlcGFy
dG1lbnQgb2YgTW9sZWN1bGFyIGFuZCBDZWxsdWxhciBCaW9sb2d5IGFuZCBDZW50ZXIgZm9yIEJy
YWluIFNjaWVuY2UsIEhhcnZhcmQgVW5pdmVyc2l0eSwgQ2FtYnJpZGdlLCBNQSAwMjEzOCwgVVNB
LiYjeEQ7U2Nob29sIG9mIEVuZ2luZWVyaW5nIGFuZCBBcHBsaWVkIFNjaWVuY2VzLCBIYXJ2YXJk
IFVuaXZlcnNpdHksIENhbWJyaWRnZSwgTUEgMDIxMzgsIFVTQTsgRGVwYXJ0bWVudCBvZiBQaHlz
aWNzLCBIYXJ2YXJkIFVuaXZlcnNpdHksIENhbWJyaWRnZSwgTUEgMDIxMzgsIFVTQS4mI3hEO0ts
YXJtYW4gQ2VsbCBPYnNlcnZhdG9yeSwgQnJvYWQgSW5zdGl0dXRlIG9mIEhhcnZhcmQgYW5kIE1J
VCwgQ2FtYnJpZGdlLCBNQSAwMjE0MiwgVVNBOyBSYWdvbiBJbnN0aXR1dGUgb2YgTUdILCBNSVQs
IGFuZCBIYXJ2YXJkLCBDYW1icmlkZ2UsIE1BIDAyMTM5LCBVU0E7IEluc3RpdHV0ZSBmb3IgTWVk
aWNhbCBFbmdpbmVlcmluZyBhbmQgU2NpZW5jZSBhbmQgRGVwYXJ0bWVudCBvZiBDaGVtaXN0cnks
IE1JVCwgQ2FtYnJpZGdlLCBNQSAwMjEzOSwgVVNBLiYjeEQ7S2xhcm1hbiBDZWxsIE9ic2VydmF0
b3J5LCBCcm9hZCBJbnN0aXR1dGUgb2YgSGFydmFyZCBhbmQgTUlULCBDYW1icmlkZ2UsIE1BIDAy
MTQyLCBVU0E7IERlcGFydG1lbnQgb2YgQmlvbG9neSwgTUlULCBDYW1icmlkZ2UsIE1BIDAyMTM5
LCBVU0E7IEhvd2FyZCBIdWdoZXMgTWVkaWNhbCBJbnN0aXR1dGUsIENoZXZ5IENoYXNlLCBNRCAy
MDgxNSwgVVNBLiYjeEQ7RGVwYXJ0bWVudCBvZiBHZW5ldGljcywgSGFydmFyZCBNZWRpY2FsIFNj
aG9vbCwgQm9zdG9uLCBNQSAwMjExNSwgVVNBOyBTdGFubGV5IENlbnRlciBmb3IgUHN5Y2hpYXRy
aWMgUmVzZWFyY2gsIEJyb2FkIEluc3RpdHV0ZSBvZiBIYXJ2YXJkIGFuZCBNSVQsIENhbWJyaWRn
ZSwgTUEgMDIxNDIsIFVTQTsgUHJvZ3JhbSBpbiBNZWRpY2FsIGFuZCBQb3B1bGF0aW9uIEdlbmV0
aWNzLCBCcm9hZCBJbnN0aXR1dGUgb2YgSGFydmFyZCBhbmQgTUlULCBDYW1icmlkZ2UsIE1BIDAy
MTQyLCBVU0EuIEVsZWN0cm9uaWMgYWRkcmVzczogbWNjYXJyb2xsQGdlbmV0aWNzLm1lZC5oYXJ2
YXJkLmVkdS48L2F1dGgtYWRkcmVzcz48dGl0bGVzPjx0aXRsZT5IaWdobHkgUGFyYWxsZWwgR2Vu
b21lLXdpZGUgRXhwcmVzc2lvbiBQcm9maWxpbmcgb2YgSW5kaXZpZHVhbCBDZWxscyBVc2luZyBO
YW5vbGl0ZXIgRHJvcGxldHM8L3RpdGxlPjxzZWNvbmRhcnktdGl0bGU+Q2VsbDwvc2Vjb25kYXJ5
LXRpdGxlPjwvdGl0bGVzPjxwZXJpb2RpY2FsPjxmdWxsLXRpdGxlPkNlbGw8L2Z1bGwtdGl0bGU+
PC9wZXJpb2RpY2FsPjxwYWdlcz4xMjAyLTEyMTQ8L3BhZ2VzPjx2b2x1bWU+MTYxPC92b2x1bWU+
PG51bWJlcj41PC9udW1iZXI+PGVkaXRpb24+MjAxNS8wNS8yMzwvZWRpdGlvbj48a2V5d29yZHM+
PGtleXdvcmQ+QW5pbWFsczwva2V5d29yZD48a2V5d29yZD5HZW5lIEV4cHJlc3Npb24gUHJvZmls
aW5nLyptZXRob2RzPC9rZXl3b3JkPjxrZXl3b3JkPipHZW5vbWUtV2lkZSBBc3NvY2lhdGlvbiBT
dHVkeTwva2V5d29yZD48a2V5d29yZD5IaWdoLVRocm91Z2hwdXQgTnVjbGVvdGlkZSBTZXF1ZW5j
aW5nPC9rZXl3b3JkPjxrZXl3b3JkPk1pY2U8L2tleXdvcmQ+PGtleXdvcmQ+Kk1pY3JvZmx1aWRp
YyBBbmFseXRpY2FsIFRlY2huaXF1ZXM8L2tleXdvcmQ+PGtleXdvcmQ+UmV0aW5hLypjeXRvbG9n
eTwva2V5d29yZD48a2V5d29yZD5TZXF1ZW5jZSBBbmFseXNpcywgUk5BPC9rZXl3b3JkPjxrZXl3
b3JkPipTaW5nbGUtQ2VsbCBBbmFseXNpczwva2V5d29yZD48L2tleXdvcmRzPjxkYXRlcz48eWVh
cj4yMDE1PC95ZWFyPjxwdWItZGF0ZXM+PGRhdGU+TWF5IDIxPC9kYXRlPjwvcHViLWRhdGVzPjwv
ZGF0ZXM+PGlzYm4+MTA5Ny00MTcyIChFbGVjdHJvbmljKSYjeEQ7MDA5Mi04Njc0IChMaW5raW5n
KTwvaXNibj48YWNjZXNzaW9uLW51bT4yNjAwMDQ4ODwvYWNjZXNzaW9uLW51bT48dXJscz48cmVs
YXRlZC11cmxzPjx1cmw+aHR0cHM6Ly93d3cubmNiaS5ubG0ubmloLmdvdi9wdWJtZWQvMjYwMDA0
ODg8L3VybD48L3JlbGF0ZWQtdXJscz48L3VybHM+PGN1c3RvbTI+UE1DNDQ4MTEzOTwvY3VzdG9t
Mj48ZWxlY3Ryb25pYy1yZXNvdXJjZS1udW0+MTAuMTAxNi9qLmNlbGwuMjAxNS4wNS4wMDI8L2Vs
ZWN0cm9uaWMtcmVzb3VyY2UtbnVtPjwvcmVjb3JkPjwvQ2l0ZT48L0VuZE5vdGU+
</w:fldData>
        </w:fldChar>
      </w:r>
      <w:r w:rsidR="00030C34">
        <w:rPr>
          <w:rFonts w:ascii="Arial" w:hAnsi="Arial" w:cs="Arial"/>
        </w:rPr>
        <w:instrText xml:space="preserve"> ADDIN EN.CITE </w:instrText>
      </w:r>
      <w:r w:rsidR="00030C34">
        <w:rPr>
          <w:rFonts w:ascii="Arial" w:hAnsi="Arial" w:cs="Arial"/>
        </w:rPr>
        <w:fldChar w:fldCharType="begin">
          <w:fldData xml:space="preserve">PEVuZE5vdGU+PENpdGU+PEF1dGhvcj5QaWNlbGxpPC9BdXRob3I+PFllYXI+MjAxMzwvWWVhcj48
UmVjTnVtPjk0PC9SZWNOdW0+PERpc3BsYXlUZXh0PlsyMSwgMjJdPC9EaXNwbGF5VGV4dD48cmVj
b3JkPjxyZWMtbnVtYmVyPjk0PC9yZWMtbnVtYmVyPjxmb3JlaWduLWtleXM+PGtleSBhcHA9IkVO
IiBkYi1pZD0ienNwcHgyNWZvZmZ0enhlZTk1ZngyOXA4dGF0ZjV2dmF3dHZwIiB0aW1lc3RhbXA9
IjAiPjk0PC9rZXk+PC9mb3JlaWduLWtleXM+PHJlZi10eXBlIG5hbWU9IkpvdXJuYWwgQXJ0aWNs
ZSI+MTc8L3JlZi10eXBlPjxjb250cmlidXRvcnM+PGF1dGhvcnM+PGF1dGhvcj5QaWNlbGxpLCBT
LjwvYXV0aG9yPjxhdXRob3I+QmpvcmtsdW5kLCBBLiBLLjwvYXV0aG9yPjxhdXRob3I+RmFyaWRh
bmksIE8uIFIuPC9hdXRob3I+PGF1dGhvcj5TYWdhc3NlciwgUy48L2F1dGhvcj48YXV0aG9yPldp
bmJlcmcsIEcuPC9hdXRob3I+PGF1dGhvcj5TYW5kYmVyZywgUi48L2F1dGhvcj48L2F1dGhvcnM+
PC9jb250cmlidXRvcnM+PGF1dGgtYWRkcmVzcz5MdWR3aWcgSW5zdGl0dXRlIGZvciBDYW5jZXIg
UmVzZWFyY2gsIFN0b2NraG9sbSwgU3dlZGVuLjwvYXV0aC1hZGRyZXNzPjx0aXRsZXM+PHRpdGxl
PlNtYXJ0LXNlcTIgZm9yIHNlbnNpdGl2ZSBmdWxsLWxlbmd0aCB0cmFuc2NyaXB0b21lIHByb2Zp
bGluZyBpbiBzaW5nbGUgY2VsbHM8L3RpdGxlPjxzZWNvbmRhcnktdGl0bGU+TmF0IE1ldGhvZHM8
L3NlY29uZGFyeS10aXRsZT48L3RpdGxlcz48cGVyaW9kaWNhbD48ZnVsbC10aXRsZT5OYXQgTWV0
aG9kczwvZnVsbC10aXRsZT48L3BlcmlvZGljYWw+PHBhZ2VzPjEwOTYtODwvcGFnZXM+PHZvbHVt
ZT4xMDwvdm9sdW1lPjxudW1iZXI+MTE8L251bWJlcj48ZWRpdGlvbj4yMDEzLzA5LzI0PC9lZGl0
aW9uPjxrZXl3b3Jkcz48a2V5d29yZD5BbmltYWxzPC9rZXl3b3JkPjxrZXl3b3JkPkROQSwgQ29t
cGxlbWVudGFyeS9nZW5ldGljczwva2V5d29yZD48a2V5d29yZD4qR2VuZSBFeHByZXNzaW9uIFBy
b2ZpbGluZzwva2V5d29yZD48a2V5d29yZD5IRUsyOTMgQ2VsbHM8L2tleXdvcmQ+PGtleXdvcmQ+
SHVtYW5zPC9rZXl3b3JkPjxrZXl3b3JkPlBvbHltZXJhc2UgQ2hhaW4gUmVhY3Rpb248L2tleXdv
cmQ+PGtleXdvcmQ+KlNpbmdsZS1DZWxsIEFuYWx5c2lzPC9rZXl3b3JkPjxrZXl3b3JkPipUcmFu
c2NyaXB0b21lPC9rZXl3b3JkPjwva2V5d29yZHM+PGRhdGVzPjx5ZWFyPjIwMTM8L3llYXI+PHB1
Yi1kYXRlcz48ZGF0ZT5Ob3Y8L2RhdGU+PC9wdWItZGF0ZXM+PC9kYXRlcz48aXNibj4xNTQ4LTcx
MDUgKEVsZWN0cm9uaWMpJiN4RDsxNTQ4LTcwOTEgKExpbmtpbmcpPC9pc2JuPjxhY2Nlc3Npb24t
bnVtPjI0MDU2ODc1PC9hY2Nlc3Npb24tbnVtPjx1cmxzPjxyZWxhdGVkLXVybHM+PHVybD5odHRw
czovL3d3dy5uY2JpLm5sbS5uaWguZ292L3B1Ym1lZC8yNDA1Njg3NTwvdXJsPjwvcmVsYXRlZC11
cmxzPjwvdXJscz48ZWxlY3Ryb25pYy1yZXNvdXJjZS1udW0+MTAuMTAzOC9ubWV0aC4yNjM5PC9l
bGVjdHJvbmljLXJlc291cmNlLW51bT48L3JlY29yZD48L0NpdGU+PENpdGU+PEF1dGhvcj5NYWNv
c2tvPC9BdXRob3I+PFllYXI+MjAxNTwvWWVhcj48UmVjTnVtPjkwPC9SZWNOdW0+PHJlY29yZD48
cmVjLW51bWJlcj45MDwvcmVjLW51bWJlcj48Zm9yZWlnbi1rZXlzPjxrZXkgYXBwPSJFTiIgZGIt
aWQ9InpzcHB4MjVmb2ZmdHp4ZWU5NWZ4MjlwOHRhdGY1dnZhd3R2cCIgdGltZXN0YW1wPSIwIj45
MDwva2V5PjwvZm9yZWlnbi1rZXlzPjxyZWYtdHlwZSBuYW1lPSJKb3VybmFsIEFydGljbGUiPjE3
PC9yZWYtdHlwZT48Y29udHJpYnV0b3JzPjxhdXRob3JzPjxhdXRob3I+TWFjb3NrbywgRS4gWi48
L2F1dGhvcj48YXV0aG9yPkJhc3UsIEEuPC9hdXRob3I+PGF1dGhvcj5TYXRpamEsIFIuPC9hdXRo
b3I+PGF1dGhvcj5OZW1lc2gsIEouPC9hdXRob3I+PGF1dGhvcj5TaGVraGFyLCBLLjwvYXV0aG9y
PjxhdXRob3I+R29sZG1hbiwgTS48L2F1dGhvcj48YXV0aG9yPlRpcm9zaCwgSS48L2F1dGhvcj48
YXV0aG9yPkJpYWxhcywgQS4gUi48L2F1dGhvcj48YXV0aG9yPkthbWl0YWtpLCBOLjwvYXV0aG9y
PjxhdXRob3I+TWFydGVyc3RlY2ssIEUuIE0uPC9hdXRob3I+PGF1dGhvcj5Ucm9tYmV0dGEsIEou
IEouPC9hdXRob3I+PGF1dGhvcj5XZWl0eiwgRC4gQS48L2F1dGhvcj48YXV0aG9yPlNhbmVzLCBK
LiBSLjwvYXV0aG9yPjxhdXRob3I+U2hhbGVrLCBBLiBLLjwvYXV0aG9yPjxhdXRob3I+UmVnZXYs
IEEuPC9hdXRob3I+PGF1dGhvcj5NY0NhcnJvbGwsIFMuIEEuPC9hdXRob3I+PC9hdXRob3JzPjwv
Y29udHJpYnV0b3JzPjxhdXRoLWFkZHJlc3M+RGVwYXJ0bWVudCBvZiBHZW5ldGljcywgSGFydmFy
ZCBNZWRpY2FsIFNjaG9vbCwgQm9zdG9uLCBNQSAwMjExNSwgVVNBOyBTdGFubGV5IENlbnRlciBm
b3IgUHN5Y2hpYXRyaWMgUmVzZWFyY2gsIEJyb2FkIEluc3RpdHV0ZSBvZiBIYXJ2YXJkIGFuZCBN
SVQsIENhbWJyaWRnZSwgTUEgMDIxNDIsIFVTQTsgUHJvZ3JhbSBpbiBNZWRpY2FsIGFuZCBQb3B1
bGF0aW9uIEdlbmV0aWNzLCBCcm9hZCBJbnN0aXR1dGUgb2YgSGFydmFyZCBhbmQgTUlULCBDYW1i
cmlkZ2UsIE1BIDAyMTQyLCBVU0EuIEVsZWN0cm9uaWMgYWRkcmVzczogZW1hY29za29AZ2VuZXRp
Y3MubWVkLmhhcnZhcmQuZWR1LiYjeEQ7S2xhcm1hbiBDZWxsIE9ic2VydmF0b3J5LCBCcm9hZCBJ
bnN0aXR1dGUgb2YgSGFydmFyZCBhbmQgTUlULCBDYW1icmlkZ2UsIE1BIDAyMTQyLCBVU0E7IFNj
aG9vbCBvZiBFbmdpbmVlcmluZyBhbmQgQXBwbGllZCBTY2llbmNlcywgSGFydmFyZCBVbml2ZXJz
aXR5LCBDYW1icmlkZ2UsIE1BIDAyMTM4LCBVU0EuJiN4RDtLbGFybWFuIENlbGwgT2JzZXJ2YXRv
cnksIEJyb2FkIEluc3RpdHV0ZSBvZiBIYXJ2YXJkIGFuZCBNSVQsIENhbWJyaWRnZSwgTUEgMDIx
NDIsIFVTQTsgTmV3IFlvcmsgR2Vub21lIENlbnRlciwgTmV3IFlvcmssIE5ZIDEwMDEzLCBVU0E7
IERlcGFydG1lbnQgb2YgQmlvbG9neSwgTmV3IFlvcmsgVW5pdmVyc2l0eSwgTmV3IFlvcmssIE5Z
IDEwMDAzLCBVU0EuJiN4RDtEZXBhcnRtZW50IG9mIEdlbmV0aWNzLCBIYXJ2YXJkIE1lZGljYWwg
U2Nob29sLCBCb3N0b24sIE1BIDAyMTE1LCBVU0E7IFN0YW5sZXkgQ2VudGVyIGZvciBQc3ljaGlh
dHJpYyBSZXNlYXJjaCwgQnJvYWQgSW5zdGl0dXRlIG9mIEhhcnZhcmQgYW5kIE1JVCwgQ2FtYnJp
ZGdlLCBNQSAwMjE0MiwgVVNBOyBQcm9ncmFtIGluIE1lZGljYWwgYW5kIFBvcHVsYXRpb24gR2Vu
ZXRpY3MsIEJyb2FkIEluc3RpdHV0ZSBvZiBIYXJ2YXJkIGFuZCBNSVQsIENhbWJyaWRnZSwgTUEg
MDIxNDIsIFVTQS4mI3hEO0tsYXJtYW4gQ2VsbCBPYnNlcnZhdG9yeSwgQnJvYWQgSW5zdGl0dXRl
IG9mIEhhcnZhcmQgYW5kIE1JVCwgQ2FtYnJpZGdlLCBNQSAwMjE0MiwgVVNBLiYjeEQ7RGVwYXJ0
bWVudCBvZiBHZW5ldGljcywgSGFydmFyZCBNZWRpY2FsIFNjaG9vbCwgQm9zdG9uLCBNQSAwMjEx
NSwgVVNBOyBTdGFubGV5IENlbnRlciBmb3IgUHN5Y2hpYXRyaWMgUmVzZWFyY2gsIEJyb2FkIElu
c3RpdHV0ZSBvZiBIYXJ2YXJkIGFuZCBNSVQsIENhbWJyaWRnZSwgTUEgMDIxNDIsIFVTQS4mI3hE
O1RoZSBQcm9ncmFtIGluIENlbGx1bGFyIGFuZCBNb2xlY3VsYXIgTWVkaWNpbmUsIENoaWxkcmVu
JmFwb3M7cyBIb3NwaXRhbCBCb3N0b24sIEJvc3RvbiwgTUEgMDIxMTUsIFVTQS4mI3hEO0RlcGFy
dG1lbnQgb2YgTW9sZWN1bGFyIGFuZCBDZWxsdWxhciBCaW9sb2d5IGFuZCBDZW50ZXIgZm9yIEJy
YWluIFNjaWVuY2UsIEhhcnZhcmQgVW5pdmVyc2l0eSwgQ2FtYnJpZGdlLCBNQSAwMjEzOCwgVVNB
LiYjeEQ7U2Nob29sIG9mIEVuZ2luZWVyaW5nIGFuZCBBcHBsaWVkIFNjaWVuY2VzLCBIYXJ2YXJk
IFVuaXZlcnNpdHksIENhbWJyaWRnZSwgTUEgMDIxMzgsIFVTQTsgRGVwYXJ0bWVudCBvZiBQaHlz
aWNzLCBIYXJ2YXJkIFVuaXZlcnNpdHksIENhbWJyaWRnZSwgTUEgMDIxMzgsIFVTQS4mI3hEO0ts
YXJtYW4gQ2VsbCBPYnNlcnZhdG9yeSwgQnJvYWQgSW5zdGl0dXRlIG9mIEhhcnZhcmQgYW5kIE1J
VCwgQ2FtYnJpZGdlLCBNQSAwMjE0MiwgVVNBOyBSYWdvbiBJbnN0aXR1dGUgb2YgTUdILCBNSVQs
IGFuZCBIYXJ2YXJkLCBDYW1icmlkZ2UsIE1BIDAyMTM5LCBVU0E7IEluc3RpdHV0ZSBmb3IgTWVk
aWNhbCBFbmdpbmVlcmluZyBhbmQgU2NpZW5jZSBhbmQgRGVwYXJ0bWVudCBvZiBDaGVtaXN0cnks
IE1JVCwgQ2FtYnJpZGdlLCBNQSAwMjEzOSwgVVNBLiYjeEQ7S2xhcm1hbiBDZWxsIE9ic2VydmF0
b3J5LCBCcm9hZCBJbnN0aXR1dGUgb2YgSGFydmFyZCBhbmQgTUlULCBDYW1icmlkZ2UsIE1BIDAy
MTQyLCBVU0E7IERlcGFydG1lbnQgb2YgQmlvbG9neSwgTUlULCBDYW1icmlkZ2UsIE1BIDAyMTM5
LCBVU0E7IEhvd2FyZCBIdWdoZXMgTWVkaWNhbCBJbnN0aXR1dGUsIENoZXZ5IENoYXNlLCBNRCAy
MDgxNSwgVVNBLiYjeEQ7RGVwYXJ0bWVudCBvZiBHZW5ldGljcywgSGFydmFyZCBNZWRpY2FsIFNj
aG9vbCwgQm9zdG9uLCBNQSAwMjExNSwgVVNBOyBTdGFubGV5IENlbnRlciBmb3IgUHN5Y2hpYXRy
aWMgUmVzZWFyY2gsIEJyb2FkIEluc3RpdHV0ZSBvZiBIYXJ2YXJkIGFuZCBNSVQsIENhbWJyaWRn
ZSwgTUEgMDIxNDIsIFVTQTsgUHJvZ3JhbSBpbiBNZWRpY2FsIGFuZCBQb3B1bGF0aW9uIEdlbmV0
aWNzLCBCcm9hZCBJbnN0aXR1dGUgb2YgSGFydmFyZCBhbmQgTUlULCBDYW1icmlkZ2UsIE1BIDAy
MTQyLCBVU0EuIEVsZWN0cm9uaWMgYWRkcmVzczogbWNjYXJyb2xsQGdlbmV0aWNzLm1lZC5oYXJ2
YXJkLmVkdS48L2F1dGgtYWRkcmVzcz48dGl0bGVzPjx0aXRsZT5IaWdobHkgUGFyYWxsZWwgR2Vu
b21lLXdpZGUgRXhwcmVzc2lvbiBQcm9maWxpbmcgb2YgSW5kaXZpZHVhbCBDZWxscyBVc2luZyBO
YW5vbGl0ZXIgRHJvcGxldHM8L3RpdGxlPjxzZWNvbmRhcnktdGl0bGU+Q2VsbDwvc2Vjb25kYXJ5
LXRpdGxlPjwvdGl0bGVzPjxwZXJpb2RpY2FsPjxmdWxsLXRpdGxlPkNlbGw8L2Z1bGwtdGl0bGU+
PC9wZXJpb2RpY2FsPjxwYWdlcz4xMjAyLTEyMTQ8L3BhZ2VzPjx2b2x1bWU+MTYxPC92b2x1bWU+
PG51bWJlcj41PC9udW1iZXI+PGVkaXRpb24+MjAxNS8wNS8yMzwvZWRpdGlvbj48a2V5d29yZHM+
PGtleXdvcmQ+QW5pbWFsczwva2V5d29yZD48a2V5d29yZD5HZW5lIEV4cHJlc3Npb24gUHJvZmls
aW5nLyptZXRob2RzPC9rZXl3b3JkPjxrZXl3b3JkPipHZW5vbWUtV2lkZSBBc3NvY2lhdGlvbiBT
dHVkeTwva2V5d29yZD48a2V5d29yZD5IaWdoLVRocm91Z2hwdXQgTnVjbGVvdGlkZSBTZXF1ZW5j
aW5nPC9rZXl3b3JkPjxrZXl3b3JkPk1pY2U8L2tleXdvcmQ+PGtleXdvcmQ+Kk1pY3JvZmx1aWRp
YyBBbmFseXRpY2FsIFRlY2huaXF1ZXM8L2tleXdvcmQ+PGtleXdvcmQ+UmV0aW5hLypjeXRvbG9n
eTwva2V5d29yZD48a2V5d29yZD5TZXF1ZW5jZSBBbmFseXNpcywgUk5BPC9rZXl3b3JkPjxrZXl3
b3JkPipTaW5nbGUtQ2VsbCBBbmFseXNpczwva2V5d29yZD48L2tleXdvcmRzPjxkYXRlcz48eWVh
cj4yMDE1PC95ZWFyPjxwdWItZGF0ZXM+PGRhdGU+TWF5IDIxPC9kYXRlPjwvcHViLWRhdGVzPjwv
ZGF0ZXM+PGlzYm4+MTA5Ny00MTcyIChFbGVjdHJvbmljKSYjeEQ7MDA5Mi04Njc0IChMaW5raW5n
KTwvaXNibj48YWNjZXNzaW9uLW51bT4yNjAwMDQ4ODwvYWNjZXNzaW9uLW51bT48dXJscz48cmVs
YXRlZC11cmxzPjx1cmw+aHR0cHM6Ly93d3cubmNiaS5ubG0ubmloLmdvdi9wdWJtZWQvMjYwMDA0
ODg8L3VybD48L3JlbGF0ZWQtdXJscz48L3VybHM+PGN1c3RvbTI+UE1DNDQ4MTEzOTwvY3VzdG9t
Mj48ZWxlY3Ryb25pYy1yZXNvdXJjZS1udW0+MTAuMTAxNi9qLmNlbGwuMjAxNS4wNS4wMDI8L2Vs
ZWN0cm9uaWMtcmVzb3VyY2UtbnVtPjwvcmVjb3JkPjwvQ2l0ZT48L0VuZE5vdGU+
</w:fldData>
        </w:fldChar>
      </w:r>
      <w:r w:rsidR="00030C34">
        <w:rPr>
          <w:rFonts w:ascii="Arial" w:hAnsi="Arial" w:cs="Arial"/>
        </w:rPr>
        <w:instrText xml:space="preserve"> ADDIN EN.CITE.DATA </w:instrText>
      </w:r>
      <w:r w:rsidR="00030C34">
        <w:rPr>
          <w:rFonts w:ascii="Arial" w:hAnsi="Arial" w:cs="Arial"/>
        </w:rPr>
      </w:r>
      <w:r w:rsidR="00030C34">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[21, 22]</w:t>
      </w:r>
      <w:r w:rsidR="0019774E">
        <w:rPr>
          <w:rFonts w:ascii="Arial" w:hAnsi="Arial" w:cs="Arial"/>
        </w:rPr>
        <w:fldChar w:fldCharType="end"/>
      </w:r>
      <w:r w:rsidR="004A69F7">
        <w:rPr>
          <w:rFonts w:ascii="Arial" w:hAnsi="Arial" w:cs="Arial"/>
        </w:rPr>
        <w:t xml:space="preserve"> </w:t>
      </w:r>
      <w:r>
        <w:rPr>
          <w:rFonts w:ascii="Arial" w:hAnsi="Arial" w:cs="Arial"/>
        </w:rPr>
        <w:t>are available</w:t>
      </w:r>
      <w:r w:rsidR="004A69F7">
        <w:rPr>
          <w:rFonts w:ascii="Arial" w:hAnsi="Arial" w:cs="Arial"/>
        </w:rPr>
        <w:t xml:space="preserve"> nowadays </w:t>
      </w:r>
      <w:r w:rsidR="001A0729">
        <w:rPr>
          <w:rFonts w:ascii="Arial" w:hAnsi="Arial" w:cs="Arial"/>
        </w:rPr>
        <w:t xml:space="preserve">with </w:t>
      </w:r>
      <w:r w:rsidR="00AE4B5B">
        <w:rPr>
          <w:rFonts w:ascii="Arial" w:hAnsi="Arial" w:cs="Arial"/>
        </w:rPr>
        <w:t>their</w:t>
      </w:r>
      <w:r w:rsidR="001A0729">
        <w:rPr>
          <w:rFonts w:ascii="Arial" w:hAnsi="Arial" w:cs="Arial"/>
        </w:rPr>
        <w:t xml:space="preserve"> sets of advantages and disadvantages</w:t>
      </w:r>
      <w:r w:rsidR="00AE4B5B">
        <w:rPr>
          <w:rFonts w:ascii="Arial" w:hAnsi="Arial" w:cs="Arial"/>
        </w:rPr>
        <w:t xml:space="preserve">. However, the data content and processing steps of different </w:t>
      </w:r>
      <w:proofErr w:type="spellStart"/>
      <w:r w:rsidR="00AE4B5B">
        <w:rPr>
          <w:rFonts w:ascii="Arial" w:hAnsi="Arial" w:cs="Arial"/>
        </w:rPr>
        <w:t>scRNA</w:t>
      </w:r>
      <w:proofErr w:type="spellEnd"/>
      <w:r w:rsidR="00AE4B5B">
        <w:rPr>
          <w:rFonts w:ascii="Arial" w:hAnsi="Arial" w:cs="Arial"/>
        </w:rPr>
        <w:t xml:space="preserve">-seq techniques are </w:t>
      </w:r>
      <w:r w:rsidR="006B18FA">
        <w:rPr>
          <w:rFonts w:ascii="Arial" w:hAnsi="Arial" w:cs="Arial"/>
        </w:rPr>
        <w:t>quite</w:t>
      </w:r>
      <w:r w:rsidR="00683598">
        <w:rPr>
          <w:rFonts w:ascii="Arial" w:hAnsi="Arial" w:cs="Arial"/>
        </w:rPr>
        <w:t xml:space="preserve"> standard and </w:t>
      </w:r>
      <w:r w:rsidR="00683598" w:rsidRPr="00683598">
        <w:rPr>
          <w:rFonts w:ascii="Arial" w:hAnsi="Arial" w:cs="Arial"/>
        </w:rPr>
        <w:t>conventional</w:t>
      </w:r>
      <w:r w:rsidR="00683598">
        <w:rPr>
          <w:rFonts w:ascii="Arial" w:hAnsi="Arial" w:cs="Arial"/>
        </w:rPr>
        <w:t>.</w:t>
      </w:r>
      <w:r w:rsidR="00D554D6">
        <w:rPr>
          <w:rFonts w:ascii="Arial" w:hAnsi="Arial" w:cs="Arial"/>
        </w:rPr>
        <w:t xml:space="preserve"> </w:t>
      </w:r>
      <w:r w:rsidR="00B21021">
        <w:rPr>
          <w:rFonts w:ascii="Arial" w:hAnsi="Arial" w:cs="Arial"/>
        </w:rPr>
        <w:t xml:space="preserve">A typical </w:t>
      </w:r>
      <w:proofErr w:type="spellStart"/>
      <w:r w:rsidR="00B21021">
        <w:rPr>
          <w:rFonts w:ascii="Arial" w:hAnsi="Arial" w:cs="Arial"/>
        </w:rPr>
        <w:t>scRNA</w:t>
      </w:r>
      <w:proofErr w:type="spellEnd"/>
      <w:r w:rsidR="00B21021">
        <w:rPr>
          <w:rFonts w:ascii="Arial" w:hAnsi="Arial" w:cs="Arial"/>
        </w:rPr>
        <w:t>-seq dataset</w:t>
      </w:r>
      <w:r w:rsidR="004C039E">
        <w:rPr>
          <w:rFonts w:ascii="Arial" w:hAnsi="Arial" w:cs="Arial"/>
        </w:rPr>
        <w:t xml:space="preserve"> consists</w:t>
      </w:r>
      <w:r w:rsidR="00B21021">
        <w:rPr>
          <w:rFonts w:ascii="Arial" w:hAnsi="Arial" w:cs="Arial"/>
        </w:rPr>
        <w:t xml:space="preserve"> of</w:t>
      </w:r>
      <w:r w:rsidR="00D554D6">
        <w:rPr>
          <w:rFonts w:ascii="Arial" w:hAnsi="Arial" w:cs="Arial"/>
        </w:rPr>
        <w:t xml:space="preserve"> three files: genes quantified (gene IDs), cells quantified (cellular barcode) and a count matrix</w:t>
      </w:r>
      <w:r w:rsidR="0042452F">
        <w:rPr>
          <w:rFonts w:ascii="Arial" w:hAnsi="Arial" w:cs="Arial"/>
        </w:rPr>
        <w:t xml:space="preserve"> (n</w:t>
      </w:r>
      <w:r w:rsidR="00D351F4">
        <w:rPr>
          <w:rFonts w:ascii="Arial" w:hAnsi="Arial" w:cs="Arial"/>
        </w:rPr>
        <w:t>umber of c</w:t>
      </w:r>
      <w:r w:rsidR="0042452F">
        <w:rPr>
          <w:rFonts w:ascii="Arial" w:hAnsi="Arial" w:cs="Arial"/>
        </w:rPr>
        <w:t xml:space="preserve">ells × </w:t>
      </w:r>
      <w:r w:rsidR="00D351F4">
        <w:rPr>
          <w:rFonts w:ascii="Arial" w:hAnsi="Arial" w:cs="Arial"/>
        </w:rPr>
        <w:t>number of g</w:t>
      </w:r>
      <w:r w:rsidR="0042452F">
        <w:rPr>
          <w:rFonts w:ascii="Arial" w:hAnsi="Arial" w:cs="Arial"/>
        </w:rPr>
        <w:t>enes)</w:t>
      </w:r>
      <w:r w:rsidR="00DC6896">
        <w:rPr>
          <w:rFonts w:ascii="Arial" w:hAnsi="Arial" w:cs="Arial"/>
        </w:rPr>
        <w:t>,</w:t>
      </w:r>
      <w:r w:rsidR="00D554D6">
        <w:rPr>
          <w:rFonts w:ascii="Arial" w:hAnsi="Arial" w:cs="Arial"/>
        </w:rPr>
        <w:t xml:space="preserve"> irrespective of </w:t>
      </w:r>
      <w:r w:rsidR="00AE4B5B">
        <w:rPr>
          <w:rFonts w:ascii="Arial" w:hAnsi="Arial" w:cs="Arial"/>
        </w:rPr>
        <w:t xml:space="preserve">the </w:t>
      </w:r>
      <w:r w:rsidR="00D554D6">
        <w:rPr>
          <w:rFonts w:ascii="Arial" w:hAnsi="Arial" w:cs="Arial"/>
        </w:rPr>
        <w:t xml:space="preserve">technology or pipeline </w:t>
      </w:r>
      <w:r w:rsidR="00D554D6">
        <w:rPr>
          <w:rFonts w:ascii="Arial" w:hAnsi="Arial" w:cs="Arial"/>
        </w:rPr>
        <w:lastRenderedPageBreak/>
        <w:t xml:space="preserve">used. </w:t>
      </w:r>
      <w:r w:rsidR="00DC6896">
        <w:rPr>
          <w:rFonts w:ascii="Arial" w:hAnsi="Arial" w:cs="Arial"/>
        </w:rPr>
        <w:t xml:space="preserve"> </w:t>
      </w:r>
      <w:proofErr w:type="spellStart"/>
      <w:r w:rsidR="00E63570">
        <w:rPr>
          <w:rFonts w:ascii="Arial" w:hAnsi="Arial" w:cs="Arial"/>
        </w:rPr>
        <w:t>Conventionall</w:t>
      </w:r>
      <w:proofErr w:type="spellEnd"/>
      <w:r w:rsidR="00E63570">
        <w:rPr>
          <w:rFonts w:ascii="Arial" w:hAnsi="Arial" w:cs="Arial"/>
        </w:rPr>
        <w:t>, a</w:t>
      </w:r>
      <w:r w:rsidR="00EC765F">
        <w:rPr>
          <w:rFonts w:ascii="Arial" w:hAnsi="Arial" w:cs="Arial"/>
        </w:rPr>
        <w:t xml:space="preserve"> series of </w:t>
      </w:r>
      <w:r w:rsidR="00A82A27">
        <w:rPr>
          <w:rFonts w:ascii="Arial" w:hAnsi="Arial" w:cs="Arial"/>
        </w:rPr>
        <w:t xml:space="preserve">essential </w:t>
      </w:r>
      <w:r w:rsidR="00EC765F">
        <w:rPr>
          <w:rFonts w:ascii="Arial" w:hAnsi="Arial" w:cs="Arial"/>
        </w:rPr>
        <w:t xml:space="preserve">steps </w:t>
      </w:r>
      <w:r w:rsidR="00AE4B5B">
        <w:rPr>
          <w:rFonts w:ascii="Arial" w:hAnsi="Arial" w:cs="Arial"/>
        </w:rPr>
        <w:t>are</w:t>
      </w:r>
      <w:r w:rsidR="006A7AC7">
        <w:rPr>
          <w:rFonts w:ascii="Arial" w:hAnsi="Arial" w:cs="Arial"/>
        </w:rPr>
        <w:t xml:space="preserve"> </w:t>
      </w:r>
      <w:r w:rsidR="00EC765F">
        <w:rPr>
          <w:rFonts w:ascii="Arial" w:hAnsi="Arial" w:cs="Arial"/>
        </w:rPr>
        <w:t>appl</w:t>
      </w:r>
      <w:r w:rsidR="006A7AC7">
        <w:rPr>
          <w:rFonts w:ascii="Arial" w:hAnsi="Arial" w:cs="Arial"/>
        </w:rPr>
        <w:t>ied</w:t>
      </w:r>
      <w:r w:rsidR="00EC765F">
        <w:rPr>
          <w:rFonts w:ascii="Arial" w:hAnsi="Arial" w:cs="Arial"/>
        </w:rPr>
        <w:t xml:space="preserve"> </w:t>
      </w:r>
      <w:r w:rsidR="00D517DB">
        <w:rPr>
          <w:rFonts w:ascii="Arial" w:hAnsi="Arial" w:cs="Arial"/>
        </w:rPr>
        <w:t>to</w:t>
      </w:r>
      <w:r w:rsidR="00EC765F">
        <w:rPr>
          <w:rFonts w:ascii="Arial" w:hAnsi="Arial" w:cs="Arial"/>
        </w:rPr>
        <w:t xml:space="preserve"> </w:t>
      </w:r>
      <w:r w:rsidR="00AE4B5B">
        <w:rPr>
          <w:rFonts w:ascii="Arial" w:hAnsi="Arial" w:cs="Arial"/>
        </w:rPr>
        <w:t xml:space="preserve">these </w:t>
      </w:r>
      <w:r w:rsidR="00AE4B5B" w:rsidRPr="002603A6">
        <w:rPr>
          <w:rFonts w:ascii="Arial" w:hAnsi="Arial" w:cs="Arial"/>
        </w:rPr>
        <w:t>matrices</w:t>
      </w:r>
      <w:r w:rsidR="00AE4B5B">
        <w:rPr>
          <w:rFonts w:ascii="Arial" w:hAnsi="Arial" w:cs="Arial"/>
        </w:rPr>
        <w:t xml:space="preserve"> </w:t>
      </w:r>
      <w:r w:rsidR="00D351F4">
        <w:rPr>
          <w:rFonts w:ascii="Arial" w:hAnsi="Arial" w:cs="Arial"/>
        </w:rPr>
        <w:t>for different analysis objectives</w:t>
      </w:r>
      <w:r w:rsidR="00E63570">
        <w:rPr>
          <w:rFonts w:ascii="Arial" w:hAnsi="Arial" w:cs="Arial"/>
        </w:rPr>
        <w:t xml:space="preserve"> as illustrated </w:t>
      </w:r>
      <w:r w:rsidR="00ED17BE" w:rsidRPr="00F506E3">
        <w:rPr>
          <w:rFonts w:ascii="Arial" w:hAnsi="Arial" w:cs="Arial"/>
          <w:b/>
          <w:bCs/>
        </w:rPr>
        <w:t xml:space="preserve">Fig. </w:t>
      </w:r>
      <w:r w:rsidR="00D351F4" w:rsidRPr="00F506E3">
        <w:rPr>
          <w:rFonts w:ascii="Arial" w:hAnsi="Arial" w:cs="Arial"/>
          <w:b/>
          <w:bCs/>
        </w:rPr>
        <w:t>1</w:t>
      </w:r>
      <w:r w:rsidR="00ED17BE">
        <w:rPr>
          <w:rFonts w:ascii="Arial" w:hAnsi="Arial" w:cs="Arial"/>
        </w:rPr>
        <w:t>.</w:t>
      </w:r>
      <w:r w:rsidR="00E63570">
        <w:rPr>
          <w:rFonts w:ascii="Arial" w:hAnsi="Arial" w:cs="Arial"/>
        </w:rPr>
        <w:t xml:space="preserve"> These steps are:</w:t>
      </w:r>
    </w:p>
    <w:p w14:paraId="0B57B85D" w14:textId="4E2F77DA" w:rsidR="00FA44DB" w:rsidRDefault="00601525" w:rsidP="00F506E3">
      <w:pPr>
        <w:spacing w:line="480" w:lineRule="auto"/>
        <w:ind w:left="180"/>
        <w:jc w:val="both"/>
        <w:rPr>
          <w:rFonts w:ascii="Arial" w:hAnsi="Arial" w:cs="Arial"/>
        </w:rPr>
      </w:pPr>
      <w:r w:rsidRPr="0071490E">
        <w:rPr>
          <w:rFonts w:ascii="Arial" w:hAnsi="Arial" w:cs="Arial"/>
          <w:b/>
        </w:rPr>
        <w:t xml:space="preserve">Quality </w:t>
      </w:r>
      <w:r w:rsidR="0023189C" w:rsidRPr="0071490E">
        <w:rPr>
          <w:rFonts w:ascii="Arial" w:hAnsi="Arial" w:cs="Arial"/>
          <w:b/>
        </w:rPr>
        <w:t>c</w:t>
      </w:r>
      <w:r w:rsidRPr="0071490E">
        <w:rPr>
          <w:rFonts w:ascii="Arial" w:hAnsi="Arial" w:cs="Arial"/>
          <w:b/>
        </w:rPr>
        <w:t>ontrol</w:t>
      </w:r>
      <w:r w:rsidR="00E63570">
        <w:rPr>
          <w:rFonts w:ascii="Arial" w:hAnsi="Arial" w:cs="Arial"/>
          <w:b/>
        </w:rPr>
        <w:t xml:space="preserve"> </w:t>
      </w:r>
      <w:r w:rsidR="00E63570">
        <w:rPr>
          <w:rFonts w:ascii="Arial" w:hAnsi="Arial" w:cs="Arial"/>
        </w:rPr>
        <w:t xml:space="preserve">is the first and the key step to filter out </w:t>
      </w:r>
      <w:r w:rsidR="00D351F4">
        <w:rPr>
          <w:rFonts w:ascii="Arial" w:hAnsi="Arial" w:cs="Arial"/>
        </w:rPr>
        <w:t xml:space="preserve">dead cells, double-cells, or </w:t>
      </w:r>
      <w:r w:rsidR="00CF7242">
        <w:rPr>
          <w:rFonts w:ascii="Arial" w:hAnsi="Arial" w:cs="Arial"/>
        </w:rPr>
        <w:t xml:space="preserve">cells with </w:t>
      </w:r>
      <w:r w:rsidR="00D351F4">
        <w:rPr>
          <w:rFonts w:ascii="Arial" w:hAnsi="Arial" w:cs="Arial"/>
        </w:rPr>
        <w:t>failed chemistry</w:t>
      </w:r>
      <w:r w:rsidR="00CF7242">
        <w:rPr>
          <w:rFonts w:ascii="Arial" w:hAnsi="Arial" w:cs="Arial"/>
        </w:rPr>
        <w:t xml:space="preserve"> </w:t>
      </w:r>
      <w:r w:rsidR="00E63570">
        <w:rPr>
          <w:rFonts w:ascii="Arial" w:hAnsi="Arial" w:cs="Arial"/>
        </w:rPr>
        <w:t>or other technical artifacts</w:t>
      </w:r>
      <w:r w:rsidR="00CF7242">
        <w:rPr>
          <w:rFonts w:ascii="Arial" w:hAnsi="Arial" w:cs="Arial"/>
        </w:rPr>
        <w:t>.</w:t>
      </w:r>
      <w:r w:rsidR="001730C4">
        <w:rPr>
          <w:rFonts w:ascii="Arial" w:hAnsi="Arial" w:cs="Arial"/>
        </w:rPr>
        <w:t xml:space="preserve"> </w:t>
      </w:r>
      <w:r w:rsidR="00F35AC5" w:rsidRPr="00491D87">
        <w:rPr>
          <w:rFonts w:ascii="Arial" w:hAnsi="Arial" w:cs="Arial"/>
        </w:rPr>
        <w:t>I</w:t>
      </w:r>
      <w:r w:rsidR="00445EAE">
        <w:rPr>
          <w:rFonts w:ascii="Arial" w:hAnsi="Arial" w:cs="Arial"/>
        </w:rPr>
        <w:t>t</w:t>
      </w:r>
      <w:r w:rsidR="00F35AC5" w:rsidRPr="00491D87">
        <w:rPr>
          <w:rFonts w:ascii="Arial" w:hAnsi="Arial" w:cs="Arial"/>
        </w:rPr>
        <w:t xml:space="preserve"> is commonly </w:t>
      </w:r>
      <w:r w:rsidR="00E63570">
        <w:rPr>
          <w:rFonts w:ascii="Arial" w:hAnsi="Arial" w:cs="Arial"/>
        </w:rPr>
        <w:t>determined</w:t>
      </w:r>
      <w:r w:rsidR="00E63570" w:rsidRPr="00491D87">
        <w:rPr>
          <w:rFonts w:ascii="Arial" w:hAnsi="Arial" w:cs="Arial"/>
        </w:rPr>
        <w:t xml:space="preserve"> </w:t>
      </w:r>
      <w:r w:rsidR="00F35AC5" w:rsidRPr="00491D87">
        <w:rPr>
          <w:rFonts w:ascii="Arial" w:hAnsi="Arial" w:cs="Arial"/>
        </w:rPr>
        <w:t xml:space="preserve">using three </w:t>
      </w:r>
      <w:r w:rsidR="009230C4">
        <w:rPr>
          <w:rFonts w:ascii="Arial" w:hAnsi="Arial" w:cs="Arial"/>
          <w:noProof/>
        </w:rPr>
        <mc:AlternateContent>
          <mc:Choice Requires="wps">
            <w:drawing>
              <wp:anchor distT="0" distB="0" distL="114300" distR="114300" simplePos="0" relativeHeight="251659264" behindDoc="0" locked="0" layoutInCell="1" allowOverlap="1" wp14:anchorId="5560A17C" wp14:editId="45235610">
                <wp:simplePos x="0" y="0"/>
                <wp:positionH relativeFrom="column">
                  <wp:posOffset>188595</wp:posOffset>
                </wp:positionH>
                <wp:positionV relativeFrom="paragraph">
                  <wp:posOffset>42545</wp:posOffset>
                </wp:positionV>
                <wp:extent cx="5643880" cy="2956560"/>
                <wp:effectExtent l="0" t="0" r="0" b="2540"/>
                <wp:wrapTopAndBottom/>
                <wp:docPr id="5" name="Text Box 5"/>
                <wp:cNvGraphicFramePr/>
                <a:graphic xmlns:a="http://schemas.openxmlformats.org/drawingml/2006/main">
                  <a:graphicData uri="http://schemas.microsoft.com/office/word/2010/wordprocessingShape">
                    <wps:wsp>
                      <wps:cNvSpPr txBox="1"/>
                      <wps:spPr>
                        <a:xfrm>
                          <a:off x="0" y="0"/>
                          <a:ext cx="5643880" cy="2956560"/>
                        </a:xfrm>
                        <a:prstGeom prst="rect">
                          <a:avLst/>
                        </a:prstGeom>
                        <a:solidFill>
                          <a:schemeClr val="lt1"/>
                        </a:solidFill>
                        <a:ln w="6350">
                          <a:noFill/>
                        </a:ln>
                      </wps:spPr>
                      <wps:txbx>
                        <w:txbxContent>
                          <w:p w14:paraId="6452229B" w14:textId="5584108D" w:rsidR="00B37D88" w:rsidRDefault="00B37D88" w:rsidP="00F506E3">
                            <w:pPr>
                              <w:jc w:val="center"/>
                            </w:pPr>
                            <w:r w:rsidRPr="00601718">
                              <w:rPr>
                                <w:noProof/>
                              </w:rPr>
                              <w:drawing>
                                <wp:inline distT="0" distB="0" distL="0" distR="0" wp14:anchorId="467BDA46" wp14:editId="6E2FE9D7">
                                  <wp:extent cx="5454650" cy="2416175"/>
                                  <wp:effectExtent l="0" t="0" r="635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
                                          <a:stretch>
                                            <a:fillRect/>
                                          </a:stretch>
                                        </pic:blipFill>
                                        <pic:spPr>
                                          <a:xfrm>
                                            <a:off x="0" y="0"/>
                                            <a:ext cx="5454650" cy="2416175"/>
                                          </a:xfrm>
                                          <a:prstGeom prst="rect">
                                            <a:avLst/>
                                          </a:prstGeom>
                                        </pic:spPr>
                                      </pic:pic>
                                    </a:graphicData>
                                  </a:graphic>
                                </wp:inline>
                              </w:drawing>
                            </w:r>
                          </w:p>
                          <w:p w14:paraId="6A5D509E" w14:textId="5B4BE58D" w:rsidR="00B37D88" w:rsidRDefault="00B37D88" w:rsidP="00F506E3">
                            <w:pPr>
                              <w:jc w:val="both"/>
                            </w:pPr>
                            <w:r w:rsidRPr="00C4588F">
                              <w:rPr>
                                <w:rFonts w:ascii="Arial" w:hAnsi="Arial" w:cs="Arial"/>
                                <w:b/>
                                <w:bCs/>
                                <w:sz w:val="20"/>
                                <w:szCs w:val="20"/>
                              </w:rPr>
                              <w:t xml:space="preserve">Figure 1. Conventional single cell data analysis steps. </w:t>
                            </w:r>
                            <w:r w:rsidRPr="00C4588F">
                              <w:rPr>
                                <w:rFonts w:ascii="Arial" w:hAnsi="Arial" w:cs="Arial"/>
                                <w:sz w:val="20"/>
                                <w:szCs w:val="20"/>
                              </w:rPr>
                              <w:t>Depending on the input data and analysis objectives, major analysis steps are illustrated in the middle track, along with optional analysis modules below each analysis module. Deep learning algorithms, either specific task oriented or multi-functional methods, some are reviewed in the survey, are also illustrated above each corresponding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0A17C" id="_x0000_t202" coordsize="21600,21600" o:spt="202" path="m,l,21600r21600,l21600,xe">
                <v:stroke joinstyle="miter"/>
                <v:path gradientshapeok="t" o:connecttype="rect"/>
              </v:shapetype>
              <v:shape id="Text Box 5" o:spid="_x0000_s1026" type="#_x0000_t202" style="position:absolute;left:0;text-align:left;margin-left:14.85pt;margin-top:3.35pt;width:444.4pt;height:23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DQwIAAHoEAAAOAAAAZHJzL2Uyb0RvYy54bWysVE2P2jAQvVfqf7B8LwGWUDYirCgrqkpo&#10;dyWo9mwcm0RyPK5tSOiv79gJLN32VPXijGfG8/HeTOYPba3ISVhXgc7paDCkRGgORaUPOf2+W3+a&#10;UeI80wVToEVOz8LRh8XHD/PGZGIMJahCWIJBtMsak9PSe5MlieOlqJkbgBEajRJszTxe7SEpLGsw&#10;eq2S8XA4TRqwhbHAhXOofeyMdBHjSym4f5bSCU9UTrE2H08bz304k8WcZQfLTFnxvgz2D1XUrNKY&#10;9BrqkXlGjrb6I1RdcQsOpB9wqBOQsuIi9oDdjIbvutmWzIjYC4LjzBUm9//C8qfTiyVVkdOUEs1q&#10;pGgnWk++QEvSgE5jXIZOW4NuvkU1snzRO1SGpltp6/DFdgjaEefzFdsQjKMynU7uZjM0cbSN79Np&#10;Oo3oJ2/PjXX+q4CaBCGnFsmLmLLTxnksBV0vLiGbA1UV60qpeAkDI1bKkhNDqpWPReKL37yUJk1O&#10;p3fpMAbWEJ53kZXGBKHZrqkg+Xbf9gjsoTgjABa6AXKGrysscsOcf2EWJwYbwy3wz3hIBZgEeomS&#10;EuzPv+mDPxKJVkoanMCcuh9HZgUl6ptGiu9Hk0kY2XiZpJ/HeLG3lv2tRR/rFWDnI9w3w6MY/L26&#10;iNJC/YrLsgxZ0cQ0x9w59Rdx5bu9wGXjYrmMTjikhvmN3hoeQgekAwW79pVZ0/PkkeInuMwqy97R&#10;1fmGlxqWRw+yilwGgDtUe9xxwCPF/TKGDbq9R6+3X8biFwAAAP//AwBQSwMEFAAGAAgAAAAhAL4l&#10;onDhAAAACAEAAA8AAABkcnMvZG93bnJldi54bWxMj0tPwzAQhO9I/Adrkbgg6jShTRuyqRDiIXGj&#10;4SFubrwkEbEdxW4S/j3LCU6j1Yxmvs13s+nESINvnUVYLiIQZCunW1sjvJT3lxsQPiirVecsIXyT&#10;h11xepKrTLvJPtO4D7XgEuszhdCE0GdS+qoho/zC9WTZ+3SDUYHPoZZ6UBOXm07GUbSWRrWWFxrV&#10;021D1df+aBA+Lur3Jz8/vE7JKunvHscyfdMl4vnZfHMNItAc/sLwi8/oUDDTwR2t9qJDiLcpJxHW&#10;LGxvl5sViAPCVRonIItc/n+g+AEAAP//AwBQSwECLQAUAAYACAAAACEAtoM4kv4AAADhAQAAEwAA&#10;AAAAAAAAAAAAAAAAAAAAW0NvbnRlbnRfVHlwZXNdLnhtbFBLAQItABQABgAIAAAAIQA4/SH/1gAA&#10;AJQBAAALAAAAAAAAAAAAAAAAAC8BAABfcmVscy8ucmVsc1BLAQItABQABgAIAAAAIQBOn1YDQwIA&#10;AHoEAAAOAAAAAAAAAAAAAAAAAC4CAABkcnMvZTJvRG9jLnhtbFBLAQItABQABgAIAAAAIQC+JaJw&#10;4QAAAAgBAAAPAAAAAAAAAAAAAAAAAJ0EAABkcnMvZG93bnJldi54bWxQSwUGAAAAAAQABADzAAAA&#10;qwUAAAAA&#10;" fillcolor="white [3201]" stroked="f" strokeweight=".5pt">
                <v:textbox>
                  <w:txbxContent>
                    <w:p w14:paraId="6452229B" w14:textId="5584108D" w:rsidR="00B37D88" w:rsidRDefault="00B37D88" w:rsidP="00F506E3">
                      <w:pPr>
                        <w:jc w:val="center"/>
                      </w:pPr>
                      <w:r w:rsidRPr="00601718">
                        <w:rPr>
                          <w:noProof/>
                        </w:rPr>
                        <w:drawing>
                          <wp:inline distT="0" distB="0" distL="0" distR="0" wp14:anchorId="467BDA46" wp14:editId="6E2FE9D7">
                            <wp:extent cx="5454650" cy="2416175"/>
                            <wp:effectExtent l="0" t="0" r="635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
                                    <a:stretch>
                                      <a:fillRect/>
                                    </a:stretch>
                                  </pic:blipFill>
                                  <pic:spPr>
                                    <a:xfrm>
                                      <a:off x="0" y="0"/>
                                      <a:ext cx="5454650" cy="2416175"/>
                                    </a:xfrm>
                                    <a:prstGeom prst="rect">
                                      <a:avLst/>
                                    </a:prstGeom>
                                  </pic:spPr>
                                </pic:pic>
                              </a:graphicData>
                            </a:graphic>
                          </wp:inline>
                        </w:drawing>
                      </w:r>
                    </w:p>
                    <w:p w14:paraId="6A5D509E" w14:textId="5B4BE58D" w:rsidR="00B37D88" w:rsidRDefault="00B37D88" w:rsidP="00F506E3">
                      <w:pPr>
                        <w:jc w:val="both"/>
                      </w:pPr>
                      <w:r w:rsidRPr="00C4588F">
                        <w:rPr>
                          <w:rFonts w:ascii="Arial" w:hAnsi="Arial" w:cs="Arial"/>
                          <w:b/>
                          <w:bCs/>
                          <w:sz w:val="20"/>
                          <w:szCs w:val="20"/>
                        </w:rPr>
                        <w:t xml:space="preserve">Figure 1. Conventional single cell data analysis steps. </w:t>
                      </w:r>
                      <w:r w:rsidRPr="00C4588F">
                        <w:rPr>
                          <w:rFonts w:ascii="Arial" w:hAnsi="Arial" w:cs="Arial"/>
                          <w:sz w:val="20"/>
                          <w:szCs w:val="20"/>
                        </w:rPr>
                        <w:t>Depending on the input data and analysis objectives, major analysis steps are illustrated in the middle track, along with optional analysis modules below each analysis module. Deep learning algorithms, either specific task oriented or multi-functional methods, some are reviewed in the survey, are also illustrated above each corresponding module.</w:t>
                      </w:r>
                    </w:p>
                  </w:txbxContent>
                </v:textbox>
                <w10:wrap type="topAndBottom"/>
              </v:shape>
            </w:pict>
          </mc:Fallback>
        </mc:AlternateContent>
      </w:r>
      <w:r w:rsidR="00F35AC5" w:rsidRPr="00491D87">
        <w:rPr>
          <w:rFonts w:ascii="Arial" w:hAnsi="Arial" w:cs="Arial"/>
        </w:rPr>
        <w:t xml:space="preserve">QC covariates: the number of counts </w:t>
      </w:r>
      <w:r w:rsidR="00693A87" w:rsidRPr="00491D87">
        <w:rPr>
          <w:rFonts w:ascii="Arial" w:hAnsi="Arial" w:cs="Arial"/>
        </w:rPr>
        <w:t>(count depth)</w:t>
      </w:r>
      <w:r w:rsidR="00693A87">
        <w:rPr>
          <w:rFonts w:ascii="Arial" w:hAnsi="Arial" w:cs="Arial"/>
        </w:rPr>
        <w:t xml:space="preserve"> </w:t>
      </w:r>
      <w:r w:rsidR="00F35AC5" w:rsidRPr="00491D87">
        <w:rPr>
          <w:rFonts w:ascii="Arial" w:hAnsi="Arial" w:cs="Arial"/>
        </w:rPr>
        <w:t>per barcode</w:t>
      </w:r>
      <w:r w:rsidR="00693A87">
        <w:rPr>
          <w:rFonts w:ascii="Arial" w:hAnsi="Arial" w:cs="Arial"/>
        </w:rPr>
        <w:t xml:space="preserve"> (or per cell)</w:t>
      </w:r>
      <w:r w:rsidR="00F35AC5" w:rsidRPr="00491D87">
        <w:rPr>
          <w:rFonts w:ascii="Arial" w:hAnsi="Arial" w:cs="Arial"/>
        </w:rPr>
        <w:t xml:space="preserve">, the number of genes per barcode, and the fraction of counts from mitochondrial genes per barcode </w:t>
      </w:r>
      <w:r w:rsidR="0019774E">
        <w:rPr>
          <w:rFonts w:ascii="Arial" w:hAnsi="Arial" w:cs="Arial"/>
        </w:rPr>
        <w:fldChar w:fldCharType="begin"/>
      </w:r>
      <w:r w:rsidR="00030FDD">
        <w:rPr>
          <w:rFonts w:ascii="Arial" w:hAnsi="Arial" w:cs="Arial"/>
        </w:rPr>
        <w:instrText xml:space="preserve"> ADDIN EN.CITE &lt;EndNote&gt;&lt;Cite&gt;&lt;Author&gt;Chen&lt;/Author&gt;&lt;Year&gt;2019&lt;/Year&gt;&lt;RecNum&gt;80&lt;/RecNum&gt;&lt;DisplayText&gt;[23]&lt;/DisplayText&gt;&lt;record&gt;&lt;rec-number&gt;80&lt;/rec-number&gt;&lt;foreign-keys&gt;&lt;key app="EN" db-id="zsppx25fofftzxee95fx29p8tatf5vvawtvp" timestamp="0"&gt;80&lt;/key&gt;&lt;/foreign-keys&gt;&lt;ref-type name="Journal Article"&gt;17&lt;/ref-type&gt;&lt;contributors&gt;&lt;authors&gt;&lt;author&gt;Chen, G.&lt;/author&gt;&lt;author&gt;Ning, B.&lt;/author&gt;&lt;author&gt;Shi, T.&lt;/author&gt;&lt;/authors&gt;&lt;/contributors&gt;&lt;auth-address&gt;Center for Bioinformatics and Computational Biology, and Shanghai Key Laboratory of Regulatory Biology, Institute of Biomedical Sciences, School of Life Sciences, East China Normal University, Shanghai, China.&amp;#xD;National Center for Toxicological Research, United States Food and Drug Administration, Jefferson, AR, United States.&lt;/auth-address&gt;&lt;titles&gt;&lt;title&gt;Single-Cell RNA-Seq Technologies and Related Computational Data Analysis&lt;/title&gt;&lt;secondary-title&gt;Front Genet&lt;/secondary-title&gt;&lt;/titles&gt;&lt;pages&gt;317&lt;/pages&gt;&lt;volume&gt;10&lt;/volume&gt;&lt;edition&gt;2019/04/27&lt;/edition&gt;&lt;keywords&gt;&lt;keyword&gt;allelic expression&lt;/keyword&gt;&lt;keyword&gt;alternative splicing&lt;/keyword&gt;&lt;keyword&gt;cell clustering&lt;/keyword&gt;&lt;keyword&gt;cell trajectory&lt;/keyword&gt;&lt;keyword&gt;single-cell RNA-seq&lt;/keyword&gt;&lt;/keywords&gt;&lt;dates&gt;&lt;year&gt;2019&lt;/year&gt;&lt;/dates&gt;&lt;isbn&gt;1664-8021 (Print)&amp;#xD;1664-8021 (Linking)&lt;/isbn&gt;&lt;accession-num&gt;31024627&lt;/accession-num&gt;&lt;urls&gt;&lt;related-urls&gt;&lt;url&gt;https://www.ncbi.nlm.nih.gov/pubmed/31024627&lt;/url&gt;&lt;/related-urls&gt;&lt;/urls&gt;&lt;custom2&gt;PMC6460256&lt;/custom2&gt;&lt;electronic-resource-num&gt;10.3389/fgene.2019.00317&lt;/electronic-resource-num&gt;&lt;/record&gt;&lt;/Cite&gt;&lt;/EndNote&gt;</w:instrText>
      </w:r>
      <w:r w:rsidR="0019774E">
        <w:rPr>
          <w:rFonts w:ascii="Arial" w:hAnsi="Arial" w:cs="Arial"/>
        </w:rPr>
        <w:fldChar w:fldCharType="separate"/>
      </w:r>
      <w:r w:rsidR="00A04B4D">
        <w:rPr>
          <w:rFonts w:ascii="Arial" w:hAnsi="Arial" w:cs="Arial"/>
          <w:noProof/>
        </w:rPr>
        <w:t>[23]</w:t>
      </w:r>
      <w:r w:rsidR="0019774E">
        <w:rPr>
          <w:rFonts w:ascii="Arial" w:hAnsi="Arial" w:cs="Arial"/>
        </w:rPr>
        <w:fldChar w:fldCharType="end"/>
      </w:r>
      <w:r w:rsidR="00F35AC5" w:rsidRPr="00491D87">
        <w:rPr>
          <w:rFonts w:ascii="Arial" w:hAnsi="Arial" w:cs="Arial"/>
        </w:rPr>
        <w:t>. QC ensures that barcode sequences that identify each cell a</w:t>
      </w:r>
      <w:r w:rsidR="00AE4B5B">
        <w:rPr>
          <w:rFonts w:ascii="Arial" w:hAnsi="Arial" w:cs="Arial"/>
        </w:rPr>
        <w:t>nd UMIs that identify and allow</w:t>
      </w:r>
      <w:r w:rsidR="00F35AC5" w:rsidRPr="00491D87">
        <w:rPr>
          <w:rFonts w:ascii="Arial" w:hAnsi="Arial" w:cs="Arial"/>
        </w:rPr>
        <w:t xml:space="preserve"> counting for each RNA are present before generating the matrix </w:t>
      </w:r>
      <w:r w:rsidR="0019774E">
        <w:rPr>
          <w:rFonts w:ascii="Arial" w:hAnsi="Arial" w:cs="Arial"/>
        </w:rPr>
        <w:fldChar w:fldCharType="begin"/>
      </w:r>
      <w:r w:rsidR="00030C34">
        <w:rPr>
          <w:rFonts w:ascii="Arial" w:hAnsi="Arial" w:cs="Arial"/>
        </w:rPr>
        <w:instrText xml:space="preserve"> ADDIN EN.CITE &lt;EndNote&gt;&lt;Cite&gt;&lt;Author&gt;Eisenstein&lt;/Author&gt;&lt;Year&gt;2020&lt;/Year&gt;&lt;RecNum&gt;81&lt;/RecNum&gt;&lt;DisplayText&gt;[24]&lt;/DisplayText&gt;&lt;record&gt;&lt;rec-number&gt;81&lt;/rec-number&gt;&lt;foreign-keys&gt;&lt;key app="EN" db-id="zsppx25fofftzxee95fx29p8tatf5vvawtvp" timestamp="0"&gt;81&lt;/key&gt;&lt;/foreign-keys&gt;&lt;ref-type name="Journal Article"&gt;17&lt;/ref-type&gt;&lt;contributors&gt;&lt;authors&gt;&lt;author&gt;Eisenstein, M.&lt;/author&gt;&lt;/authors&gt;&lt;/contributors&gt;&lt;auth-address&gt;, Philadelphia, PA, USA.&lt;/auth-address&gt;&lt;titles&gt;&lt;title&gt;Single-cell RNA-seq analysis software providers scramble to offer solutions&lt;/title&gt;&lt;secondary-title&gt;Nat Biotechnol&lt;/secondary-title&gt;&lt;/titles&gt;&lt;periodical&gt;&lt;full-title&gt;Nat Biotechnol&lt;/full-title&gt;&lt;/periodical&gt;&lt;pages&gt;254-257&lt;/pages&gt;&lt;volume&gt;38&lt;/volume&gt;&lt;number&gt;3&lt;/number&gt;&lt;edition&gt;2020/03/11&lt;/edition&gt;&lt;dates&gt;&lt;year&gt;2020&lt;/year&gt;&lt;pub-dates&gt;&lt;date&gt;Mar&lt;/date&gt;&lt;/pub-dates&gt;&lt;/dates&gt;&lt;isbn&gt;1546-1696 (Electronic)&amp;#xD;1087-0156 (Linking)&lt;/isbn&gt;&lt;accession-num&gt;32152578&lt;/accession-num&gt;&lt;urls&gt;&lt;related-urls&gt;&lt;url&gt;https://www.ncbi.nlm.nih.gov/pubmed/32152578&lt;/url&gt;&lt;/related-urls&gt;&lt;/urls&gt;&lt;electronic-resource-num&gt;10.1038/s41587-020-0449-8&lt;/electronic-resource-num&gt;&lt;/record&gt;&lt;/Cite&gt;&lt;/EndNote&gt;</w:instrText>
      </w:r>
      <w:r w:rsidR="0019774E">
        <w:rPr>
          <w:rFonts w:ascii="Arial" w:hAnsi="Arial" w:cs="Arial"/>
        </w:rPr>
        <w:fldChar w:fldCharType="separate"/>
      </w:r>
      <w:r w:rsidR="00A04B4D">
        <w:rPr>
          <w:rFonts w:ascii="Arial" w:hAnsi="Arial" w:cs="Arial"/>
          <w:noProof/>
        </w:rPr>
        <w:t>[24]</w:t>
      </w:r>
      <w:r w:rsidR="0019774E">
        <w:rPr>
          <w:rFonts w:ascii="Arial" w:hAnsi="Arial" w:cs="Arial"/>
        </w:rPr>
        <w:fldChar w:fldCharType="end"/>
      </w:r>
      <w:r w:rsidR="00F35AC5" w:rsidRPr="00491D87">
        <w:rPr>
          <w:rFonts w:ascii="Arial" w:hAnsi="Arial" w:cs="Arial"/>
        </w:rPr>
        <w:t>.</w:t>
      </w:r>
      <w:r w:rsidR="00E56294">
        <w:rPr>
          <w:rFonts w:ascii="Arial" w:hAnsi="Arial" w:cs="Arial"/>
        </w:rPr>
        <w:t xml:space="preserve">  </w:t>
      </w:r>
    </w:p>
    <w:p w14:paraId="05C2FCDB" w14:textId="5E8589EE" w:rsidR="00D52ED0" w:rsidRDefault="0023189C" w:rsidP="00F506E3">
      <w:pPr>
        <w:spacing w:line="480" w:lineRule="auto"/>
        <w:ind w:left="180"/>
        <w:jc w:val="both"/>
        <w:rPr>
          <w:rFonts w:ascii="Arial" w:hAnsi="Arial" w:cs="Arial"/>
        </w:rPr>
      </w:pPr>
      <w:r w:rsidRPr="0071490E">
        <w:rPr>
          <w:rFonts w:ascii="Arial" w:hAnsi="Arial" w:cs="Arial"/>
          <w:b/>
        </w:rPr>
        <w:t>Normalization</w:t>
      </w:r>
      <w:r w:rsidR="00E63570" w:rsidRPr="00F506E3">
        <w:rPr>
          <w:rFonts w:ascii="Arial" w:hAnsi="Arial" w:cs="Arial"/>
          <w:bCs/>
        </w:rPr>
        <w:t xml:space="preserve"> is designed to </w:t>
      </w:r>
      <w:r w:rsidR="00E63570">
        <w:rPr>
          <w:rFonts w:ascii="Arial" w:hAnsi="Arial" w:cs="Arial"/>
          <w:bCs/>
        </w:rPr>
        <w:t xml:space="preserve">eliminate </w:t>
      </w:r>
      <w:r w:rsidR="00B8397B">
        <w:rPr>
          <w:rFonts w:ascii="Arial" w:hAnsi="Arial" w:cs="Arial"/>
        </w:rPr>
        <w:t xml:space="preserve">imbalanced </w:t>
      </w:r>
      <w:r w:rsidR="00025441">
        <w:rPr>
          <w:rFonts w:ascii="Arial" w:hAnsi="Arial" w:cs="Arial"/>
        </w:rPr>
        <w:t>sampling</w:t>
      </w:r>
      <w:r w:rsidR="00025A4A">
        <w:rPr>
          <w:rFonts w:ascii="Arial" w:hAnsi="Arial" w:cs="Arial"/>
        </w:rPr>
        <w:t xml:space="preserve">, cell </w:t>
      </w:r>
      <w:r w:rsidR="00025A4A" w:rsidRPr="00025A4A">
        <w:rPr>
          <w:rFonts w:ascii="Arial" w:hAnsi="Arial" w:cs="Arial"/>
        </w:rPr>
        <w:t>differentiation</w:t>
      </w:r>
      <w:r w:rsidR="00A92937">
        <w:rPr>
          <w:rFonts w:ascii="Arial" w:hAnsi="Arial" w:cs="Arial"/>
        </w:rPr>
        <w:t>,</w:t>
      </w:r>
      <w:r w:rsidR="00025A4A" w:rsidRPr="00025A4A">
        <w:rPr>
          <w:rFonts w:ascii="Arial" w:hAnsi="Arial" w:cs="Arial"/>
        </w:rPr>
        <w:t xml:space="preserve"> viability</w:t>
      </w:r>
      <w:r w:rsidR="00025A4A">
        <w:rPr>
          <w:rFonts w:ascii="Arial" w:hAnsi="Arial" w:cs="Arial"/>
        </w:rPr>
        <w:t>,</w:t>
      </w:r>
      <w:r w:rsidR="00B8397B">
        <w:rPr>
          <w:rFonts w:ascii="Arial" w:hAnsi="Arial" w:cs="Arial"/>
        </w:rPr>
        <w:t xml:space="preserve"> and many other factors</w:t>
      </w:r>
      <w:r w:rsidR="002249DE">
        <w:rPr>
          <w:rFonts w:ascii="Arial" w:hAnsi="Arial" w:cs="Arial"/>
        </w:rPr>
        <w:t>.</w:t>
      </w:r>
      <w:r w:rsidR="00025441">
        <w:rPr>
          <w:rFonts w:ascii="Arial" w:hAnsi="Arial" w:cs="Arial"/>
        </w:rPr>
        <w:t xml:space="preserve"> </w:t>
      </w:r>
      <w:r w:rsidR="00B32DE4">
        <w:rPr>
          <w:rFonts w:ascii="Arial" w:hAnsi="Arial" w:cs="Arial"/>
        </w:rPr>
        <w:t xml:space="preserve"> </w:t>
      </w:r>
      <w:r w:rsidR="00A92937">
        <w:rPr>
          <w:rFonts w:ascii="Arial" w:hAnsi="Arial" w:cs="Arial"/>
        </w:rPr>
        <w:t>A</w:t>
      </w:r>
      <w:r w:rsidR="00356549">
        <w:rPr>
          <w:rFonts w:ascii="Arial" w:hAnsi="Arial" w:cs="Arial"/>
        </w:rPr>
        <w:t xml:space="preserve">pproaches </w:t>
      </w:r>
      <w:r w:rsidR="00A92937">
        <w:rPr>
          <w:rFonts w:ascii="Arial" w:hAnsi="Arial" w:cs="Arial"/>
        </w:rPr>
        <w:t xml:space="preserve">tailored for </w:t>
      </w:r>
      <w:proofErr w:type="spellStart"/>
      <w:r w:rsidR="00A92937">
        <w:rPr>
          <w:rFonts w:ascii="Arial" w:hAnsi="Arial" w:cs="Arial"/>
        </w:rPr>
        <w:t>scRNA</w:t>
      </w:r>
      <w:proofErr w:type="spellEnd"/>
      <w:r w:rsidR="00A92937">
        <w:rPr>
          <w:rFonts w:ascii="Arial" w:hAnsi="Arial" w:cs="Arial"/>
        </w:rPr>
        <w:t xml:space="preserve">-seq </w:t>
      </w:r>
      <w:r w:rsidR="00356549">
        <w:rPr>
          <w:rFonts w:ascii="Arial" w:hAnsi="Arial" w:cs="Arial"/>
        </w:rPr>
        <w:t>have been developed</w:t>
      </w:r>
      <w:r w:rsidR="00C85237">
        <w:rPr>
          <w:rFonts w:ascii="Arial" w:hAnsi="Arial" w:cs="Arial"/>
        </w:rPr>
        <w:t xml:space="preserve"> including the </w:t>
      </w:r>
      <w:r w:rsidR="0051210A">
        <w:rPr>
          <w:rFonts w:ascii="Arial" w:hAnsi="Arial" w:cs="Arial"/>
        </w:rPr>
        <w:t xml:space="preserve">Bayesian-based method coupled with spike-in, or </w:t>
      </w:r>
      <w:proofErr w:type="spellStart"/>
      <w:r w:rsidR="0051210A">
        <w:rPr>
          <w:rFonts w:ascii="Arial" w:hAnsi="Arial" w:cs="Arial"/>
        </w:rPr>
        <w:t>BASiCS</w:t>
      </w:r>
      <w:proofErr w:type="spellEnd"/>
      <w:r w:rsidR="0051210A">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&lt;EndNote&gt;&lt;Cite&gt;&lt;Author&gt;Vallejos&lt;/Author&gt;&lt;Year&gt;2015&lt;/Year&gt;&lt;RecNum&gt;97&lt;/RecNum&gt;&lt;DisplayText&gt;[25]&lt;/DisplayText&gt;&lt;record&gt;&lt;rec-number&gt;97&lt;/rec-number&gt;&lt;foreign-keys&gt;&lt;key app="EN" db-id="zsppx25fofftzxee95fx29p8tatf5vvawtvp" timestamp="0"&gt;97&lt;/key&gt;&lt;/foreign-keys&gt;&lt;ref-type name="Journal Article"&gt;17&lt;/ref-type&gt;&lt;contributors&gt;&lt;authors&gt;&lt;author&gt;Vallejos, C. A.&lt;/author&gt;&lt;author&gt;Marioni, J. C.&lt;/author&gt;&lt;author&gt;Richardson, S.&lt;/author&gt;&lt;/authors&gt;&lt;/contributors&gt;&lt;auth-address&gt;MRC Biostatistics Unit, Cambridge Institute of Public Health, Cambridge, United Kingdom; EMBL European Bioinformatics Institute, Cambridge, United Kingdom.&amp;#xD;EMBL European Bioinformatics Institute, Cambridge, United Kingdom.&amp;#xD;MRC Biostatistics Unit, Cambridge Institute of Public Health, Cambridge, United Kingdom.&lt;/auth-address&gt;&lt;titles&gt;&lt;title&gt;BASiCS: Bayesian Analysis of Single-Cell Sequencing Data&lt;/title&gt;&lt;secondary-title&gt;PLoS Comput Biol&lt;/secondary-title&gt;&lt;/titles&gt;&lt;pages&gt;e1004333&lt;/pages&gt;&lt;volume&gt;11&lt;/volume&gt;&lt;number&gt;6&lt;/number&gt;&lt;edition&gt;2015/06/25&lt;/edition&gt;&lt;keywords&gt;&lt;keyword&gt;Animals&lt;/keyword&gt;&lt;keyword&gt;Bayes Theorem&lt;/keyword&gt;&lt;keyword&gt;Computational Biology/*methods&lt;/keyword&gt;&lt;keyword&gt;Embryonic Stem Cells/metabolism/physiology&lt;/keyword&gt;&lt;keyword&gt;Gene Expression Profiling/*methods&lt;/keyword&gt;&lt;keyword&gt;Mice&lt;/keyword&gt;&lt;keyword&gt;Oligonucleotide Array Sequence Analysis&lt;/keyword&gt;&lt;keyword&gt;RNA, Messenger/*analysis/genetics/metabolism&lt;/keyword&gt;&lt;keyword&gt;Reproducibility of Results&lt;/keyword&gt;&lt;keyword&gt;Single-Cell Analysis/*methods&lt;/keyword&gt;&lt;/keywords&gt;&lt;dates&gt;&lt;year&gt;2015&lt;/year&gt;&lt;pub-dates&gt;&lt;date&gt;Jun&lt;/date&gt;&lt;/pub-dates&gt;&lt;/dates&gt;&lt;isbn&gt;1553-7358 (Electronic)&amp;#xD;1553-734X (Linking)&lt;/isbn&gt;&lt;accession-num&gt;26107944&lt;/accession-num&gt;&lt;urls&gt;&lt;related-urls&gt;&lt;url&gt;https://www.ncbi.nlm.nih.gov/pubmed/26107944&lt;/url&gt;&lt;/related-urls&gt;&lt;/urls&gt;&lt;custom2&gt;PMC4480965&lt;/custom2&gt;&lt;electronic-resource-num&gt;10.1371/journal.pcbi.1004333&lt;/electronic-resource-num&gt;&lt;/record&gt;&lt;/Cite&gt;&lt;/EndNote&gt;</w:instrText>
      </w:r>
      <w:r w:rsidR="0019774E">
        <w:rPr>
          <w:rFonts w:ascii="Arial" w:hAnsi="Arial" w:cs="Arial"/>
        </w:rPr>
        <w:fldChar w:fldCharType="separate"/>
      </w:r>
      <w:r w:rsidR="00A04B4D">
        <w:rPr>
          <w:rFonts w:ascii="Arial" w:hAnsi="Arial" w:cs="Arial"/>
          <w:noProof/>
        </w:rPr>
        <w:t>[25]</w:t>
      </w:r>
      <w:r w:rsidR="0019774E">
        <w:rPr>
          <w:rFonts w:ascii="Arial" w:hAnsi="Arial" w:cs="Arial"/>
        </w:rPr>
        <w:fldChar w:fldCharType="end"/>
      </w:r>
      <w:r w:rsidR="0051210A">
        <w:rPr>
          <w:rFonts w:ascii="Arial" w:hAnsi="Arial" w:cs="Arial"/>
        </w:rPr>
        <w:t xml:space="preserve">, deconvolution </w:t>
      </w:r>
      <w:r w:rsidR="00567454">
        <w:rPr>
          <w:rFonts w:ascii="Arial" w:hAnsi="Arial" w:cs="Arial"/>
        </w:rPr>
        <w:t xml:space="preserve">approach, scran </w:t>
      </w:r>
      <w:r w:rsidR="0019774E">
        <w:rPr>
          <w:rFonts w:ascii="Arial" w:hAnsi="Arial" w:cs="Arial"/>
        </w:rPr>
        <w:fldChar w:fldCharType="begin">
          <w:fldData xml:space="preserve">PEVuZE5vdGU+PENpdGU+PEF1dGhvcj5MdW48L0F1dGhvcj48WWVhcj4yMDE2PC9ZZWFyPjxSZWNO
dW0+ODk8L1JlY051bT48RGlzcGxheVRleHQ+WzI2XTwvRGlzcGxheVRleHQ+PHJlY29yZD48cmVj
LW51bWJlcj44OTwvcmVjLW51bWJlcj48Zm9yZWlnbi1rZXlzPjxrZXkgYXBwPSJFTiIgZGItaWQ9
InpzcHB4MjVmb2ZmdHp4ZWU5NWZ4MjlwOHRhdGY1dnZhd3R2cCIgdGltZXN0YW1wPSIwIj44OTwv
a2V5PjwvZm9yZWlnbi1rZXlzPjxyZWYtdHlwZSBuYW1lPSJKb3VybmFsIEFydGljbGUiPjE3PC9y
ZWYtdHlwZT48Y29udHJpYnV0b3JzPjxhdXRob3JzPjxhdXRob3I+THVuLCBBLiBULjwvYXV0aG9y
PjxhdXRob3I+QmFjaCwgSy48L2F1dGhvcj48YXV0aG9yPk1hcmlvbmksIEouIEMuPC9hdXRob3I+
PC9hdXRob3JzPjwvY29udHJpYnV0b3JzPjxhdXRoLWFkZHJlc3M+Q2FuY2VyIFJlc2VhcmNoIFVL
IENhbWJyaWRnZSBJbnN0aXR1dGUsIFVuaXZlcnNpdHkgb2YgQ2FtYnJpZGdlLCBMaSBLYSBTaGlu
ZyBDZW50cmUsIFJvYmluc29uIFdheSwgQ0IyIDBSRSwgQ2FtYnJpZGdlLCBVSy4gYWFyb24ubHVu
QGNydWsuY2FtLmFjLnVrLiYjeEQ7RU1CTCBFdXJvcGVhbiBCaW9pbmZvcm1hdGljcyBJbnN0aXR1
dGUsIFdlbGxjb21lIEdlbm9tZSBDYW1wdXMsIEhpbnh0b24sIENCMTAgMVNELCBDYW1icmlkZ2Us
IFVLLiYjeEQ7Q2FuY2VyIFJlc2VhcmNoIFVLIENhbWJyaWRnZSBJbnN0aXR1dGUsIFVuaXZlcnNp
dHkgb2YgQ2FtYnJpZGdlLCBMaSBLYSBTaGluZyBDZW50cmUsIFJvYmluc29uIFdheSwgQ0IyIDBS
RSwgQ2FtYnJpZGdlLCBVSy4gbWFyaW9uaUBlYmkuYWMudWsuJiN4RDtFTUJMIEV1cm9wZWFuIEJp
b2luZm9ybWF0aWNzIEluc3RpdHV0ZSwgV2VsbGNvbWUgR2Vub21lIENhbXB1cywgSGlueHRvbiwg
Q0IxMCAxU0QsIENhbWJyaWRnZSwgVUsuIG1hcmlvbmlAZWJpLmFjLnVrLiYjeEQ7V2VsbGNvbWUg
VHJ1c3QgU2FuZ2VyIEluc3RpdHV0ZSwgV2VsbGNvbWUgR2Vub21lIENhbXB1cywgSGlueHRvbiwg
Q0IxMCAxU0EsIENhbWJyaWRnZSwgVUsuIG1hcmlvbmlAZWJpLmFjLnVrLjwvYXV0aC1hZGRyZXNz
Pjx0aXRsZXM+PHRpdGxlPlBvb2xpbmcgYWNyb3NzIGNlbGxzIHRvIG5vcm1hbGl6ZSBzaW5nbGUt
Y2VsbCBSTkEgc2VxdWVuY2luZyBkYXRhIHdpdGggbWFueSB6ZXJvIGNvdW50czwvdGl0bGU+PHNl
Y29uZGFyeS10aXRsZT5HZW5vbWUgQmlvbDwvc2Vjb25kYXJ5LXRpdGxlPjwvdGl0bGVzPjxwZXJp
b2RpY2FsPjxmdWxsLXRpdGxlPkdlbm9tZSBCaW9sPC9mdWxsLXRpdGxlPjwvcGVyaW9kaWNhbD48
cGFnZXM+NzU8L3BhZ2VzPjx2b2x1bWU+MTc8L3ZvbHVtZT48ZWRpdGlvbj4yMDE2LzA0LzI5PC9l
ZGl0aW9uPjxrZXl3b3Jkcz48a2V5d29yZD4qQWxnb3JpdGhtczwva2V5d29yZD48a2V5d29yZD5B
bmltYWxzPC9rZXl3b3JkPjxrZXl3b3JkPkNhbGlicmF0aW9uPC9rZXl3b3JkPjxrZXl3b3JkPkdl
bmUgRXhwcmVzc2lvbiBQcm9maWxpbmcvKm1ldGhvZHMvc3RhbmRhcmRzPC9rZXl3b3JkPjxrZXl3
b3JkPkh1bWFuczwva2V5d29yZD48a2V5d29yZD5TZXF1ZW5jZSBBbmFseXNpcywgUk5BLyptZXRo
b2RzL3N0YW5kYXJkczwva2V5d29yZD48a2V5d29yZD5TaWduYWwtVG8tTm9pc2UgUmF0aW88L2tl
eXdvcmQ+PGtleXdvcmQ+U2luZ2xlLUNlbGwgQW5hbHlzaXMvKm1ldGhvZHMvc3RhbmRhcmRzPC9r
ZXl3b3JkPjxrZXl3b3JkPkRpZmZlcmVudGlhbCBleHByZXNzaW9uPC9rZXl3b3JkPjxrZXl3b3Jk
Pk5vcm1hbGl6YXRpb248L2tleXdvcmQ+PGtleXdvcmQ+U2luZ2xlLWNlbGwgUk5BLXNlcTwva2V5
d29yZD48L2tleXdvcmRzPjxkYXRlcz48eWVhcj4yMDE2PC95ZWFyPjxwdWItZGF0ZXM+PGRhdGU+
QXByIDI3PC9kYXRlPjwvcHViLWRhdGVzPjwvZGF0ZXM+PGlzYm4+MTQ3NC03NjBYIChFbGVjdHJv
bmljKSYjeEQ7MTQ3NC03NTk2IChMaW5raW5nKTwvaXNibj48YWNjZXNzaW9uLW51bT4yNzEyMjEy
ODwvYWNjZXNzaW9uLW51bT48dXJscz48cmVsYXRlZC11cmxzPjx1cmw+aHR0cHM6Ly93d3cubmNi
aS5ubG0ubmloLmdvdi9wdWJtZWQvMjcxMjIxMjg8L3VybD48L3JlbGF0ZWQtdXJscz48L3VybHM+
PGN1c3RvbTI+UE1DNDg0ODgxOTwvY3VzdG9tMj48ZWxlY3Ryb25pYy1yZXNvdXJjZS1udW0+MTAu
MTE4Ni9zMTMwNTktMDE2LTA5NDctNzwvZWxlY3Ryb25pYy1yZXNvdXJjZS1udW0+PC9yZWNvcmQ+
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PEVuZE5vdGU+PENpdGU+PEF1dGhvcj5MdW48L0F1dGhvcj48WWVhcj4yMDE2PC9ZZWFyPjxSZWNO
dW0+ODk8L1JlY051bT48RGlzcGxheVRleHQ+WzI2XTwvRGlzcGxheVRleHQ+PHJlY29yZD48cmVj
LW51bWJlcj44OTwvcmVjLW51bWJlcj48Zm9yZWlnbi1rZXlzPjxrZXkgYXBwPSJFTiIgZGItaWQ9
InpzcHB4MjVmb2ZmdHp4ZWU5NWZ4MjlwOHRhdGY1dnZhd3R2cCIgdGltZXN0YW1wPSIwIj44OTwv
a2V5PjwvZm9yZWlnbi1rZXlzPjxyZWYtdHlwZSBuYW1lPSJKb3VybmFsIEFydGljbGUiPjE3PC9y
ZWYtdHlwZT48Y29udHJpYnV0b3JzPjxhdXRob3JzPjxhdXRob3I+THVuLCBBLiBULjwvYXV0aG9y
PjxhdXRob3I+QmFjaCwgSy48L2F1dGhvcj48YXV0aG9yPk1hcmlvbmksIEouIEMuPC9hdXRob3I+
PC9hdXRob3JzPjwvY29udHJpYnV0b3JzPjxhdXRoLWFkZHJlc3M+Q2FuY2VyIFJlc2VhcmNoIFVL
IENhbWJyaWRnZSBJbnN0aXR1dGUsIFVuaXZlcnNpdHkgb2YgQ2FtYnJpZGdlLCBMaSBLYSBTaGlu
ZyBDZW50cmUsIFJvYmluc29uIFdheSwgQ0IyIDBSRSwgQ2FtYnJpZGdlLCBVSy4gYWFyb24ubHVu
QGNydWsuY2FtLmFjLnVrLiYjeEQ7RU1CTCBFdXJvcGVhbiBCaW9pbmZvcm1hdGljcyBJbnN0aXR1
dGUsIFdlbGxjb21lIEdlbm9tZSBDYW1wdXMsIEhpbnh0b24sIENCMTAgMVNELCBDYW1icmlkZ2Us
IFVLLiYjeEQ7Q2FuY2VyIFJlc2VhcmNoIFVLIENhbWJyaWRnZSBJbnN0aXR1dGUsIFVuaXZlcnNp
dHkgb2YgQ2FtYnJpZGdlLCBMaSBLYSBTaGluZyBDZW50cmUsIFJvYmluc29uIFdheSwgQ0IyIDBS
RSwgQ2FtYnJpZGdlLCBVSy4gbWFyaW9uaUBlYmkuYWMudWsuJiN4RDtFTUJMIEV1cm9wZWFuIEJp
b2luZm9ybWF0aWNzIEluc3RpdHV0ZSwgV2VsbGNvbWUgR2Vub21lIENhbXB1cywgSGlueHRvbiwg
Q0IxMCAxU0QsIENhbWJyaWRnZSwgVUsuIG1hcmlvbmlAZWJpLmFjLnVrLiYjeEQ7V2VsbGNvbWUg
VHJ1c3QgU2FuZ2VyIEluc3RpdHV0ZSwgV2VsbGNvbWUgR2Vub21lIENhbXB1cywgSGlueHRvbiwg
Q0IxMCAxU0EsIENhbWJyaWRnZSwgVUsuIG1hcmlvbmlAZWJpLmFjLnVrLjwvYXV0aC1hZGRyZXNz
Pjx0aXRsZXM+PHRpdGxlPlBvb2xpbmcgYWNyb3NzIGNlbGxzIHRvIG5vcm1hbGl6ZSBzaW5nbGUt
Y2VsbCBSTkEgc2VxdWVuY2luZyBkYXRhIHdpdGggbWFueSB6ZXJvIGNvdW50czwvdGl0bGU+PHNl
Y29uZGFyeS10aXRsZT5HZW5vbWUgQmlvbDwvc2Vjb25kYXJ5LXRpdGxlPjwvdGl0bGVzPjxwZXJp
b2RpY2FsPjxmdWxsLXRpdGxlPkdlbm9tZSBCaW9sPC9mdWxsLXRpdGxlPjwvcGVyaW9kaWNhbD48
cGFnZXM+NzU8L3BhZ2VzPjx2b2x1bWU+MTc8L3ZvbHVtZT48ZWRpdGlvbj4yMDE2LzA0LzI5PC9l
ZGl0aW9uPjxrZXl3b3Jkcz48a2V5d29yZD4qQWxnb3JpdGhtczwva2V5d29yZD48a2V5d29yZD5B
bmltYWxzPC9rZXl3b3JkPjxrZXl3b3JkPkNhbGlicmF0aW9uPC9rZXl3b3JkPjxrZXl3b3JkPkdl
bmUgRXhwcmVzc2lvbiBQcm9maWxpbmcvKm1ldGhvZHMvc3RhbmRhcmRzPC9rZXl3b3JkPjxrZXl3
b3JkPkh1bWFuczwva2V5d29yZD48a2V5d29yZD5TZXF1ZW5jZSBBbmFseXNpcywgUk5BLyptZXRo
b2RzL3N0YW5kYXJkczwva2V5d29yZD48a2V5d29yZD5TaWduYWwtVG8tTm9pc2UgUmF0aW88L2tl
eXdvcmQ+PGtleXdvcmQ+U2luZ2xlLUNlbGwgQW5hbHlzaXMvKm1ldGhvZHMvc3RhbmRhcmRzPC9r
ZXl3b3JkPjxrZXl3b3JkPkRpZmZlcmVudGlhbCBleHByZXNzaW9uPC9rZXl3b3JkPjxrZXl3b3Jk
Pk5vcm1hbGl6YXRpb248L2tleXdvcmQ+PGtleXdvcmQ+U2luZ2xlLWNlbGwgUk5BLXNlcTwva2V5
d29yZD48L2tleXdvcmRzPjxkYXRlcz48eWVhcj4yMDE2PC95ZWFyPjxwdWItZGF0ZXM+PGRhdGU+
QXByIDI3PC9kYXRlPjwvcHViLWRhdGVzPjwvZGF0ZXM+PGlzYm4+MTQ3NC03NjBYIChFbGVjdHJv
bmljKSYjeEQ7MTQ3NC03NTk2IChMaW5raW5nKTwvaXNibj48YWNjZXNzaW9uLW51bT4yNzEyMjEy
ODwvYWNjZXNzaW9uLW51bT48dXJscz48cmVsYXRlZC11cmxzPjx1cmw+aHR0cHM6Ly93d3cubmNi
aS5ubG0ubmloLmdvdi9wdWJtZWQvMjcxMjIxMjg8L3VybD48L3JlbGF0ZWQtdXJscz48L3VybHM+
PGN1c3RvbTI+UE1DNDg0ODgxOTwvY3VzdG9tMj48ZWxlY3Ryb25pYy1yZXNvdXJjZS1udW0+MTAu
MTE4Ni9zMTMwNTktMDE2LTA5NDctNzwvZWxlY3Ryb25pYy1yZXNvdXJjZS1udW0+PC9yZWNvcmQ+
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[26]</w:t>
      </w:r>
      <w:r w:rsidR="0019774E">
        <w:rPr>
          <w:rFonts w:ascii="Arial" w:hAnsi="Arial" w:cs="Arial"/>
        </w:rPr>
        <w:fldChar w:fldCharType="end"/>
      </w:r>
      <w:r w:rsidR="00567454">
        <w:rPr>
          <w:rFonts w:ascii="Arial" w:hAnsi="Arial" w:cs="Arial"/>
        </w:rPr>
        <w:t xml:space="preserve">, and </w:t>
      </w:r>
      <w:proofErr w:type="spellStart"/>
      <w:r w:rsidR="00567454">
        <w:rPr>
          <w:rFonts w:ascii="Arial" w:hAnsi="Arial" w:cs="Arial"/>
        </w:rPr>
        <w:t>sctransfrom</w:t>
      </w:r>
      <w:proofErr w:type="spellEnd"/>
      <w:r w:rsidR="00567454">
        <w:rPr>
          <w:rFonts w:ascii="Arial" w:hAnsi="Arial" w:cs="Arial"/>
        </w:rPr>
        <w:t xml:space="preserve"> in Seurat where regularized </w:t>
      </w:r>
      <w:r w:rsidR="00C85237">
        <w:rPr>
          <w:rFonts w:ascii="Arial" w:hAnsi="Arial" w:cs="Arial"/>
        </w:rPr>
        <w:t>N</w:t>
      </w:r>
      <w:r w:rsidR="00567454">
        <w:rPr>
          <w:rFonts w:ascii="Arial" w:hAnsi="Arial" w:cs="Arial"/>
        </w:rPr>
        <w:t xml:space="preserve">egative </w:t>
      </w:r>
      <w:r w:rsidR="00C85237">
        <w:rPr>
          <w:rFonts w:ascii="Arial" w:hAnsi="Arial" w:cs="Arial"/>
        </w:rPr>
        <w:t>B</w:t>
      </w:r>
      <w:r w:rsidR="00567454">
        <w:rPr>
          <w:rFonts w:ascii="Arial" w:hAnsi="Arial" w:cs="Arial"/>
        </w:rPr>
        <w:t>inomial regression was proposed</w:t>
      </w:r>
      <w:r w:rsidR="00C9761F">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&lt;EndNote&gt;&lt;Cite&gt;&lt;Author&gt;Hafemeister&lt;/Author&gt;&lt;Year&gt;2019&lt;/Year&gt;&lt;RecNum&gt;83&lt;/RecNum&gt;&lt;DisplayText&gt;[27]&lt;/DisplayText&gt;&lt;record&gt;&lt;rec-number&gt;83&lt;/rec-number&gt;&lt;foreign-keys&gt;&lt;key app="EN" db-id="zsppx25fofftzxee95fx29p8tatf5vvawtvp" timestamp="0"&gt;83&lt;/key&gt;&lt;/foreign-keys&gt;&lt;ref-type name="Journal Article"&gt;17&lt;/ref-type&gt;&lt;contributors&gt;&lt;authors&gt;&lt;author&gt;Hafemeister, C.&lt;/author&gt;&lt;author&gt;Satija, R.&lt;/author&gt;&lt;/authors&gt;&lt;/contributors&gt;&lt;auth-address&gt;New York Genome Center, 101 6th Ave, New York, 10013, NY, USA. christoph.hafemeister@nyu.edu.&amp;#xD;New York Genome Center, 101 6th Ave, New York, 10013, NY, USA. rsatija@nygenome.org.&amp;#xD;Center for Genomics and Systems Biology, New York University, 12 Waverly Pl, New York, 10003, NY, USA. rsatija@nygenome.org.&lt;/auth-address&gt;&lt;titles&gt;&lt;title&gt;Normalization and variance stabilization of single-cell RNA-seq data using regularized negative binomial regression&lt;/title&gt;&lt;secondary-title&gt;Genome Biol&lt;/secondary-title&gt;&lt;/titles&gt;&lt;periodical&gt;&lt;full-title&gt;Genome Biol&lt;/full-title&gt;&lt;/periodical&gt;&lt;pages&gt;296&lt;/pages&gt;&lt;volume&gt;20&lt;/volume&gt;&lt;number&gt;1&lt;/number&gt;&lt;edition&gt;2019/12/25&lt;/edition&gt;&lt;keywords&gt;&lt;keyword&gt;Humans&lt;/keyword&gt;&lt;keyword&gt;Regression Analysis&lt;/keyword&gt;&lt;keyword&gt;*Sequence Analysis, RNA&lt;/keyword&gt;&lt;keyword&gt;*Single-Cell Analysis&lt;/keyword&gt;&lt;keyword&gt;*Software&lt;/keyword&gt;&lt;keyword&gt;*Normalization&lt;/keyword&gt;&lt;keyword&gt;*Single-cell RNA-seq&lt;/keyword&gt;&lt;/keywords&gt;&lt;dates&gt;&lt;year&gt;2019&lt;/year&gt;&lt;pub-dates&gt;&lt;date&gt;Dec 23&lt;/date&gt;&lt;/pub-dates&gt;&lt;/dates&gt;&lt;isbn&gt;1474-760X (Electronic)&amp;#xD;1474-7596 (Linking)&lt;/isbn&gt;&lt;accession-num&gt;31870423&lt;/accession-num&gt;&lt;urls&gt;&lt;related-urls&gt;&lt;url&gt;https://www.ncbi.nlm.nih.gov/pubmed/31870423&lt;/url&gt;&lt;/related-urls&gt;&lt;/urls&gt;&lt;custom2&gt;PMC6927181&lt;/custom2&gt;&lt;electronic-resource-num&gt;10.1186/s13059-019-1874-1&lt;/electronic-resource-num&gt;&lt;/record&gt;&lt;/Cite&gt;&lt;/EndNote&gt;</w:instrText>
      </w:r>
      <w:r w:rsidR="0019774E">
        <w:rPr>
          <w:rFonts w:ascii="Arial" w:hAnsi="Arial" w:cs="Arial"/>
        </w:rPr>
        <w:fldChar w:fldCharType="separate"/>
      </w:r>
      <w:r w:rsidR="00A04B4D">
        <w:rPr>
          <w:rFonts w:ascii="Arial" w:hAnsi="Arial" w:cs="Arial"/>
          <w:noProof/>
        </w:rPr>
        <w:t>[27]</w:t>
      </w:r>
      <w:r w:rsidR="0019774E">
        <w:rPr>
          <w:rFonts w:ascii="Arial" w:hAnsi="Arial" w:cs="Arial"/>
        </w:rPr>
        <w:fldChar w:fldCharType="end"/>
      </w:r>
      <w:r w:rsidR="00567454">
        <w:rPr>
          <w:rFonts w:ascii="Arial" w:hAnsi="Arial" w:cs="Arial"/>
        </w:rPr>
        <w:t xml:space="preserve">. </w:t>
      </w:r>
      <w:r w:rsidR="00A92937">
        <w:rPr>
          <w:rFonts w:ascii="Arial" w:hAnsi="Arial" w:cs="Arial"/>
        </w:rPr>
        <w:t xml:space="preserve"> </w:t>
      </w:r>
      <w:r w:rsidR="00356549">
        <w:rPr>
          <w:rFonts w:ascii="Arial" w:hAnsi="Arial" w:cs="Arial"/>
        </w:rPr>
        <w:t xml:space="preserve"> </w:t>
      </w:r>
    </w:p>
    <w:p w14:paraId="3B73E425" w14:textId="79250C78" w:rsidR="00A06E87" w:rsidRDefault="00A06E87" w:rsidP="00F506E3">
      <w:pPr>
        <w:spacing w:line="480" w:lineRule="auto"/>
        <w:ind w:left="180"/>
        <w:jc w:val="both"/>
        <w:rPr>
          <w:rFonts w:ascii="Arial" w:hAnsi="Arial" w:cs="Arial"/>
        </w:rPr>
      </w:pPr>
      <w:r w:rsidRPr="0071490E">
        <w:rPr>
          <w:rFonts w:ascii="Arial" w:hAnsi="Arial" w:cs="Arial"/>
          <w:b/>
        </w:rPr>
        <w:t xml:space="preserve">Batch effect </w:t>
      </w:r>
      <w:r>
        <w:rPr>
          <w:rFonts w:ascii="Arial" w:hAnsi="Arial" w:cs="Arial"/>
        </w:rPr>
        <w:t>is a common source of technical variation in high-throughput sequencing experiments</w:t>
      </w:r>
      <w:r w:rsidR="00E63570">
        <w:rPr>
          <w:rFonts w:ascii="Arial" w:hAnsi="Arial" w:cs="Arial"/>
        </w:rPr>
        <w:t xml:space="preserve"> due to the </w:t>
      </w:r>
      <w:r>
        <w:rPr>
          <w:rFonts w:ascii="Arial" w:hAnsi="Arial" w:cs="Arial"/>
        </w:rPr>
        <w:t xml:space="preserve">distinct </w:t>
      </w:r>
      <w:r w:rsidR="00D41698">
        <w:rPr>
          <w:rFonts w:ascii="Arial" w:hAnsi="Arial" w:cs="Arial"/>
        </w:rPr>
        <w:t xml:space="preserve">people </w:t>
      </w:r>
      <w:r w:rsidR="00E63570">
        <w:rPr>
          <w:rFonts w:ascii="Arial" w:hAnsi="Arial" w:cs="Arial"/>
        </w:rPr>
        <w:t xml:space="preserve">handled at different </w:t>
      </w:r>
      <w:proofErr w:type="gramStart"/>
      <w:r w:rsidR="00E63570">
        <w:rPr>
          <w:rFonts w:ascii="Arial" w:hAnsi="Arial" w:cs="Arial"/>
        </w:rPr>
        <w:t>time, or</w:t>
      </w:r>
      <w:proofErr w:type="gramEnd"/>
      <w:r w:rsidR="00E63570">
        <w:rPr>
          <w:rFonts w:ascii="Arial" w:hAnsi="Arial" w:cs="Arial"/>
        </w:rPr>
        <w:t xml:space="preserve"> </w:t>
      </w:r>
      <w:r>
        <w:rPr>
          <w:rFonts w:ascii="Arial" w:hAnsi="Arial" w:cs="Arial"/>
        </w:rPr>
        <w:t xml:space="preserve">produced by multiple </w:t>
      </w:r>
      <w:r>
        <w:rPr>
          <w:rFonts w:ascii="Arial" w:hAnsi="Arial" w:cs="Arial"/>
        </w:rPr>
        <w:lastRenderedPageBreak/>
        <w:t xml:space="preserve">sites </w:t>
      </w:r>
      <w:r w:rsidR="00D41698">
        <w:rPr>
          <w:rFonts w:ascii="Arial" w:hAnsi="Arial" w:cs="Arial"/>
        </w:rPr>
        <w:t>of</w:t>
      </w:r>
      <w:r>
        <w:rPr>
          <w:rFonts w:ascii="Arial" w:hAnsi="Arial" w:cs="Arial"/>
        </w:rPr>
        <w:t xml:space="preserve"> </w:t>
      </w:r>
      <w:r w:rsidRPr="00E16DCB">
        <w:rPr>
          <w:rFonts w:ascii="Arial" w:hAnsi="Arial" w:cs="Arial"/>
        </w:rPr>
        <w:t>a cell-atlas</w:t>
      </w:r>
      <w:r w:rsidR="00E63570">
        <w:rPr>
          <w:rFonts w:ascii="Arial" w:hAnsi="Arial" w:cs="Arial"/>
        </w:rPr>
        <w:t xml:space="preserve"> </w:t>
      </w:r>
      <w:r w:rsidRPr="00E16DCB">
        <w:rPr>
          <w:rFonts w:ascii="Arial" w:hAnsi="Arial" w:cs="Arial"/>
        </w:rPr>
        <w:t>consortium</w:t>
      </w:r>
      <w:r w:rsidR="00E63570">
        <w:rPr>
          <w:rFonts w:ascii="Arial" w:hAnsi="Arial" w:cs="Arial"/>
        </w:rPr>
        <w:t xml:space="preserve">, </w:t>
      </w:r>
      <w:r>
        <w:rPr>
          <w:rFonts w:ascii="Arial" w:hAnsi="Arial" w:cs="Arial"/>
        </w:rPr>
        <w:t>a</w:t>
      </w:r>
      <w:r w:rsidR="00D41698">
        <w:rPr>
          <w:rFonts w:ascii="Arial" w:hAnsi="Arial" w:cs="Arial"/>
        </w:rPr>
        <w:t xml:space="preserve"> major challenge in </w:t>
      </w:r>
      <w:proofErr w:type="spellStart"/>
      <w:r w:rsidR="00D41698">
        <w:rPr>
          <w:rFonts w:ascii="Arial" w:hAnsi="Arial" w:cs="Arial"/>
        </w:rPr>
        <w:t>scRNA</w:t>
      </w:r>
      <w:proofErr w:type="spellEnd"/>
      <w:r w:rsidR="00D41698">
        <w:rPr>
          <w:rFonts w:ascii="Arial" w:hAnsi="Arial" w:cs="Arial"/>
        </w:rPr>
        <w:t xml:space="preserve">-seq data analysis. </w:t>
      </w:r>
      <w:r>
        <w:rPr>
          <w:rFonts w:ascii="Arial" w:hAnsi="Arial" w:cs="Arial"/>
        </w:rPr>
        <w:t>Many methods have been developed</w:t>
      </w:r>
      <w:r w:rsidR="00B51248">
        <w:rPr>
          <w:rFonts w:ascii="Arial" w:hAnsi="Arial" w:cs="Arial"/>
        </w:rPr>
        <w:t xml:space="preserve"> for batch effect correction, </w:t>
      </w:r>
      <w:r w:rsidR="00936B3A" w:rsidRPr="00B173C6">
        <w:rPr>
          <w:rFonts w:ascii="Arial" w:hAnsi="Arial" w:cs="Arial"/>
        </w:rPr>
        <w:t xml:space="preserve">such as </w:t>
      </w:r>
      <w:r w:rsidR="0038644F" w:rsidRPr="00B173C6">
        <w:rPr>
          <w:rFonts w:ascii="Arial" w:hAnsi="Arial" w:cs="Arial"/>
        </w:rPr>
        <w:t xml:space="preserve">through </w:t>
      </w:r>
      <w:r w:rsidR="0038644F" w:rsidRPr="0038644F">
        <w:rPr>
          <w:rFonts w:ascii="Arial" w:hAnsi="Arial" w:cs="Arial"/>
        </w:rPr>
        <w:t>detection of mutual nearest neighbors (MNNs)</w:t>
      </w:r>
      <w:r w:rsidR="0038644F">
        <w:rPr>
          <w:rFonts w:ascii="Arial" w:hAnsi="Arial" w:cs="Arial"/>
        </w:rPr>
        <w:t xml:space="preserve"> </w:t>
      </w:r>
      <w:r w:rsidR="0019774E">
        <w:rPr>
          <w:rFonts w:ascii="Arial" w:hAnsi="Arial" w:cs="Arial"/>
        </w:rPr>
        <w:fldChar w:fldCharType="begin"/>
      </w:r>
      <w:r w:rsidR="00030C34">
        <w:rPr>
          <w:rFonts w:ascii="Arial" w:hAnsi="Arial" w:cs="Arial"/>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hAnsi="Arial" w:cs="Arial"/>
        </w:rPr>
        <w:fldChar w:fldCharType="separate"/>
      </w:r>
      <w:r w:rsidR="00A04B4D">
        <w:rPr>
          <w:rFonts w:ascii="Arial" w:hAnsi="Arial" w:cs="Arial"/>
          <w:noProof/>
        </w:rPr>
        <w:t>[28]</w:t>
      </w:r>
      <w:r w:rsidR="0019774E">
        <w:rPr>
          <w:rFonts w:ascii="Arial" w:hAnsi="Arial" w:cs="Arial"/>
        </w:rPr>
        <w:fldChar w:fldCharType="end"/>
      </w:r>
      <w:r w:rsidR="0038644F">
        <w:rPr>
          <w:rFonts w:ascii="Arial" w:hAnsi="Arial" w:cs="Arial"/>
        </w:rPr>
        <w:t xml:space="preserve">, canonical correlation analysis (CCA) with Seurat </w:t>
      </w:r>
      <w:r w:rsidR="0019774E">
        <w:rPr>
          <w:rFonts w:ascii="Arial" w:hAnsi="Arial" w:cs="Arial"/>
        </w:rPr>
        <w:fldChar w:fldCharType="begin"/>
      </w:r>
      <w:r w:rsidR="00030C34">
        <w:rPr>
          <w:rFonts w:ascii="Arial" w:hAnsi="Arial" w:cs="Arial"/>
        </w:rPr>
        <w:instrText xml:space="preserve"> ADDIN EN.CITE &lt;EndNote&gt;&lt;Cite&gt;&lt;Author&gt;Butler&lt;/Author&gt;&lt;Year&gt;2018&lt;/Year&gt;&lt;RecNum&gt;79&lt;/RecNum&gt;&lt;DisplayText&gt;[29]&lt;/DisplayText&gt;&lt;record&gt;&lt;rec-number&gt;79&lt;/rec-number&gt;&lt;foreign-keys&gt;&lt;key app="EN" db-id="zsppx25fofftzxee95fx29p8tatf5vvawtvp" timestamp="0"&gt;79&lt;/key&gt;&lt;/foreign-keys&gt;&lt;ref-type name="Journal Article"&gt;17&lt;/ref-type&gt;&lt;contributors&gt;&lt;authors&gt;&lt;author&gt;Butler, A.&lt;/author&gt;&lt;author&gt;Hoffman, P.&lt;/author&gt;&lt;author&gt;Smibert, P.&lt;/author&gt;&lt;author&gt;Papalexi, E.&lt;/author&gt;&lt;author&gt;Satija, R.&lt;/author&gt;&lt;/authors&gt;&lt;/contributors&gt;&lt;auth-address&gt;New York Genome Center, New York, New York, USA.&amp;#xD;Center for Genomics and Systems Biology, New York University, New York, New York, USA.&lt;/auth-address&gt;&lt;titles&gt;&lt;title&gt;Integrating single-cell transcriptomic data across different conditions, technologies, and species&lt;/title&gt;&lt;secondary-title&gt;Nat Biotechnol&lt;/secondary-title&gt;&lt;/titles&gt;&lt;periodical&gt;&lt;full-title&gt;Nat Biotechnol&lt;/full-title&gt;&lt;/periodical&gt;&lt;pages&gt;411-420&lt;/pages&gt;&lt;volume&gt;36&lt;/volume&gt;&lt;number&gt;5&lt;/number&gt;&lt;edition&gt;2018/04/03&lt;/edition&gt;&lt;keywords&gt;&lt;keyword&gt;Animals&lt;/keyword&gt;&lt;keyword&gt;Computers, Molecular&lt;/keyword&gt;&lt;keyword&gt;Data Analysis&lt;/keyword&gt;&lt;keyword&gt;Gene Expression Profiling&lt;/keyword&gt;&lt;keyword&gt;High-Throughput Nucleotide Sequencing/*methods&lt;/keyword&gt;&lt;keyword&gt;Humans&lt;/keyword&gt;&lt;keyword&gt;Leukocytes, Mononuclear/chemistry&lt;/keyword&gt;&lt;keyword&gt;Mice&lt;/keyword&gt;&lt;keyword&gt;Sequence Analysis, RNA/*methods&lt;/keyword&gt;&lt;keyword&gt;Single-Cell Analysis/*methods&lt;/keyword&gt;&lt;keyword&gt;Software&lt;/keyword&gt;&lt;keyword&gt;Transcriptome/*genetics&lt;/keyword&gt;&lt;/keywords&gt;&lt;dates&gt;&lt;year&gt;2018&lt;/year&gt;&lt;pub-dates&gt;&lt;date&gt;Jun&lt;/date&gt;&lt;/pub-dates&gt;&lt;/dates&gt;&lt;isbn&gt;1546-1696 (Electronic)&amp;#xD;1087-0156 (Linking)&lt;/isbn&gt;&lt;accession-num&gt;29608179&lt;/accession-num&gt;&lt;urls&gt;&lt;related-urls&gt;&lt;url&gt;https://www.ncbi.nlm.nih.gov/pubmed/29608179&lt;/url&gt;&lt;/related-urls&gt;&lt;/urls&gt;&lt;custom2&gt;PMC6700744&lt;/custom2&gt;&lt;electronic-resource-num&gt;10.1038/nbt.4096&lt;/electronic-resource-num&gt;&lt;/record&gt;&lt;/Cite&gt;&lt;/EndNote&gt;</w:instrText>
      </w:r>
      <w:r w:rsidR="0019774E">
        <w:rPr>
          <w:rFonts w:ascii="Arial" w:hAnsi="Arial" w:cs="Arial"/>
        </w:rPr>
        <w:fldChar w:fldCharType="separate"/>
      </w:r>
      <w:r w:rsidR="00A04B4D">
        <w:rPr>
          <w:rFonts w:ascii="Arial" w:hAnsi="Arial" w:cs="Arial"/>
          <w:noProof/>
        </w:rPr>
        <w:t>[29]</w:t>
      </w:r>
      <w:r w:rsidR="0019774E">
        <w:rPr>
          <w:rFonts w:ascii="Arial" w:hAnsi="Arial" w:cs="Arial"/>
        </w:rPr>
        <w:fldChar w:fldCharType="end"/>
      </w:r>
      <w:r w:rsidR="0038644F">
        <w:rPr>
          <w:rFonts w:ascii="Arial" w:hAnsi="Arial" w:cs="Arial"/>
        </w:rPr>
        <w:t xml:space="preserve">, and </w:t>
      </w:r>
      <w:proofErr w:type="spellStart"/>
      <w:r w:rsidR="00401898">
        <w:rPr>
          <w:rFonts w:ascii="Arial" w:hAnsi="Arial" w:cs="Arial"/>
        </w:rPr>
        <w:t>Hormony</w:t>
      </w:r>
      <w:proofErr w:type="spellEnd"/>
      <w:r w:rsidR="00401898">
        <w:rPr>
          <w:rFonts w:ascii="Arial" w:hAnsi="Arial" w:cs="Arial"/>
        </w:rPr>
        <w:t xml:space="preserve"> algorithm </w:t>
      </w:r>
      <w:r w:rsidR="0038644F">
        <w:rPr>
          <w:rFonts w:ascii="Arial" w:hAnsi="Arial" w:cs="Arial"/>
        </w:rPr>
        <w:t>through cell-type representation</w:t>
      </w:r>
      <w:r w:rsidR="00401898">
        <w:rPr>
          <w:rFonts w:ascii="Arial" w:hAnsi="Arial" w:cs="Arial"/>
        </w:rPr>
        <w:t xml:space="preserve"> </w:t>
      </w:r>
      <w:r w:rsidR="0019774E">
        <w:rPr>
          <w:rFonts w:ascii="Arial" w:hAnsi="Arial" w:cs="Arial"/>
        </w:rPr>
        <w:fldChar w:fldCharType="begin">
          <w:fldData xml:space="preserve">PEVuZE5vdGU+PENpdGU+PEF1dGhvcj5Lb3JzdW5za3k8L0F1dGhvcj48WWVhcj4yMDE5PC9ZZWFy
PjxSZWNOdW0+NzQ8L1JlY051bT48RGlzcGxheVRleHQ+WzMwXTwvRGlzcGxheVRleHQ+PHJlY29y
ZD48cmVjLW51bWJlcj43NDwvcmVjLW51bWJlcj48Zm9yZWlnbi1rZXlzPjxrZXkgYXBwPSJFTiIg
ZGItaWQ9InpzcHB4MjVmb2ZmdHp4ZWU5NWZ4MjlwOHRhdGY1dnZhd3R2cCIgdGltZXN0YW1wPSIw
Ij43NDwva2V5PjwvZm9yZWlnbi1rZXlzPjxyZWYtdHlwZSBuYW1lPSJKb3VybmFsIEFydGljbGUi
PjE3PC9yZWYtdHlwZT48Y29udHJpYnV0b3JzPjxhdXRob3JzPjxhdXRob3I+S29yc3Vuc2t5LCBJ
LjwvYXV0aG9yPjxhdXRob3I+TWlsbGFyZCwgTi48L2F1dGhvcj48YXV0aG9yPkZhbiwgSi48L2F1
dGhvcj48YXV0aG9yPlNsb3dpa293c2tpLCBLLjwvYXV0aG9yPjxhdXRob3I+WmhhbmcsIEYuPC9h
dXRob3I+PGF1dGhvcj5XZWksIEsuPC9hdXRob3I+PGF1dGhvcj5CYWdsYWVua28sIFkuPC9hdXRo
b3I+PGF1dGhvcj5CcmVubmVyLCBNLjwvYXV0aG9yPjxhdXRob3I+TG9oLCBQLiBSLjwvYXV0aG9y
PjxhdXRob3I+UmF5Y2hhdWRodXJpLCBTLjwvYXV0aG9yPjwvYXV0aG9ycz48L2NvbnRyaWJ1dG9y
cz48YXV0aC1hZGRyZXNzPkNlbnRlciBmb3IgRGF0YSBTY2llbmNlcywgQnJpZ2hhbSBhbmQgV29t
ZW4mYXBvcztzIEhvc3BpdGFsLCBCb3N0b24sIE1BLCBVU0EuJiN4RDtEaXZpc2lvbnMgb2YgR2Vu
ZXRpY3MgYW5kIFJoZXVtYXRvbG9neSwgRGVwYXJ0bWVudCBvZiBNZWRpY2luZSwgQnJpZ2hhbSBh
bmQgV29tZW4mYXBvcztzIEhvc3BpdGFsIGFuZCBIYXJ2YXJkIE1lZGljYWwgU2Nob29sLCBCb3N0
b24sIE1BLCBVU0EuJiN4RDtEZXBhcnRtZW50IG9mIEJpb21lZGljYWwgSW5mb3JtYXRpY3MsIEhh
cnZhcmQgTWVkaWNhbCBTY2hvb2wsIEJvc3RvbiwgTUEsIFVTQS4mI3hEO1Byb2dyYW0gaW4gTWVk
aWNhbCBhbmQgUG9wdWxhdGlvbiBHZW5ldGljcywgQnJvYWQgSW5zdGl0dXRlIG9mIE1JVCBhbmQg
SGFydmFyZCwgQ2FtYnJpZGdlLCBNQSwgVVNBLiYjeEQ7RGVwYXJ0bWVudCBvZiBDaGVtaXN0cnkg
YW5kIENoZW1pY2FsIEJpb2xvZ3ksIEhhcnZhcmQgVW5pdmVyc2l0eSwgQ2FtYnJpZGdlLCBNQSwg
VVNBLiYjeEQ7Q2VudGVyIGZvciBEYXRhIFNjaWVuY2VzLCBCcmlnaGFtIGFuZCBXb21lbiZhcG9z
O3MgSG9zcGl0YWwsIEJvc3RvbiwgTUEsIFVTQS4gc291bXlhQGJyb2FkaW5zdGl0dXRlLm9yZy4m
I3hEO0RpdmlzaW9ucyBvZiBHZW5ldGljcyBhbmQgUmhldW1hdG9sb2d5LCBEZXBhcnRtZW50IG9m
IE1lZGljaW5lLCBCcmlnaGFtIGFuZCBXb21lbiZhcG9zO3MgSG9zcGl0YWwgYW5kIEhhcnZhcmQg
TWVkaWNhbCBTY2hvb2wsIEJvc3RvbiwgTUEsIFVTQS4gc291bXlhQGJyb2FkaW5zdGl0dXRlLm9y
Zy4mI3hEO0RlcGFydG1lbnQgb2YgQmlvbWVkaWNhbCBJbmZvcm1hdGljcywgSGFydmFyZCBNZWRp
Y2FsIFNjaG9vbCwgQm9zdG9uLCBNQSwgVVNBLiBzb3VteWFAYnJvYWRpbnN0aXR1dGUub3JnLiYj
eEQ7UHJvZ3JhbSBpbiBNZWRpY2FsIGFuZCBQb3B1bGF0aW9uIEdlbmV0aWNzLCBCcm9hZCBJbnN0
aXR1dGUgb2YgTUlUIGFuZCBIYXJ2YXJkLCBDYW1icmlkZ2UsIE1BLCBVU0EuIHNvdW15YUBicm9h
ZGluc3RpdHV0ZS5vcmcuJiN4RDtWZXJzdXMgQXJ0aHJpdGlzIENlbnRyZSBmb3IgR2VuZXRpY3Mg
YW5kIEdlbm9taWNzLCBDZW50cmUgZm9yIE11c2N1bG9za2VsZXRhbCBSZXNlYXJjaCwgTWFuY2hl
c3RlciBBY2FkZW1pYyBIZWFsdGggU2NpZW5jZSBDZW50cmUsIFRoZSBVbml2ZXJzaXR5IG9mIE1h
bmNoZXN0ZXIsIE1hbmNoZXN0ZXIsIFVLLiBzb3VteWFAYnJvYWRpbnN0aXR1dGUub3JnLjwvYXV0
aC1hZGRyZXNzPjx0aXRsZXM+PHRpdGxlPkZhc3QsIHNlbnNpdGl2ZSBhbmQgYWNjdXJhdGUgaW50
ZWdyYXRpb24gb2Ygc2luZ2xlLWNlbGwgZGF0YSB3aXRoIEhhcm1vbnk8L3RpdGxlPjxzZWNvbmRh
cnktdGl0bGU+TmF0IE1ldGhvZHM8L3NlY29uZGFyeS10aXRsZT48L3RpdGxlcz48cGVyaW9kaWNh
bD48ZnVsbC10aXRsZT5OYXQgTWV0aG9kczwvZnVsbC10aXRsZT48L3BlcmlvZGljYWw+PHBhZ2Vz
PjEyODktMTI5NjwvcGFnZXM+PHZvbHVtZT4xNjwvdm9sdW1lPjxudW1iZXI+MTI8L251bWJlcj48
ZWRpdGlvbj4yMDE5LzExLzIwPC9lZGl0aW9uPjxrZXl3b3Jkcz48a2V5d29yZD5BbGdvcml0aG1z
PC9rZXl3b3JkPjxrZXl3b3JkPkFuaW1hbHM8L2tleXdvcmQ+PGtleXdvcmQ+QmFzZSBTZXF1ZW5j
ZTwva2V5d29yZD48a2V5d29yZD5EYXRhc2V0cyBhcyBUb3BpYzwva2V5d29yZD48a2V5d29yZD5I
RUsyOTMgQ2VsbHM8L2tleXdvcmQ+PGtleXdvcmQ+SHVtYW5zPC9rZXl3b3JkPjxrZXl3b3JkPkp1
cmthdCBDZWxsczwva2V5d29yZD48a2V5d29yZD5NaWNlPC9rZXl3b3JkPjxrZXl3b3JkPlNpbmds
ZS1DZWxsIEFuYWx5c2lzLyptZXRob2RzPC9rZXl3b3JkPjwva2V5d29yZHM+PGRhdGVzPjx5ZWFy
PjIwMTk8L3llYXI+PHB1Yi1kYXRlcz48ZGF0ZT5EZWM8L2RhdGU+PC9wdWItZGF0ZXM+PC9kYXRl
cz48aXNibj4xNTQ4LTcxMDUgKEVsZWN0cm9uaWMpJiN4RDsxNTQ4LTcwOTEgKExpbmtpbmcpPC9p
c2JuPjxhY2Nlc3Npb24tbnVtPjMxNzQwODE5PC9hY2Nlc3Npb24tbnVtPjx1cmxzPjxyZWxhdGVk
LXVybHM+PHVybD5odHRwczovL3d3dy5uY2JpLm5sbS5uaWguZ292L3B1Ym1lZC8zMTc0MDgxOTwv
dXJsPjwvcmVsYXRlZC11cmxzPjwvdXJscz48Y3VzdG9tMj5QTUM2ODg0NjkzPC9jdXN0b20yPjxl
bGVjdHJvbmljLXJlc291cmNlLW51bT4xMC4xMDM4L3M0MTU5Mi0wMTktMDYxOS0wPC9lbGVjdHJv
bmljLXJlc291cmNlLW51bT48L3JlY29yZD48L0NpdGU+PC9FbmROb3RlPgB=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PEVuZE5vdGU+PENpdGU+PEF1dGhvcj5Lb3JzdW5za3k8L0F1dGhvcj48WWVhcj4yMDE5PC9ZZWFy
PjxSZWNOdW0+NzQ8L1JlY051bT48RGlzcGxheVRleHQ+WzMwXTwvRGlzcGxheVRleHQ+PHJlY29y
ZD48cmVjLW51bWJlcj43NDwvcmVjLW51bWJlcj48Zm9yZWlnbi1rZXlzPjxrZXkgYXBwPSJFTiIg
ZGItaWQ9InpzcHB4MjVmb2ZmdHp4ZWU5NWZ4MjlwOHRhdGY1dnZhd3R2cCIgdGltZXN0YW1wPSIw
Ij43NDwva2V5PjwvZm9yZWlnbi1rZXlzPjxyZWYtdHlwZSBuYW1lPSJKb3VybmFsIEFydGljbGUi
PjE3PC9yZWYtdHlwZT48Y29udHJpYnV0b3JzPjxhdXRob3JzPjxhdXRob3I+S29yc3Vuc2t5LCBJ
LjwvYXV0aG9yPjxhdXRob3I+TWlsbGFyZCwgTi48L2F1dGhvcj48YXV0aG9yPkZhbiwgSi48L2F1
dGhvcj48YXV0aG9yPlNsb3dpa293c2tpLCBLLjwvYXV0aG9yPjxhdXRob3I+WmhhbmcsIEYuPC9h
dXRob3I+PGF1dGhvcj5XZWksIEsuPC9hdXRob3I+PGF1dGhvcj5CYWdsYWVua28sIFkuPC9hdXRo
b3I+PGF1dGhvcj5CcmVubmVyLCBNLjwvYXV0aG9yPjxhdXRob3I+TG9oLCBQLiBSLjwvYXV0aG9y
PjxhdXRob3I+UmF5Y2hhdWRodXJpLCBTLjwvYXV0aG9yPjwvYXV0aG9ycz48L2NvbnRyaWJ1dG9y
cz48YXV0aC1hZGRyZXNzPkNlbnRlciBmb3IgRGF0YSBTY2llbmNlcywgQnJpZ2hhbSBhbmQgV29t
ZW4mYXBvcztzIEhvc3BpdGFsLCBCb3N0b24sIE1BLCBVU0EuJiN4RDtEaXZpc2lvbnMgb2YgR2Vu
ZXRpY3MgYW5kIFJoZXVtYXRvbG9neSwgRGVwYXJ0bWVudCBvZiBNZWRpY2luZSwgQnJpZ2hhbSBh
bmQgV29tZW4mYXBvcztzIEhvc3BpdGFsIGFuZCBIYXJ2YXJkIE1lZGljYWwgU2Nob29sLCBCb3N0
b24sIE1BLCBVU0EuJiN4RDtEZXBhcnRtZW50IG9mIEJpb21lZGljYWwgSW5mb3JtYXRpY3MsIEhh
cnZhcmQgTWVkaWNhbCBTY2hvb2wsIEJvc3RvbiwgTUEsIFVTQS4mI3hEO1Byb2dyYW0gaW4gTWVk
aWNhbCBhbmQgUG9wdWxhdGlvbiBHZW5ldGljcywgQnJvYWQgSW5zdGl0dXRlIG9mIE1JVCBhbmQg
SGFydmFyZCwgQ2FtYnJpZGdlLCBNQSwgVVNBLiYjeEQ7RGVwYXJ0bWVudCBvZiBDaGVtaXN0cnkg
YW5kIENoZW1pY2FsIEJpb2xvZ3ksIEhhcnZhcmQgVW5pdmVyc2l0eSwgQ2FtYnJpZGdlLCBNQSwg
VVNBLiYjeEQ7Q2VudGVyIGZvciBEYXRhIFNjaWVuY2VzLCBCcmlnaGFtIGFuZCBXb21lbiZhcG9z
O3MgSG9zcGl0YWwsIEJvc3RvbiwgTUEsIFVTQS4gc291bXlhQGJyb2FkaW5zdGl0dXRlLm9yZy4m
I3hEO0RpdmlzaW9ucyBvZiBHZW5ldGljcyBhbmQgUmhldW1hdG9sb2d5LCBEZXBhcnRtZW50IG9m
IE1lZGljaW5lLCBCcmlnaGFtIGFuZCBXb21lbiZhcG9zO3MgSG9zcGl0YWwgYW5kIEhhcnZhcmQg
TWVkaWNhbCBTY2hvb2wsIEJvc3RvbiwgTUEsIFVTQS4gc291bXlhQGJyb2FkaW5zdGl0dXRlLm9y
Zy4mI3hEO0RlcGFydG1lbnQgb2YgQmlvbWVkaWNhbCBJbmZvcm1hdGljcywgSGFydmFyZCBNZWRp
Y2FsIFNjaG9vbCwgQm9zdG9uLCBNQSwgVVNBLiBzb3VteWFAYnJvYWRpbnN0aXR1dGUub3JnLiYj
eEQ7UHJvZ3JhbSBpbiBNZWRpY2FsIGFuZCBQb3B1bGF0aW9uIEdlbmV0aWNzLCBCcm9hZCBJbnN0
aXR1dGUgb2YgTUlUIGFuZCBIYXJ2YXJkLCBDYW1icmlkZ2UsIE1BLCBVU0EuIHNvdW15YUBicm9h
ZGluc3RpdHV0ZS5vcmcuJiN4RDtWZXJzdXMgQXJ0aHJpdGlzIENlbnRyZSBmb3IgR2VuZXRpY3Mg
YW5kIEdlbm9taWNzLCBDZW50cmUgZm9yIE11c2N1bG9za2VsZXRhbCBSZXNlYXJjaCwgTWFuY2hl
c3RlciBBY2FkZW1pYyBIZWFsdGggU2NpZW5jZSBDZW50cmUsIFRoZSBVbml2ZXJzaXR5IG9mIE1h
bmNoZXN0ZXIsIE1hbmNoZXN0ZXIsIFVLLiBzb3VteWFAYnJvYWRpbnN0aXR1dGUub3JnLjwvYXV0
aC1hZGRyZXNzPjx0aXRsZXM+PHRpdGxlPkZhc3QsIHNlbnNpdGl2ZSBhbmQgYWNjdXJhdGUgaW50
ZWdyYXRpb24gb2Ygc2luZ2xlLWNlbGwgZGF0YSB3aXRoIEhhcm1vbnk8L3RpdGxlPjxzZWNvbmRh
cnktdGl0bGU+TmF0IE1ldGhvZHM8L3NlY29uZGFyeS10aXRsZT48L3RpdGxlcz48cGVyaW9kaWNh
bD48ZnVsbC10aXRsZT5OYXQgTWV0aG9kczwvZnVsbC10aXRsZT48L3BlcmlvZGljYWw+PHBhZ2Vz
PjEyODktMTI5NjwvcGFnZXM+PHZvbHVtZT4xNjwvdm9sdW1lPjxudW1iZXI+MTI8L251bWJlcj48
ZWRpdGlvbj4yMDE5LzExLzIwPC9lZGl0aW9uPjxrZXl3b3Jkcz48a2V5d29yZD5BbGdvcml0aG1z
PC9rZXl3b3JkPjxrZXl3b3JkPkFuaW1hbHM8L2tleXdvcmQ+PGtleXdvcmQ+QmFzZSBTZXF1ZW5j
ZTwva2V5d29yZD48a2V5d29yZD5EYXRhc2V0cyBhcyBUb3BpYzwva2V5d29yZD48a2V5d29yZD5I
RUsyOTMgQ2VsbHM8L2tleXdvcmQ+PGtleXdvcmQ+SHVtYW5zPC9rZXl3b3JkPjxrZXl3b3JkPkp1
cmthdCBDZWxsczwva2V5d29yZD48a2V5d29yZD5NaWNlPC9rZXl3b3JkPjxrZXl3b3JkPlNpbmds
ZS1DZWxsIEFuYWx5c2lzLyptZXRob2RzPC9rZXl3b3JkPjwva2V5d29yZHM+PGRhdGVzPjx5ZWFy
PjIwMTk8L3llYXI+PHB1Yi1kYXRlcz48ZGF0ZT5EZWM8L2RhdGU+PC9wdWItZGF0ZXM+PC9kYXRl
cz48aXNibj4xNTQ4LTcxMDUgKEVsZWN0cm9uaWMpJiN4RDsxNTQ4LTcwOTEgKExpbmtpbmcpPC9p
c2JuPjxhY2Nlc3Npb24tbnVtPjMxNzQwODE5PC9hY2Nlc3Npb24tbnVtPjx1cmxzPjxyZWxhdGVk
LXVybHM+PHVybD5odHRwczovL3d3dy5uY2JpLm5sbS5uaWguZ292L3B1Ym1lZC8zMTc0MDgxOTwv
dXJsPjwvcmVsYXRlZC11cmxzPjwvdXJscz48Y3VzdG9tMj5QTUM2ODg0NjkzPC9jdXN0b20yPjxl
bGVjdHJvbmljLXJlc291cmNlLW51bT4xMC4xMDM4L3M0MTU5Mi0wMTktMDYxOS0wPC9lbGVjdHJv
bmljLXJlc291cmNlLW51bT48L3JlY29yZD48L0NpdGU+PC9FbmROb3RlPgB=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[30]</w:t>
      </w:r>
      <w:r w:rsidR="0019774E">
        <w:rPr>
          <w:rFonts w:ascii="Arial" w:hAnsi="Arial" w:cs="Arial"/>
        </w:rPr>
        <w:fldChar w:fldCharType="end"/>
      </w:r>
      <w:r w:rsidR="00401898">
        <w:rPr>
          <w:rFonts w:ascii="Arial" w:hAnsi="Arial" w:cs="Arial"/>
        </w:rPr>
        <w:t>.</w:t>
      </w:r>
    </w:p>
    <w:p w14:paraId="2F1616E5" w14:textId="011FFB9B" w:rsidR="00A40747" w:rsidRDefault="0023189C" w:rsidP="00F506E3">
      <w:pPr>
        <w:spacing w:line="480" w:lineRule="auto"/>
        <w:ind w:left="180"/>
        <w:jc w:val="both"/>
        <w:rPr>
          <w:rFonts w:ascii="Arial" w:hAnsi="Arial" w:cs="Arial"/>
        </w:rPr>
      </w:pPr>
      <w:r w:rsidRPr="0071490E">
        <w:rPr>
          <w:rFonts w:ascii="Arial" w:hAnsi="Arial" w:cs="Arial"/>
          <w:b/>
        </w:rPr>
        <w:t>Imputation</w:t>
      </w:r>
      <w:r w:rsidR="00B51248">
        <w:rPr>
          <w:rFonts w:ascii="Arial" w:hAnsi="Arial" w:cs="Arial"/>
          <w:b/>
        </w:rPr>
        <w:t xml:space="preserve"> </w:t>
      </w:r>
      <w:r w:rsidR="00B51248">
        <w:rPr>
          <w:rFonts w:ascii="Arial" w:hAnsi="Arial" w:cs="Arial"/>
        </w:rPr>
        <w:t>step is necessary to handle</w:t>
      </w:r>
      <w:r w:rsidR="0059213B">
        <w:rPr>
          <w:rFonts w:ascii="Arial" w:hAnsi="Arial" w:cs="Arial"/>
        </w:rPr>
        <w:t xml:space="preserve"> high sparsity </w:t>
      </w:r>
      <w:r w:rsidR="00B51248">
        <w:rPr>
          <w:rFonts w:ascii="Arial" w:hAnsi="Arial" w:cs="Arial"/>
        </w:rPr>
        <w:t xml:space="preserve">data matrix, due to missing value or dropout in </w:t>
      </w:r>
      <w:proofErr w:type="spellStart"/>
      <w:r w:rsidR="00B51248">
        <w:rPr>
          <w:rFonts w:ascii="Arial" w:hAnsi="Arial" w:cs="Arial"/>
        </w:rPr>
        <w:t>scRNA</w:t>
      </w:r>
      <w:proofErr w:type="spellEnd"/>
      <w:r w:rsidR="00B51248">
        <w:rPr>
          <w:rFonts w:ascii="Arial" w:hAnsi="Arial" w:cs="Arial"/>
        </w:rPr>
        <w:t>-seq data</w:t>
      </w:r>
      <w:r w:rsidR="0059213B">
        <w:rPr>
          <w:rFonts w:ascii="Arial" w:hAnsi="Arial" w:cs="Arial"/>
        </w:rPr>
        <w:t xml:space="preserve"> analysis. </w:t>
      </w:r>
      <w:r w:rsidR="002C7649">
        <w:rPr>
          <w:rFonts w:ascii="Arial" w:hAnsi="Arial" w:cs="Arial"/>
        </w:rPr>
        <w:t xml:space="preserve">Several tools have been developed to “impute” zero values in </w:t>
      </w:r>
      <w:proofErr w:type="spellStart"/>
      <w:r w:rsidR="002C7649">
        <w:rPr>
          <w:rFonts w:ascii="Arial" w:hAnsi="Arial" w:cs="Arial"/>
        </w:rPr>
        <w:t>scRNA</w:t>
      </w:r>
      <w:proofErr w:type="spellEnd"/>
      <w:r w:rsidR="002C7649">
        <w:rPr>
          <w:rFonts w:ascii="Arial" w:hAnsi="Arial" w:cs="Arial"/>
        </w:rPr>
        <w:t>-seq data</w:t>
      </w:r>
      <w:r w:rsidR="00401898" w:rsidRPr="0071490E">
        <w:rPr>
          <w:rFonts w:ascii="Arial" w:hAnsi="Arial" w:cs="Arial"/>
        </w:rPr>
        <w:t xml:space="preserve">, such as SCRABBLE </w:t>
      </w:r>
      <w:r w:rsidR="0019774E">
        <w:rPr>
          <w:rFonts w:ascii="Arial" w:hAnsi="Arial" w:cs="Arial"/>
        </w:rPr>
        <w:fldChar w:fldCharType="begin">
          <w:fldData xml:space="preserve">PEVuZE5vdGU+PENpdGU+PEF1dGhvcj5QZW5nPC9BdXRob3I+PFllYXI+MjAxOTwvWWVhcj48UmVj
TnVtPjI5PC9SZWNOdW0+PERpc3BsYXlUZXh0PlszMV08L0Rpc3BsYXlUZXh0PjxyZWNvcmQ+PHJl
Yy1udW1iZXI+Mjk8L3JlYy1udW1iZXI+PGZvcmVpZ24ta2V5cz48a2V5IGFwcD0iRU4iIGRiLWlk
PSJ6c3BweDI1Zm9mZnR6eGVlOTVmeDI5cDh0YXRmNXZ2YXd0dnAiIHRpbWVzdGFtcD0iMCI+Mjk8
L2tleT48L2ZvcmVpZ24ta2V5cz48cmVmLXR5cGUgbmFtZT0iSm91cm5hbCBBcnRpY2xlIj4xNzwv
cmVmLXR5cGU+PGNvbnRyaWJ1dG9ycz48YXV0aG9ycz48YXV0aG9yPlBlbmcsIFQuPC9hdXRob3I+
PGF1dGhvcj5aaHUsIFEuPC9hdXRob3I+PGF1dGhvcj5ZaW4sIFAuPC9hdXRob3I+PGF1dGhvcj5U
YW4sIEsuPC9hdXRob3I+PC9hdXRob3JzPjwvY29udHJpYnV0b3JzPjxhdXRoLWFkZHJlc3M+RGl2
aXNpb24gb2YgT25jb2xvZ3kgYW5kIENlbnRlciBmb3IgQ2hpbGRob29kIENhbmNlciBSZXNlYXJj
aCwgQ2hpbGRyZW4mYXBvcztzIEhvc3BpdGFsIG9mIFBoaWxhZGVscGhpYSwgUGhpbGFkZWxwaGlh
LCBQQSwgMTkxMDQsIFVTQS4mI3hEO0dyYWR1YXRlIEdyb3VwIGluIEdlbm9taWNzIGFuZCBDb21w
dXRhdGlvbmFsIEJpb2xvZ3ksIFVuaXZlcnNpdHkgb2YgUGVubnN5bHZhbmlhLCBQaGlsYWRlbHBo
aWEsIFBBLCAxOTEwNCwgVVNBLiYjeEQ7RGVwYXJ0bWVudCBvZiBNYXRoZW1hdGljcywgVW5pdmVy
c2l0eSBvZiBDYWxpZm9ybmlhLCBMb3MgQW5nZWxlcywgQ0EsIDkwMDk1LCBVU0EuJiN4RDtEaXZp
c2lvbiBvZiBPbmNvbG9neSBhbmQgQ2VudGVyIGZvciBDaGlsZGhvb2QgQ2FuY2VyIFJlc2VhcmNo
LCBDaGlsZHJlbiZhcG9zO3MgSG9zcGl0YWwgb2YgUGhpbGFkZWxwaGlhLCBQaGlsYWRlbHBoaWEs
IFBBLCAxOTEwNCwgVVNBLiB0YW5rMUBlbWFpbC5jaG9wLmVkdS4mI3hEO0dyYWR1YXRlIEdyb3Vw
IGluIEdlbm9taWNzIGFuZCBDb21wdXRhdGlvbmFsIEJpb2xvZ3ksIFVuaXZlcnNpdHkgb2YgUGVu
bnN5bHZhbmlhLCBQaGlsYWRlbHBoaWEsIFBBLCAxOTEwNCwgVVNBLiB0YW5rMUBlbWFpbC5jaG9w
LmVkdS4mI3hEO0RlcGFydG1lbnQgb2YgQmlvbWVkaWNhbCBhbmQgSGVhbHRoIEluZm9ybWF0aWNz
LCBDaGlsZHJlbiZhcG9zO3MgSG9zcGl0YWwgb2YgUGhpbGFkZWxwaGlhLCBQaGlsYWRlbHBoaWEs
IFBBLCAxOTEwNCwgVVNBLiB0YW5rMUBlbWFpbC5jaG9wLmVkdS4mI3hEO0RlcGFydG1lbnQgb2Yg
UGVkaWF0cmljcywgUGVyZWxtYW4gU2Nob29sIG9mIE1lZGljaW5lLCBVbml2ZXJzaXR5IG9mIFBl
bm5zeWx2YW5pYSwgUGhpbGFkZWxwaGlhLCBQQSwgMTkxMDQsIFVTQS4gdGFuazFAZW1haWwuY2hv
cC5lZHUuJiN4RDtEZXBhcnRtZW50IG9mIENlbGwgYW5kIERldmVsb3BtZW50YWwgQmlvbG9neSwg
UGVyZWxtYW4gU2Nob29sIG9mIE1lZGljaW5lLCBVbml2ZXJzaXR5IG9mIFBlbm5zeWx2YW5pYSwg
UGhpbGFkZWxwaGlhLCBQQSwgMTkxMDQsIFVTQS4gdGFuazFAZW1haWwuY2hvcC5lZHUuJiN4RDtE
ZXBhcnRtZW50IG9mIEdlbmV0aWNzLCBQZXJlbG1hbiBTY2hvb2wgb2YgTWVkaWNpbmUsIFVuaXZl
cnNpdHkgb2YgUGVubnN5bHZhbmlhLCBQaGlsYWRlbHBoaWEsIFBBLCAxOTEwNCwgVVNBLiB0YW5r
MUBlbWFpbC5jaG9wLmVkdS48L2F1dGgtYWRkcmVzcz48dGl0bGVzPjx0aXRsZT5TQ1JBQkJMRTog
c2luZ2xlLWNlbGwgUk5BLXNlcSBpbXB1dGF0aW9uIGNvbnN0cmFpbmVkIGJ5IGJ1bGsgUk5BLXNl
cSBkYXRhPC90aXRsZT48c2Vjb25kYXJ5LXRpdGxlPkdlbm9tZSBCaW9sPC9zZWNvbmRhcnktdGl0
bGU+PC90aXRsZXM+PHBlcmlvZGljYWw+PGZ1bGwtdGl0bGU+R2Vub21lIEJpb2w8L2Z1bGwtdGl0
bGU+PC9wZXJpb2RpY2FsPjxwYWdlcz44ODwvcGFnZXM+PHZvbHVtZT4yMDwvdm9sdW1lPjxudW1i
ZXI+MTwvbnVtYmVyPjxlZGl0aW9uPjIwMTkvMDUvMDg8L2VkaXRpb24+PGtleXdvcmRzPjxrZXl3
b3JkPipBbGdvcml0aG1zPC9rZXl3b3JkPjxrZXl3b3JkPipTZXF1ZW5jZSBBbmFseXNpcywgUk5B
PC9rZXl3b3JkPjxrZXl3b3JkPipTaW5nbGUtQ2VsbCBBbmFseXNpczwva2V5d29yZD48a2V5d29y
ZD4qU29mdHdhcmU8L2tleXdvcmQ+PGtleXdvcmQ+KkltcHV0YXRpb248L2tleXdvcmQ+PGtleXdv
cmQ+Kk1hdHJpeCByZWd1bGFyaXphdGlvbjwva2V5d29yZD48a2V5d29yZD4qT3B0aW1pemF0aW9u
PC9rZXl3b3JkPjxrZXl3b3JkPipTaW5nbGUtY2VsbCBSTkEtc2VxPC9rZXl3b3JkPjwva2V5d29y
ZHM+PGRhdGVzPjx5ZWFyPjIwMTk8L3llYXI+PHB1Yi1kYXRlcz48ZGF0ZT5NYXkgNjwvZGF0ZT48
L3B1Yi1kYXRlcz48L2RhdGVzPjxpc2JuPjE0NzQtNzYwWCAoRWxlY3Ryb25pYykmI3hEOzE0NzQt
NzU5NiAoTGlua2luZyk8L2lzYm4+PGFjY2Vzc2lvbi1udW0+MzEwNjA1OTY8L2FjY2Vzc2lvbi1u
dW0+PHVybHM+PHJlbGF0ZWQtdXJscz48dXJsPmh0dHBzOi8vd3d3Lm5jYmkubmxtLm5paC5nb3Yv
cHVibWVkLzMxMDYwNTk2PC91cmw+PC9yZWxhdGVkLXVybHM+PC91cmxzPjxjdXN0b20yPlBNQzY1
MDEzMTY8L2N1c3RvbTI+PGVsZWN0cm9uaWMtcmVzb3VyY2UtbnVtPjEwLjExODYvczEzMDU5LTAx
OS0xNjgxLTg8L2VsZWN0cm9uaWMtcmVzb3VyY2UtbnVtPjwvcmVjb3JkPjwvQ2l0ZT48L0VuZE5v
dGU+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PEVuZE5vdGU+PENpdGU+PEF1dGhvcj5QZW5nPC9BdXRob3I+PFllYXI+MjAxOTwvWWVhcj48UmVj
TnVtPjI5PC9SZWNOdW0+PERpc3BsYXlUZXh0PlszMV08L0Rpc3BsYXlUZXh0PjxyZWNvcmQ+PHJl
Yy1udW1iZXI+Mjk8L3JlYy1udW1iZXI+PGZvcmVpZ24ta2V5cz48a2V5IGFwcD0iRU4iIGRiLWlk
PSJ6c3BweDI1Zm9mZnR6eGVlOTVmeDI5cDh0YXRmNXZ2YXd0dnAiIHRpbWVzdGFtcD0iMCI+Mjk8
L2tleT48L2ZvcmVpZ24ta2V5cz48cmVmLXR5cGUgbmFtZT0iSm91cm5hbCBBcnRpY2xlIj4xNzwv
cmVmLXR5cGU+PGNvbnRyaWJ1dG9ycz48YXV0aG9ycz48YXV0aG9yPlBlbmcsIFQuPC9hdXRob3I+
PGF1dGhvcj5aaHUsIFEuPC9hdXRob3I+PGF1dGhvcj5ZaW4sIFAuPC9hdXRob3I+PGF1dGhvcj5U
YW4sIEsuPC9hdXRob3I+PC9hdXRob3JzPjwvY29udHJpYnV0b3JzPjxhdXRoLWFkZHJlc3M+RGl2
aXNpb24gb2YgT25jb2xvZ3kgYW5kIENlbnRlciBmb3IgQ2hpbGRob29kIENhbmNlciBSZXNlYXJj
aCwgQ2hpbGRyZW4mYXBvcztzIEhvc3BpdGFsIG9mIFBoaWxhZGVscGhpYSwgUGhpbGFkZWxwaGlh
LCBQQSwgMTkxMDQsIFVTQS4mI3hEO0dyYWR1YXRlIEdyb3VwIGluIEdlbm9taWNzIGFuZCBDb21w
dXRhdGlvbmFsIEJpb2xvZ3ksIFVuaXZlcnNpdHkgb2YgUGVubnN5bHZhbmlhLCBQaGlsYWRlbHBo
aWEsIFBBLCAxOTEwNCwgVVNBLiYjeEQ7RGVwYXJ0bWVudCBvZiBNYXRoZW1hdGljcywgVW5pdmVy
c2l0eSBvZiBDYWxpZm9ybmlhLCBMb3MgQW5nZWxlcywgQ0EsIDkwMDk1LCBVU0EuJiN4RDtEaXZp
c2lvbiBvZiBPbmNvbG9neSBhbmQgQ2VudGVyIGZvciBDaGlsZGhvb2QgQ2FuY2VyIFJlc2VhcmNo
LCBDaGlsZHJlbiZhcG9zO3MgSG9zcGl0YWwgb2YgUGhpbGFkZWxwaGlhLCBQaGlsYWRlbHBoaWEs
IFBBLCAxOTEwNCwgVVNBLiB0YW5rMUBlbWFpbC5jaG9wLmVkdS4mI3hEO0dyYWR1YXRlIEdyb3Vw
IGluIEdlbm9taWNzIGFuZCBDb21wdXRhdGlvbmFsIEJpb2xvZ3ksIFVuaXZlcnNpdHkgb2YgUGVu
bnN5bHZhbmlhLCBQaGlsYWRlbHBoaWEsIFBBLCAxOTEwNCwgVVNBLiB0YW5rMUBlbWFpbC5jaG9w
LmVkdS4mI3hEO0RlcGFydG1lbnQgb2YgQmlvbWVkaWNhbCBhbmQgSGVhbHRoIEluZm9ybWF0aWNz
LCBDaGlsZHJlbiZhcG9zO3MgSG9zcGl0YWwgb2YgUGhpbGFkZWxwaGlhLCBQaGlsYWRlbHBoaWEs
IFBBLCAxOTEwNCwgVVNBLiB0YW5rMUBlbWFpbC5jaG9wLmVkdS4mI3hEO0RlcGFydG1lbnQgb2Yg
UGVkaWF0cmljcywgUGVyZWxtYW4gU2Nob29sIG9mIE1lZGljaW5lLCBVbml2ZXJzaXR5IG9mIFBl
bm5zeWx2YW5pYSwgUGhpbGFkZWxwaGlhLCBQQSwgMTkxMDQsIFVTQS4gdGFuazFAZW1haWwuY2hv
cC5lZHUuJiN4RDtEZXBhcnRtZW50IG9mIENlbGwgYW5kIERldmVsb3BtZW50YWwgQmlvbG9neSwg
UGVyZWxtYW4gU2Nob29sIG9mIE1lZGljaW5lLCBVbml2ZXJzaXR5IG9mIFBlbm5zeWx2YW5pYSwg
UGhpbGFkZWxwaGlhLCBQQSwgMTkxMDQsIFVTQS4gdGFuazFAZW1haWwuY2hvcC5lZHUuJiN4RDtE
ZXBhcnRtZW50IG9mIEdlbmV0aWNzLCBQZXJlbG1hbiBTY2hvb2wgb2YgTWVkaWNpbmUsIFVuaXZl
cnNpdHkgb2YgUGVubnN5bHZhbmlhLCBQaGlsYWRlbHBoaWEsIFBBLCAxOTEwNCwgVVNBLiB0YW5r
MUBlbWFpbC5jaG9wLmVkdS48L2F1dGgtYWRkcmVzcz48dGl0bGVzPjx0aXRsZT5TQ1JBQkJMRTog
c2luZ2xlLWNlbGwgUk5BLXNlcSBpbXB1dGF0aW9uIGNvbnN0cmFpbmVkIGJ5IGJ1bGsgUk5BLXNl
cSBkYXRhPC90aXRsZT48c2Vjb25kYXJ5LXRpdGxlPkdlbm9tZSBCaW9sPC9zZWNvbmRhcnktdGl0
bGU+PC90aXRsZXM+PHBlcmlvZGljYWw+PGZ1bGwtdGl0bGU+R2Vub21lIEJpb2w8L2Z1bGwtdGl0
bGU+PC9wZXJpb2RpY2FsPjxwYWdlcz44ODwvcGFnZXM+PHZvbHVtZT4yMDwvdm9sdW1lPjxudW1i
ZXI+MTwvbnVtYmVyPjxlZGl0aW9uPjIwMTkvMDUvMDg8L2VkaXRpb24+PGtleXdvcmRzPjxrZXl3
b3JkPipBbGdvcml0aG1zPC9rZXl3b3JkPjxrZXl3b3JkPipTZXF1ZW5jZSBBbmFseXNpcywgUk5B
PC9rZXl3b3JkPjxrZXl3b3JkPipTaW5nbGUtQ2VsbCBBbmFseXNpczwva2V5d29yZD48a2V5d29y
ZD4qU29mdHdhcmU8L2tleXdvcmQ+PGtleXdvcmQ+KkltcHV0YXRpb248L2tleXdvcmQ+PGtleXdv
cmQ+Kk1hdHJpeCByZWd1bGFyaXphdGlvbjwva2V5d29yZD48a2V5d29yZD4qT3B0aW1pemF0aW9u
PC9rZXl3b3JkPjxrZXl3b3JkPipTaW5nbGUtY2VsbCBSTkEtc2VxPC9rZXl3b3JkPjwva2V5d29y
ZHM+PGRhdGVzPjx5ZWFyPjIwMTk8L3llYXI+PHB1Yi1kYXRlcz48ZGF0ZT5NYXkgNjwvZGF0ZT48
L3B1Yi1kYXRlcz48L2RhdGVzPjxpc2JuPjE0NzQtNzYwWCAoRWxlY3Ryb25pYykmI3hEOzE0NzQt
NzU5NiAoTGlua2luZyk8L2lzYm4+PGFjY2Vzc2lvbi1udW0+MzEwNjA1OTY8L2FjY2Vzc2lvbi1u
dW0+PHVybHM+PHJlbGF0ZWQtdXJscz48dXJsPmh0dHBzOi8vd3d3Lm5jYmkubmxtLm5paC5nb3Yv
cHVibWVkLzMxMDYwNTk2PC91cmw+PC9yZWxhdGVkLXVybHM+PC91cmxzPjxjdXN0b20yPlBNQzY1
MDEzMTY8L2N1c3RvbTI+PGVsZWN0cm9uaWMtcmVzb3VyY2UtbnVtPjEwLjExODYvczEzMDU5LTAx
OS0xNjgxLTg8L2VsZWN0cm9uaWMtcmVzb3VyY2UtbnVtPjwvcmVjb3JkPjwvQ2l0ZT48L0VuZE5v
dGU+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[31]</w:t>
      </w:r>
      <w:r w:rsidR="0019774E">
        <w:rPr>
          <w:rFonts w:ascii="Arial" w:hAnsi="Arial" w:cs="Arial"/>
        </w:rPr>
        <w:fldChar w:fldCharType="end"/>
      </w:r>
      <w:r w:rsidR="00401898" w:rsidRPr="00073F88">
        <w:rPr>
          <w:rFonts w:ascii="Arial" w:hAnsi="Arial" w:cs="Arial"/>
        </w:rPr>
        <w:t>,</w:t>
      </w:r>
      <w:r w:rsidR="00401898">
        <w:rPr>
          <w:rFonts w:ascii="Arial" w:hAnsi="Arial" w:cs="Arial"/>
        </w:rPr>
        <w:t xml:space="preserve"> </w:t>
      </w:r>
      <w:r w:rsidR="00073F88">
        <w:rPr>
          <w:rFonts w:ascii="Arial" w:hAnsi="Arial" w:cs="Arial"/>
        </w:rPr>
        <w:t xml:space="preserve">SAVER </w:t>
      </w:r>
      <w:r w:rsidR="0019774E">
        <w:rPr>
          <w:rFonts w:ascii="Arial" w:hAnsi="Arial" w:cs="Arial"/>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[32]</w:t>
      </w:r>
      <w:r w:rsidR="0019774E">
        <w:rPr>
          <w:rFonts w:ascii="Arial" w:hAnsi="Arial" w:cs="Arial"/>
        </w:rPr>
        <w:fldChar w:fldCharType="end"/>
      </w:r>
      <w:r w:rsidR="00073F88">
        <w:rPr>
          <w:rFonts w:ascii="Arial" w:hAnsi="Arial" w:cs="Arial"/>
        </w:rPr>
        <w:t xml:space="preserve"> </w:t>
      </w:r>
      <w:r w:rsidR="00401898">
        <w:rPr>
          <w:rFonts w:ascii="Arial" w:hAnsi="Arial" w:cs="Arial"/>
        </w:rPr>
        <w:t xml:space="preserve">and </w:t>
      </w:r>
      <w:proofErr w:type="spellStart"/>
      <w:r w:rsidR="00073F88">
        <w:rPr>
          <w:rFonts w:ascii="Arial" w:hAnsi="Arial" w:cs="Arial"/>
        </w:rPr>
        <w:t>scImpute</w:t>
      </w:r>
      <w:proofErr w:type="spellEnd"/>
      <w:r w:rsidR="00073F88">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&lt;EndNote&gt;&lt;Cite&gt;&lt;Author&gt;Li&lt;/Author&gt;&lt;Year&gt;2018&lt;/Year&gt;&lt;RecNum&gt;31&lt;/RecNum&gt;&lt;DisplayText&gt;[33]&lt;/DisplayText&gt;&lt;record&gt;&lt;rec-number&gt;31&lt;/rec-number&gt;&lt;foreign-keys&gt;&lt;key app="EN" db-id="zsppx25fofftzxee95fx29p8tatf5vvawtvp" timestamp="0"&gt;31&lt;/key&gt;&lt;/foreign-keys&gt;&lt;ref-type name="Journal Article"&gt;17&lt;/ref-type&gt;&lt;contributors&gt;&lt;authors&gt;&lt;author&gt;Li, W. V.&lt;/author&gt;&lt;author&gt;Li, J. J.&lt;/author&gt;&lt;/authors&gt;&lt;/contributors&gt;&lt;auth-address&gt;Department of Statistics, University of California, Los Angeles, CA, 90095-1554, USA.&amp;#xD;Department of Statistics, University of California, Los Angeles, CA, 90095-1554, USA. jli@stat.ucla.edu.&amp;#xD;Department of Human Genetics, University of California, Los Angeles, CA, 90095-7088, USA. jli@stat.ucla.edu.&lt;/auth-address&gt;&lt;titles&gt;&lt;title&gt;An accurate and robust imputation method scImpute for single-cell RNA-seq data&lt;/title&gt;&lt;secondary-title&gt;Nat Commun&lt;/secondary-title&gt;&lt;/titles&gt;&lt;periodical&gt;&lt;full-title&gt;Nat Commun&lt;/full-title&gt;&lt;/periodical&gt;&lt;pages&gt;997&lt;/pages&gt;&lt;volume&gt;9&lt;/volume&gt;&lt;number&gt;1&lt;/number&gt;&lt;edition&gt;2018/03/10&lt;/edition&gt;&lt;keywords&gt;&lt;keyword&gt;Algorithms&lt;/keyword&gt;&lt;keyword&gt;Animals&lt;/keyword&gt;&lt;keyword&gt;*Data Interpretation, Statistical&lt;/keyword&gt;&lt;keyword&gt;Gene Expression Profiling&lt;/keyword&gt;&lt;keyword&gt;Humans&lt;/keyword&gt;&lt;keyword&gt;RNA/chemistry/*genetics&lt;/keyword&gt;&lt;keyword&gt;Sequence Analysis, RNA&lt;/keyword&gt;&lt;keyword&gt;Single-Cell Analysis&lt;/keyword&gt;&lt;/keywords&gt;&lt;dates&gt;&lt;year&gt;2018&lt;/year&gt;&lt;pub-dates&gt;&lt;date&gt;Mar 8&lt;/date&gt;&lt;/pub-dates&gt;&lt;/dates&gt;&lt;isbn&gt;2041-1723 (Electronic)&amp;#xD;2041-1723 (Linking)&lt;/isbn&gt;&lt;accession-num&gt;29520097&lt;/accession-num&gt;&lt;urls&gt;&lt;related-urls&gt;&lt;url&gt;https://www.ncbi.nlm.nih.gov/pubmed/29520097&lt;/url&gt;&lt;/related-urls&gt;&lt;/urls&gt;&lt;custom2&gt;PMC5843666&lt;/custom2&gt;&lt;electronic-resource-num&gt;10.1038/s41467-018-03405-7&lt;/electronic-resource-num&gt;&lt;/record&gt;&lt;/Cite&gt;&lt;/EndNote&gt;</w:instrText>
      </w:r>
      <w:r w:rsidR="0019774E">
        <w:rPr>
          <w:rFonts w:ascii="Arial" w:hAnsi="Arial" w:cs="Arial"/>
        </w:rPr>
        <w:fldChar w:fldCharType="separate"/>
      </w:r>
      <w:r w:rsidR="00A04B4D">
        <w:rPr>
          <w:rFonts w:ascii="Arial" w:hAnsi="Arial" w:cs="Arial"/>
          <w:noProof/>
        </w:rPr>
        <w:t>[33]</w:t>
      </w:r>
      <w:r w:rsidR="0019774E">
        <w:rPr>
          <w:rFonts w:ascii="Arial" w:hAnsi="Arial" w:cs="Arial"/>
        </w:rPr>
        <w:fldChar w:fldCharType="end"/>
      </w:r>
      <w:r w:rsidR="00073F88">
        <w:rPr>
          <w:rFonts w:ascii="Arial" w:hAnsi="Arial" w:cs="Arial"/>
        </w:rPr>
        <w:t>.</w:t>
      </w:r>
    </w:p>
    <w:p w14:paraId="5D1B9DC7" w14:textId="77069E66" w:rsidR="00534223" w:rsidRPr="0040464B" w:rsidRDefault="0023189C" w:rsidP="00F506E3">
      <w:pPr>
        <w:spacing w:line="480" w:lineRule="auto"/>
        <w:ind w:left="180"/>
        <w:jc w:val="both"/>
        <w:rPr>
          <w:rFonts w:ascii="Arial" w:eastAsiaTheme="minorEastAsia" w:hAnsi="Arial" w:cs="Arial"/>
          <w:lang w:eastAsia="zh-CN"/>
        </w:rPr>
      </w:pPr>
      <w:r w:rsidRPr="0071490E">
        <w:rPr>
          <w:rFonts w:ascii="Arial" w:hAnsi="Arial" w:cs="Arial"/>
          <w:b/>
        </w:rPr>
        <w:t xml:space="preserve">Dimensionality reduction and </w:t>
      </w:r>
      <w:r w:rsidR="00534223">
        <w:rPr>
          <w:rFonts w:ascii="Arial" w:hAnsi="Arial" w:cs="Arial"/>
          <w:b/>
        </w:rPr>
        <w:t>visualization</w:t>
      </w:r>
      <w:r w:rsidR="00B51248">
        <w:rPr>
          <w:rFonts w:ascii="Arial" w:hAnsi="Arial" w:cs="Arial"/>
          <w:b/>
        </w:rPr>
        <w:t xml:space="preserve"> </w:t>
      </w:r>
      <w:r w:rsidR="00B51248">
        <w:rPr>
          <w:rFonts w:ascii="Arial" w:hAnsi="Arial" w:cs="Arial"/>
        </w:rPr>
        <w:t xml:space="preserve">are essential tools </w:t>
      </w:r>
      <w:r w:rsidR="00C864F4">
        <w:rPr>
          <w:rFonts w:ascii="Arial" w:hAnsi="Arial" w:cs="Arial"/>
        </w:rPr>
        <w:t xml:space="preserve">to </w:t>
      </w:r>
      <w:r w:rsidR="00FA6F92">
        <w:rPr>
          <w:rFonts w:ascii="Arial" w:hAnsi="Arial" w:cs="Arial"/>
        </w:rPr>
        <w:t>represent biological meaningful variation</w:t>
      </w:r>
      <w:r w:rsidR="00727F59">
        <w:rPr>
          <w:rFonts w:ascii="Arial" w:hAnsi="Arial" w:cs="Arial"/>
        </w:rPr>
        <w:t xml:space="preserve"> and high dimensionality </w:t>
      </w:r>
      <w:r w:rsidR="00B51248">
        <w:rPr>
          <w:rFonts w:ascii="Arial" w:hAnsi="Arial" w:cs="Arial"/>
        </w:rPr>
        <w:t>with significant reduced</w:t>
      </w:r>
      <w:r w:rsidR="00727F59">
        <w:rPr>
          <w:rFonts w:ascii="Arial" w:hAnsi="Arial" w:cs="Arial"/>
        </w:rPr>
        <w:t xml:space="preserve"> computational</w:t>
      </w:r>
      <w:r w:rsidR="00B51248">
        <w:rPr>
          <w:rFonts w:ascii="Arial" w:hAnsi="Arial" w:cs="Arial"/>
        </w:rPr>
        <w:t xml:space="preserve"> cost</w:t>
      </w:r>
      <w:r w:rsidR="00727F59">
        <w:rPr>
          <w:rFonts w:ascii="Arial" w:hAnsi="Arial" w:cs="Arial"/>
        </w:rPr>
        <w:t xml:space="preserve">. </w:t>
      </w:r>
      <w:r w:rsidR="005F04B7">
        <w:rPr>
          <w:rFonts w:ascii="Arial" w:hAnsi="Arial" w:cs="Arial"/>
        </w:rPr>
        <w:t xml:space="preserve">Dimensionality reduction </w:t>
      </w:r>
      <w:r w:rsidR="00B258F2">
        <w:rPr>
          <w:rFonts w:ascii="Arial" w:hAnsi="Arial" w:cs="Arial"/>
        </w:rPr>
        <w:t>methods</w:t>
      </w:r>
      <w:r w:rsidR="00B51248">
        <w:rPr>
          <w:rFonts w:ascii="Arial" w:hAnsi="Arial" w:cs="Arial"/>
        </w:rPr>
        <w:t xml:space="preserve">, such as </w:t>
      </w:r>
      <w:r w:rsidR="00B5756B">
        <w:rPr>
          <w:rFonts w:ascii="Arial" w:hAnsi="Arial" w:cs="Arial"/>
        </w:rPr>
        <w:t>PCA</w:t>
      </w:r>
      <w:r w:rsidR="00B51248">
        <w:rPr>
          <w:rFonts w:ascii="Arial" w:hAnsi="Arial" w:cs="Arial"/>
        </w:rPr>
        <w:t>,</w:t>
      </w:r>
      <w:r w:rsidR="00B5756B">
        <w:rPr>
          <w:rFonts w:ascii="Arial" w:hAnsi="Arial" w:cs="Arial"/>
        </w:rPr>
        <w:t xml:space="preserve"> is</w:t>
      </w:r>
      <w:r w:rsidR="00B51248">
        <w:rPr>
          <w:rFonts w:ascii="Arial" w:hAnsi="Arial" w:cs="Arial"/>
        </w:rPr>
        <w:t xml:space="preserve"> </w:t>
      </w:r>
      <w:r w:rsidR="008C4E3C">
        <w:rPr>
          <w:rFonts w:ascii="Arial" w:hAnsi="Arial" w:cs="Arial"/>
        </w:rPr>
        <w:t>widely</w:t>
      </w:r>
      <w:r w:rsidR="00B5756B">
        <w:rPr>
          <w:rFonts w:ascii="Arial" w:hAnsi="Arial" w:cs="Arial"/>
        </w:rPr>
        <w:t xml:space="preserve"> used in </w:t>
      </w:r>
      <w:proofErr w:type="spellStart"/>
      <w:r w:rsidR="00B5756B">
        <w:rPr>
          <w:rFonts w:ascii="Arial" w:hAnsi="Arial" w:cs="Arial"/>
        </w:rPr>
        <w:t>scRNA</w:t>
      </w:r>
      <w:proofErr w:type="spellEnd"/>
      <w:r w:rsidR="00B5756B">
        <w:rPr>
          <w:rFonts w:ascii="Arial" w:hAnsi="Arial" w:cs="Arial"/>
        </w:rPr>
        <w:t>-seq data analysis</w:t>
      </w:r>
      <w:r w:rsidR="008C4E3C">
        <w:rPr>
          <w:rFonts w:ascii="Arial" w:hAnsi="Arial" w:cs="Arial"/>
        </w:rPr>
        <w:t xml:space="preserve"> </w:t>
      </w:r>
      <w:r w:rsidR="00B51248">
        <w:rPr>
          <w:rFonts w:ascii="Arial" w:hAnsi="Arial" w:cs="Arial"/>
        </w:rPr>
        <w:t>to achieve that</w:t>
      </w:r>
      <w:r w:rsidR="008C4E3C">
        <w:rPr>
          <w:rFonts w:ascii="Arial" w:hAnsi="Arial" w:cs="Arial"/>
        </w:rPr>
        <w:t xml:space="preserve"> purpose</w:t>
      </w:r>
      <w:r w:rsidR="00B5756B" w:rsidRPr="00691491">
        <w:rPr>
          <w:rFonts w:ascii="Arial" w:hAnsi="Arial" w:cs="Arial"/>
        </w:rPr>
        <w:t xml:space="preserve">. </w:t>
      </w:r>
      <w:r w:rsidR="00C864F4" w:rsidRPr="00691491">
        <w:rPr>
          <w:rFonts w:ascii="Arial" w:hAnsi="Arial" w:cs="Arial"/>
        </w:rPr>
        <w:t>More advanced nonlinear approaches</w:t>
      </w:r>
      <w:r w:rsidR="00B51248">
        <w:rPr>
          <w:rFonts w:ascii="Arial" w:hAnsi="Arial" w:cs="Arial"/>
        </w:rPr>
        <w:t xml:space="preserve"> that preserve the topological structure and avoid overcrowding in lower dimension representation,</w:t>
      </w:r>
      <w:r w:rsidR="00C864F4" w:rsidRPr="00691491">
        <w:rPr>
          <w:rFonts w:ascii="Arial" w:hAnsi="Arial" w:cs="Arial"/>
        </w:rPr>
        <w:t xml:space="preserve"> such as </w:t>
      </w:r>
      <w:r w:rsidR="00090E68" w:rsidRPr="00691491">
        <w:rPr>
          <w:rFonts w:ascii="Arial" w:hAnsi="Arial" w:cs="Arial"/>
        </w:rPr>
        <w:t xml:space="preserve">LLE </w:t>
      </w:r>
      <w:r w:rsidR="0019774E" w:rsidRPr="00691491">
        <w:rPr>
          <w:rFonts w:ascii="Arial" w:hAnsi="Arial" w:cs="Arial"/>
        </w:rPr>
        <w:fldChar w:fldCharType="begin"/>
      </w:r>
      <w:r w:rsidR="00030FDD">
        <w:rPr>
          <w:rFonts w:ascii="Arial" w:hAnsi="Arial" w:cs="Arial"/>
        </w:rPr>
        <w:instrText xml:space="preserve"> ADDIN EN.CITE &lt;EndNote&gt;&lt;Cite&gt;&lt;Author&gt;Roweis&lt;/Author&gt;&lt;Year&gt;2000&lt;/Year&gt;&lt;RecNum&gt;32&lt;/RecNum&gt;&lt;DisplayText&gt;[34]&lt;/DisplayText&gt;&lt;record&gt;&lt;rec-number&gt;32&lt;/rec-number&gt;&lt;foreign-keys&gt;&lt;key app="EN" db-id="zsppx25fofftzxee95fx29p8tatf5vvawtvp" timestamp="0"&gt;32&lt;/key&gt;&lt;/foreign-keys&gt;&lt;ref-type name="Journal Article"&gt;17&lt;/ref-type&gt;&lt;contributors&gt;&lt;authors&gt;&lt;author&gt;Roweis, S. T.&lt;/author&gt;&lt;author&gt;Saul, L. K.&lt;/author&gt;&lt;/authors&gt;&lt;/contributors&gt;&lt;auth-address&gt;Gatsby Computational Neuroscience Unit, University College London, 17 Queen Square, London WC1N 3AR, UK. roweis@gatsby.ucl.ac.uk&lt;/auth-address&gt;&lt;titles&gt;&lt;title&gt;Nonlinear dimensionality reduction by locally linear embedding&lt;/title&gt;&lt;secondary-title&gt;Science&lt;/secondary-title&gt;&lt;/titles&gt;&lt;periodical&gt;&lt;full-title&gt;Science&lt;/full-title&gt;&lt;/periodical&gt;&lt;pages&gt;2323-6&lt;/pages&gt;&lt;volume&gt;290&lt;/volume&gt;&lt;number&gt;5500&lt;/number&gt;&lt;edition&gt;2000/12/23&lt;/edition&gt;&lt;keywords&gt;&lt;keyword&gt;*Algorithms&lt;/keyword&gt;&lt;keyword&gt;Artificial Intelligence&lt;/keyword&gt;&lt;keyword&gt;Face&lt;/keyword&gt;&lt;keyword&gt;Humans&lt;/keyword&gt;&lt;keyword&gt;Mathematics&lt;/keyword&gt;&lt;keyword&gt;*Pattern Recognition, Visual&lt;/keyword&gt;&lt;/keywords&gt;&lt;dates&gt;&lt;year&gt;2000&lt;/year&gt;&lt;pub-dates&gt;&lt;date&gt;Dec 22&lt;/date&gt;&lt;/pub-dates&gt;&lt;/dates&gt;&lt;isbn&gt;0036-8075 (Print)&amp;#xD;0036-8075 (Linking)&lt;/isbn&gt;&lt;accession-num&gt;11125150&lt;/accession-num&gt;&lt;urls&gt;&lt;related-urls&gt;&lt;url&gt;https://www.ncbi.nlm.nih.gov/pubmed/11125150&lt;/url&gt;&lt;/related-urls&gt;&lt;/urls&gt;&lt;electronic-resource-num&gt;10.1126/science.290.5500.2323&lt;/electronic-resource-num&gt;&lt;/record&gt;&lt;/Cite&gt;&lt;/EndNote&gt;</w:instrText>
      </w:r>
      <w:r w:rsidR="0019774E" w:rsidRPr="00691491">
        <w:rPr>
          <w:rFonts w:ascii="Arial" w:hAnsi="Arial" w:cs="Arial"/>
        </w:rPr>
        <w:fldChar w:fldCharType="separate"/>
      </w:r>
      <w:r w:rsidR="00A04B4D" w:rsidRPr="00691491">
        <w:rPr>
          <w:rFonts w:ascii="Arial" w:hAnsi="Arial" w:cs="Arial"/>
          <w:noProof/>
        </w:rPr>
        <w:t>[34]</w:t>
      </w:r>
      <w:r w:rsidR="0019774E" w:rsidRPr="00691491">
        <w:rPr>
          <w:rFonts w:ascii="Arial" w:hAnsi="Arial" w:cs="Arial"/>
        </w:rPr>
        <w:fldChar w:fldCharType="end"/>
      </w:r>
      <w:r w:rsidR="00885241" w:rsidRPr="00691491">
        <w:rPr>
          <w:rFonts w:ascii="Arial" w:hAnsi="Arial" w:cs="Arial"/>
        </w:rPr>
        <w:t xml:space="preserve"> </w:t>
      </w:r>
      <w:r w:rsidR="00090E68" w:rsidRPr="00691491">
        <w:rPr>
          <w:rFonts w:ascii="Arial" w:hAnsi="Arial" w:cs="Arial"/>
        </w:rPr>
        <w:t xml:space="preserve">(used in SLICER </w:t>
      </w:r>
      <w:r w:rsidR="0019774E" w:rsidRPr="00691491">
        <w:rPr>
          <w:rFonts w:ascii="Arial" w:hAnsi="Arial" w:cs="Arial"/>
        </w:rPr>
        <w:fldChar w:fldCharType="begin">
          <w:fldData xml:space="preserve">PEVuZE5vdGU+PENpdGU+PEF1dGhvcj5XZWxjaDwvQXV0aG9yPjxZZWFyPjIwMTY8L1llYXI+PFJl
Y051bT4zMzwvUmVjTnVtPjxEaXNwbGF5VGV4dD5bMzVdPC9EaXNwbGF5VGV4dD48cmVjb3JkPjxy
ZWMtbnVtYmVyPjMzPC9yZWMtbnVtYmVyPjxmb3JlaWduLWtleXM+PGtleSBhcHA9IkVOIiBkYi1p
ZD0ienNwcHgyNWZvZmZ0enhlZTk1ZngyOXA4dGF0ZjV2dmF3dHZwIiB0aW1lc3RhbXA9IjAiPjMz
PC9rZXk+PC9mb3JlaWduLWtleXM+PHJlZi10eXBlIG5hbWU9IkpvdXJuYWwgQXJ0aWNsZSI+MTc8
L3JlZi10eXBlPjxjb250cmlidXRvcnM+PGF1dGhvcnM+PGF1dGhvcj5XZWxjaCwgSi4gRC48L2F1
dGhvcj48YXV0aG9yPkhhcnRlbWluaywgQS4gSi48L2F1dGhvcj48YXV0aG9yPlByaW5zLCBKLiBG
LjwvYXV0aG9yPjwvYXV0aG9ycz48L2NvbnRyaWJ1dG9ycz48YXV0aC1hZGRyZXNzPkRlcGFydG1l
bnQgb2YgQ29tcHV0ZXIgU2NpZW5jZSwgVW5pdmVyc2l0eSBvZiBOb3J0aCBDYXJvbGluYSBhdCBD
aGFwZWwgSGlsbCwgQ2hhcGVsIEhpbGwsIE5DLCAyNzU5OSwgVVNBLiYjeEQ7Q3VycmljdWx1bSBp
biBCaW9pbmZvcm1hdGljcyBhbmQgQ29tcHV0YXRpb25hbCBCaW9sb2d5LCBVbml2ZXJzaXR5IG9m
IE5vcnRoIENhcm9saW5hIGF0IENoYXBlbCBIaWxsLCBDaGFwZWwgSGlsbCwgTkMsIDI3NTk5LCBV
U0EuJiN4RDtEZXBhcnRtZW50IG9mIENvbXB1dGVyIFNjaWVuY2UsIER1a2UgVW5pdmVyc2l0eSwg
RHVyaGFtLCBOQywgMjc3MDgsIFVTQS4mI3hEO1Byb2dyYW0gaW4gQ29tcHV0YXRpb25hbCBCaW9s
b2d5IGFuZCBCaW9pbmZvcm1hdGljcywgRHVrZSBVbml2ZXJzaXR5LCBEdXJoYW0sIE5DLCAyNzcw
OCwgVVNBLiYjeEQ7RGVwYXJ0bWVudCBvZiBDb21wdXRlciBTY2llbmNlLCBVbml2ZXJzaXR5IG9m
IE5vcnRoIENhcm9saW5hIGF0IENoYXBlbCBIaWxsLCBDaGFwZWwgSGlsbCwgTkMsIDI3NTk5LCBV
U0EuIHByaW5zQGNzLnVuYy5lZHUuJiN4RDtDdXJyaWN1bHVtIGluIEJpb2luZm9ybWF0aWNzIGFu
ZCBDb21wdXRhdGlvbmFsIEJpb2xvZ3ksIFVuaXZlcnNpdHkgb2YgTm9ydGggQ2Fyb2xpbmEgYXQg
Q2hhcGVsIEhpbGwsIENoYXBlbCBIaWxsLCBOQywgMjc1OTksIFVTQS4gcHJpbnNAY3MudW5jLmVk
dS48L2F1dGgtYWRkcmVzcz48dGl0bGVzPjx0aXRsZT5TTElDRVI6IGluZmVycmluZyBicmFuY2hl
ZCwgbm9ubGluZWFyIGNlbGx1bGFyIHRyYWplY3RvcmllcyBmcm9tIHNpbmdsZSBjZWxsIFJOQS1z
ZXEgZGF0YTwvdGl0bGU+PHNlY29uZGFyeS10aXRsZT5HZW5vbWUgQmlvbDwvc2Vjb25kYXJ5LXRp
dGxlPjwvdGl0bGVzPjxwZXJpb2RpY2FsPjxmdWxsLXRpdGxlPkdlbm9tZSBCaW9sPC9mdWxsLXRp
dGxlPjwvcGVyaW9kaWNhbD48cGFnZXM+MTA2PC9wYWdlcz48dm9sdW1lPjE3PC92b2x1bWU+PG51
bWJlcj4xPC9udW1iZXI+PGVkaXRpb24+MjAxNi8wNS8yNTwvZWRpdGlvbj48a2V5d29yZHM+PGtl
eXdvcmQ+KkFsZ29yaXRobXM8L2tleXdvcmQ+PGtleXdvcmQ+QW5pbWFsczwva2V5d29yZD48a2V5
d29yZD5HZW5lIFJlZ3VsYXRvcnkgTmV0d29ya3MvZ2VuZXRpY3M8L2tleXdvcmQ+PGtleXdvcmQ+
KkhpZ2gtVGhyb3VnaHB1dCBOdWNsZW90aWRlIFNlcXVlbmNpbmc8L2tleXdvcmQ+PGtleXdvcmQ+
THVuZy9jeXRvbG9neS9tZXRhYm9saXNtPC9rZXl3b3JkPjxrZXl3b3JkPk1pY2U8L2tleXdvcmQ+
PGtleXdvcmQ+TmV1cmFsIFN0ZW0gQ2VsbHMvY3l0b2xvZ3kvbWV0YWJvbGlzbTwva2V5d29yZD48
a2V5d29yZD5STkEvZ2VuZXRpY3M8L2tleXdvcmQ+PGtleXdvcmQ+U2VxdWVuY2UgQW5hbHlzaXMs
IFJOQS8qbWV0aG9kczwva2V5d29yZD48a2V5d29yZD4qU2luZ2xlLUNlbGwgQW5hbHlzaXM8L2tl
eXdvcmQ+PGtleXdvcmQ+U29mdHdhcmU8L2tleXdvcmQ+PGtleXdvcmQ+Kk1hbmlmb2xkIGxlYXJu
aW5nPC9rZXl3b3JkPjxrZXl3b3JkPipTaW5nbGUgY2VsbCBSTkEtc2VxPC9rZXl3b3JkPjxrZXl3
b3JkPipUaW1lIHNlcmllczwva2V5d29yZD48L2tleXdvcmRzPjxkYXRlcz48eWVhcj4yMDE2PC95
ZWFyPjxwdWItZGF0ZXM+PGRhdGU+TWF5IDIzPC9kYXRlPjwvcHViLWRhdGVzPjwvZGF0ZXM+PGlz
Ym4+MTQ3NC03NjBYIChFbGVjdHJvbmljKSYjeEQ7MTQ3NC03NTk2IChMaW5raW5nKTwvaXNibj48
YWNjZXNzaW9uLW51bT4yNzIxNTU4MTwvYWNjZXNzaW9uLW51bT48dXJscz48cmVsYXRlZC11cmxz
Pjx1cmw+aHR0cHM6Ly93d3cubmNiaS5ubG0ubmloLmdvdi9wdWJtZWQvMjcyMTU1ODE8L3VybD48
L3JlbGF0ZWQtdXJscz48L3VybHM+PGN1c3RvbTI+UE1DNDg3Nzc5OTwvY3VzdG9tMj48ZWxlY3Ry
b25pYy1yZXNvdXJjZS1udW0+MTAuMTE4Ni9zMTMwNTktMDE2LTA5NzUtMzwvZWxlY3Ryb25pYy1y
ZXNvdXJjZS1udW0+PC9yZWNvcmQ+PC9DaXRlPjwvRW5kTm90ZT5=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PEVuZE5vdGU+PENpdGU+PEF1dGhvcj5XZWxjaDwvQXV0aG9yPjxZZWFyPjIwMTY8L1llYXI+PFJl
Y051bT4zMzwvUmVjTnVtPjxEaXNwbGF5VGV4dD5bMzVdPC9EaXNwbGF5VGV4dD48cmVjb3JkPjxy
ZWMtbnVtYmVyPjMzPC9yZWMtbnVtYmVyPjxmb3JlaWduLWtleXM+PGtleSBhcHA9IkVOIiBkYi1p
ZD0ienNwcHgyNWZvZmZ0enhlZTk1ZngyOXA4dGF0ZjV2dmF3dHZwIiB0aW1lc3RhbXA9IjAiPjMz
PC9rZXk+PC9mb3JlaWduLWtleXM+PHJlZi10eXBlIG5hbWU9IkpvdXJuYWwgQXJ0aWNsZSI+MTc8
L3JlZi10eXBlPjxjb250cmlidXRvcnM+PGF1dGhvcnM+PGF1dGhvcj5XZWxjaCwgSi4gRC48L2F1
dGhvcj48YXV0aG9yPkhhcnRlbWluaywgQS4gSi48L2F1dGhvcj48YXV0aG9yPlByaW5zLCBKLiBG
LjwvYXV0aG9yPjwvYXV0aG9ycz48L2NvbnRyaWJ1dG9ycz48YXV0aC1hZGRyZXNzPkRlcGFydG1l
bnQgb2YgQ29tcHV0ZXIgU2NpZW5jZSwgVW5pdmVyc2l0eSBvZiBOb3J0aCBDYXJvbGluYSBhdCBD
aGFwZWwgSGlsbCwgQ2hhcGVsIEhpbGwsIE5DLCAyNzU5OSwgVVNBLiYjeEQ7Q3VycmljdWx1bSBp
biBCaW9pbmZvcm1hdGljcyBhbmQgQ29tcHV0YXRpb25hbCBCaW9sb2d5LCBVbml2ZXJzaXR5IG9m
IE5vcnRoIENhcm9saW5hIGF0IENoYXBlbCBIaWxsLCBDaGFwZWwgSGlsbCwgTkMsIDI3NTk5LCBV
U0EuJiN4RDtEZXBhcnRtZW50IG9mIENvbXB1dGVyIFNjaWVuY2UsIER1a2UgVW5pdmVyc2l0eSwg
RHVyaGFtLCBOQywgMjc3MDgsIFVTQS4mI3hEO1Byb2dyYW0gaW4gQ29tcHV0YXRpb25hbCBCaW9s
b2d5IGFuZCBCaW9pbmZvcm1hdGljcywgRHVrZSBVbml2ZXJzaXR5LCBEdXJoYW0sIE5DLCAyNzcw
OCwgVVNBLiYjeEQ7RGVwYXJ0bWVudCBvZiBDb21wdXRlciBTY2llbmNlLCBVbml2ZXJzaXR5IG9m
IE5vcnRoIENhcm9saW5hIGF0IENoYXBlbCBIaWxsLCBDaGFwZWwgSGlsbCwgTkMsIDI3NTk5LCBV
U0EuIHByaW5zQGNzLnVuYy5lZHUuJiN4RDtDdXJyaWN1bHVtIGluIEJpb2luZm9ybWF0aWNzIGFu
ZCBDb21wdXRhdGlvbmFsIEJpb2xvZ3ksIFVuaXZlcnNpdHkgb2YgTm9ydGggQ2Fyb2xpbmEgYXQg
Q2hhcGVsIEhpbGwsIENoYXBlbCBIaWxsLCBOQywgMjc1OTksIFVTQS4gcHJpbnNAY3MudW5jLmVk
dS48L2F1dGgtYWRkcmVzcz48dGl0bGVzPjx0aXRsZT5TTElDRVI6IGluZmVycmluZyBicmFuY2hl
ZCwgbm9ubGluZWFyIGNlbGx1bGFyIHRyYWplY3RvcmllcyBmcm9tIHNpbmdsZSBjZWxsIFJOQS1z
ZXEgZGF0YTwvdGl0bGU+PHNlY29uZGFyeS10aXRsZT5HZW5vbWUgQmlvbDwvc2Vjb25kYXJ5LXRp
dGxlPjwvdGl0bGVzPjxwZXJpb2RpY2FsPjxmdWxsLXRpdGxlPkdlbm9tZSBCaW9sPC9mdWxsLXRp
dGxlPjwvcGVyaW9kaWNhbD48cGFnZXM+MTA2PC9wYWdlcz48dm9sdW1lPjE3PC92b2x1bWU+PG51
bWJlcj4xPC9udW1iZXI+PGVkaXRpb24+MjAxNi8wNS8yNTwvZWRpdGlvbj48a2V5d29yZHM+PGtl
eXdvcmQ+KkFsZ29yaXRobXM8L2tleXdvcmQ+PGtleXdvcmQ+QW5pbWFsczwva2V5d29yZD48a2V5
d29yZD5HZW5lIFJlZ3VsYXRvcnkgTmV0d29ya3MvZ2VuZXRpY3M8L2tleXdvcmQ+PGtleXdvcmQ+
KkhpZ2gtVGhyb3VnaHB1dCBOdWNsZW90aWRlIFNlcXVlbmNpbmc8L2tleXdvcmQ+PGtleXdvcmQ+
THVuZy9jeXRvbG9neS9tZXRhYm9saXNtPC9rZXl3b3JkPjxrZXl3b3JkPk1pY2U8L2tleXdvcmQ+
PGtleXdvcmQ+TmV1cmFsIFN0ZW0gQ2VsbHMvY3l0b2xvZ3kvbWV0YWJvbGlzbTwva2V5d29yZD48
a2V5d29yZD5STkEvZ2VuZXRpY3M8L2tleXdvcmQ+PGtleXdvcmQ+U2VxdWVuY2UgQW5hbHlzaXMs
IFJOQS8qbWV0aG9kczwva2V5d29yZD48a2V5d29yZD4qU2luZ2xlLUNlbGwgQW5hbHlzaXM8L2tl
eXdvcmQ+PGtleXdvcmQ+U29mdHdhcmU8L2tleXdvcmQ+PGtleXdvcmQ+Kk1hbmlmb2xkIGxlYXJu
aW5nPC9rZXl3b3JkPjxrZXl3b3JkPipTaW5nbGUgY2VsbCBSTkEtc2VxPC9rZXl3b3JkPjxrZXl3
b3JkPipUaW1lIHNlcmllczwva2V5d29yZD48L2tleXdvcmRzPjxkYXRlcz48eWVhcj4yMDE2PC95
ZWFyPjxwdWItZGF0ZXM+PGRhdGU+TWF5IDIzPC9kYXRlPjwvcHViLWRhdGVzPjwvZGF0ZXM+PGlz
Ym4+MTQ3NC03NjBYIChFbGVjdHJvbmljKSYjeEQ7MTQ3NC03NTk2IChMaW5raW5nKTwvaXNibj48
YWNjZXNzaW9uLW51bT4yNzIxNTU4MTwvYWNjZXNzaW9uLW51bT48dXJscz48cmVsYXRlZC11cmxz
Pjx1cmw+aHR0cHM6Ly93d3cubmNiaS5ubG0ubmloLmdvdi9wdWJtZWQvMjcyMTU1ODE8L3VybD48
L3JlbGF0ZWQtdXJscz48L3VybHM+PGN1c3RvbTI+UE1DNDg3Nzc5OTwvY3VzdG9tMj48ZWxlY3Ry
b25pYy1yZXNvdXJjZS1udW0+MTAuMTE4Ni9zMTMwNTktMDE2LTA5NzUtMzwvZWxlY3Ryb25pYy1y
ZXNvdXJjZS1udW0+PC9yZWNvcmQ+PC9DaXRlPjwvRW5kTm90ZT5=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sidRPr="00691491">
        <w:rPr>
          <w:rFonts w:ascii="Arial" w:hAnsi="Arial" w:cs="Arial"/>
        </w:rPr>
      </w:r>
      <w:r w:rsidR="0019774E" w:rsidRPr="00691491">
        <w:rPr>
          <w:rFonts w:ascii="Arial" w:hAnsi="Arial" w:cs="Arial"/>
        </w:rPr>
        <w:fldChar w:fldCharType="separate"/>
      </w:r>
      <w:r w:rsidR="00A04B4D" w:rsidRPr="00691491">
        <w:rPr>
          <w:rFonts w:ascii="Arial" w:hAnsi="Arial" w:cs="Arial"/>
          <w:noProof/>
        </w:rPr>
        <w:t>[35]</w:t>
      </w:r>
      <w:r w:rsidR="0019774E" w:rsidRPr="00691491">
        <w:rPr>
          <w:rFonts w:ascii="Arial" w:hAnsi="Arial" w:cs="Arial"/>
        </w:rPr>
        <w:fldChar w:fldCharType="end"/>
      </w:r>
      <w:r w:rsidR="00EC70EB" w:rsidRPr="00691491">
        <w:rPr>
          <w:rFonts w:ascii="Arial" w:hAnsi="Arial" w:cs="Arial"/>
        </w:rPr>
        <w:t>)</w:t>
      </w:r>
      <w:r w:rsidR="00090E68" w:rsidRPr="00691491">
        <w:rPr>
          <w:rFonts w:ascii="Arial" w:hAnsi="Arial" w:cs="Arial"/>
        </w:rPr>
        <w:t xml:space="preserve">, </w:t>
      </w:r>
      <w:proofErr w:type="spellStart"/>
      <w:r w:rsidR="00FA6F92" w:rsidRPr="00691491">
        <w:rPr>
          <w:rFonts w:ascii="Arial" w:hAnsi="Arial" w:cs="Arial"/>
        </w:rPr>
        <w:t>tSNE</w:t>
      </w:r>
      <w:proofErr w:type="spellEnd"/>
      <w:r w:rsidR="00090E68" w:rsidRPr="00691491">
        <w:rPr>
          <w:rFonts w:ascii="Arial" w:hAnsi="Arial" w:cs="Arial"/>
        </w:rPr>
        <w:t xml:space="preserve"> </w:t>
      </w:r>
      <w:r w:rsidR="0019774E" w:rsidRPr="00691491">
        <w:rPr>
          <w:rFonts w:ascii="Arial" w:hAnsi="Arial" w:cs="Arial"/>
        </w:rPr>
        <w:fldChar w:fldCharType="begin"/>
      </w:r>
      <w:r w:rsidR="00030FDD">
        <w:rPr>
          <w:rFonts w:ascii="Arial" w:hAnsi="Arial" w:cs="Arial"/>
        </w:rPr>
        <w:instrText xml:space="preserve"> ADDIN EN.CITE &lt;EndNote&gt;&lt;Cite&gt;&lt;Author&gt;Linderman&lt;/Author&gt;&lt;Year&gt;2019&lt;/Year&gt;&lt;RecNum&gt;34&lt;/RecNum&gt;&lt;DisplayText&gt;[36]&lt;/DisplayText&gt;&lt;record&gt;&lt;rec-number&gt;34&lt;/rec-number&gt;&lt;foreign-keys&gt;&lt;key app="EN" db-id="zsppx25fofftzxee95fx29p8tatf5vvawtvp" timestamp="0"&gt;34&lt;/key&gt;&lt;/foreign-keys&gt;&lt;ref-type name="Journal Article"&gt;17&lt;/ref-type&gt;&lt;contributors&gt;&lt;authors&gt;&lt;author&gt;Linderman, G. C.&lt;/author&gt;&lt;author&gt;Rachh, M.&lt;/author&gt;&lt;author&gt;Hoskins, J. G.&lt;/author&gt;&lt;author&gt;Steinerberger, S.&lt;/author&gt;&lt;author&gt;Kluger, Y.&lt;/author&gt;&lt;/authors&gt;&lt;/contributors&gt;&lt;auth-address&gt;Applied Mathematics Program, Yale University, New Haven, CT, USA.&amp;#xD;Department of Mathematics, Yale University, New Haven, CT, USA.&amp;#xD;Applied Mathematics Program, Yale University, New Haven, CT, USA. yuval.kluger@yale.edu.&amp;#xD;Department of Pathology, Yale University School of Medicine, New Haven, CT, USA. yuval.kluger@yale.edu.&lt;/auth-address&gt;&lt;titles&gt;&lt;title&gt;Fast interpolation-based t-SNE for improved visualization of single-cell RNA-seq data&lt;/title&gt;&lt;secondary-title&gt;Nat Methods&lt;/secondary-title&gt;&lt;/titles&gt;&lt;periodical&gt;&lt;full-title&gt;Nat Methods&lt;/full-title&gt;&lt;/periodical&gt;&lt;pages&gt;243-245&lt;/pages&gt;&lt;volume&gt;16&lt;/volume&gt;&lt;number&gt;3&lt;/number&gt;&lt;edition&gt;2019/02/12&lt;/edition&gt;&lt;keywords&gt;&lt;keyword&gt;Algorithms&lt;/keyword&gt;&lt;keyword&gt;Animals&lt;/keyword&gt;&lt;keyword&gt;Base Sequence&lt;/keyword&gt;&lt;keyword&gt;Computational Biology/methods&lt;/keyword&gt;&lt;keyword&gt;Gene Expression Profiling/methods&lt;/keyword&gt;&lt;keyword&gt;Genetic Markers&lt;/keyword&gt;&lt;keyword&gt;Mice&lt;/keyword&gt;&lt;keyword&gt;RNA/genetics&lt;/keyword&gt;&lt;keyword&gt;Sequence Analysis, RNA/*methods&lt;/keyword&gt;&lt;keyword&gt;Single-Cell Analysis/*methods&lt;/keyword&gt;&lt;keyword&gt;Stochastic Processes&lt;/keyword&gt;&lt;/keywords&gt;&lt;dates&gt;&lt;year&gt;2019&lt;/year&gt;&lt;pub-dates&gt;&lt;date&gt;Mar&lt;/date&gt;&lt;/pub-dates&gt;&lt;/dates&gt;&lt;isbn&gt;1548-7105 (Electronic)&amp;#xD;1548-7091 (Linking)&lt;/isbn&gt;&lt;accession-num&gt;30742040&lt;/accession-num&gt;&lt;urls&gt;&lt;related-urls&gt;&lt;url&gt;https://www.ncbi.nlm.nih.gov/pubmed/30742040&lt;/url&gt;&lt;/related-urls&gt;&lt;/urls&gt;&lt;custom2&gt;PMC6402590&lt;/custom2&gt;&lt;electronic-resource-num&gt;10.1038/s41592-018-0308-4&lt;/electronic-resource-num&gt;&lt;/record&gt;&lt;/Cite&gt;&lt;/EndNote&gt;</w:instrText>
      </w:r>
      <w:r w:rsidR="0019774E" w:rsidRPr="00691491">
        <w:rPr>
          <w:rFonts w:ascii="Arial" w:hAnsi="Arial" w:cs="Arial"/>
        </w:rPr>
        <w:fldChar w:fldCharType="separate"/>
      </w:r>
      <w:r w:rsidR="00A04B4D" w:rsidRPr="00691491">
        <w:rPr>
          <w:rFonts w:ascii="Arial" w:hAnsi="Arial" w:cs="Arial"/>
          <w:noProof/>
        </w:rPr>
        <w:t>[36]</w:t>
      </w:r>
      <w:r w:rsidR="0019774E" w:rsidRPr="00691491">
        <w:rPr>
          <w:rFonts w:ascii="Arial" w:hAnsi="Arial" w:cs="Arial"/>
        </w:rPr>
        <w:fldChar w:fldCharType="end"/>
      </w:r>
      <w:r w:rsidR="00FA6F92" w:rsidRPr="00691491">
        <w:rPr>
          <w:rFonts w:ascii="Arial" w:hAnsi="Arial" w:cs="Arial"/>
        </w:rPr>
        <w:t xml:space="preserve">, </w:t>
      </w:r>
      <w:r w:rsidR="00090E68" w:rsidRPr="00691491">
        <w:rPr>
          <w:rFonts w:ascii="Arial" w:hAnsi="Arial" w:cs="Arial"/>
        </w:rPr>
        <w:t xml:space="preserve">and </w:t>
      </w:r>
      <w:r w:rsidR="00FA6F92" w:rsidRPr="00691491">
        <w:rPr>
          <w:rFonts w:ascii="Arial" w:hAnsi="Arial" w:cs="Arial"/>
        </w:rPr>
        <w:t>UMAP</w:t>
      </w:r>
      <w:r w:rsidR="00090E68" w:rsidRPr="00691491">
        <w:rPr>
          <w:rFonts w:ascii="Arial" w:hAnsi="Arial" w:cs="Arial"/>
        </w:rPr>
        <w:t xml:space="preserve"> </w:t>
      </w:r>
      <w:r w:rsidR="0019774E" w:rsidRPr="00691491">
        <w:rPr>
          <w:rFonts w:ascii="Arial" w:hAnsi="Arial" w:cs="Arial"/>
        </w:rPr>
        <w:fldChar w:fldCharType="begin"/>
      </w:r>
      <w:r w:rsidR="00030C34">
        <w:rPr>
          <w:rFonts w:ascii="Arial" w:hAnsi="Arial" w:cs="Arial"/>
        </w:rPr>
        <w:instrText xml:space="preserve"> ADDIN EN.CITE &lt;EndNote&gt;&lt;Cite&gt;&lt;Author&gt;Becht&lt;/Author&gt;&lt;Year&gt;2018&lt;/Year&gt;&lt;RecNum&gt;35&lt;/RecNum&gt;&lt;DisplayText&gt;[37]&lt;/DisplayText&gt;&lt;record&gt;&lt;rec-number&gt;35&lt;/rec-number&gt;&lt;foreign-keys&gt;&lt;key app="EN" db-id="zsppx25fofftzxee95fx29p8tatf5vvawtvp" timestamp="0"&gt;35&lt;/key&gt;&lt;/foreign-keys&gt;&lt;ref-type name="Journal Article"&gt;17&lt;/ref-type&gt;&lt;contributors&gt;&lt;authors&gt;&lt;author&gt;Becht, E.&lt;/author&gt;&lt;author&gt;McInnes, L.&lt;/author&gt;&lt;author&gt;Healy, J.&lt;/author&gt;&lt;author&gt;Dutertre, C. A.&lt;/author&gt;&lt;author&gt;Kwok, I. W. H.&lt;/author&gt;&lt;author&gt;Ng, L. G.&lt;/author&gt;&lt;author&gt;Ginhoux, F.&lt;/author&gt;&lt;author&gt;Newell, E. W.&lt;/author&gt;&lt;/authors&gt;&lt;/contributors&gt;&lt;auth-address&gt;Singapore Immunology Network (SIgN), Agency for Science, Technology and Research (A*STAR), Singapore, Singapore.&amp;#xD;Tutte Institute for Mathematics and Computing, Ottawa, Ontario, Canada.&amp;#xD;Fred Hutchinson Cancer Research Center, Vaccine and Infectious Disease Division, Seattle, Washington, USA.&lt;/auth-address&gt;&lt;titles&gt;&lt;title&gt;Dimensionality reduction for visualizing single-cell data using UMAP&lt;/title&gt;&lt;secondary-title&gt;Nat Biotechnol&lt;/secondary-title&gt;&lt;/titles&gt;&lt;periodical&gt;&lt;full-title&gt;Nat Biotechnol&lt;/full-title&gt;&lt;/periodical&gt;&lt;edition&gt;2018/12/12&lt;/edition&gt;&lt;dates&gt;&lt;year&gt;2018&lt;/year&gt;&lt;pub-dates&gt;&lt;date&gt;Dec 3&lt;/date&gt;&lt;/pub-dates&gt;&lt;/dates&gt;&lt;isbn&gt;1546-1696 (Electronic)&amp;#xD;1087-0156 (Linking)&lt;/isbn&gt;&lt;accession-num&gt;30531897&lt;/accession-num&gt;&lt;urls&gt;&lt;related-urls&gt;&lt;url&gt;https://www.ncbi.nlm.nih.gov/pubmed/30531897&lt;/url&gt;&lt;/related-urls&gt;&lt;/urls&gt;&lt;electronic-resource-num&gt;10.1038/nbt.4314&lt;/electronic-resource-num&gt;&lt;/record&gt;&lt;/Cite&gt;&lt;/EndNote&gt;</w:instrText>
      </w:r>
      <w:r w:rsidR="0019774E" w:rsidRPr="00691491">
        <w:rPr>
          <w:rFonts w:ascii="Arial" w:hAnsi="Arial" w:cs="Arial"/>
        </w:rPr>
        <w:fldChar w:fldCharType="separate"/>
      </w:r>
      <w:r w:rsidR="00A04B4D" w:rsidRPr="00691491">
        <w:rPr>
          <w:rFonts w:ascii="Arial" w:hAnsi="Arial" w:cs="Arial"/>
          <w:noProof/>
        </w:rPr>
        <w:t>[37]</w:t>
      </w:r>
      <w:r w:rsidR="0019774E" w:rsidRPr="00691491">
        <w:rPr>
          <w:rFonts w:ascii="Arial" w:hAnsi="Arial" w:cs="Arial"/>
        </w:rPr>
        <w:fldChar w:fldCharType="end"/>
      </w:r>
      <w:r w:rsidR="00090E68" w:rsidRPr="00691491">
        <w:rPr>
          <w:rFonts w:ascii="Arial" w:hAnsi="Arial" w:cs="Arial"/>
        </w:rPr>
        <w:t xml:space="preserve"> </w:t>
      </w:r>
      <w:r w:rsidR="00C864F4" w:rsidRPr="00691491">
        <w:rPr>
          <w:rFonts w:ascii="Arial" w:hAnsi="Arial" w:cs="Arial"/>
        </w:rPr>
        <w:t>have also been developed</w:t>
      </w:r>
      <w:r w:rsidR="00B51248">
        <w:rPr>
          <w:rFonts w:ascii="Arial" w:hAnsi="Arial" w:cs="Arial"/>
        </w:rPr>
        <w:t xml:space="preserve"> and adopted as standard </w:t>
      </w:r>
      <w:r w:rsidR="00534223">
        <w:rPr>
          <w:rFonts w:ascii="Arial" w:hAnsi="Arial" w:cs="Arial"/>
        </w:rPr>
        <w:t xml:space="preserve">in single-cell data visualization. </w:t>
      </w:r>
    </w:p>
    <w:p w14:paraId="7167231D" w14:textId="25F43396" w:rsidR="00CA6404" w:rsidRDefault="00CA6404" w:rsidP="00F506E3">
      <w:pPr>
        <w:spacing w:line="480" w:lineRule="auto"/>
        <w:ind w:left="180"/>
        <w:jc w:val="both"/>
        <w:rPr>
          <w:rFonts w:ascii="Arial" w:hAnsi="Arial" w:cs="Arial"/>
        </w:rPr>
      </w:pPr>
      <w:r w:rsidRPr="0071490E">
        <w:rPr>
          <w:rFonts w:ascii="Arial" w:hAnsi="Arial" w:cs="Arial"/>
          <w:b/>
        </w:rPr>
        <w:t>Clustering</w:t>
      </w:r>
      <w:r w:rsidR="004D2135" w:rsidRPr="0071490E">
        <w:rPr>
          <w:rFonts w:ascii="Arial" w:hAnsi="Arial" w:cs="Arial"/>
          <w:b/>
        </w:rPr>
        <w:t xml:space="preserve"> analysis</w:t>
      </w:r>
      <w:r w:rsidR="0058625A">
        <w:rPr>
          <w:rFonts w:ascii="Arial" w:hAnsi="Arial" w:cs="Arial"/>
        </w:rPr>
        <w:t xml:space="preserve"> </w:t>
      </w:r>
      <w:r w:rsidR="004519B6">
        <w:rPr>
          <w:rFonts w:ascii="Arial" w:hAnsi="Arial" w:cs="Arial"/>
        </w:rPr>
        <w:t xml:space="preserve">is </w:t>
      </w:r>
      <w:r w:rsidR="0058625A">
        <w:rPr>
          <w:rFonts w:ascii="Arial" w:hAnsi="Arial" w:cs="Arial"/>
        </w:rPr>
        <w:t>a key step to</w:t>
      </w:r>
      <w:r w:rsidR="004519B6">
        <w:rPr>
          <w:rFonts w:ascii="Arial" w:hAnsi="Arial" w:cs="Arial"/>
        </w:rPr>
        <w:t xml:space="preserve"> identify cell subpopulations </w:t>
      </w:r>
      <w:r w:rsidR="0025153F">
        <w:rPr>
          <w:rFonts w:ascii="Arial" w:hAnsi="Arial" w:cs="Arial"/>
        </w:rPr>
        <w:t xml:space="preserve">or distinct </w:t>
      </w:r>
      <w:r w:rsidR="004519B6">
        <w:rPr>
          <w:rFonts w:ascii="Arial" w:hAnsi="Arial" w:cs="Arial"/>
        </w:rPr>
        <w:t>cell types</w:t>
      </w:r>
      <w:r w:rsidR="0025153F">
        <w:rPr>
          <w:rFonts w:ascii="Arial" w:hAnsi="Arial" w:cs="Arial"/>
        </w:rPr>
        <w:t xml:space="preserve"> </w:t>
      </w:r>
      <w:r w:rsidR="00626C3E">
        <w:rPr>
          <w:rFonts w:ascii="Arial" w:hAnsi="Arial" w:cs="Arial"/>
        </w:rPr>
        <w:t xml:space="preserve">to unravel the </w:t>
      </w:r>
      <w:r w:rsidR="001B524F">
        <w:rPr>
          <w:rFonts w:ascii="Arial" w:hAnsi="Arial" w:cs="Arial"/>
        </w:rPr>
        <w:t xml:space="preserve">extent of </w:t>
      </w:r>
      <w:r w:rsidR="00626C3E">
        <w:rPr>
          <w:rFonts w:ascii="Arial" w:hAnsi="Arial" w:cs="Arial"/>
        </w:rPr>
        <w:t>heterogeneity</w:t>
      </w:r>
      <w:r w:rsidR="00EC70EB">
        <w:rPr>
          <w:rFonts w:ascii="Arial" w:hAnsi="Arial" w:cs="Arial"/>
        </w:rPr>
        <w:t xml:space="preserve">, </w:t>
      </w:r>
      <w:r w:rsidR="000A6679">
        <w:rPr>
          <w:rFonts w:ascii="Arial" w:hAnsi="Arial" w:cs="Arial"/>
        </w:rPr>
        <w:t xml:space="preserve">and </w:t>
      </w:r>
      <w:r w:rsidR="00EC70EB">
        <w:rPr>
          <w:rFonts w:ascii="Arial" w:hAnsi="Arial" w:cs="Arial"/>
        </w:rPr>
        <w:t xml:space="preserve">their associated </w:t>
      </w:r>
      <w:r w:rsidR="000A6679">
        <w:rPr>
          <w:rFonts w:ascii="Arial" w:hAnsi="Arial" w:cs="Arial"/>
        </w:rPr>
        <w:t>cell-</w:t>
      </w:r>
      <w:r w:rsidR="00EC70EB">
        <w:rPr>
          <w:rFonts w:ascii="Arial" w:hAnsi="Arial" w:cs="Arial"/>
        </w:rPr>
        <w:t xml:space="preserve">type </w:t>
      </w:r>
      <w:r w:rsidR="000A6679">
        <w:rPr>
          <w:rFonts w:ascii="Arial" w:hAnsi="Arial" w:cs="Arial"/>
        </w:rPr>
        <w:t xml:space="preserve">specific markers. </w:t>
      </w:r>
      <w:r w:rsidR="008A1D3B">
        <w:rPr>
          <w:rFonts w:ascii="Arial" w:hAnsi="Arial" w:cs="Arial"/>
        </w:rPr>
        <w:t xml:space="preserve">Unsupervised clustering is frequently used here to </w:t>
      </w:r>
      <w:r w:rsidR="005A0DBA">
        <w:rPr>
          <w:rFonts w:ascii="Arial" w:hAnsi="Arial" w:cs="Arial"/>
        </w:rPr>
        <w:t>categorize cells into clusters by their similarity</w:t>
      </w:r>
      <w:r w:rsidR="0058625A">
        <w:rPr>
          <w:rFonts w:ascii="Arial" w:hAnsi="Arial" w:cs="Arial"/>
        </w:rPr>
        <w:t xml:space="preserve"> </w:t>
      </w:r>
      <w:r w:rsidR="001D55C8">
        <w:rPr>
          <w:rFonts w:ascii="Arial" w:hAnsi="Arial" w:cs="Arial"/>
        </w:rPr>
        <w:t xml:space="preserve">often </w:t>
      </w:r>
      <w:r w:rsidR="00CC580E">
        <w:rPr>
          <w:rFonts w:ascii="Arial" w:hAnsi="Arial" w:cs="Arial"/>
        </w:rPr>
        <w:t>take</w:t>
      </w:r>
      <w:r w:rsidR="0058625A">
        <w:rPr>
          <w:rFonts w:ascii="Arial" w:hAnsi="Arial" w:cs="Arial"/>
        </w:rPr>
        <w:t>n</w:t>
      </w:r>
      <w:r w:rsidR="00CC580E">
        <w:rPr>
          <w:rFonts w:ascii="Arial" w:hAnsi="Arial" w:cs="Arial"/>
        </w:rPr>
        <w:t xml:space="preserve"> the </w:t>
      </w:r>
      <w:r w:rsidR="009222BF">
        <w:rPr>
          <w:rFonts w:ascii="Arial" w:hAnsi="Arial" w:cs="Arial"/>
        </w:rPr>
        <w:t xml:space="preserve">aforementioned </w:t>
      </w:r>
      <w:r w:rsidR="00CC580E">
        <w:rPr>
          <w:rFonts w:ascii="Arial" w:hAnsi="Arial" w:cs="Arial"/>
        </w:rPr>
        <w:t>dimen</w:t>
      </w:r>
      <w:r w:rsidR="00412217">
        <w:rPr>
          <w:rFonts w:ascii="Arial" w:hAnsi="Arial" w:cs="Arial"/>
        </w:rPr>
        <w:t>s</w:t>
      </w:r>
      <w:r w:rsidR="00CC580E">
        <w:rPr>
          <w:rFonts w:ascii="Arial" w:hAnsi="Arial" w:cs="Arial"/>
        </w:rPr>
        <w:t>ionality-reduced representations as input</w:t>
      </w:r>
      <w:r w:rsidR="0058625A">
        <w:rPr>
          <w:rFonts w:ascii="Arial" w:hAnsi="Arial" w:cs="Arial"/>
        </w:rPr>
        <w:t xml:space="preserve">, </w:t>
      </w:r>
      <w:r w:rsidR="009F5209">
        <w:rPr>
          <w:rFonts w:ascii="Arial" w:hAnsi="Arial" w:cs="Arial"/>
        </w:rPr>
        <w:t xml:space="preserve">such as community detection algorithm Louvain </w:t>
      </w:r>
      <w:r w:rsidR="0019774E">
        <w:rPr>
          <w:rFonts w:ascii="Arial" w:hAnsi="Arial" w:cs="Arial"/>
        </w:rPr>
        <w:fldChar w:fldCharType="begin"/>
      </w:r>
      <w:r w:rsidR="00030FDD">
        <w:rPr>
          <w:rFonts w:ascii="Arial" w:hAnsi="Arial" w:cs="Arial"/>
        </w:rPr>
        <w:instrText xml:space="preserve"> ADDIN EN.CITE &lt;EndNote&gt;&lt;Cite&gt;&lt;Author&gt;Subelj&lt;/Author&gt;&lt;Year&gt;2011&lt;/Year&gt;&lt;RecNum&gt;36&lt;/RecNum&gt;&lt;DisplayText&gt;[38]&lt;/DisplayText&gt;&lt;record&gt;&lt;rec-number&gt;36&lt;/rec-number&gt;&lt;foreign-keys&gt;&lt;key app="EN" db-id="zsppx25fofftzxee95fx29p8tatf5vvawtvp" timestamp="0"&gt;36&lt;/key&gt;&lt;/foreign-keys&gt;&lt;ref-type name="Journal Article"&gt;17&lt;/ref-type&gt;&lt;contributors&gt;&lt;authors&gt;&lt;author&gt;Subelj, L.&lt;/author&gt;&lt;author&gt;Bajec, M.&lt;/author&gt;&lt;/authors&gt;&lt;/contributors&gt;&lt;auth-address&gt;Faculty of Computer and Information Science, University of Ljubljana, Ljubljana, Slovenia. lovro.subelj@fri.uni-lj.si&lt;/auth-address&gt;&lt;titles&gt;&lt;title&gt;Unfolding communities in large complex networks: combining defensive and offensive label propagation for core extraction&lt;/title&gt;&lt;secondary-title&gt;Phys Rev E Stat Nonlin Soft Matter Phys&lt;/secondary-title&gt;&lt;/titles&gt;&lt;pages&gt;036103&lt;/pages&gt;&lt;volume&gt;83&lt;/volume&gt;&lt;number&gt;3 Pt 2&lt;/number&gt;&lt;edition&gt;2011/04/27&lt;/edition&gt;&lt;dates&gt;&lt;year&gt;2011&lt;/year&gt;&lt;pub-dates&gt;&lt;date&gt;Mar&lt;/date&gt;&lt;/pub-dates&gt;&lt;/dates&gt;&lt;isbn&gt;1550-2376 (Electronic)&amp;#xD;1539-3755 (Linking)&lt;/isbn&gt;&lt;accession-num&gt;21517554&lt;/accession-num&gt;&lt;urls&gt;&lt;related-urls&gt;&lt;url&gt;https://www.ncbi.nlm.nih.gov/pubmed/21517554&lt;/url&gt;&lt;/related-urls&gt;&lt;/urls&gt;&lt;electronic-resource-num&gt;10.1103/PhysRevE.83.036103&lt;/electronic-resource-num&gt;&lt;/record&gt;&lt;/Cite&gt;&lt;/EndNote&gt;</w:instrText>
      </w:r>
      <w:r w:rsidR="0019774E">
        <w:rPr>
          <w:rFonts w:ascii="Arial" w:hAnsi="Arial" w:cs="Arial"/>
        </w:rPr>
        <w:fldChar w:fldCharType="separate"/>
      </w:r>
      <w:r w:rsidR="00A04B4D">
        <w:rPr>
          <w:rFonts w:ascii="Arial" w:hAnsi="Arial" w:cs="Arial"/>
          <w:noProof/>
        </w:rPr>
        <w:t>[38]</w:t>
      </w:r>
      <w:r w:rsidR="0019774E">
        <w:rPr>
          <w:rFonts w:ascii="Arial" w:hAnsi="Arial" w:cs="Arial"/>
        </w:rPr>
        <w:fldChar w:fldCharType="end"/>
      </w:r>
      <w:r w:rsidR="009F5209">
        <w:rPr>
          <w:rFonts w:ascii="Arial" w:hAnsi="Arial" w:cs="Arial"/>
        </w:rPr>
        <w:t xml:space="preserve"> and Leiden </w:t>
      </w:r>
      <w:r w:rsidR="0019774E">
        <w:rPr>
          <w:rFonts w:ascii="Arial" w:hAnsi="Arial" w:cs="Arial"/>
        </w:rPr>
        <w:fldChar w:fldCharType="begin"/>
      </w:r>
      <w:r w:rsidR="00030FDD">
        <w:rPr>
          <w:rFonts w:ascii="Arial" w:hAnsi="Arial" w:cs="Arial"/>
        </w:rPr>
        <w:instrText xml:space="preserve"> ADDIN EN.CITE &lt;EndNote&gt;&lt;Cite&gt;&lt;Author&gt;Traag&lt;/Author&gt;&lt;Year&gt;2019&lt;/Year&gt;&lt;RecNum&gt;37&lt;/RecNum&gt;&lt;DisplayText&gt;[39]&lt;/DisplayText&gt;&lt;record&gt;&lt;rec-number&gt;37&lt;/rec-number&gt;&lt;foreign-keys&gt;&lt;key app="EN" db-id="zsppx25fofftzxee95fx29p8tatf5vvawtvp" timestamp="0"&gt;37&lt;/key&gt;&lt;/foreign-keys&gt;&lt;ref-type name="Journal Article"&gt;17&lt;/ref-type&gt;&lt;contributors&gt;&lt;authors&gt;&lt;author&gt;Traag, V. A.&lt;/author&gt;&lt;author&gt;Waltman, L.&lt;/author&gt;&lt;author&gt;van Eck, N. J.&lt;/author&gt;&lt;/authors&gt;&lt;/contributors&gt;&lt;auth-address&gt;Centre for Science and Technology Studies, Leiden University, Leiden, The Netherlands. v.a.traag@cwts.leidenuniv.nl.&amp;#xD;Centre for Science and Technology Studies, Leiden University, Leiden, The Netherlands.&lt;/auth-address&gt;&lt;titles&gt;&lt;title&gt;From Louvain to Leiden: guaranteeing well-connected communities&lt;/title&gt;&lt;secondary-title&gt;Sci Rep&lt;/secondary-title&gt;&lt;/titles&gt;&lt;pages&gt;5233&lt;/pages&gt;&lt;volume&gt;9&lt;/volume&gt;&lt;number&gt;1&lt;/number&gt;&lt;edition&gt;2019/03/28&lt;/edition&gt;&lt;dates&gt;&lt;year&gt;2019&lt;/year&gt;&lt;pub-dates&gt;&lt;date&gt;Mar 26&lt;/date&gt;&lt;/pub-dates&gt;&lt;/dates&gt;&lt;isbn&gt;2045-2322 (Electronic)&amp;#xD;2045-2322 (Linking)&lt;/isbn&gt;&lt;accession-num&gt;30914743&lt;/accession-num&gt;&lt;urls&gt;&lt;related-urls&gt;&lt;url&gt;https://www.ncbi.nlm.nih.gov/pubmed/30914743&lt;/url&gt;&lt;/related-urls&gt;&lt;/urls&gt;&lt;custom2&gt;PMC6435756&lt;/custom2&gt;&lt;electronic-resource-num&gt;10.1038/s41598-019-41695-z&lt;/electronic-resource-num&gt;&lt;/record&gt;&lt;/Cite&gt;&lt;/EndNote&gt;</w:instrText>
      </w:r>
      <w:r w:rsidR="0019774E">
        <w:rPr>
          <w:rFonts w:ascii="Arial" w:hAnsi="Arial" w:cs="Arial"/>
        </w:rPr>
        <w:fldChar w:fldCharType="separate"/>
      </w:r>
      <w:r w:rsidR="00A04B4D">
        <w:rPr>
          <w:rFonts w:ascii="Arial" w:hAnsi="Arial" w:cs="Arial"/>
          <w:noProof/>
        </w:rPr>
        <w:t>[39]</w:t>
      </w:r>
      <w:r w:rsidR="0019774E">
        <w:rPr>
          <w:rFonts w:ascii="Arial" w:hAnsi="Arial" w:cs="Arial"/>
        </w:rPr>
        <w:fldChar w:fldCharType="end"/>
      </w:r>
      <w:r w:rsidR="009F5209">
        <w:rPr>
          <w:rFonts w:ascii="Arial" w:hAnsi="Arial" w:cs="Arial"/>
        </w:rPr>
        <w:t xml:space="preserve">, </w:t>
      </w:r>
      <w:r w:rsidR="00534223">
        <w:rPr>
          <w:rFonts w:ascii="Arial" w:hAnsi="Arial" w:cs="Arial"/>
        </w:rPr>
        <w:t xml:space="preserve">or data-driven dimensionality reduction followed with k-Means cluster by SIMLR </w:t>
      </w:r>
      <w:r w:rsidR="0019774E">
        <w:rPr>
          <w:rFonts w:ascii="Arial" w:hAnsi="Arial" w:cs="Arial"/>
        </w:rPr>
        <w:fldChar w:fldCharType="begin"/>
      </w:r>
      <w:r w:rsidR="00030FDD">
        <w:rPr>
          <w:rFonts w:ascii="Arial" w:hAnsi="Arial" w:cs="Arial"/>
        </w:rPr>
        <w:instrText xml:space="preserve"> ADDIN EN.CITE &lt;EndNote&gt;&lt;Cite&gt;&lt;Author&gt;Wang&lt;/Author&gt;&lt;Year&gt;2017&lt;/Year&gt;&lt;RecNum&gt;38&lt;/RecNum&gt;&lt;DisplayText&gt;[40]&lt;/DisplayText&gt;&lt;record&gt;&lt;rec-number&gt;38&lt;/rec-number&gt;&lt;foreign-keys&gt;&lt;key app="EN" db-id="zsppx25fofftzxee95fx29p8tatf5vvawtvp" timestamp="0"&gt;38&lt;/key&gt;&lt;/foreign-keys&gt;&lt;ref-type name="Journal Article"&gt;17&lt;/ref-type&gt;&lt;contributors&gt;&lt;authors&gt;&lt;author&gt;Wang, B.&lt;/author&gt;&lt;author&gt;Zhu, J.&lt;/author&gt;&lt;author&gt;Pierson, E.&lt;/author&gt;&lt;author&gt;Ramazzotti, D.&lt;/author&gt;&lt;author&gt;Batzoglou, S.&lt;/author&gt;&lt;/authors&gt;&lt;/contributors&gt;&lt;auth-address&gt;Department of Computer Science, Stanford University, Stanford, California, USA.&amp;#xD;Department of Electrical Engineering, Stanford University, Stanford, California, USA.&amp;#xD;Department of Pathology, Stanford University, Stanford, California, USA.&lt;/auth-address&gt;&lt;titles&gt;&lt;title&gt;Visualization and analysis of single-cell RNA-seq data by kernel-based similarity learning&lt;/title&gt;&lt;secondary-title&gt;Nat Methods&lt;/secondary-title&gt;&lt;/titles&gt;&lt;periodical&gt;&lt;full-title&gt;Nat Methods&lt;/full-title&gt;&lt;/periodical&gt;&lt;pages&gt;414-416&lt;/pages&gt;&lt;volume&gt;14&lt;/volume&gt;&lt;number&gt;4&lt;/number&gt;&lt;edition&gt;2017/03/07&lt;/edition&gt;&lt;keywords&gt;&lt;keyword&gt;Algorithms&lt;/keyword&gt;&lt;keyword&gt;Computational Biology/methods&lt;/keyword&gt;&lt;keyword&gt;Humans&lt;/keyword&gt;&lt;keyword&gt;Neutrophils/cytology/physiology&lt;/keyword&gt;&lt;keyword&gt;Sequence Analysis, RNA/*methods&lt;/keyword&gt;&lt;keyword&gt;Single-Cell Analysis/*methods&lt;/keyword&gt;&lt;keyword&gt;*Software&lt;/keyword&gt;&lt;/keywords&gt;&lt;dates&gt;&lt;year&gt;2017&lt;/year&gt;&lt;pub-dates&gt;&lt;date&gt;Apr&lt;/date&gt;&lt;/pub-dates&gt;&lt;/dates&gt;&lt;isbn&gt;1548-7105 (Electronic)&amp;#xD;1548-7091 (Linking)&lt;/isbn&gt;&lt;accession-num&gt;28263960&lt;/accession-num&gt;&lt;urls&gt;&lt;related-urls&gt;&lt;url&gt;https://www.ncbi.nlm.nih.gov/pubmed/28263960&lt;/url&gt;&lt;/related-urls&gt;&lt;/urls&gt;&lt;electronic-resource-num&gt;10.1038/nmeth.4207&lt;/electronic-resource-num&gt;&lt;/record&gt;&lt;/Cite&gt;&lt;/EndNote&gt;</w:instrText>
      </w:r>
      <w:r w:rsidR="0019774E">
        <w:rPr>
          <w:rFonts w:ascii="Arial" w:hAnsi="Arial" w:cs="Arial"/>
        </w:rPr>
        <w:fldChar w:fldCharType="separate"/>
      </w:r>
      <w:r w:rsidR="00A04B4D">
        <w:rPr>
          <w:rFonts w:ascii="Arial" w:hAnsi="Arial" w:cs="Arial"/>
          <w:noProof/>
        </w:rPr>
        <w:t>[40]</w:t>
      </w:r>
      <w:r w:rsidR="0019774E">
        <w:rPr>
          <w:rFonts w:ascii="Arial" w:hAnsi="Arial" w:cs="Arial"/>
        </w:rPr>
        <w:fldChar w:fldCharType="end"/>
      </w:r>
      <w:r w:rsidR="0058625A">
        <w:rPr>
          <w:rFonts w:ascii="Arial" w:hAnsi="Arial" w:cs="Arial"/>
        </w:rPr>
        <w:t>.</w:t>
      </w:r>
    </w:p>
    <w:p w14:paraId="105403FA" w14:textId="7F4328DB" w:rsidR="002D06DA" w:rsidRPr="0071490E" w:rsidRDefault="00534223" w:rsidP="00F506E3">
      <w:pPr>
        <w:spacing w:line="480" w:lineRule="auto"/>
        <w:ind w:left="180"/>
        <w:jc w:val="both"/>
        <w:rPr>
          <w:rFonts w:ascii="Arial" w:eastAsiaTheme="minorEastAsia" w:hAnsi="Arial" w:cs="Arial"/>
          <w:lang w:eastAsia="zh-CN"/>
        </w:rPr>
      </w:pPr>
      <w:r>
        <w:rPr>
          <w:rFonts w:ascii="Arial" w:hAnsi="Arial" w:cs="Arial"/>
          <w:b/>
        </w:rPr>
        <w:t>F</w:t>
      </w:r>
      <w:r w:rsidRPr="0040464B">
        <w:rPr>
          <w:rFonts w:ascii="Arial" w:hAnsi="Arial" w:cs="Arial"/>
          <w:b/>
        </w:rPr>
        <w:t>eature selection</w:t>
      </w:r>
      <w:r w:rsidRPr="00534223">
        <w:rPr>
          <w:rFonts w:ascii="Arial" w:hAnsi="Arial" w:cs="Arial"/>
          <w:b/>
        </w:rPr>
        <w:t xml:space="preserve"> </w:t>
      </w:r>
      <w:r w:rsidR="0058625A">
        <w:rPr>
          <w:rFonts w:ascii="Arial" w:hAnsi="Arial" w:cs="Arial"/>
        </w:rPr>
        <w:t>is a</w:t>
      </w:r>
      <w:r w:rsidR="002D06DA" w:rsidRPr="002D06DA">
        <w:rPr>
          <w:rFonts w:ascii="Arial" w:hAnsi="Arial" w:cs="Arial"/>
        </w:rPr>
        <w:t>n</w:t>
      </w:r>
      <w:r w:rsidR="002D06DA">
        <w:rPr>
          <w:rFonts w:ascii="Arial" w:hAnsi="Arial" w:cs="Arial"/>
        </w:rPr>
        <w:t>other</w:t>
      </w:r>
      <w:r w:rsidR="002D06DA" w:rsidRPr="002D06DA">
        <w:rPr>
          <w:rFonts w:ascii="Arial" w:hAnsi="Arial" w:cs="Arial"/>
        </w:rPr>
        <w:t xml:space="preserve"> important step in </w:t>
      </w:r>
      <w:r w:rsidR="002D06DA">
        <w:rPr>
          <w:rFonts w:ascii="Arial" w:hAnsi="Arial" w:cs="Arial"/>
        </w:rPr>
        <w:t>single-cell RNA-seq analysis</w:t>
      </w:r>
      <w:r w:rsidR="002D06DA" w:rsidRPr="002D06DA">
        <w:rPr>
          <w:rFonts w:ascii="Arial" w:hAnsi="Arial" w:cs="Arial"/>
        </w:rPr>
        <w:t xml:space="preserve"> is to select a subset of genes</w:t>
      </w:r>
      <w:r w:rsidR="002D06DA">
        <w:rPr>
          <w:rFonts w:ascii="Arial" w:hAnsi="Arial" w:cs="Arial"/>
        </w:rPr>
        <w:t xml:space="preserve">, or </w:t>
      </w:r>
      <w:r w:rsidR="002D06DA" w:rsidRPr="002D06DA">
        <w:rPr>
          <w:rFonts w:ascii="Arial" w:hAnsi="Arial" w:cs="Arial"/>
        </w:rPr>
        <w:t>features,</w:t>
      </w:r>
      <w:r w:rsidR="002D06DA">
        <w:rPr>
          <w:rFonts w:ascii="Arial" w:hAnsi="Arial" w:cs="Arial"/>
        </w:rPr>
        <w:t xml:space="preserve"> </w:t>
      </w:r>
      <w:r w:rsidR="0058625A">
        <w:rPr>
          <w:rFonts w:ascii="Arial" w:hAnsi="Arial" w:cs="Arial"/>
        </w:rPr>
        <w:t xml:space="preserve">for </w:t>
      </w:r>
      <w:r w:rsidR="002D06DA">
        <w:rPr>
          <w:rFonts w:ascii="Arial" w:hAnsi="Arial" w:cs="Arial"/>
        </w:rPr>
        <w:t xml:space="preserve">cell type identification and functional enrichment </w:t>
      </w:r>
      <w:r w:rsidR="0058625A">
        <w:rPr>
          <w:rFonts w:ascii="Arial" w:hAnsi="Arial" w:cs="Arial"/>
        </w:rPr>
        <w:t xml:space="preserve">of </w:t>
      </w:r>
      <w:r w:rsidR="002D06DA">
        <w:rPr>
          <w:rFonts w:ascii="Arial" w:hAnsi="Arial" w:cs="Arial"/>
        </w:rPr>
        <w:lastRenderedPageBreak/>
        <w:t>each cluster</w:t>
      </w:r>
      <w:r w:rsidR="002D06DA" w:rsidRPr="002D06DA">
        <w:rPr>
          <w:rFonts w:ascii="Arial" w:hAnsi="Arial" w:cs="Arial"/>
        </w:rPr>
        <w:t xml:space="preserve">. </w:t>
      </w:r>
      <w:r w:rsidR="00137B68">
        <w:rPr>
          <w:rFonts w:ascii="Arial" w:hAnsi="Arial" w:cs="Arial"/>
        </w:rPr>
        <w:t>This</w:t>
      </w:r>
      <w:r w:rsidR="0058625A">
        <w:rPr>
          <w:rFonts w:ascii="Arial" w:hAnsi="Arial" w:cs="Arial"/>
        </w:rPr>
        <w:t xml:space="preserve"> step</w:t>
      </w:r>
      <w:r w:rsidR="00137B68">
        <w:rPr>
          <w:rFonts w:ascii="Arial" w:hAnsi="Arial" w:cs="Arial"/>
        </w:rPr>
        <w:t xml:space="preserve"> is achieved by differential expression analysis</w:t>
      </w:r>
      <w:r w:rsidR="0058625A">
        <w:rPr>
          <w:rFonts w:ascii="Arial" w:hAnsi="Arial" w:cs="Arial"/>
        </w:rPr>
        <w:t xml:space="preserve"> designed for </w:t>
      </w:r>
      <w:proofErr w:type="spellStart"/>
      <w:r w:rsidR="0058625A">
        <w:rPr>
          <w:rFonts w:ascii="Arial" w:hAnsi="Arial" w:cs="Arial"/>
        </w:rPr>
        <w:t>scRNA</w:t>
      </w:r>
      <w:proofErr w:type="spellEnd"/>
      <w:r w:rsidR="0058625A">
        <w:rPr>
          <w:rFonts w:ascii="Arial" w:hAnsi="Arial" w:cs="Arial"/>
        </w:rPr>
        <w:t xml:space="preserve">-seq, </w:t>
      </w:r>
      <w:r w:rsidR="00137B68">
        <w:rPr>
          <w:rFonts w:ascii="Arial" w:hAnsi="Arial" w:cs="Arial"/>
        </w:rPr>
        <w:t xml:space="preserve">such as </w:t>
      </w:r>
      <w:r w:rsidR="003932BD">
        <w:rPr>
          <w:rFonts w:ascii="Arial" w:hAnsi="Arial" w:cs="Arial"/>
        </w:rPr>
        <w:t>MAST that use</w:t>
      </w:r>
      <w:r w:rsidR="00AE7561">
        <w:rPr>
          <w:rFonts w:ascii="Arial" w:hAnsi="Arial" w:cs="Arial"/>
        </w:rPr>
        <w:t>d</w:t>
      </w:r>
      <w:r w:rsidR="003932BD">
        <w:rPr>
          <w:rFonts w:ascii="Arial" w:hAnsi="Arial" w:cs="Arial"/>
        </w:rPr>
        <w:t xml:space="preserve"> </w:t>
      </w:r>
      <w:r w:rsidR="00137B68" w:rsidRPr="00137B68">
        <w:rPr>
          <w:rFonts w:ascii="Arial" w:hAnsi="Arial" w:cs="Arial"/>
        </w:rPr>
        <w:t>linear model fitting and likelihood ratio testing</w:t>
      </w:r>
      <w:r w:rsidR="003932BD">
        <w:rPr>
          <w:rFonts w:ascii="Arial" w:hAnsi="Arial" w:cs="Arial"/>
        </w:rPr>
        <w:t xml:space="preserve"> </w:t>
      </w:r>
      <w:r w:rsidR="0019774E">
        <w:rPr>
          <w:rFonts w:ascii="Arial" w:hAnsi="Arial" w:cs="Arial"/>
        </w:rPr>
        <w:fldChar w:fldCharType="begin">
          <w:fldData xml:space="preserve">PEVuZE5vdGU+PENpdGU+PEF1dGhvcj5GaW5hazwvQXV0aG9yPjxZZWFyPjIwMTU8L1llYXI+PFJl
Y051bT40MDwvUmVjTnVtPjxEaXNwbGF5VGV4dD5bNDFdPC9EaXNwbGF5VGV4dD48cmVjb3JkPjxy
ZWMtbnVtYmVyPjQwPC9yZWMtbnVtYmVyPjxmb3JlaWduLWtleXM+PGtleSBhcHA9IkVOIiBkYi1p
ZD0ienNwcHgyNWZvZmZ0enhlZTk1ZngyOXA4dGF0ZjV2dmF3dHZwIiB0aW1lc3RhbXA9IjAiPjQw
PC9rZXk+PC9mb3JlaWduLWtleXM+PHJlZi10eXBlIG5hbWU9IkpvdXJuYWwgQXJ0aWNsZSI+MTc8
L3JlZi10eXBlPjxjb250cmlidXRvcnM+PGF1dGhvcnM+PGF1dGhvcj5GaW5haywgRy48L2F1dGhv
cj48YXV0aG9yPk1jRGF2aWQsIEEuPC9hdXRob3I+PGF1dGhvcj5ZYWppbWEsIE0uPC9hdXRob3I+
PGF1dGhvcj5EZW5nLCBKLjwvYXV0aG9yPjxhdXRob3I+R2Vyc3VrLCBWLjwvYXV0aG9yPjxhdXRo
b3I+U2hhbGVrLCBBLiBLLjwvYXV0aG9yPjxhdXRob3I+U2xpY2h0ZXIsIEMuIEsuPC9hdXRob3I+
PGF1dGhvcj5NaWxsZXIsIEguIFcuPC9hdXRob3I+PGF1dGhvcj5NY0VscmF0aCwgTS4gSi48L2F1
dGhvcj48YXV0aG9yPlBybGljLCBNLjwvYXV0aG9yPjxhdXRob3I+TGluc2xleSwgUC4gUy48L2F1
dGhvcj48YXV0aG9yPkdvdHRhcmRvLCBSLjwvYXV0aG9yPjwvYXV0aG9ycz48L2NvbnRyaWJ1dG9y
cz48YXV0aC1hZGRyZXNzPlZhY2NpbmUgYW5kIEluZmVjdGlvdXMgRGlzZWFzZSBEaXZpc2lvbiwg
RnJlZCBIdXRjaGluc29uIENhbmNlciBSZXNlYXJjaCBDZW50ZXIsIFNlYXR0bGUsIFdBLCA5ODEw
OSwgVVNBLiBnZmluYWtAZnJlZGh1dGNoLm9yZy4mI3hEO1ZhY2NpbmUgYW5kIEluZmVjdGlvdXMg
RGlzZWFzZSBEaXZpc2lvbiwgRnJlZCBIdXRjaGluc29uIENhbmNlciBSZXNlYXJjaCBDZW50ZXIs
IFNlYXR0bGUsIFdBLCA5ODEwOSwgVVNBLiBhbWNkYXZpZEBmcmVkaHV0Y2gub3JnLiYjeEQ7VmFj
Y2luZSBhbmQgSW5mZWN0aW91cyBEaXNlYXNlIERpdmlzaW9uLCBGcmVkIEh1dGNoaW5zb24gQ2Fu
Y2VyIFJlc2VhcmNoIENlbnRlciwgU2VhdHRsZSwgV0EsIDk4MTA5LCBVU0EuIG15YWppbWFAZnJl
ZGh1dGNoLm9yZy4mI3hEO1ZhY2NpbmUgYW5kIEluZmVjdGlvdXMgRGlzZWFzZSBEaXZpc2lvbiwg
RnJlZCBIdXRjaGluc29uIENhbmNlciBSZXNlYXJjaCBDZW50ZXIsIFNlYXR0bGUsIFdBLCA5ODEw
OSwgVVNBLiBqZGVuZ0BmcmVkaHV0Y2gub3JnLiYjeEQ7QmVuYXJveWEgUmVzZWFyY2ggSW5zdGl0
dXRlIGF0IFZpcmdpbmlhIE1hc29uLCBTZWF0dGxlLCBXQSwgOTgxMDEsIFVTQS4gdmdlcnN1a0Bi
ZW5hcm95YXJlc2VhcmNoLm9yZy4mI3hEO0luc3RpdHV0ZSBmb3IgTWVkaWNhbCBFbmdpbmVlcmlu
ZyAmYW1wOyBTY2llbmNlLCBNSVQsIEJvc3RvbiwgTUEsIDAxMjM5LTQzMDcsIFVTQS4gc2hhbGVr
QG1pdC5lZHUuJiN4RDtEZXBhcnRtZW50IG9mIENoZW1pc3RyeSwgTUlULCBCb3N0b24sIE1BLCAw
MTIzOS00MzA3LCBVU0EuIHNoYWxla0BtaXQuZWR1LiYjeEQ7UmFnb24gSW5zdGl0dXRlIG9mIE1H
SCwgTUlULCAmYW1wOyBIYXJ2YXJkLCBCb3N0b24sIE1BLCAwMjEzOS0zNTgzLCBVU0EuIHNoYWxl
a0BtaXQuZWR1LiYjeEQ7QnJvYWQgSW5zdGl0dXRlIG9mIE1JVCAmYW1wOyBIYXJ2YXJkLCBCb3N0
b24sIE1BLCAwMTI0MiwgVVNBLiBzaGFsZWtAbWl0LmVkdS4mI3hEO1ZhY2NpbmUgYW5kIEluZmVj
dGlvdXMgRGlzZWFzZSBEaXZpc2lvbiwgRnJlZCBIdXRjaGluc29uIENhbmNlciBSZXNlYXJjaCBD
ZW50ZXIsIFNlYXR0bGUsIFdBLCA5ODEwOSwgVVNBLiBjc2xpY2h0ZUBmcmVkaHV0Y2gub3JnLiYj
eEQ7VmFjY2luZSBhbmQgSW5mZWN0aW91cyBEaXNlYXNlIERpdmlzaW9uLCBGcmVkIEh1dGNoaW5z
b24gQ2FuY2VyIFJlc2VhcmNoIENlbnRlciwgU2VhdHRsZSwgV0EsIDk4MTA5LCBVU0EuIGh3bWls
bGVyQGZyZWRodXRjaC5vcmcuJiN4RDtWYWNjaW5lIGFuZCBJbmZlY3Rpb3VzIERpc2Vhc2UgRGl2
aXNpb24sIEZyZWQgSHV0Y2hpbnNvbiBDYW5jZXIgUmVzZWFyY2ggQ2VudGVyLCBTZWF0dGxlLCBX
QSwgOTgxMDksIFVTQS4gam1jZWxyYXRAZnJlZGh1dGNoLm9yZy4mI3hEO1ZhY2NpbmUgYW5kIElu
ZmVjdGlvdXMgRGlzZWFzZSBEaXZpc2lvbiwgRnJlZCBIdXRjaGluc29uIENhbmNlciBSZXNlYXJj
aCBDZW50ZXIsIFNlYXR0bGUsIFdBLCA5ODEwOSwgVVNBLiBtcHJsaWNAZnJlZGh1dGNoLm9yZy4m
I3hEO0JlbmFyb3lhIFJlc2VhcmNoIEluc3RpdHV0ZSBhdCBWaXJnaW5pYSBNYXNvbiwgU2VhdHRs
ZSwgV0EsIDk4MTAxLCBVU0EuIHBsaW5zbGV5QGJlbmFyb3lhcmVzZWFyY2gub3JnLiYjeEQ7VmFj
Y2luZSBhbmQgSW5mZWN0aW91cyBEaXNlYXNlIERpdmlzaW9uLCBGcmVkIEh1dGNoaW5zb24gQ2Fu
Y2VyIFJlc2VhcmNoIENlbnRlciwgU2VhdHRsZSwgV0EsIDk4MTA5LCBVU0EuIHJnb3R0YXJkQGZy
ZWRodXRjaC5vcmcuJiN4RDtQdWJsaWMgSGVhbHRoIFNjaWVuY2VzIERpdmlzaW9uLCBGcmVkIEh1
dGNoaW5zb24gQ2FuY2VyIFJlc2VhcmNoIENlbnRlciwgU2VhdHRsZSwgV0EsIDk4MTA5LCBVU0Eu
IHJnb3R0YXJkQGZyZWRodXRjaC5vcmcuPC9hdXRoLWFkZHJlc3M+PHRpdGxlcz48dGl0bGU+TUFT
VDogYSBmbGV4aWJsZSBzdGF0aXN0aWNhbCBmcmFtZXdvcmsgZm9yIGFzc2Vzc2luZyB0cmFuc2Ny
aXB0aW9uYWwgY2hhbmdlcyBhbmQgY2hhcmFjdGVyaXppbmcgaGV0ZXJvZ2VuZWl0eSBpbiBzaW5n
bGUtY2VsbCBSTkEgc2VxdWVuY2luZyBkYXRhPC90aXRsZT48c2Vjb25kYXJ5LXRpdGxlPkdlbm9t
ZSBCaW9sPC9zZWNvbmRhcnktdGl0bGU+PC90aXRsZXM+PHBlcmlvZGljYWw+PGZ1bGwtdGl0bGU+
R2Vub21lIEJpb2w8L2Z1bGwtdGl0bGU+PC9wZXJpb2RpY2FsPjxwYWdlcz4yNzg8L3BhZ2VzPjx2
b2x1bWU+MTY8L3ZvbHVtZT48ZWRpdGlvbj4yMDE1LzEyLzE1PC9lZGl0aW9uPjxrZXl3b3Jkcz48
a2V5d29yZD5BbmltYWxzPC9rZXl3b3JkPjxrZXl3b3JkPkRhdGEgSW50ZXJwcmV0YXRpb24sIFN0
YXRpc3RpY2FsPC9rZXl3b3JkPjxrZXl3b3JkPkRlbmRyaXRpYyBDZWxscy9tZXRhYm9saXNtPC9r
ZXl3b3JkPjxrZXl3b3JkPkdlbmUgRXhwcmVzc2lvbiBQcm9maWxpbmcvKm1ldGhvZHM8L2tleXdv
cmQ+PGtleXdvcmQ+R2VuZXRpYyBWYXJpYXRpb248L2tleXdvcmQ+PGtleXdvcmQ+SHVtYW5zPC9r
ZXl3b3JkPjxrZXl3b3JkPkxpbmVhciBNb2RlbHM8L2tleXdvcmQ+PGtleXdvcmQ+TWljZTwva2V5
d29yZD48a2V5d29yZD5TZXF1ZW5jZSBBbmFseXNpcywgUk5BLyptZXRob2RzPC9rZXl3b3JkPjxr
ZXl3b3JkPlNpbmdsZS1DZWxsIEFuYWx5c2lzPC9rZXl3b3JkPjxrZXl3b3JkPlRyYW5zY3JpcHRv
bWU8L2tleXdvcmQ+PC9rZXl3b3Jkcz48ZGF0ZXM+PHllYXI+MjAxNTwveWVhcj48cHViLWRhdGVz
PjxkYXRlPkRlYyAxMDwvZGF0ZT48L3B1Yi1kYXRlcz48L2RhdGVzPjxpc2JuPjE0NzQtNzYwWCAo
RWxlY3Ryb25pYykmI3hEOzE0NzQtNzU5NiAoTGlua2luZyk8L2lzYm4+PGFjY2Vzc2lvbi1udW0+
MjY2NTM4OTE8L2FjY2Vzc2lvbi1udW0+PHVybHM+PHJlbGF0ZWQtdXJscz48dXJsPmh0dHBzOi8v
d3d3Lm5jYmkubmxtLm5paC5nb3YvcHVibWVkLzI2NjUzODkxPC91cmw+PC9yZWxhdGVkLXVybHM+
PC91cmxzPjxjdXN0b20yPlBNQzQ2NzYxNjI8L2N1c3RvbTI+PGVsZWN0cm9uaWMtcmVzb3VyY2Ut
bnVtPjEwLjExODYvczEzMDU5LTAxNS0wODQ0LTU8L2VsZWN0cm9uaWMtcmVzb3VyY2UtbnVtPjwv
cmVjb3JkPjwvQ2l0ZT48L0VuZE5vdGU+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PEVuZE5vdGU+PENpdGU+PEF1dGhvcj5GaW5hazwvQXV0aG9yPjxZZWFyPjIwMTU8L1llYXI+PFJl
Y051bT40MDwvUmVjTnVtPjxEaXNwbGF5VGV4dD5bNDFdPC9EaXNwbGF5VGV4dD48cmVjb3JkPjxy
ZWMtbnVtYmVyPjQwPC9yZWMtbnVtYmVyPjxmb3JlaWduLWtleXM+PGtleSBhcHA9IkVOIiBkYi1p
ZD0ienNwcHgyNWZvZmZ0enhlZTk1ZngyOXA4dGF0ZjV2dmF3dHZwIiB0aW1lc3RhbXA9IjAiPjQw
PC9rZXk+PC9mb3JlaWduLWtleXM+PHJlZi10eXBlIG5hbWU9IkpvdXJuYWwgQXJ0aWNsZSI+MTc8
L3JlZi10eXBlPjxjb250cmlidXRvcnM+PGF1dGhvcnM+PGF1dGhvcj5GaW5haywgRy48L2F1dGhv
cj48YXV0aG9yPk1jRGF2aWQsIEEuPC9hdXRob3I+PGF1dGhvcj5ZYWppbWEsIE0uPC9hdXRob3I+
PGF1dGhvcj5EZW5nLCBKLjwvYXV0aG9yPjxhdXRob3I+R2Vyc3VrLCBWLjwvYXV0aG9yPjxhdXRo
b3I+U2hhbGVrLCBBLiBLLjwvYXV0aG9yPjxhdXRob3I+U2xpY2h0ZXIsIEMuIEsuPC9hdXRob3I+
PGF1dGhvcj5NaWxsZXIsIEguIFcuPC9hdXRob3I+PGF1dGhvcj5NY0VscmF0aCwgTS4gSi48L2F1
dGhvcj48YXV0aG9yPlBybGljLCBNLjwvYXV0aG9yPjxhdXRob3I+TGluc2xleSwgUC4gUy48L2F1
dGhvcj48YXV0aG9yPkdvdHRhcmRvLCBSLjwvYXV0aG9yPjwvYXV0aG9ycz48L2NvbnRyaWJ1dG9y
cz48YXV0aC1hZGRyZXNzPlZhY2NpbmUgYW5kIEluZmVjdGlvdXMgRGlzZWFzZSBEaXZpc2lvbiwg
RnJlZCBIdXRjaGluc29uIENhbmNlciBSZXNlYXJjaCBDZW50ZXIsIFNlYXR0bGUsIFdBLCA5ODEw
OSwgVVNBLiBnZmluYWtAZnJlZGh1dGNoLm9yZy4mI3hEO1ZhY2NpbmUgYW5kIEluZmVjdGlvdXMg
RGlzZWFzZSBEaXZpc2lvbiwgRnJlZCBIdXRjaGluc29uIENhbmNlciBSZXNlYXJjaCBDZW50ZXIs
IFNlYXR0bGUsIFdBLCA5ODEwOSwgVVNBLiBhbWNkYXZpZEBmcmVkaHV0Y2gub3JnLiYjeEQ7VmFj
Y2luZSBhbmQgSW5mZWN0aW91cyBEaXNlYXNlIERpdmlzaW9uLCBGcmVkIEh1dGNoaW5zb24gQ2Fu
Y2VyIFJlc2VhcmNoIENlbnRlciwgU2VhdHRsZSwgV0EsIDk4MTA5LCBVU0EuIG15YWppbWFAZnJl
ZGh1dGNoLm9yZy4mI3hEO1ZhY2NpbmUgYW5kIEluZmVjdGlvdXMgRGlzZWFzZSBEaXZpc2lvbiwg
RnJlZCBIdXRjaGluc29uIENhbmNlciBSZXNlYXJjaCBDZW50ZXIsIFNlYXR0bGUsIFdBLCA5ODEw
OSwgVVNBLiBqZGVuZ0BmcmVkaHV0Y2gub3JnLiYjeEQ7QmVuYXJveWEgUmVzZWFyY2ggSW5zdGl0
dXRlIGF0IFZpcmdpbmlhIE1hc29uLCBTZWF0dGxlLCBXQSwgOTgxMDEsIFVTQS4gdmdlcnN1a0Bi
ZW5hcm95YXJlc2VhcmNoLm9yZy4mI3hEO0luc3RpdHV0ZSBmb3IgTWVkaWNhbCBFbmdpbmVlcmlu
ZyAmYW1wOyBTY2llbmNlLCBNSVQsIEJvc3RvbiwgTUEsIDAxMjM5LTQzMDcsIFVTQS4gc2hhbGVr
QG1pdC5lZHUuJiN4RDtEZXBhcnRtZW50IG9mIENoZW1pc3RyeSwgTUlULCBCb3N0b24sIE1BLCAw
MTIzOS00MzA3LCBVU0EuIHNoYWxla0BtaXQuZWR1LiYjeEQ7UmFnb24gSW5zdGl0dXRlIG9mIE1H
SCwgTUlULCAmYW1wOyBIYXJ2YXJkLCBCb3N0b24sIE1BLCAwMjEzOS0zNTgzLCBVU0EuIHNoYWxl
a0BtaXQuZWR1LiYjeEQ7QnJvYWQgSW5zdGl0dXRlIG9mIE1JVCAmYW1wOyBIYXJ2YXJkLCBCb3N0
b24sIE1BLCAwMTI0MiwgVVNBLiBzaGFsZWtAbWl0LmVkdS4mI3hEO1ZhY2NpbmUgYW5kIEluZmVj
dGlvdXMgRGlzZWFzZSBEaXZpc2lvbiwgRnJlZCBIdXRjaGluc29uIENhbmNlciBSZXNlYXJjaCBD
ZW50ZXIsIFNlYXR0bGUsIFdBLCA5ODEwOSwgVVNBLiBjc2xpY2h0ZUBmcmVkaHV0Y2gub3JnLiYj
eEQ7VmFjY2luZSBhbmQgSW5mZWN0aW91cyBEaXNlYXNlIERpdmlzaW9uLCBGcmVkIEh1dGNoaW5z
b24gQ2FuY2VyIFJlc2VhcmNoIENlbnRlciwgU2VhdHRsZSwgV0EsIDk4MTA5LCBVU0EuIGh3bWls
bGVyQGZyZWRodXRjaC5vcmcuJiN4RDtWYWNjaW5lIGFuZCBJbmZlY3Rpb3VzIERpc2Vhc2UgRGl2
aXNpb24sIEZyZWQgSHV0Y2hpbnNvbiBDYW5jZXIgUmVzZWFyY2ggQ2VudGVyLCBTZWF0dGxlLCBX
QSwgOTgxMDksIFVTQS4gam1jZWxyYXRAZnJlZGh1dGNoLm9yZy4mI3hEO1ZhY2NpbmUgYW5kIElu
ZmVjdGlvdXMgRGlzZWFzZSBEaXZpc2lvbiwgRnJlZCBIdXRjaGluc29uIENhbmNlciBSZXNlYXJj
aCBDZW50ZXIsIFNlYXR0bGUsIFdBLCA5ODEwOSwgVVNBLiBtcHJsaWNAZnJlZGh1dGNoLm9yZy4m
I3hEO0JlbmFyb3lhIFJlc2VhcmNoIEluc3RpdHV0ZSBhdCBWaXJnaW5pYSBNYXNvbiwgU2VhdHRs
ZSwgV0EsIDk4MTAxLCBVU0EuIHBsaW5zbGV5QGJlbmFyb3lhcmVzZWFyY2gub3JnLiYjeEQ7VmFj
Y2luZSBhbmQgSW5mZWN0aW91cyBEaXNlYXNlIERpdmlzaW9uLCBGcmVkIEh1dGNoaW5zb24gQ2Fu
Y2VyIFJlc2VhcmNoIENlbnRlciwgU2VhdHRsZSwgV0EsIDk4MTA5LCBVU0EuIHJnb3R0YXJkQGZy
ZWRodXRjaC5vcmcuJiN4RDtQdWJsaWMgSGVhbHRoIFNjaWVuY2VzIERpdmlzaW9uLCBGcmVkIEh1
dGNoaW5zb24gQ2FuY2VyIFJlc2VhcmNoIENlbnRlciwgU2VhdHRsZSwgV0EsIDk4MTA5LCBVU0Eu
IHJnb3R0YXJkQGZyZWRodXRjaC5vcmcuPC9hdXRoLWFkZHJlc3M+PHRpdGxlcz48dGl0bGU+TUFT
VDogYSBmbGV4aWJsZSBzdGF0aXN0aWNhbCBmcmFtZXdvcmsgZm9yIGFzc2Vzc2luZyB0cmFuc2Ny
aXB0aW9uYWwgY2hhbmdlcyBhbmQgY2hhcmFjdGVyaXppbmcgaGV0ZXJvZ2VuZWl0eSBpbiBzaW5n
bGUtY2VsbCBSTkEgc2VxdWVuY2luZyBkYXRhPC90aXRsZT48c2Vjb25kYXJ5LXRpdGxlPkdlbm9t
ZSBCaW9sPC9zZWNvbmRhcnktdGl0bGU+PC90aXRsZXM+PHBlcmlvZGljYWw+PGZ1bGwtdGl0bGU+
R2Vub21lIEJpb2w8L2Z1bGwtdGl0bGU+PC9wZXJpb2RpY2FsPjxwYWdlcz4yNzg8L3BhZ2VzPjx2
b2x1bWU+MTY8L3ZvbHVtZT48ZWRpdGlvbj4yMDE1LzEyLzE1PC9lZGl0aW9uPjxrZXl3b3Jkcz48
a2V5d29yZD5BbmltYWxzPC9rZXl3b3JkPjxrZXl3b3JkPkRhdGEgSW50ZXJwcmV0YXRpb24sIFN0
YXRpc3RpY2FsPC9rZXl3b3JkPjxrZXl3b3JkPkRlbmRyaXRpYyBDZWxscy9tZXRhYm9saXNtPC9r
ZXl3b3JkPjxrZXl3b3JkPkdlbmUgRXhwcmVzc2lvbiBQcm9maWxpbmcvKm1ldGhvZHM8L2tleXdv
cmQ+PGtleXdvcmQ+R2VuZXRpYyBWYXJpYXRpb248L2tleXdvcmQ+PGtleXdvcmQ+SHVtYW5zPC9r
ZXl3b3JkPjxrZXl3b3JkPkxpbmVhciBNb2RlbHM8L2tleXdvcmQ+PGtleXdvcmQ+TWljZTwva2V5
d29yZD48a2V5d29yZD5TZXF1ZW5jZSBBbmFseXNpcywgUk5BLyptZXRob2RzPC9rZXl3b3JkPjxr
ZXl3b3JkPlNpbmdsZS1DZWxsIEFuYWx5c2lzPC9rZXl3b3JkPjxrZXl3b3JkPlRyYW5zY3JpcHRv
bWU8L2tleXdvcmQ+PC9rZXl3b3Jkcz48ZGF0ZXM+PHllYXI+MjAxNTwveWVhcj48cHViLWRhdGVz
PjxkYXRlPkRlYyAxMDwvZGF0ZT48L3B1Yi1kYXRlcz48L2RhdGVzPjxpc2JuPjE0NzQtNzYwWCAo
RWxlY3Ryb25pYykmI3hEOzE0NzQtNzU5NiAoTGlua2luZyk8L2lzYm4+PGFjY2Vzc2lvbi1udW0+
MjY2NTM4OTE8L2FjY2Vzc2lvbi1udW0+PHVybHM+PHJlbGF0ZWQtdXJscz48dXJsPmh0dHBzOi8v
d3d3Lm5jYmkubmxtLm5paC5nb3YvcHVibWVkLzI2NjUzODkxPC91cmw+PC9yZWxhdGVkLXVybHM+
PC91cmxzPjxjdXN0b20yPlBNQzQ2NzYxNjI8L2N1c3RvbTI+PGVsZWN0cm9uaWMtcmVzb3VyY2Ut
bnVtPjEwLjExODYvczEzMDU5LTAxNS0wODQ0LTU8L2VsZWN0cm9uaWMtcmVzb3VyY2UtbnVtPjwv
cmVjb3JkPjwvQ2l0ZT48L0VuZE5vdGU+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[41]</w:t>
      </w:r>
      <w:r w:rsidR="0019774E">
        <w:rPr>
          <w:rFonts w:ascii="Arial" w:hAnsi="Arial" w:cs="Arial"/>
        </w:rPr>
        <w:fldChar w:fldCharType="end"/>
      </w:r>
      <w:r w:rsidR="00137B68">
        <w:rPr>
          <w:rFonts w:ascii="Arial" w:hAnsi="Arial" w:cs="Arial"/>
        </w:rPr>
        <w:t xml:space="preserve">; </w:t>
      </w:r>
      <w:r w:rsidR="003932BD">
        <w:rPr>
          <w:rFonts w:ascii="Arial" w:hAnsi="Arial" w:cs="Arial"/>
        </w:rPr>
        <w:t>SCDE that adopt</w:t>
      </w:r>
      <w:r w:rsidR="00AE7561">
        <w:rPr>
          <w:rFonts w:ascii="Arial" w:hAnsi="Arial" w:cs="Arial"/>
        </w:rPr>
        <w:t>ed a</w:t>
      </w:r>
      <w:r w:rsidR="00137B68">
        <w:rPr>
          <w:rFonts w:ascii="Arial" w:hAnsi="Arial" w:cs="Arial"/>
        </w:rPr>
        <w:t xml:space="preserve"> </w:t>
      </w:r>
      <w:r w:rsidR="00137B68" w:rsidRPr="00137B68">
        <w:rPr>
          <w:rFonts w:ascii="Arial" w:hAnsi="Arial" w:cs="Arial"/>
        </w:rPr>
        <w:t xml:space="preserve">Bayesian approach </w:t>
      </w:r>
      <w:r w:rsidR="00AE7561">
        <w:rPr>
          <w:rFonts w:ascii="Arial" w:hAnsi="Arial" w:cs="Arial"/>
        </w:rPr>
        <w:t xml:space="preserve">with </w:t>
      </w:r>
      <w:r w:rsidR="00C85237">
        <w:rPr>
          <w:rFonts w:ascii="Arial" w:hAnsi="Arial" w:cs="Arial"/>
        </w:rPr>
        <w:t xml:space="preserve">a </w:t>
      </w:r>
      <w:r w:rsidR="00AE7561">
        <w:rPr>
          <w:rFonts w:ascii="Arial" w:hAnsi="Arial" w:cs="Arial"/>
        </w:rPr>
        <w:t xml:space="preserve">Negative Binomial model for gene expression </w:t>
      </w:r>
      <w:r w:rsidR="0058625A">
        <w:rPr>
          <w:rFonts w:ascii="Arial" w:hAnsi="Arial" w:cs="Arial"/>
        </w:rPr>
        <w:t>and</w:t>
      </w:r>
      <w:r w:rsidR="00137B68">
        <w:rPr>
          <w:rFonts w:ascii="Arial" w:hAnsi="Arial" w:cs="Arial"/>
        </w:rPr>
        <w:t xml:space="preserve"> </w:t>
      </w:r>
      <w:r w:rsidR="00137B68" w:rsidRPr="00137B68">
        <w:rPr>
          <w:rFonts w:ascii="Arial" w:hAnsi="Arial" w:cs="Arial"/>
        </w:rPr>
        <w:t>Poisson process for dropouts</w:t>
      </w:r>
      <w:r w:rsidR="00294F3C">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&lt;EndNote&gt;&lt;Cite&gt;&lt;Author&gt;Kharchenko&lt;/Author&gt;&lt;Year&gt;2014&lt;/Year&gt;&lt;RecNum&gt;41&lt;/RecNum&gt;&lt;DisplayText&gt;[42]&lt;/DisplayText&gt;&lt;record&gt;&lt;rec-number&gt;41&lt;/rec-number&gt;&lt;foreign-keys&gt;&lt;key app="EN" db-id="zsppx25fofftzxee95fx29p8tatf5vvawtvp" timestamp="0"&gt;41&lt;/key&gt;&lt;/foreign-keys&gt;&lt;ref-type name="Journal Article"&gt;17&lt;/ref-type&gt;&lt;contributors&gt;&lt;authors&gt;&lt;author&gt;Kharchenko, P. V.&lt;/author&gt;&lt;author&gt;Silberstein, L.&lt;/author&gt;&lt;author&gt;Scadden, D. T.&lt;/author&gt;&lt;/authors&gt;&lt;/contributors&gt;&lt;auth-address&gt;1] Center for Biomedical Informatics, Harvard Medical School, Boston, Massachusetts, USA. [2] Hematology/Oncology Program, Children&amp;apos;s Hospital, Boston, Massachusetts, USA. [3] Harvard Stem Cell Institute, Cambridge, Massachusetts, USA.&amp;#xD;1] Harvard Stem Cell Institute, Cambridge, Massachusetts, USA. [2] Center for Regenerative Medicine, Massachusetts General Hospital, Boston, Massachusetts, USA. [3] Department of Stem Cell and Regenerative Biology, Harvard University, Cambridge, Massachusetts, USA.&lt;/auth-address&gt;&lt;titles&gt;&lt;title&gt;Bayesian approach to single-cell differential expression analysis&lt;/title&gt;&lt;secondary-title&gt;Nat Methods&lt;/secondary-title&gt;&lt;/titles&gt;&lt;periodical&gt;&lt;full-title&gt;Nat Methods&lt;/full-title&gt;&lt;/periodical&gt;&lt;pages&gt;740-2&lt;/pages&gt;&lt;volume&gt;11&lt;/volume&gt;&lt;number&gt;7&lt;/number&gt;&lt;edition&gt;2014/05/20&lt;/edition&gt;&lt;keywords&gt;&lt;keyword&gt;Algorithms&lt;/keyword&gt;&lt;keyword&gt;Bayes Theorem&lt;/keyword&gt;&lt;keyword&gt;Gene Expression Profiling/*methods&lt;/keyword&gt;&lt;keyword&gt;Oligonucleotide Array Sequence Analysis&lt;/keyword&gt;&lt;keyword&gt;Sequence Analysis, RNA/*methods&lt;/keyword&gt;&lt;keyword&gt;Single-Cell Analysis/*methods&lt;/keyword&gt;&lt;/keywords&gt;&lt;dates&gt;&lt;year&gt;2014&lt;/year&gt;&lt;pub-dates&gt;&lt;date&gt;Jul&lt;/date&gt;&lt;/pub-dates&gt;&lt;/dates&gt;&lt;isbn&gt;1548-7105 (Electronic)&amp;#xD;1548-7091 (Linking)&lt;/isbn&gt;&lt;accession-num&gt;24836921&lt;/accession-num&gt;&lt;urls&gt;&lt;related-urls&gt;&lt;url&gt;https://www.ncbi.nlm.nih.gov/pubmed/24836921&lt;/url&gt;&lt;/related-urls&gt;&lt;/urls&gt;&lt;custom2&gt;PMC4112276&lt;/custom2&gt;&lt;electronic-resource-num&gt;10.1038/nmeth.2967&lt;/electronic-resource-num&gt;&lt;/record&gt;&lt;/Cite&gt;&lt;/EndNote&gt;</w:instrText>
      </w:r>
      <w:r w:rsidR="0019774E">
        <w:rPr>
          <w:rFonts w:ascii="Arial" w:hAnsi="Arial" w:cs="Arial"/>
        </w:rPr>
        <w:fldChar w:fldCharType="separate"/>
      </w:r>
      <w:r w:rsidR="00A04B4D">
        <w:rPr>
          <w:rFonts w:ascii="Arial" w:hAnsi="Arial" w:cs="Arial"/>
          <w:noProof/>
        </w:rPr>
        <w:t>[42]</w:t>
      </w:r>
      <w:r w:rsidR="0019774E">
        <w:rPr>
          <w:rFonts w:ascii="Arial" w:hAnsi="Arial" w:cs="Arial"/>
        </w:rPr>
        <w:fldChar w:fldCharType="end"/>
      </w:r>
      <w:r w:rsidR="00137B68">
        <w:rPr>
          <w:rFonts w:ascii="Arial" w:hAnsi="Arial" w:cs="Arial"/>
        </w:rPr>
        <w:t xml:space="preserve">, </w:t>
      </w:r>
      <w:r w:rsidR="00294F3C">
        <w:rPr>
          <w:rFonts w:ascii="Arial" w:hAnsi="Arial" w:cs="Arial"/>
        </w:rPr>
        <w:t>or</w:t>
      </w:r>
      <w:r w:rsidR="003932BD">
        <w:rPr>
          <w:rFonts w:ascii="Arial" w:hAnsi="Arial" w:cs="Arial"/>
        </w:rPr>
        <w:t xml:space="preserve"> </w:t>
      </w:r>
      <w:proofErr w:type="spellStart"/>
      <w:r w:rsidR="003932BD">
        <w:rPr>
          <w:rFonts w:ascii="Arial" w:hAnsi="Arial" w:cs="Arial"/>
        </w:rPr>
        <w:t>DEsingle</w:t>
      </w:r>
      <w:proofErr w:type="spellEnd"/>
      <w:r w:rsidR="003932BD">
        <w:rPr>
          <w:rFonts w:ascii="Arial" w:hAnsi="Arial" w:cs="Arial"/>
        </w:rPr>
        <w:t xml:space="preserve"> that</w:t>
      </w:r>
      <w:r w:rsidR="00137B68">
        <w:rPr>
          <w:rFonts w:ascii="Arial" w:hAnsi="Arial" w:cs="Arial"/>
        </w:rPr>
        <w:t xml:space="preserve"> </w:t>
      </w:r>
      <w:r w:rsidR="00294F3C">
        <w:rPr>
          <w:rFonts w:ascii="Arial" w:hAnsi="Arial" w:cs="Arial"/>
        </w:rPr>
        <w:t>utiliz</w:t>
      </w:r>
      <w:r w:rsidR="00AE7561">
        <w:rPr>
          <w:rFonts w:ascii="Arial" w:hAnsi="Arial" w:cs="Arial"/>
        </w:rPr>
        <w:t>ed</w:t>
      </w:r>
      <w:r w:rsidR="00294F3C">
        <w:rPr>
          <w:rFonts w:ascii="Arial" w:hAnsi="Arial" w:cs="Arial"/>
        </w:rPr>
        <w:t xml:space="preserve"> a </w:t>
      </w:r>
      <w:r w:rsidR="00137B68" w:rsidRPr="00137B68">
        <w:rPr>
          <w:rFonts w:ascii="Arial" w:hAnsi="Arial" w:cs="Arial"/>
        </w:rPr>
        <w:t xml:space="preserve">Zero-Inflated Negative Binomial model to estimate the dropouts </w:t>
      </w:r>
      <w:r w:rsidR="0019774E">
        <w:rPr>
          <w:rFonts w:ascii="Arial" w:hAnsi="Arial" w:cs="Arial"/>
        </w:rPr>
        <w:fldChar w:fldCharType="begin"/>
      </w:r>
      <w:r w:rsidR="00030FDD">
        <w:rPr>
          <w:rFonts w:ascii="Arial" w:hAnsi="Arial" w:cs="Arial"/>
        </w:rPr>
        <w:instrText xml:space="preserve"> ADDIN EN.CITE &lt;EndNote&gt;&lt;Cite&gt;&lt;Author&gt;Miao&lt;/Author&gt;&lt;Year&gt;2018&lt;/Year&gt;&lt;RecNum&gt;42&lt;/RecNum&gt;&lt;DisplayText&gt;[43]&lt;/DisplayText&gt;&lt;record&gt;&lt;rec-number&gt;42&lt;/rec-number&gt;&lt;foreign-keys&gt;&lt;key app="EN" db-id="zsppx25fofftzxee95fx29p8tatf5vvawtvp" timestamp="0"&gt;42&lt;/key&gt;&lt;/foreign-keys&gt;&lt;ref-type name="Journal Article"&gt;17&lt;/ref-type&gt;&lt;contributors&gt;&lt;authors&gt;&lt;author&gt;Miao, Z.&lt;/author&gt;&lt;author&gt;Deng, K.&lt;/author&gt;&lt;author&gt;Wang, X.&lt;/author&gt;&lt;author&gt;Zhang, X.&lt;/author&gt;&lt;/authors&gt;&lt;/contributors&gt;&lt;auth-address&gt;MOE Key Laboratory of Bioinformatics, Division of Bioinformatics and Center for Synthetic and Systems Biology, TNLIST, Department of Automation, Tsinghua University, Beijing, China.&amp;#xD;Center for Statistical Science, Department of Industrial Engineering, Tsinghua University, Beijing, China.&amp;#xD;School of Life Sciences, Tsinghua University, Beijing, China.&lt;/auth-address&gt;&lt;titles&gt;&lt;title&gt;DEsingle for detecting three types of differential expression in single-cell RNA-seq data&lt;/title&gt;&lt;secondary-title&gt;Bioinformatics&lt;/secondary-title&gt;&lt;/titles&gt;&lt;periodical&gt;&lt;full-title&gt;Bioinformatics&lt;/full-title&gt;&lt;/periodical&gt;&lt;pages&gt;3223-3224&lt;/pages&gt;&lt;volume&gt;34&lt;/volume&gt;&lt;number&gt;18&lt;/number&gt;&lt;edition&gt;2018/04/25&lt;/edition&gt;&lt;keywords&gt;&lt;keyword&gt;Humans&lt;/keyword&gt;&lt;keyword&gt;Models, Statistical&lt;/keyword&gt;&lt;keyword&gt;Sequence Analysis, RNA/*methods&lt;/keyword&gt;&lt;keyword&gt;Single-Cell Analysis/*methods&lt;/keyword&gt;&lt;keyword&gt;*Software&lt;/keyword&gt;&lt;/keywords&gt;&lt;dates&gt;&lt;year&gt;2018&lt;/year&gt;&lt;pub-dates&gt;&lt;date&gt;Sep 15&lt;/date&gt;&lt;/pub-dates&gt;&lt;/dates&gt;&lt;isbn&gt;1367-4811 (Electronic)&amp;#xD;1367-4803 (Linking)&lt;/isbn&gt;&lt;accession-num&gt;29688277&lt;/accession-num&gt;&lt;urls&gt;&lt;related-urls&gt;&lt;url&gt;https://www.ncbi.nlm.nih.gov/pubmed/29688277&lt;/url&gt;&lt;/related-urls&gt;&lt;/urls&gt;&lt;electronic-resource-num&gt;10.1093/bioinformatics/bty332&lt;/electronic-resource-num&gt;&lt;/record&gt;&lt;/Cite&gt;&lt;/EndNote&gt;</w:instrText>
      </w:r>
      <w:r w:rsidR="0019774E">
        <w:rPr>
          <w:rFonts w:ascii="Arial" w:hAnsi="Arial" w:cs="Arial"/>
        </w:rPr>
        <w:fldChar w:fldCharType="separate"/>
      </w:r>
      <w:r w:rsidR="00A04B4D">
        <w:rPr>
          <w:rFonts w:ascii="Arial" w:hAnsi="Arial" w:cs="Arial"/>
          <w:noProof/>
        </w:rPr>
        <w:t>[43]</w:t>
      </w:r>
      <w:r w:rsidR="0019774E">
        <w:rPr>
          <w:rFonts w:ascii="Arial" w:hAnsi="Arial" w:cs="Arial"/>
        </w:rPr>
        <w:fldChar w:fldCharType="end"/>
      </w:r>
      <w:r w:rsidR="00294F3C">
        <w:rPr>
          <w:rFonts w:ascii="Arial" w:hAnsi="Arial" w:cs="Arial"/>
        </w:rPr>
        <w:t>.</w:t>
      </w:r>
      <w:r w:rsidR="00137B68">
        <w:rPr>
          <w:rFonts w:ascii="Arial" w:hAnsi="Arial" w:cs="Arial"/>
        </w:rPr>
        <w:t xml:space="preserve"> </w:t>
      </w:r>
    </w:p>
    <w:p w14:paraId="40204E06" w14:textId="7DF83F73" w:rsidR="008535AA" w:rsidRDefault="00ED17BE" w:rsidP="00C4588F">
      <w:pPr>
        <w:spacing w:line="480" w:lineRule="auto"/>
        <w:jc w:val="both"/>
        <w:rPr>
          <w:rFonts w:ascii="Arial" w:hAnsi="Arial" w:cs="Arial"/>
        </w:rPr>
      </w:pPr>
      <w:r>
        <w:rPr>
          <w:rFonts w:ascii="Arial" w:hAnsi="Arial" w:cs="Arial"/>
        </w:rPr>
        <w:t xml:space="preserve">Besides these key steps, </w:t>
      </w:r>
      <w:r w:rsidR="008670AE">
        <w:rPr>
          <w:rFonts w:ascii="Arial" w:hAnsi="Arial" w:cs="Arial"/>
        </w:rPr>
        <w:t xml:space="preserve">downstream analysis can include cell type identification, </w:t>
      </w:r>
      <w:proofErr w:type="spellStart"/>
      <w:r w:rsidR="008670AE">
        <w:rPr>
          <w:rFonts w:ascii="Arial" w:hAnsi="Arial" w:cs="Arial"/>
        </w:rPr>
        <w:t>coexpression</w:t>
      </w:r>
      <w:proofErr w:type="spellEnd"/>
      <w:r w:rsidR="008670AE">
        <w:rPr>
          <w:rFonts w:ascii="Arial" w:hAnsi="Arial" w:cs="Arial"/>
        </w:rPr>
        <w:t xml:space="preserve"> analysis, prediction of perturbation response, where DL has also been applied. O</w:t>
      </w:r>
      <w:r w:rsidR="00E3364A">
        <w:rPr>
          <w:rFonts w:ascii="Arial" w:hAnsi="Arial" w:cs="Arial"/>
        </w:rPr>
        <w:t>ther</w:t>
      </w:r>
      <w:r>
        <w:rPr>
          <w:rFonts w:ascii="Arial" w:hAnsi="Arial" w:cs="Arial"/>
        </w:rPr>
        <w:t xml:space="preserve"> advanced analyses includ</w:t>
      </w:r>
      <w:r w:rsidR="008670AE">
        <w:rPr>
          <w:rFonts w:ascii="Arial" w:hAnsi="Arial" w:cs="Arial"/>
        </w:rPr>
        <w:t>ing</w:t>
      </w:r>
      <w:r>
        <w:rPr>
          <w:rFonts w:ascii="Arial" w:hAnsi="Arial" w:cs="Arial"/>
        </w:rPr>
        <w:t xml:space="preserve"> trajectory inference</w:t>
      </w:r>
      <w:r w:rsidRPr="00F87871">
        <w:rPr>
          <w:rFonts w:ascii="Arial" w:hAnsi="Arial" w:cs="Arial"/>
        </w:rPr>
        <w:t xml:space="preserve"> </w:t>
      </w:r>
      <w:r w:rsidR="008670AE">
        <w:rPr>
          <w:rFonts w:ascii="Arial" w:hAnsi="Arial" w:cs="Arial"/>
        </w:rPr>
        <w:t xml:space="preserve">and </w:t>
      </w:r>
      <w:r w:rsidRPr="00F87871">
        <w:rPr>
          <w:rFonts w:ascii="Arial" w:hAnsi="Arial" w:cs="Arial"/>
        </w:rPr>
        <w:t>velocity</w:t>
      </w:r>
      <w:r w:rsidR="0024153B">
        <w:rPr>
          <w:rFonts w:ascii="Arial" w:hAnsi="Arial" w:cs="Arial"/>
        </w:rPr>
        <w:t xml:space="preserve"> and </w:t>
      </w:r>
      <w:proofErr w:type="spellStart"/>
      <w:r w:rsidR="0024153B">
        <w:rPr>
          <w:rFonts w:ascii="Arial" w:hAnsi="Arial" w:cs="Arial"/>
        </w:rPr>
        <w:t>pseudotime</w:t>
      </w:r>
      <w:proofErr w:type="spellEnd"/>
      <w:r w:rsidR="0024153B">
        <w:rPr>
          <w:rFonts w:ascii="Arial" w:hAnsi="Arial" w:cs="Arial"/>
        </w:rPr>
        <w:t xml:space="preserve"> analysis</w:t>
      </w:r>
      <w:r w:rsidR="008670AE">
        <w:rPr>
          <w:rFonts w:ascii="Arial" w:hAnsi="Arial" w:cs="Arial"/>
        </w:rPr>
        <w:t xml:space="preserve"> </w:t>
      </w:r>
      <w:r w:rsidR="0024153B">
        <w:rPr>
          <w:rFonts w:ascii="Arial" w:hAnsi="Arial" w:cs="Arial"/>
        </w:rPr>
        <w:t xml:space="preserve">are not discussed here </w:t>
      </w:r>
      <w:r w:rsidR="008670AE">
        <w:rPr>
          <w:rFonts w:ascii="Arial" w:hAnsi="Arial" w:cs="Arial"/>
        </w:rPr>
        <w:t xml:space="preserve">because most of the approaches on these topics are non-DL based. </w:t>
      </w:r>
    </w:p>
    <w:p w14:paraId="67D7340F" w14:textId="77777777" w:rsidR="007B2A99" w:rsidRPr="0071490E" w:rsidRDefault="007B2A99" w:rsidP="0071490E">
      <w:pPr>
        <w:rPr>
          <w:rFonts w:eastAsia="Arial"/>
        </w:rPr>
      </w:pPr>
    </w:p>
    <w:p w14:paraId="28538091" w14:textId="28A71173" w:rsidR="00B35FD2" w:rsidRPr="00A54AA4" w:rsidRDefault="00FC2FE5" w:rsidP="006F4560">
      <w:pPr>
        <w:pStyle w:val="Heading1"/>
        <w:numPr>
          <w:ilvl w:val="0"/>
          <w:numId w:val="18"/>
        </w:numPr>
        <w:spacing w:after="0"/>
        <w:rPr>
          <w:rFonts w:eastAsia="Calibri"/>
          <w:sz w:val="28"/>
          <w:szCs w:val="28"/>
        </w:rPr>
      </w:pPr>
      <w:r w:rsidRPr="00A54AA4">
        <w:rPr>
          <w:sz w:val="28"/>
          <w:szCs w:val="28"/>
        </w:rPr>
        <w:t>Overvi</w:t>
      </w:r>
      <w:r w:rsidR="0090062A" w:rsidRPr="00A54AA4">
        <w:rPr>
          <w:sz w:val="28"/>
          <w:szCs w:val="28"/>
        </w:rPr>
        <w:t>e</w:t>
      </w:r>
      <w:r w:rsidRPr="00A54AA4">
        <w:rPr>
          <w:sz w:val="28"/>
          <w:szCs w:val="28"/>
        </w:rPr>
        <w:t xml:space="preserve">w of </w:t>
      </w:r>
      <w:r w:rsidR="00A604C8" w:rsidRPr="00A54AA4">
        <w:rPr>
          <w:sz w:val="28"/>
          <w:szCs w:val="28"/>
        </w:rPr>
        <w:t xml:space="preserve">common </w:t>
      </w:r>
      <w:r w:rsidR="00AC217F" w:rsidRPr="00A54AA4">
        <w:rPr>
          <w:sz w:val="28"/>
          <w:szCs w:val="28"/>
        </w:rPr>
        <w:t>deep learning models</w:t>
      </w:r>
      <w:r w:rsidRPr="00A54AA4">
        <w:rPr>
          <w:sz w:val="28"/>
          <w:szCs w:val="28"/>
        </w:rPr>
        <w:t xml:space="preserve"> for </w:t>
      </w:r>
      <w:proofErr w:type="spellStart"/>
      <w:r w:rsidRPr="00A54AA4">
        <w:rPr>
          <w:sz w:val="28"/>
          <w:szCs w:val="28"/>
        </w:rPr>
        <w:t>scRNA</w:t>
      </w:r>
      <w:proofErr w:type="spellEnd"/>
      <w:r w:rsidRPr="00A54AA4">
        <w:rPr>
          <w:sz w:val="28"/>
          <w:szCs w:val="28"/>
        </w:rPr>
        <w:t>-seq analysis</w:t>
      </w:r>
      <w:r w:rsidR="00AC217F" w:rsidRPr="00A54AA4">
        <w:rPr>
          <w:rFonts w:eastAsia="Calibri"/>
          <w:sz w:val="28"/>
          <w:szCs w:val="28"/>
        </w:rPr>
        <w:t xml:space="preserve"> </w:t>
      </w:r>
    </w:p>
    <w:p w14:paraId="0D5453F5" w14:textId="263E634D" w:rsidR="00537900" w:rsidRDefault="00FB72D0" w:rsidP="00F506E3">
      <w:pPr>
        <w:spacing w:line="480" w:lineRule="auto"/>
        <w:jc w:val="both"/>
        <w:rPr>
          <w:rFonts w:ascii="Arial" w:eastAsia="Arial" w:hAnsi="Arial" w:cs="Arial"/>
        </w:rPr>
      </w:pPr>
      <w:r>
        <w:rPr>
          <w:rFonts w:ascii="Arial" w:eastAsia="Arial" w:hAnsi="Arial" w:cs="Arial"/>
          <w:b/>
          <w:noProof/>
          <w:color w:val="000000"/>
        </w:rPr>
        <mc:AlternateContent>
          <mc:Choice Requires="wps">
            <w:drawing>
              <wp:anchor distT="0" distB="0" distL="114300" distR="114300" simplePos="0" relativeHeight="251660288" behindDoc="0" locked="0" layoutInCell="1" allowOverlap="1" wp14:anchorId="39CBDEF3" wp14:editId="281DA219">
                <wp:simplePos x="0" y="0"/>
                <wp:positionH relativeFrom="column">
                  <wp:posOffset>81790</wp:posOffset>
                </wp:positionH>
                <wp:positionV relativeFrom="paragraph">
                  <wp:posOffset>2503170</wp:posOffset>
                </wp:positionV>
                <wp:extent cx="5744210" cy="2741930"/>
                <wp:effectExtent l="0" t="0" r="0" b="1270"/>
                <wp:wrapTopAndBottom/>
                <wp:docPr id="7" name="Text Box 7"/>
                <wp:cNvGraphicFramePr/>
                <a:graphic xmlns:a="http://schemas.openxmlformats.org/drawingml/2006/main">
                  <a:graphicData uri="http://schemas.microsoft.com/office/word/2010/wordprocessingShape">
                    <wps:wsp>
                      <wps:cNvSpPr txBox="1"/>
                      <wps:spPr>
                        <a:xfrm>
                          <a:off x="0" y="0"/>
                          <a:ext cx="5744210" cy="2741930"/>
                        </a:xfrm>
                        <a:prstGeom prst="rect">
                          <a:avLst/>
                        </a:prstGeom>
                        <a:solidFill>
                          <a:schemeClr val="lt1"/>
                        </a:solidFill>
                        <a:ln w="6350">
                          <a:noFill/>
                        </a:ln>
                      </wps:spPr>
                      <wps:txbx>
                        <w:txbxContent>
                          <w:p w14:paraId="14FE688D" w14:textId="4575019C" w:rsidR="00B37D88" w:rsidRDefault="00B37D88" w:rsidP="00F506E3">
                            <w:pPr>
                              <w:jc w:val="center"/>
                            </w:pPr>
                            <w:r w:rsidRPr="009230C4">
                              <w:rPr>
                                <w:rFonts w:ascii="Arial" w:eastAsia="Arial" w:hAnsi="Arial" w:cs="Arial"/>
                                <w:noProof/>
                              </w:rPr>
                              <w:drawing>
                                <wp:inline distT="0" distB="0" distL="0" distR="0" wp14:anchorId="45D7D3D3" wp14:editId="00441B29">
                                  <wp:extent cx="3992245" cy="220255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4010636" cy="2212705"/>
                                          </a:xfrm>
                                          <a:prstGeom prst="rect">
                                            <a:avLst/>
                                          </a:prstGeom>
                                        </pic:spPr>
                                      </pic:pic>
                                    </a:graphicData>
                                  </a:graphic>
                                </wp:inline>
                              </w:drawing>
                            </w:r>
                          </w:p>
                          <w:p w14:paraId="6D0B21B9" w14:textId="77777777" w:rsidR="00B37D88" w:rsidRPr="00F506E3" w:rsidRDefault="00B37D88" w:rsidP="00607147">
                            <w:pPr>
                              <w:spacing w:line="360" w:lineRule="auto"/>
                              <w:jc w:val="both"/>
                              <w:rPr>
                                <w:rFonts w:ascii="Arial" w:eastAsia="Arial" w:hAnsi="Arial" w:cs="Arial"/>
                                <w:bCs/>
                                <w:sz w:val="20"/>
                                <w:szCs w:val="20"/>
                              </w:rPr>
                            </w:pPr>
                            <w:r w:rsidRPr="00F506E3">
                              <w:rPr>
                                <w:rFonts w:ascii="Arial" w:eastAsia="Arial" w:hAnsi="Arial" w:cs="Arial"/>
                                <w:b/>
                                <w:sz w:val="20"/>
                                <w:szCs w:val="20"/>
                              </w:rPr>
                              <w:t xml:space="preserve">Figure 2. Graphical models of the surveyed DL models including A) </w:t>
                            </w:r>
                            <w:r w:rsidRPr="00F506E3">
                              <w:rPr>
                                <w:rFonts w:ascii="Arial" w:eastAsia="Arial" w:hAnsi="Arial" w:cs="Arial"/>
                                <w:bCs/>
                                <w:sz w:val="20"/>
                                <w:szCs w:val="20"/>
                              </w:rPr>
                              <w:t>Variational Autoencoder (VAE);</w:t>
                            </w:r>
                            <w:r w:rsidRPr="00F506E3">
                              <w:rPr>
                                <w:rFonts w:ascii="Arial" w:eastAsia="Arial" w:hAnsi="Arial" w:cs="Arial"/>
                                <w:b/>
                                <w:sz w:val="20"/>
                                <w:szCs w:val="20"/>
                              </w:rPr>
                              <w:t xml:space="preserve"> B) </w:t>
                            </w:r>
                            <w:r w:rsidRPr="00F506E3">
                              <w:rPr>
                                <w:rFonts w:ascii="Arial" w:eastAsia="Arial" w:hAnsi="Arial" w:cs="Arial"/>
                                <w:bCs/>
                                <w:sz w:val="20"/>
                                <w:szCs w:val="20"/>
                              </w:rPr>
                              <w:t>Autoencoder (AE);</w:t>
                            </w:r>
                            <w:r w:rsidRPr="00F506E3">
                              <w:rPr>
                                <w:rFonts w:ascii="Arial" w:eastAsia="Arial" w:hAnsi="Arial" w:cs="Arial"/>
                                <w:b/>
                                <w:sz w:val="20"/>
                                <w:szCs w:val="20"/>
                              </w:rPr>
                              <w:t xml:space="preserve"> </w:t>
                            </w:r>
                            <w:r w:rsidRPr="00F506E3">
                              <w:rPr>
                                <w:rFonts w:ascii="Arial" w:eastAsia="Arial" w:hAnsi="Arial" w:cs="Arial"/>
                                <w:bCs/>
                                <w:sz w:val="20"/>
                                <w:szCs w:val="20"/>
                              </w:rPr>
                              <w:t xml:space="preserve">and </w:t>
                            </w:r>
                            <w:r w:rsidRPr="00F506E3">
                              <w:rPr>
                                <w:rFonts w:ascii="Arial" w:eastAsia="Arial" w:hAnsi="Arial" w:cs="Arial"/>
                                <w:b/>
                                <w:sz w:val="20"/>
                                <w:szCs w:val="20"/>
                              </w:rPr>
                              <w:t xml:space="preserve">C) </w:t>
                            </w:r>
                            <w:r w:rsidRPr="00F506E3">
                              <w:rPr>
                                <w:rFonts w:ascii="Arial" w:eastAsia="Arial" w:hAnsi="Arial" w:cs="Arial"/>
                                <w:bCs/>
                                <w:sz w:val="20"/>
                                <w:szCs w:val="20"/>
                              </w:rPr>
                              <w:t>Generative Adversarial Network (GAN).</w:t>
                            </w:r>
                          </w:p>
                          <w:p w14:paraId="34CB87B4" w14:textId="77777777" w:rsidR="00B37D88" w:rsidRPr="00F506E3" w:rsidRDefault="00B37D8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DEF3" id="Text Box 7" o:spid="_x0000_s1027" type="#_x0000_t202" style="position:absolute;left:0;text-align:left;margin-left:6.45pt;margin-top:197.1pt;width:452.3pt;height:2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RQIAAIEEAAAOAAAAZHJzL2Uyb0RvYy54bWysVN9v2jAQfp+0/8Hy+wihUNaIUDEqpklV&#10;WwmmPhvHJpYcn2cbEvbX7+wAZd2epr0457vz/fi+u8zuu0aTg3BegSlpPhhSIgyHSpldSb9vVp8+&#10;U+IDMxXTYERJj8LT+/nHD7PWFmIENehKOIJBjC9aW9I6BFtkmee1aJgfgBUGjRJcwwJe3S6rHGsx&#10;eqOz0XB4m7XgKuuAC+9R+9Ab6TzFl1Lw8CylF4HokmJtIZ0undt4ZvMZK3aO2VrxUxnsH6pomDKY&#10;9BLqgQVG9k79EapR3IEHGQYcmgykVFykHrCbfPium3XNrEi9IDjeXmDy/y8sfzq8OKKqkk4pMaxB&#10;ijaiC+QLdGQa0WmtL9BpbdEtdKhGls96j8rYdCddE7/YDkE74ny8YBuDcVROpuPxKEcTR9toOs7v&#10;bhL62dtz63z4KqAhUSipQ/ISpuzw6AOWgq5nl5jNg1bVSmmdLnFgxFI7cmBItQ6pSHzxm5c2pC3p&#10;7c1kmAIbiM/7yNpggths31SUQrftEjSXhrdQHREHB/0cectXCmt9ZD68MIeDg/3hMoRnPKQGzAUn&#10;iZIa3M+/6aM/8olWSlocxJL6H3vmBCX6m0Gm7/LxOE5uuown0xFe3LVle20x+2YJCECOa2d5EqN/&#10;0GdROmhecWcWMSuamOGYu6ThLC5Dvx64c1wsFskJZ9Wy8GjWlsfQEfDIxKZ7Zc6e6ArI9BOcR5YV&#10;71jrfeNLA4t9AKkSpRHnHtUT/DjnienTTsZFur4nr7c/x/wXAAAA//8DAFBLAwQUAAYACAAAACEA&#10;hSPYpuEAAAAKAQAADwAAAGRycy9kb3ducmV2LnhtbEyPy06EQBBF9yb+Q6dM3BinGXAeIM3EGB+J&#10;OwcfcddDl0CkqwndA/j3litd3tTJvafy3Ww7MeLgW0cKlosIBFLlTEu1gpfy/nILwgdNRneOUME3&#10;etgVpye5zoyb6BnHfagFl5DPtIImhD6T0lcNWu0Xrkfi26cbrA4ch1qaQU9cbjsZR9FaWt0SLzS6&#10;x9sGq6/90Sr4uKjfn/z88Dolq6S/exzLzZsplTo/m2+uQQScwx8Mv/qsDgU7HdyRjBcd5zhlUkGS&#10;XsUgGEiXmxWIg4JtvI5AFrn8/0LxAwAA//8DAFBLAQItABQABgAIAAAAIQC2gziS/gAAAOEBAAAT&#10;AAAAAAAAAAAAAAAAAAAAAABbQ29udGVudF9UeXBlc10ueG1sUEsBAi0AFAAGAAgAAAAhADj9If/W&#10;AAAAlAEAAAsAAAAAAAAAAAAAAAAALwEAAF9yZWxzLy5yZWxzUEsBAi0AFAAGAAgAAAAhAAKir/5F&#10;AgAAgQQAAA4AAAAAAAAAAAAAAAAALgIAAGRycy9lMm9Eb2MueG1sUEsBAi0AFAAGAAgAAAAhAIUj&#10;2KbhAAAACgEAAA8AAAAAAAAAAAAAAAAAnwQAAGRycy9kb3ducmV2LnhtbFBLBQYAAAAABAAEAPMA&#10;AACtBQAAAAA=&#10;" fillcolor="white [3201]" stroked="f" strokeweight=".5pt">
                <v:textbox>
                  <w:txbxContent>
                    <w:p w14:paraId="14FE688D" w14:textId="4575019C" w:rsidR="00B37D88" w:rsidRDefault="00B37D88" w:rsidP="00F506E3">
                      <w:pPr>
                        <w:jc w:val="center"/>
                      </w:pPr>
                      <w:r w:rsidRPr="009230C4">
                        <w:rPr>
                          <w:rFonts w:ascii="Arial" w:eastAsia="Arial" w:hAnsi="Arial" w:cs="Arial"/>
                          <w:noProof/>
                        </w:rPr>
                        <w:drawing>
                          <wp:inline distT="0" distB="0" distL="0" distR="0" wp14:anchorId="45D7D3D3" wp14:editId="00441B29">
                            <wp:extent cx="3992245" cy="220255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4010636" cy="2212705"/>
                                    </a:xfrm>
                                    <a:prstGeom prst="rect">
                                      <a:avLst/>
                                    </a:prstGeom>
                                  </pic:spPr>
                                </pic:pic>
                              </a:graphicData>
                            </a:graphic>
                          </wp:inline>
                        </w:drawing>
                      </w:r>
                    </w:p>
                    <w:p w14:paraId="6D0B21B9" w14:textId="77777777" w:rsidR="00B37D88" w:rsidRPr="00F506E3" w:rsidRDefault="00B37D88" w:rsidP="00607147">
                      <w:pPr>
                        <w:spacing w:line="360" w:lineRule="auto"/>
                        <w:jc w:val="both"/>
                        <w:rPr>
                          <w:rFonts w:ascii="Arial" w:eastAsia="Arial" w:hAnsi="Arial" w:cs="Arial"/>
                          <w:bCs/>
                          <w:sz w:val="20"/>
                          <w:szCs w:val="20"/>
                        </w:rPr>
                      </w:pPr>
                      <w:r w:rsidRPr="00F506E3">
                        <w:rPr>
                          <w:rFonts w:ascii="Arial" w:eastAsia="Arial" w:hAnsi="Arial" w:cs="Arial"/>
                          <w:b/>
                          <w:sz w:val="20"/>
                          <w:szCs w:val="20"/>
                        </w:rPr>
                        <w:t xml:space="preserve">Figure 2. Graphical models of the surveyed DL models including A) </w:t>
                      </w:r>
                      <w:r w:rsidRPr="00F506E3">
                        <w:rPr>
                          <w:rFonts w:ascii="Arial" w:eastAsia="Arial" w:hAnsi="Arial" w:cs="Arial"/>
                          <w:bCs/>
                          <w:sz w:val="20"/>
                          <w:szCs w:val="20"/>
                        </w:rPr>
                        <w:t>Variational Autoencoder (VAE);</w:t>
                      </w:r>
                      <w:r w:rsidRPr="00F506E3">
                        <w:rPr>
                          <w:rFonts w:ascii="Arial" w:eastAsia="Arial" w:hAnsi="Arial" w:cs="Arial"/>
                          <w:b/>
                          <w:sz w:val="20"/>
                          <w:szCs w:val="20"/>
                        </w:rPr>
                        <w:t xml:space="preserve"> B) </w:t>
                      </w:r>
                      <w:r w:rsidRPr="00F506E3">
                        <w:rPr>
                          <w:rFonts w:ascii="Arial" w:eastAsia="Arial" w:hAnsi="Arial" w:cs="Arial"/>
                          <w:bCs/>
                          <w:sz w:val="20"/>
                          <w:szCs w:val="20"/>
                        </w:rPr>
                        <w:t>Autoencoder (AE);</w:t>
                      </w:r>
                      <w:r w:rsidRPr="00F506E3">
                        <w:rPr>
                          <w:rFonts w:ascii="Arial" w:eastAsia="Arial" w:hAnsi="Arial" w:cs="Arial"/>
                          <w:b/>
                          <w:sz w:val="20"/>
                          <w:szCs w:val="20"/>
                        </w:rPr>
                        <w:t xml:space="preserve"> </w:t>
                      </w:r>
                      <w:r w:rsidRPr="00F506E3">
                        <w:rPr>
                          <w:rFonts w:ascii="Arial" w:eastAsia="Arial" w:hAnsi="Arial" w:cs="Arial"/>
                          <w:bCs/>
                          <w:sz w:val="20"/>
                          <w:szCs w:val="20"/>
                        </w:rPr>
                        <w:t xml:space="preserve">and </w:t>
                      </w:r>
                      <w:r w:rsidRPr="00F506E3">
                        <w:rPr>
                          <w:rFonts w:ascii="Arial" w:eastAsia="Arial" w:hAnsi="Arial" w:cs="Arial"/>
                          <w:b/>
                          <w:sz w:val="20"/>
                          <w:szCs w:val="20"/>
                        </w:rPr>
                        <w:t xml:space="preserve">C) </w:t>
                      </w:r>
                      <w:r w:rsidRPr="00F506E3">
                        <w:rPr>
                          <w:rFonts w:ascii="Arial" w:eastAsia="Arial" w:hAnsi="Arial" w:cs="Arial"/>
                          <w:bCs/>
                          <w:sz w:val="20"/>
                          <w:szCs w:val="20"/>
                        </w:rPr>
                        <w:t>Generative Adversarial Network (GAN).</w:t>
                      </w:r>
                    </w:p>
                    <w:p w14:paraId="34CB87B4" w14:textId="77777777" w:rsidR="00B37D88" w:rsidRPr="00F506E3" w:rsidRDefault="00B37D88">
                      <w:pPr>
                        <w:rPr>
                          <w:sz w:val="20"/>
                          <w:szCs w:val="20"/>
                        </w:rPr>
                      </w:pPr>
                    </w:p>
                  </w:txbxContent>
                </v:textbox>
                <w10:wrap type="topAndBottom"/>
              </v:shape>
            </w:pict>
          </mc:Fallback>
        </mc:AlternateContent>
      </w:r>
      <w:r w:rsidR="00607147">
        <w:rPr>
          <w:rFonts w:ascii="Arial" w:eastAsia="Arial" w:hAnsi="Arial" w:cs="Arial"/>
        </w:rPr>
        <w:t>Unsupervised learning is the key step</w:t>
      </w:r>
      <w:r w:rsidR="00090011">
        <w:rPr>
          <w:rFonts w:ascii="Arial" w:eastAsia="Arial" w:hAnsi="Arial" w:cs="Arial"/>
        </w:rPr>
        <w:t xml:space="preserve"> in </w:t>
      </w:r>
      <w:r w:rsidR="00DD3D52">
        <w:rPr>
          <w:rFonts w:ascii="Arial" w:eastAsia="Arial" w:hAnsi="Arial" w:cs="Arial"/>
        </w:rPr>
        <w:t xml:space="preserve">the </w:t>
      </w:r>
      <w:proofErr w:type="spellStart"/>
      <w:r w:rsidR="00090011">
        <w:rPr>
          <w:rFonts w:ascii="Arial" w:eastAsia="Arial" w:hAnsi="Arial" w:cs="Arial"/>
        </w:rPr>
        <w:t>scRNA</w:t>
      </w:r>
      <w:proofErr w:type="spellEnd"/>
      <w:r w:rsidR="00090011">
        <w:rPr>
          <w:rFonts w:ascii="Arial" w:eastAsia="Arial" w:hAnsi="Arial" w:cs="Arial"/>
        </w:rPr>
        <w:t>-Seq analysis</w:t>
      </w:r>
      <w:r w:rsidR="00DD3D52">
        <w:rPr>
          <w:rFonts w:ascii="Arial" w:eastAsia="Arial" w:hAnsi="Arial" w:cs="Arial"/>
        </w:rPr>
        <w:t>,</w:t>
      </w:r>
      <w:r w:rsidR="00090011">
        <w:rPr>
          <w:rFonts w:ascii="Arial" w:eastAsia="Arial" w:hAnsi="Arial" w:cs="Arial"/>
        </w:rPr>
        <w:t xml:space="preserve"> including </w:t>
      </w:r>
      <w:r w:rsidR="00CD158D">
        <w:rPr>
          <w:rFonts w:ascii="Arial" w:eastAsia="Arial" w:hAnsi="Arial" w:cs="Arial"/>
        </w:rPr>
        <w:t xml:space="preserve">batch correction, </w:t>
      </w:r>
      <w:r w:rsidR="00090011">
        <w:rPr>
          <w:rFonts w:ascii="Arial" w:eastAsia="Arial" w:hAnsi="Arial" w:cs="Arial"/>
        </w:rPr>
        <w:t>dimension reduction, imputation</w:t>
      </w:r>
      <w:r w:rsidR="002805F5">
        <w:rPr>
          <w:rFonts w:ascii="Arial" w:eastAsia="Arial" w:hAnsi="Arial" w:cs="Arial"/>
        </w:rPr>
        <w:t>,</w:t>
      </w:r>
      <w:r w:rsidR="00090011">
        <w:rPr>
          <w:rFonts w:ascii="Arial" w:eastAsia="Arial" w:hAnsi="Arial" w:cs="Arial"/>
        </w:rPr>
        <w:t xml:space="preserve"> </w:t>
      </w:r>
      <w:r w:rsidR="00CD158D">
        <w:rPr>
          <w:rFonts w:ascii="Arial" w:eastAsia="Arial" w:hAnsi="Arial" w:cs="Arial"/>
        </w:rPr>
        <w:t xml:space="preserve">and </w:t>
      </w:r>
      <w:r w:rsidR="00090011">
        <w:rPr>
          <w:rFonts w:ascii="Arial" w:eastAsia="Arial" w:hAnsi="Arial" w:cs="Arial"/>
        </w:rPr>
        <w:t>clustering,</w:t>
      </w:r>
      <w:r w:rsidR="00607147">
        <w:rPr>
          <w:rFonts w:ascii="Arial" w:eastAsia="Arial" w:hAnsi="Arial" w:cs="Arial"/>
        </w:rPr>
        <w:t xml:space="preserve"> which</w:t>
      </w:r>
      <w:r w:rsidR="00090011">
        <w:rPr>
          <w:rFonts w:ascii="Arial" w:eastAsia="Arial" w:hAnsi="Arial" w:cs="Arial"/>
        </w:rPr>
        <w:t xml:space="preserve"> lend themselves naturally to</w:t>
      </w:r>
      <w:r w:rsidR="00607147">
        <w:rPr>
          <w:rFonts w:ascii="Arial" w:eastAsia="Arial" w:hAnsi="Arial" w:cs="Arial"/>
        </w:rPr>
        <w:t xml:space="preserve"> </w:t>
      </w:r>
      <w:r w:rsidR="00090011">
        <w:rPr>
          <w:rFonts w:ascii="Arial" w:eastAsia="Arial" w:hAnsi="Arial" w:cs="Arial"/>
        </w:rPr>
        <w:t>unsupervi</w:t>
      </w:r>
      <w:r w:rsidR="00421DC9">
        <w:rPr>
          <w:rFonts w:ascii="Arial" w:eastAsia="Arial" w:hAnsi="Arial" w:cs="Arial"/>
        </w:rPr>
        <w:t>s</w:t>
      </w:r>
      <w:r w:rsidR="00090011">
        <w:rPr>
          <w:rFonts w:ascii="Arial" w:eastAsia="Arial" w:hAnsi="Arial" w:cs="Arial"/>
        </w:rPr>
        <w:t xml:space="preserve">ed DL models including </w:t>
      </w:r>
      <w:r w:rsidR="00AC217F">
        <w:rPr>
          <w:rFonts w:ascii="Arial" w:eastAsia="Arial" w:hAnsi="Arial" w:cs="Arial"/>
        </w:rPr>
        <w:t xml:space="preserve">the </w:t>
      </w:r>
      <w:r w:rsidR="00AC217F" w:rsidRPr="00491D87">
        <w:rPr>
          <w:rFonts w:ascii="Arial" w:eastAsia="Arial" w:hAnsi="Arial" w:cs="Arial"/>
        </w:rPr>
        <w:t>variational autoencoder (VAE)</w:t>
      </w:r>
      <w:r w:rsidR="007E1EFE">
        <w:rPr>
          <w:rFonts w:ascii="Arial" w:eastAsia="Arial" w:hAnsi="Arial" w:cs="Arial"/>
        </w:rPr>
        <w:t xml:space="preserve">, </w:t>
      </w:r>
      <w:r w:rsidR="00AC217F">
        <w:rPr>
          <w:rFonts w:ascii="Arial" w:eastAsia="Arial" w:hAnsi="Arial" w:cs="Arial"/>
        </w:rPr>
        <w:t xml:space="preserve">the </w:t>
      </w:r>
      <w:r w:rsidR="00AC217F" w:rsidRPr="00491D87">
        <w:rPr>
          <w:rFonts w:ascii="Arial" w:eastAsia="Arial" w:hAnsi="Arial" w:cs="Arial"/>
        </w:rPr>
        <w:t>autoencoder (AE)</w:t>
      </w:r>
      <w:r w:rsidR="007E1EFE">
        <w:rPr>
          <w:rFonts w:ascii="Arial" w:eastAsia="Arial" w:hAnsi="Arial" w:cs="Arial"/>
        </w:rPr>
        <w:t>, or generative adversarial networks</w:t>
      </w:r>
      <w:r w:rsidR="00522268">
        <w:rPr>
          <w:rFonts w:ascii="Arial" w:eastAsia="Arial" w:hAnsi="Arial" w:cs="Arial"/>
        </w:rPr>
        <w:t xml:space="preserve"> (GAN)</w:t>
      </w:r>
      <w:r w:rsidR="00AC217F" w:rsidRPr="00491D87">
        <w:rPr>
          <w:rFonts w:ascii="Arial" w:eastAsia="Arial" w:hAnsi="Arial" w:cs="Arial"/>
        </w:rPr>
        <w:t>.</w:t>
      </w:r>
      <w:r w:rsidR="00D541E5">
        <w:rPr>
          <w:rFonts w:ascii="Arial" w:eastAsia="Arial" w:hAnsi="Arial" w:cs="Arial"/>
        </w:rPr>
        <w:t xml:space="preserve"> </w:t>
      </w:r>
      <w:r w:rsidR="00DD3D52">
        <w:rPr>
          <w:rFonts w:ascii="Arial" w:eastAsia="Arial" w:hAnsi="Arial" w:cs="Arial"/>
        </w:rPr>
        <w:t>Also</w:t>
      </w:r>
      <w:r w:rsidR="00D541E5">
        <w:rPr>
          <w:rFonts w:ascii="Arial" w:eastAsia="Arial" w:hAnsi="Arial" w:cs="Arial"/>
        </w:rPr>
        <w:t xml:space="preserve">, </w:t>
      </w:r>
      <w:r w:rsidR="00090011">
        <w:rPr>
          <w:rFonts w:ascii="Arial" w:eastAsia="Arial" w:hAnsi="Arial" w:cs="Arial"/>
        </w:rPr>
        <w:t xml:space="preserve">adversarial transfer </w:t>
      </w:r>
      <w:r w:rsidR="00090011">
        <w:rPr>
          <w:rFonts w:ascii="Arial" w:eastAsia="Arial" w:hAnsi="Arial" w:cs="Arial"/>
        </w:rPr>
        <w:lastRenderedPageBreak/>
        <w:t>learning has been applied for cell</w:t>
      </w:r>
      <w:r w:rsidR="00DD3D52">
        <w:rPr>
          <w:rFonts w:ascii="Arial" w:eastAsia="Arial" w:hAnsi="Arial" w:cs="Arial"/>
        </w:rPr>
        <w:t>-</w:t>
      </w:r>
      <w:r w:rsidR="00090011">
        <w:rPr>
          <w:rFonts w:ascii="Arial" w:eastAsia="Arial" w:hAnsi="Arial" w:cs="Arial"/>
        </w:rPr>
        <w:t>type classification.</w:t>
      </w:r>
      <w:r w:rsidR="00AC217F">
        <w:rPr>
          <w:rFonts w:ascii="Arial" w:eastAsia="Arial" w:hAnsi="Arial" w:cs="Arial"/>
        </w:rPr>
        <w:t xml:space="preserve"> We started our review by introducing the </w:t>
      </w:r>
      <w:r w:rsidR="00AC217F" w:rsidRPr="00491D87">
        <w:rPr>
          <w:rFonts w:ascii="Arial" w:eastAsia="Arial" w:hAnsi="Arial" w:cs="Arial"/>
        </w:rPr>
        <w:t>general</w:t>
      </w:r>
      <w:r w:rsidR="002F7ADC">
        <w:rPr>
          <w:rFonts w:ascii="Arial" w:eastAsia="Arial" w:hAnsi="Arial" w:cs="Arial"/>
        </w:rPr>
        <w:t xml:space="preserve"> formulations of VAE, AE, </w:t>
      </w:r>
      <w:r w:rsidR="006F67A9">
        <w:rPr>
          <w:rFonts w:ascii="Arial" w:eastAsia="Arial" w:hAnsi="Arial" w:cs="Arial"/>
        </w:rPr>
        <w:t xml:space="preserve">and </w:t>
      </w:r>
      <w:r w:rsidR="002F7ADC">
        <w:rPr>
          <w:rFonts w:ascii="Arial" w:eastAsia="Arial" w:hAnsi="Arial" w:cs="Arial"/>
        </w:rPr>
        <w:t xml:space="preserve">GAN </w:t>
      </w:r>
      <w:r w:rsidR="00AC217F">
        <w:rPr>
          <w:rFonts w:ascii="Arial" w:eastAsia="Arial" w:hAnsi="Arial" w:cs="Arial"/>
        </w:rPr>
        <w:t xml:space="preserve">for </w:t>
      </w:r>
      <w:proofErr w:type="spellStart"/>
      <w:r w:rsidR="00AC217F">
        <w:rPr>
          <w:rFonts w:ascii="Arial" w:eastAsia="Arial" w:hAnsi="Arial" w:cs="Arial"/>
        </w:rPr>
        <w:t>scRNA</w:t>
      </w:r>
      <w:proofErr w:type="spellEnd"/>
      <w:r w:rsidR="00AC217F">
        <w:rPr>
          <w:rFonts w:ascii="Arial" w:eastAsia="Arial" w:hAnsi="Arial" w:cs="Arial"/>
        </w:rPr>
        <w:t>-</w:t>
      </w:r>
      <w:r w:rsidR="006F67A9">
        <w:rPr>
          <w:rFonts w:ascii="Arial" w:eastAsia="Arial" w:hAnsi="Arial" w:cs="Arial"/>
        </w:rPr>
        <w:t>s</w:t>
      </w:r>
      <w:r w:rsidR="00AC217F">
        <w:rPr>
          <w:rFonts w:ascii="Arial" w:eastAsia="Arial" w:hAnsi="Arial" w:cs="Arial"/>
        </w:rPr>
        <w:t xml:space="preserve">eq together with their training strategies. </w:t>
      </w:r>
      <w:r w:rsidR="006F67A9">
        <w:rPr>
          <w:rFonts w:ascii="Arial" w:eastAsia="Arial" w:hAnsi="Arial" w:cs="Arial"/>
        </w:rPr>
        <w:t>T</w:t>
      </w:r>
      <w:r w:rsidR="00AC217F">
        <w:rPr>
          <w:rFonts w:ascii="Arial" w:eastAsia="Arial" w:hAnsi="Arial" w:cs="Arial"/>
        </w:rPr>
        <w:t xml:space="preserve">hese general </w:t>
      </w:r>
      <w:r w:rsidR="004177BE">
        <w:rPr>
          <w:rFonts w:ascii="Arial" w:eastAsia="Arial" w:hAnsi="Arial" w:cs="Arial"/>
        </w:rPr>
        <w:t>formulations facilitate</w:t>
      </w:r>
      <w:r w:rsidR="00AC217F">
        <w:rPr>
          <w:rFonts w:ascii="Arial" w:eastAsia="Arial" w:hAnsi="Arial" w:cs="Arial"/>
        </w:rPr>
        <w:t xml:space="preserve"> </w:t>
      </w:r>
      <w:r w:rsidR="00DD3D52">
        <w:rPr>
          <w:rFonts w:ascii="Arial" w:eastAsia="Arial" w:hAnsi="Arial" w:cs="Arial"/>
        </w:rPr>
        <w:t>understanding</w:t>
      </w:r>
      <w:r w:rsidR="00AC217F">
        <w:rPr>
          <w:rFonts w:ascii="Arial" w:eastAsia="Arial" w:hAnsi="Arial" w:cs="Arial"/>
        </w:rPr>
        <w:t xml:space="preserve"> the</w:t>
      </w:r>
      <w:r w:rsidR="00AC217F" w:rsidRPr="00491D87">
        <w:rPr>
          <w:rFonts w:ascii="Arial" w:eastAsia="Arial" w:hAnsi="Arial" w:cs="Arial"/>
        </w:rPr>
        <w:t xml:space="preserve"> </w:t>
      </w:r>
      <w:r w:rsidR="00AC217F">
        <w:rPr>
          <w:rFonts w:ascii="Arial" w:eastAsia="Arial" w:hAnsi="Arial" w:cs="Arial"/>
        </w:rPr>
        <w:t>methodologies</w:t>
      </w:r>
      <w:r w:rsidR="00AC217F" w:rsidRPr="00491D87">
        <w:rPr>
          <w:rFonts w:ascii="Arial" w:eastAsia="Arial" w:hAnsi="Arial" w:cs="Arial"/>
        </w:rPr>
        <w:t xml:space="preserve"> used by different papers </w:t>
      </w:r>
      <w:r w:rsidR="00AC217F">
        <w:rPr>
          <w:rFonts w:ascii="Arial" w:eastAsia="Arial" w:hAnsi="Arial" w:cs="Arial"/>
        </w:rPr>
        <w:t>in developing</w:t>
      </w:r>
      <w:r w:rsidR="00AC217F" w:rsidRPr="00491D87">
        <w:rPr>
          <w:rFonts w:ascii="Arial" w:eastAsia="Arial" w:hAnsi="Arial" w:cs="Arial"/>
        </w:rPr>
        <w:t xml:space="preserve"> their specific algorithms</w:t>
      </w:r>
      <w:r w:rsidR="00607147">
        <w:rPr>
          <w:rFonts w:ascii="Arial" w:eastAsia="Arial" w:hAnsi="Arial" w:cs="Arial"/>
        </w:rPr>
        <w:t>,</w:t>
      </w:r>
      <w:r w:rsidR="00AC217F" w:rsidRPr="00491D87">
        <w:rPr>
          <w:rFonts w:ascii="Arial" w:eastAsia="Arial" w:hAnsi="Arial" w:cs="Arial"/>
        </w:rPr>
        <w:t xml:space="preserve"> enabl</w:t>
      </w:r>
      <w:r w:rsidR="00AC217F">
        <w:rPr>
          <w:rFonts w:ascii="Arial" w:eastAsia="Arial" w:hAnsi="Arial" w:cs="Arial"/>
        </w:rPr>
        <w:t>ing</w:t>
      </w:r>
      <w:r w:rsidR="00AC217F" w:rsidRPr="00491D87">
        <w:rPr>
          <w:rFonts w:ascii="Arial" w:eastAsia="Arial" w:hAnsi="Arial" w:cs="Arial"/>
        </w:rPr>
        <w:t xml:space="preserve"> us to focus on the </w:t>
      </w:r>
      <w:r w:rsidR="00AC217F">
        <w:rPr>
          <w:rFonts w:ascii="Arial" w:eastAsia="Arial" w:hAnsi="Arial" w:cs="Arial"/>
        </w:rPr>
        <w:t>different features of</w:t>
      </w:r>
      <w:r w:rsidR="00AC217F" w:rsidRPr="00491D87">
        <w:rPr>
          <w:rFonts w:ascii="Arial" w:eastAsia="Arial" w:hAnsi="Arial" w:cs="Arial"/>
        </w:rPr>
        <w:t xml:space="preserve"> each </w:t>
      </w:r>
      <w:r w:rsidR="00AC217F">
        <w:rPr>
          <w:rFonts w:ascii="Arial" w:eastAsia="Arial" w:hAnsi="Arial" w:cs="Arial"/>
        </w:rPr>
        <w:t>method and bring</w:t>
      </w:r>
      <w:r w:rsidR="00AC217F" w:rsidRPr="00491D87">
        <w:rPr>
          <w:rFonts w:ascii="Arial" w:eastAsia="Arial" w:hAnsi="Arial" w:cs="Arial"/>
        </w:rPr>
        <w:t xml:space="preserve"> attention to their uniqueness and novelty. </w:t>
      </w:r>
    </w:p>
    <w:p w14:paraId="6EF700AD" w14:textId="77777777" w:rsidR="007B2A99" w:rsidRPr="005E5F92" w:rsidRDefault="007B2A99" w:rsidP="00607147">
      <w:pPr>
        <w:rPr>
          <w:rFonts w:eastAsia="Arial"/>
        </w:rPr>
      </w:pPr>
    </w:p>
    <w:p w14:paraId="56DF71C0" w14:textId="362FED8F" w:rsidR="00AC217F" w:rsidRPr="001D38A2" w:rsidRDefault="00AC217F" w:rsidP="0071490E">
      <w:pPr>
        <w:pStyle w:val="ListParagraph"/>
        <w:numPr>
          <w:ilvl w:val="1"/>
          <w:numId w:val="40"/>
        </w:numPr>
        <w:pBdr>
          <w:top w:val="nil"/>
          <w:left w:val="nil"/>
          <w:bottom w:val="nil"/>
          <w:right w:val="nil"/>
          <w:between w:val="nil"/>
        </w:pBdr>
        <w:spacing w:after="60" w:line="360" w:lineRule="auto"/>
        <w:jc w:val="both"/>
        <w:rPr>
          <w:rFonts w:ascii="Arial" w:hAnsi="Arial" w:cs="Arial"/>
          <w:b/>
          <w:color w:val="000000"/>
          <w:sz w:val="24"/>
        </w:rPr>
      </w:pPr>
      <w:r w:rsidRPr="001D38A2">
        <w:rPr>
          <w:rFonts w:ascii="Arial" w:eastAsia="Arial" w:hAnsi="Arial" w:cs="Arial"/>
          <w:b/>
          <w:color w:val="000000"/>
          <w:sz w:val="24"/>
        </w:rPr>
        <w:t>Variational Autoencoder (VAE</w:t>
      </w:r>
      <w:r w:rsidR="00033A97" w:rsidRPr="001D38A2">
        <w:rPr>
          <w:rFonts w:ascii="Arial" w:eastAsia="Arial" w:hAnsi="Arial" w:cs="Arial"/>
          <w:b/>
          <w:color w:val="000000"/>
          <w:sz w:val="24"/>
        </w:rPr>
        <w:t>s</w:t>
      </w:r>
      <w:r w:rsidRPr="001D38A2">
        <w:rPr>
          <w:rFonts w:ascii="Arial" w:eastAsia="Arial" w:hAnsi="Arial" w:cs="Arial"/>
          <w:b/>
          <w:color w:val="000000"/>
          <w:sz w:val="24"/>
        </w:rPr>
        <w:t xml:space="preserve">) for </w:t>
      </w:r>
      <w:proofErr w:type="spellStart"/>
      <w:r w:rsidRPr="001D38A2">
        <w:rPr>
          <w:rFonts w:ascii="Arial" w:eastAsia="Arial" w:hAnsi="Arial" w:cs="Arial"/>
          <w:b/>
          <w:color w:val="000000"/>
          <w:sz w:val="24"/>
        </w:rPr>
        <w:t>scRNA</w:t>
      </w:r>
      <w:proofErr w:type="spellEnd"/>
      <w:r w:rsidRPr="001D38A2">
        <w:rPr>
          <w:rFonts w:ascii="Arial" w:eastAsia="Arial" w:hAnsi="Arial" w:cs="Arial"/>
          <w:b/>
          <w:color w:val="000000"/>
          <w:sz w:val="24"/>
        </w:rPr>
        <w:t>-Seq data</w:t>
      </w:r>
    </w:p>
    <w:p w14:paraId="0A0E9F1D" w14:textId="6DB9B87B" w:rsidR="00D010AF" w:rsidRDefault="00AC217F" w:rsidP="00F506E3">
      <w:pPr>
        <w:spacing w:line="480" w:lineRule="auto"/>
        <w:jc w:val="both"/>
        <w:rPr>
          <w:rFonts w:ascii="Arial" w:eastAsia="Arial" w:hAnsi="Arial" w:cs="Arial"/>
        </w:rPr>
      </w:pPr>
      <w:r w:rsidRPr="00491D87">
        <w:rPr>
          <w:rFonts w:ascii="Arial" w:eastAsia="Arial" w:hAnsi="Arial" w:cs="Arial"/>
        </w:rPr>
        <w:t xml:space="preserve">Let </w:t>
      </w:r>
      <m:oMath>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oMath>
      <w:r w:rsidRPr="00491D87">
        <w:rPr>
          <w:rFonts w:ascii="Arial" w:eastAsia="Arial" w:hAnsi="Arial" w:cs="Arial"/>
        </w:rPr>
        <w:t xml:space="preserve"> represent a </w:t>
      </w:r>
      <m:oMath>
        <m:r>
          <w:rPr>
            <w:rFonts w:ascii="Cambria Math" w:eastAsia="Cambria Math" w:hAnsi="Cambria Math" w:cs="Arial"/>
          </w:rPr>
          <m:t>G×1</m:t>
        </m:r>
      </m:oMath>
      <w:r w:rsidRPr="00491D87">
        <w:rPr>
          <w:rFonts w:ascii="Arial" w:eastAsia="Arial" w:hAnsi="Arial" w:cs="Arial"/>
        </w:rPr>
        <w:t xml:space="preserve"> vector of gene expression (</w:t>
      </w:r>
      <w:r w:rsidR="00985B6B">
        <w:rPr>
          <w:rFonts w:ascii="Arial" w:eastAsia="Arial" w:hAnsi="Arial" w:cs="Arial"/>
        </w:rPr>
        <w:t xml:space="preserve">UMI </w:t>
      </w:r>
      <w:r w:rsidRPr="00491D87">
        <w:rPr>
          <w:rFonts w:ascii="Arial" w:eastAsia="Arial" w:hAnsi="Arial" w:cs="Arial"/>
        </w:rPr>
        <w:t>counts or normalized</w:t>
      </w:r>
      <w:r w:rsidR="00985B6B">
        <w:rPr>
          <w:rFonts w:ascii="Arial" w:eastAsia="Arial" w:hAnsi="Arial" w:cs="Arial"/>
        </w:rPr>
        <w:t>,</w:t>
      </w:r>
      <w:r w:rsidRPr="00491D87">
        <w:rPr>
          <w:rFonts w:ascii="Arial" w:eastAsia="Arial" w:hAnsi="Arial" w:cs="Arial"/>
        </w:rPr>
        <w:t xml:space="preserve"> </w:t>
      </w:r>
      <w:r w:rsidR="00985B6B" w:rsidRPr="00491D87">
        <w:rPr>
          <w:rFonts w:ascii="Arial" w:eastAsia="Arial" w:hAnsi="Arial" w:cs="Arial"/>
        </w:rPr>
        <w:t>log</w:t>
      </w:r>
      <w:r w:rsidR="00985B6B">
        <w:rPr>
          <w:rFonts w:ascii="Arial" w:eastAsia="Arial" w:hAnsi="Arial" w:cs="Arial"/>
        </w:rPr>
        <w:t>-transformed</w:t>
      </w:r>
      <w:r w:rsidR="00985B6B" w:rsidRPr="00491D87">
        <w:rPr>
          <w:rFonts w:ascii="Arial" w:eastAsia="Arial" w:hAnsi="Arial" w:cs="Arial"/>
        </w:rPr>
        <w:t xml:space="preserve"> </w:t>
      </w:r>
      <w:r w:rsidRPr="00491D87">
        <w:rPr>
          <w:rFonts w:ascii="Arial" w:eastAsia="Arial" w:hAnsi="Arial" w:cs="Arial"/>
        </w:rPr>
        <w:t xml:space="preserve">expression) </w:t>
      </w:r>
      <w:r>
        <w:rPr>
          <w:rFonts w:ascii="Arial" w:eastAsia="Arial" w:hAnsi="Arial" w:cs="Arial"/>
        </w:rPr>
        <w:t xml:space="preserve">of </w:t>
      </w:r>
      <m:oMath>
        <m:r>
          <w:rPr>
            <w:rFonts w:ascii="Cambria Math" w:eastAsia="Cambria Math" w:hAnsi="Cambria Math" w:cs="Arial"/>
          </w:rPr>
          <m:t>G</m:t>
        </m:r>
      </m:oMath>
      <w:r>
        <w:rPr>
          <w:rFonts w:ascii="Arial" w:eastAsia="Arial" w:hAnsi="Arial" w:cs="Arial"/>
        </w:rPr>
        <w:t xml:space="preserve"> genes</w:t>
      </w:r>
      <w:r w:rsidRPr="00491D87">
        <w:rPr>
          <w:rFonts w:ascii="Arial" w:eastAsia="Arial" w:hAnsi="Arial" w:cs="Arial"/>
        </w:rPr>
        <w:t xml:space="preserve"> in cell </w:t>
      </w:r>
      <m:oMath>
        <m:r>
          <w:rPr>
            <w:rFonts w:ascii="Cambria Math" w:eastAsia="Cambria Math" w:hAnsi="Cambria Math" w:cs="Arial"/>
          </w:rPr>
          <m:t>n</m:t>
        </m:r>
      </m:oMath>
      <w:r>
        <w:rPr>
          <w:rFonts w:ascii="Arial" w:eastAsia="Arial" w:hAnsi="Arial" w:cs="Arial"/>
        </w:rPr>
        <w:t>, where</w:t>
      </w:r>
      <w:r w:rsidRPr="00491D87">
        <w:rPr>
          <w:rFonts w:ascii="Arial" w:eastAsia="Arial" w:hAnsi="Arial" w:cs="Arial"/>
        </w:rPr>
        <w:t xml:space="preserve"> </w:t>
      </w:r>
      <m:oMath>
        <m:sSub>
          <m:sSubPr>
            <m:ctrlPr>
              <w:rPr>
                <w:rFonts w:ascii="Cambria Math" w:eastAsia="Cambria Math" w:hAnsi="Cambria Math" w:cs="Arial"/>
              </w:rPr>
            </m:ctrlPr>
          </m:sSubPr>
          <m:e>
            <m:r>
              <w:rPr>
                <w:rFonts w:ascii="Cambria Math" w:eastAsia="Cambria Math" w:hAnsi="Cambria Math" w:cs="Arial"/>
              </w:rPr>
              <m:t>x</m:t>
            </m:r>
          </m:e>
          <m:sub>
            <m:r>
              <w:rPr>
                <w:rFonts w:ascii="Cambria Math" w:eastAsia="Cambria Math" w:hAnsi="Cambria Math" w:cs="Arial"/>
              </w:rPr>
              <m:t>gn</m:t>
            </m:r>
          </m:sub>
        </m:sSub>
      </m:oMath>
      <w:r w:rsidRPr="00491D87">
        <w:rPr>
          <w:rFonts w:ascii="Arial" w:eastAsia="Arial" w:hAnsi="Arial" w:cs="Arial"/>
        </w:rPr>
        <w:t xml:space="preserve"> denote</w:t>
      </w:r>
      <w:r w:rsidR="00985B6B">
        <w:rPr>
          <w:rFonts w:ascii="Arial" w:eastAsia="Arial" w:hAnsi="Arial" w:cs="Arial"/>
        </w:rPr>
        <w:t>s</w:t>
      </w:r>
      <w:r w:rsidRPr="00491D87">
        <w:rPr>
          <w:rFonts w:ascii="Arial" w:eastAsia="Arial" w:hAnsi="Arial" w:cs="Arial"/>
        </w:rPr>
        <w:t xml:space="preserve"> </w:t>
      </w:r>
      <w:r w:rsidR="00985B6B">
        <w:rPr>
          <w:rFonts w:ascii="Arial" w:eastAsia="Arial" w:hAnsi="Arial" w:cs="Arial"/>
        </w:rPr>
        <w:t>gene</w:t>
      </w:r>
      <w:r w:rsidR="00985B6B" w:rsidRPr="00491D87">
        <w:rPr>
          <w:rFonts w:ascii="Arial" w:eastAsia="Arial" w:hAnsi="Arial" w:cs="Arial"/>
        </w:rPr>
        <w:t xml:space="preserve"> </w:t>
      </w:r>
      <m:oMath>
        <m:r>
          <w:rPr>
            <w:rFonts w:ascii="Cambria Math" w:eastAsia="Cambria Math" w:hAnsi="Cambria Math" w:cs="Arial"/>
          </w:rPr>
          <m:t>g</m:t>
        </m:r>
      </m:oMath>
      <w:r w:rsidR="00985B6B">
        <w:rPr>
          <w:rFonts w:ascii="Arial" w:eastAsia="Arial" w:hAnsi="Arial" w:cs="Arial"/>
        </w:rPr>
        <w:t xml:space="preserve">’s expression, </w:t>
      </w:r>
      <w:r w:rsidRPr="00491D87">
        <w:rPr>
          <w:rFonts w:ascii="Arial" w:eastAsia="Arial" w:hAnsi="Arial" w:cs="Arial"/>
        </w:rPr>
        <w:t xml:space="preserve"> which is assumed to follow some distribution</w:t>
      </w:r>
      <m:oMath>
        <m:r>
          <w:rPr>
            <w:rFonts w:ascii="Cambria Math" w:hAnsi="Cambria Math" w:cs="Arial"/>
          </w:rPr>
          <m:t xml:space="preserve">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 xml:space="preserve"> 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gn</m:t>
                </m:r>
              </m:sub>
            </m:sSub>
          </m:e>
        </m:d>
      </m:oMath>
      <w:r w:rsidRPr="00491D87">
        <w:rPr>
          <w:rFonts w:ascii="Arial" w:eastAsia="Arial" w:hAnsi="Arial" w:cs="Arial"/>
        </w:rPr>
        <w:t xml:space="preserve"> (e.g., zero-inflated negative binomial</w:t>
      </w:r>
      <w:r w:rsidR="00985B6B">
        <w:rPr>
          <w:rFonts w:ascii="Arial" w:eastAsia="Arial" w:hAnsi="Arial" w:cs="Arial"/>
        </w:rPr>
        <w:t xml:space="preserve"> (ZINB) or</w:t>
      </w:r>
      <w:r w:rsidRPr="00491D87">
        <w:rPr>
          <w:rFonts w:ascii="Arial" w:eastAsia="Arial" w:hAnsi="Arial" w:cs="Arial"/>
        </w:rPr>
        <w:t xml:space="preserve"> Gaussian)</w:t>
      </w:r>
      <w:r>
        <w:rPr>
          <w:rFonts w:ascii="Arial" w:eastAsia="Arial" w:hAnsi="Arial" w:cs="Arial"/>
        </w:rPr>
        <w:t xml:space="preserve">, where </w:t>
      </w:r>
      <m:oMath>
        <m:sSub>
          <m:sSubPr>
            <m:ctrlPr>
              <w:rPr>
                <w:rFonts w:ascii="Cambria Math" w:eastAsia="Cambria Math" w:hAnsi="Cambria Math" w:cs="Arial"/>
              </w:rPr>
            </m:ctrlPr>
          </m:sSubPr>
          <m:e>
            <m:r>
              <w:rPr>
                <w:rFonts w:ascii="Cambria Math" w:eastAsia="Cambria Math" w:hAnsi="Cambria Math" w:cs="Arial"/>
              </w:rPr>
              <m:t xml:space="preserve"> ν</m:t>
            </m:r>
          </m:e>
          <m:sub>
            <m:r>
              <w:rPr>
                <w:rFonts w:ascii="Cambria Math" w:eastAsia="Cambria Math" w:hAnsi="Cambria Math" w:cs="Arial"/>
              </w:rPr>
              <m:t>gn</m:t>
            </m:r>
          </m:sub>
        </m:sSub>
        <m:r>
          <w:rPr>
            <w:rFonts w:ascii="Cambria Math" w:eastAsia="Cambria Math" w:hAnsi="Cambria Math" w:cs="Arial"/>
          </w:rPr>
          <m:t xml:space="preserve"> </m:t>
        </m:r>
      </m:oMath>
      <w:r w:rsidRPr="00491D87">
        <w:rPr>
          <w:rFonts w:ascii="Arial" w:eastAsia="Arial" w:hAnsi="Arial" w:cs="Arial"/>
        </w:rPr>
        <w:t xml:space="preserve">and </w:t>
      </w:r>
      <m:oMath>
        <m:sSub>
          <m:sSubPr>
            <m:ctrlPr>
              <w:rPr>
                <w:rFonts w:ascii="Cambria Math" w:eastAsia="Cambria Math" w:hAnsi="Cambria Math" w:cs="Arial"/>
              </w:rPr>
            </m:ctrlPr>
          </m:sSubPr>
          <m:e>
            <m:r>
              <w:rPr>
                <w:rFonts w:ascii="Cambria Math" w:hAnsi="Cambria Math" w:cs="Arial"/>
              </w:rPr>
              <m:t>α</m:t>
            </m:r>
          </m:e>
          <m:sub>
            <m:r>
              <w:rPr>
                <w:rFonts w:ascii="Cambria Math" w:eastAsia="Cambria Math" w:hAnsi="Cambria Math" w:cs="Arial"/>
              </w:rPr>
              <m:t>gn</m:t>
            </m:r>
          </m:sub>
        </m:sSub>
      </m:oMath>
      <w:r w:rsidRPr="00491D87">
        <w:rPr>
          <w:rFonts w:ascii="Arial" w:eastAsia="Arial" w:hAnsi="Arial" w:cs="Arial"/>
        </w:rPr>
        <w:t xml:space="preserve">  are parameters of the distribution (e.g., mean, variance, </w:t>
      </w:r>
      <w:r w:rsidR="00985B6B">
        <w:rPr>
          <w:rFonts w:ascii="Arial" w:eastAsia="Arial" w:hAnsi="Arial" w:cs="Arial"/>
        </w:rPr>
        <w:t xml:space="preserve">or </w:t>
      </w:r>
      <w:r w:rsidRPr="00491D87">
        <w:rPr>
          <w:rFonts w:ascii="Arial" w:eastAsia="Arial" w:hAnsi="Arial" w:cs="Arial"/>
        </w:rPr>
        <w:t>dispersion)</w:t>
      </w:r>
      <w:r w:rsidR="00912369">
        <w:rPr>
          <w:rFonts w:ascii="Arial" w:eastAsia="Arial" w:hAnsi="Arial" w:cs="Arial"/>
        </w:rPr>
        <w:t xml:space="preserve"> (</w:t>
      </w:r>
      <w:r w:rsidR="00912369" w:rsidRPr="00F506E3">
        <w:rPr>
          <w:rFonts w:ascii="Arial" w:eastAsia="Arial" w:hAnsi="Arial" w:cs="Arial"/>
          <w:b/>
          <w:bCs/>
        </w:rPr>
        <w:t xml:space="preserve">Fig. </w:t>
      </w:r>
      <w:r w:rsidR="00F84E4B" w:rsidRPr="00F506E3">
        <w:rPr>
          <w:rFonts w:ascii="Arial" w:eastAsia="Arial" w:hAnsi="Arial" w:cs="Arial"/>
          <w:b/>
          <w:bCs/>
        </w:rPr>
        <w:t>2A</w:t>
      </w:r>
      <w:r w:rsidR="00912369">
        <w:rPr>
          <w:rFonts w:ascii="Arial" w:eastAsia="Arial" w:hAnsi="Arial" w:cs="Arial"/>
        </w:rPr>
        <w:t>)</w:t>
      </w:r>
      <w:r w:rsidRPr="00491D87">
        <w:rPr>
          <w:rFonts w:ascii="Arial" w:eastAsia="Arial" w:hAnsi="Arial" w:cs="Arial"/>
        </w:rPr>
        <w:t xml:space="preserve">. We consider the first parameter </w:t>
      </w:r>
      <m:oMath>
        <m:sSub>
          <m:sSubPr>
            <m:ctrlPr>
              <w:rPr>
                <w:rFonts w:ascii="Cambria Math" w:eastAsia="Cambria Math" w:hAnsi="Cambria Math" w:cs="Arial"/>
              </w:rPr>
            </m:ctrlPr>
          </m:sSubPr>
          <m:e>
            <m:r>
              <w:rPr>
                <w:rFonts w:ascii="Cambria Math" w:hAnsi="Cambria Math" w:cs="Arial"/>
              </w:rPr>
              <m:t>ν</m:t>
            </m:r>
          </m:e>
          <m:sub>
            <m:r>
              <w:rPr>
                <w:rFonts w:ascii="Cambria Math" w:eastAsia="Cambria Math" w:hAnsi="Cambria Math" w:cs="Arial"/>
              </w:rPr>
              <m:t>gn</m:t>
            </m:r>
          </m:sub>
        </m:sSub>
      </m:oMath>
      <w:r w:rsidRPr="00491D87">
        <w:rPr>
          <w:rFonts w:ascii="Arial" w:eastAsia="Arial" w:hAnsi="Arial" w:cs="Arial"/>
        </w:rPr>
        <w:t xml:space="preserve"> to</w:t>
      </w:r>
      <w:r>
        <w:rPr>
          <w:rFonts w:ascii="Arial" w:eastAsia="Arial" w:hAnsi="Arial" w:cs="Arial"/>
        </w:rPr>
        <w:t xml:space="preserve"> be</w:t>
      </w:r>
      <w:r w:rsidRPr="00491D87">
        <w:rPr>
          <w:rFonts w:ascii="Arial" w:eastAsia="Arial" w:hAnsi="Arial" w:cs="Arial"/>
        </w:rPr>
        <w:t xml:space="preserve"> of particular interest (e.g., </w:t>
      </w:r>
      <w:r>
        <w:rPr>
          <w:rFonts w:ascii="Arial" w:eastAsia="Arial" w:hAnsi="Arial" w:cs="Arial"/>
        </w:rPr>
        <w:t xml:space="preserve">the mean counts) for the </w:t>
      </w:r>
      <w:proofErr w:type="spellStart"/>
      <w:r>
        <w:rPr>
          <w:rFonts w:ascii="Arial" w:eastAsia="Arial" w:hAnsi="Arial" w:cs="Arial"/>
        </w:rPr>
        <w:t>scRNA</w:t>
      </w:r>
      <w:proofErr w:type="spellEnd"/>
      <w:r>
        <w:rPr>
          <w:rFonts w:ascii="Arial" w:eastAsia="Arial" w:hAnsi="Arial" w:cs="Arial"/>
        </w:rPr>
        <w:t>-</w:t>
      </w:r>
      <w:r w:rsidR="009230C4">
        <w:rPr>
          <w:rFonts w:ascii="Arial" w:eastAsia="Arial" w:hAnsi="Arial" w:cs="Arial"/>
        </w:rPr>
        <w:t>s</w:t>
      </w:r>
      <w:r w:rsidRPr="00491D87">
        <w:rPr>
          <w:rFonts w:ascii="Arial" w:eastAsia="Arial" w:hAnsi="Arial" w:cs="Arial"/>
        </w:rPr>
        <w:t xml:space="preserve">eq analysis and is thus further modeled as a function of a </w:t>
      </w:r>
      <m:oMath>
        <m:r>
          <w:rPr>
            <w:rFonts w:ascii="Cambria Math" w:eastAsia="Cambria Math" w:hAnsi="Cambria Math" w:cs="Arial"/>
          </w:rPr>
          <m:t>d</m:t>
        </m:r>
      </m:oMath>
      <w:r w:rsidRPr="00491D87">
        <w:rPr>
          <w:rFonts w:ascii="Arial" w:eastAsia="Arial" w:hAnsi="Arial" w:cs="Arial"/>
        </w:rPr>
        <w:t xml:space="preserve">-dimension latent variable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m:rPr>
                <m:scr m:val="double-struck"/>
              </m:rPr>
              <w:rPr>
                <w:rFonts w:ascii="Cambria Math" w:eastAsia="Arial" w:hAnsi="Cambria Math" w:cs="Arial"/>
              </w:rPr>
              <m:t>R</m:t>
            </m:r>
          </m:e>
          <m:sup>
            <m:r>
              <w:rPr>
                <w:rFonts w:ascii="Cambria Math" w:eastAsia="Arial" w:hAnsi="Cambria Math" w:cs="Arial"/>
              </w:rPr>
              <m:t>d</m:t>
            </m:r>
          </m:sup>
        </m:sSup>
      </m:oMath>
      <w:r w:rsidRPr="00491D87">
        <w:rPr>
          <w:rFonts w:ascii="Arial" w:eastAsia="Arial" w:hAnsi="Arial" w:cs="Arial"/>
        </w:rPr>
        <w:t xml:space="preserve"> and an observed variable </w:t>
      </w:r>
      <m:oMath>
        <m:sSub>
          <m:sSubPr>
            <m:ctrlPr>
              <w:rPr>
                <w:rFonts w:ascii="Cambria Math" w:eastAsia="Cambria Math" w:hAnsi="Cambria Math" w:cs="Arial"/>
              </w:rPr>
            </m:ctrlPr>
          </m:sSubPr>
          <m:e>
            <m:r>
              <w:rPr>
                <w:rFonts w:ascii="Cambria Math" w:eastAsia="Cambria Math" w:hAnsi="Cambria Math" w:cs="Arial"/>
              </w:rPr>
              <m:t>s</m:t>
            </m:r>
          </m:e>
          <m:sub>
            <m:r>
              <w:rPr>
                <w:rFonts w:ascii="Cambria Math" w:eastAsia="Cambria Math" w:hAnsi="Cambria Math" w:cs="Arial"/>
              </w:rPr>
              <m:t>n</m:t>
            </m:r>
          </m:sub>
        </m:sSub>
      </m:oMath>
      <w:r w:rsidRPr="00491D87">
        <w:rPr>
          <w:rFonts w:ascii="Arial" w:eastAsia="Arial" w:hAnsi="Arial" w:cs="Arial"/>
        </w:rPr>
        <w:t xml:space="preserve"> (e.g., the batch ID) by a decoder neural network </w:t>
      </w:r>
      <m:oMath>
        <m:sSub>
          <m:sSubPr>
            <m:ctrlPr>
              <w:rPr>
                <w:rFonts w:ascii="Cambria Math" w:eastAsia="Cambria Math" w:hAnsi="Cambria Math" w:cs="Arial"/>
                <w:i/>
              </w:rPr>
            </m:ctrlPr>
          </m:sSubPr>
          <m:e>
            <m:r>
              <w:rPr>
                <w:rFonts w:ascii="Cambria Math" w:eastAsia="Cambria Math" w:hAnsi="Cambria Math" w:cs="Arial"/>
              </w:rPr>
              <m:t>D</m:t>
            </m:r>
          </m:e>
          <m:sub>
            <m:r>
              <m:rPr>
                <m:sty m:val="bi"/>
              </m:rPr>
              <w:rPr>
                <w:rFonts w:ascii="Cambria Math" w:eastAsia="Cambria Math" w:hAnsi="Cambria Math" w:cs="Arial"/>
              </w:rPr>
              <m:t>θ</m:t>
            </m:r>
          </m:sub>
        </m:sSub>
      </m:oMath>
      <w:r w:rsidRPr="00491D87">
        <w:rPr>
          <w:rFonts w:ascii="Arial" w:eastAsia="Arial" w:hAnsi="Arial" w:cs="Arial"/>
        </w:rPr>
        <w:t xml:space="preserve"> </w:t>
      </w:r>
      <w:r w:rsidR="00912369">
        <w:rPr>
          <w:rFonts w:ascii="Arial" w:eastAsia="Arial" w:hAnsi="Arial" w:cs="Arial"/>
        </w:rPr>
        <w:t xml:space="preserve">(Fig. </w:t>
      </w:r>
      <w:r w:rsidR="00EE043A">
        <w:rPr>
          <w:rFonts w:ascii="Arial" w:eastAsia="Arial" w:hAnsi="Arial" w:cs="Arial"/>
        </w:rPr>
        <w:t>2A</w:t>
      </w:r>
      <w:r w:rsidR="00912369">
        <w:rPr>
          <w:rFonts w:ascii="Arial" w:eastAsia="Arial" w:hAnsi="Arial" w:cs="Arial"/>
        </w:rPr>
        <w:t xml:space="preserve">) </w:t>
      </w:r>
      <w:r w:rsidRPr="00491D87">
        <w:rPr>
          <w:rFonts w:ascii="Arial" w:eastAsia="Arial" w:hAnsi="Arial" w:cs="Arial"/>
        </w:rPr>
        <w:t>as</w:t>
      </w:r>
    </w:p>
    <w:tbl>
      <w:tblPr>
        <w:tblStyle w:val="TableNormal1"/>
        <w:tblW w:w="0" w:type="auto"/>
        <w:tblInd w:w="5" w:type="dxa"/>
        <w:tblLook w:val="04A0" w:firstRow="1" w:lastRow="0" w:firstColumn="1" w:lastColumn="0" w:noHBand="0" w:noVBand="1"/>
      </w:tblPr>
      <w:tblGrid>
        <w:gridCol w:w="3116"/>
        <w:gridCol w:w="3117"/>
        <w:gridCol w:w="3117"/>
      </w:tblGrid>
      <w:tr w:rsidR="00D010AF" w14:paraId="25ADF074" w14:textId="77777777" w:rsidTr="00D010AF">
        <w:tc>
          <w:tcPr>
            <w:tcW w:w="3116" w:type="dxa"/>
          </w:tcPr>
          <w:p w14:paraId="7E1D37F2" w14:textId="77777777" w:rsidR="00D010AF" w:rsidRDefault="00D010AF" w:rsidP="00F506E3">
            <w:pPr>
              <w:spacing w:line="480" w:lineRule="auto"/>
              <w:jc w:val="center"/>
              <w:rPr>
                <w:rFonts w:ascii="Arial" w:eastAsia="Arial" w:hAnsi="Arial" w:cs="Arial"/>
              </w:rPr>
            </w:pPr>
          </w:p>
        </w:tc>
        <w:tc>
          <w:tcPr>
            <w:tcW w:w="3117" w:type="dxa"/>
          </w:tcPr>
          <w:p w14:paraId="41F83779" w14:textId="342A4DF7" w:rsidR="00D010AF" w:rsidRDefault="00FA5BB1" w:rsidP="00F506E3">
            <w:pPr>
              <w:spacing w:line="480" w:lineRule="auto"/>
              <w:jc w:val="both"/>
              <w:rPr>
                <w:rFonts w:ascii="Arial" w:eastAsia="Arial" w:hAnsi="Arial" w:cs="Arial"/>
              </w:rPr>
            </w:pPr>
            <m:oMathPara>
              <m:oMath>
                <m:sSub>
                  <m:sSubPr>
                    <m:ctrlPr>
                      <w:rPr>
                        <w:rFonts w:ascii="Cambria Math" w:hAnsi="Cambria Math" w:cs="Arial"/>
                      </w:rPr>
                    </m:ctrlPr>
                  </m:sSubPr>
                  <m:e>
                    <m:r>
                      <m:rPr>
                        <m:sty m:val="bi"/>
                      </m:rPr>
                      <w:rPr>
                        <w:rFonts w:ascii="Cambria Math" w:hAnsi="Cambria Math" w:cs="Arial"/>
                      </w:rPr>
                      <m:t>ν</m:t>
                    </m:r>
                  </m:e>
                  <m:sub>
                    <m:r>
                      <w:rPr>
                        <w:rFonts w:ascii="Cambria Math" w:hAnsi="Cambria Math" w:cs="Arial"/>
                      </w:rPr>
                      <m:t>n</m:t>
                    </m:r>
                  </m:sub>
                </m:sSub>
                <m:r>
                  <w:rPr>
                    <w:rFonts w:ascii="Cambria Math" w:eastAsia="Arial" w:hAnsi="Cambria Math" w:cs="Arial"/>
                  </w:rPr>
                  <m:t>=</m:t>
                </m:r>
                <m:sSub>
                  <m:sSubPr>
                    <m:ctrlPr>
                      <w:rPr>
                        <w:rFonts w:ascii="Cambria Math" w:eastAsia="Arial" w:hAnsi="Cambria Math" w:cs="Arial"/>
                      </w:rPr>
                    </m:ctrlPr>
                  </m:sSubPr>
                  <m:e>
                    <m:r>
                      <w:rPr>
                        <w:rFonts w:ascii="Cambria Math" w:eastAsia="Arial" w:hAnsi="Cambria Math" w:cs="Arial"/>
                      </w:rPr>
                      <m:t>D</m:t>
                    </m:r>
                  </m:e>
                  <m:sub>
                    <m:r>
                      <m:rPr>
                        <m:sty m:val="bi"/>
                      </m:rPr>
                      <w:rPr>
                        <w:rFonts w:ascii="Cambria Math" w:eastAsia="Arial" w:hAnsi="Cambria Math" w:cs="Arial"/>
                      </w:rPr>
                      <m:t>θ</m:t>
                    </m:r>
                  </m:sub>
                </m:sSub>
                <m:d>
                  <m:dPr>
                    <m:ctrlPr>
                      <w:rPr>
                        <w:rFonts w:ascii="Cambria Math" w:eastAsia="Arial" w:hAnsi="Cambria Math" w:cs="Arial"/>
                      </w:rPr>
                    </m:ctrlPr>
                  </m:dPr>
                  <m:e>
                    <m:sSub>
                      <m:sSubPr>
                        <m:ctrlPr>
                          <w:rPr>
                            <w:rFonts w:ascii="Cambria Math" w:eastAsia="Arial" w:hAnsi="Cambria Math" w:cs="Arial"/>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rPr>
                        </m:ctrlPr>
                      </m:sSubPr>
                      <m:e>
                        <m:r>
                          <w:rPr>
                            <w:rFonts w:ascii="Cambria Math" w:eastAsia="Arial" w:hAnsi="Cambria Math" w:cs="Arial"/>
                          </w:rPr>
                          <m:t>s</m:t>
                        </m:r>
                      </m:e>
                      <m:sub>
                        <m:r>
                          <w:rPr>
                            <w:rFonts w:ascii="Cambria Math" w:eastAsia="Arial" w:hAnsi="Cambria Math" w:cs="Arial"/>
                          </w:rPr>
                          <m:t>n</m:t>
                        </m:r>
                      </m:sub>
                    </m:sSub>
                  </m:e>
                </m:d>
              </m:oMath>
            </m:oMathPara>
          </w:p>
        </w:tc>
        <w:tc>
          <w:tcPr>
            <w:tcW w:w="3117" w:type="dxa"/>
          </w:tcPr>
          <w:p w14:paraId="6A7500D6" w14:textId="589F5318" w:rsidR="00D010AF" w:rsidRDefault="00D010AF" w:rsidP="00F506E3">
            <w:pPr>
              <w:spacing w:line="480" w:lineRule="auto"/>
              <w:jc w:val="right"/>
              <w:rPr>
                <w:rFonts w:ascii="Arial" w:eastAsia="Arial" w:hAnsi="Arial" w:cs="Arial"/>
              </w:rPr>
            </w:pPr>
            <w:r w:rsidRPr="002A7350">
              <w:rPr>
                <w:rFonts w:ascii="Arial" w:eastAsia="Arial" w:hAnsi="Arial" w:cs="Arial"/>
              </w:rPr>
              <w:t>(</w:t>
            </w:r>
            <w:r w:rsidRPr="002A7350">
              <w:rPr>
                <w:rFonts w:ascii="Arial" w:eastAsia="Arial" w:hAnsi="Arial" w:cs="Arial"/>
                <w:i/>
              </w:rPr>
              <w:fldChar w:fldCharType="begin"/>
            </w:r>
            <w:r w:rsidRPr="002A7350">
              <w:rPr>
                <w:rFonts w:ascii="Arial" w:eastAsia="Arial" w:hAnsi="Arial" w:cs="Arial"/>
              </w:rPr>
              <w:instrText xml:space="preserve"> SEQ Equation \* ARABIC </w:instrText>
            </w:r>
            <w:r w:rsidRPr="002A7350">
              <w:rPr>
                <w:rFonts w:ascii="Arial" w:eastAsia="Arial" w:hAnsi="Arial" w:cs="Arial"/>
                <w:i/>
              </w:rPr>
              <w:fldChar w:fldCharType="separate"/>
            </w:r>
            <w:r w:rsidRPr="002A7350">
              <w:rPr>
                <w:rFonts w:ascii="Arial" w:eastAsia="Arial" w:hAnsi="Arial" w:cs="Arial"/>
                <w:noProof/>
              </w:rPr>
              <w:t>1</w:t>
            </w:r>
            <w:r w:rsidRPr="002A7350">
              <w:rPr>
                <w:rFonts w:ascii="Arial" w:eastAsia="Arial" w:hAnsi="Arial" w:cs="Arial"/>
                <w:i/>
              </w:rPr>
              <w:fldChar w:fldCharType="end"/>
            </w:r>
            <w:r w:rsidRPr="002A7350">
              <w:rPr>
                <w:rFonts w:ascii="Arial" w:eastAsia="Arial" w:hAnsi="Arial" w:cs="Arial"/>
              </w:rPr>
              <w:t>)</w:t>
            </w:r>
          </w:p>
        </w:tc>
      </w:tr>
    </w:tbl>
    <w:p w14:paraId="080CE396" w14:textId="0F20AB61" w:rsidR="00AC217F" w:rsidRPr="00491D87" w:rsidRDefault="00AC217F" w:rsidP="00AC217F">
      <w:pPr>
        <w:spacing w:line="360" w:lineRule="auto"/>
        <w:jc w:val="both"/>
        <w:rPr>
          <w:rFonts w:ascii="Arial" w:eastAsia="Arial" w:hAnsi="Arial" w:cs="Arial"/>
        </w:rPr>
      </w:pPr>
      <w:r>
        <w:rPr>
          <w:rFonts w:ascii="Arial" w:hAnsi="Arial" w:cs="Arial"/>
        </w:rPr>
        <w:t xml:space="preserve">where </w:t>
      </w:r>
      <w:r>
        <w:rPr>
          <w:rFonts w:ascii="Arial" w:eastAsia="Arial" w:hAnsi="Arial" w:cs="Arial"/>
        </w:rPr>
        <w:t xml:space="preserve">the </w:t>
      </w:r>
      <m:oMath>
        <m:r>
          <w:rPr>
            <w:rFonts w:ascii="Cambria Math" w:hAnsi="Cambria Math" w:cs="Arial"/>
          </w:rPr>
          <m:t>g</m:t>
        </m:r>
      </m:oMath>
      <w:r>
        <w:rPr>
          <w:rFonts w:ascii="Arial" w:eastAsia="Arial" w:hAnsi="Arial" w:cs="Arial"/>
        </w:rPr>
        <w:t xml:space="preserve">th element of </w:t>
      </w:r>
      <m:oMath>
        <m:sSub>
          <m:sSubPr>
            <m:ctrlPr>
              <w:rPr>
                <w:rFonts w:ascii="Cambria Math" w:hAnsi="Cambria Math" w:cs="Arial"/>
                <w:i/>
              </w:rPr>
            </m:ctrlPr>
          </m:sSubPr>
          <m:e>
            <m:r>
              <m:rPr>
                <m:sty m:val="bi"/>
              </m:rPr>
              <w:rPr>
                <w:rFonts w:ascii="Cambria Math" w:hAnsi="Cambria Math" w:cs="Arial"/>
              </w:rPr>
              <m:t>ν</m:t>
            </m:r>
          </m:e>
          <m:sub>
            <m:r>
              <w:rPr>
                <w:rFonts w:ascii="Cambria Math" w:hAnsi="Cambria Math" w:cs="Arial"/>
              </w:rPr>
              <m:t>n</m:t>
            </m:r>
          </m:sub>
        </m:sSub>
      </m:oMath>
      <w:r w:rsidR="00985B6B">
        <w:rPr>
          <w:rFonts w:ascii="Arial" w:eastAsia="Arial" w:hAnsi="Arial" w:cs="Arial"/>
        </w:rPr>
        <w:t xml:space="preserve"> </w:t>
      </w:r>
      <w:r>
        <w:rPr>
          <w:rFonts w:ascii="Arial" w:eastAsia="Arial" w:hAnsi="Arial" w:cs="Arial"/>
        </w:rPr>
        <w:t xml:space="preserve">is </w:t>
      </w:r>
      <m:oMath>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oMath>
      <w:r>
        <w:rPr>
          <w:rFonts w:ascii="Arial" w:eastAsia="Arial" w:hAnsi="Arial" w:cs="Arial"/>
        </w:rPr>
        <w:t xml:space="preserve"> and </w:t>
      </w:r>
      <m:oMath>
        <m:r>
          <m:rPr>
            <m:sty m:val="bi"/>
          </m:rPr>
          <w:rPr>
            <w:rFonts w:ascii="Cambria Math" w:eastAsia="Arial" w:hAnsi="Cambria Math" w:cs="Arial"/>
          </w:rPr>
          <m:t>θ</m:t>
        </m:r>
      </m:oMath>
      <w:r>
        <w:rPr>
          <w:rFonts w:ascii="Arial" w:eastAsia="Arial" w:hAnsi="Arial" w:cs="Arial"/>
          <w:b/>
          <w:bCs/>
        </w:rPr>
        <w:t xml:space="preserve"> </w:t>
      </w:r>
      <w:r>
        <w:rPr>
          <w:rFonts w:ascii="Arial" w:eastAsia="Arial" w:hAnsi="Arial" w:cs="Arial"/>
        </w:rPr>
        <w:t>is a vector of decoder weights</w:t>
      </w:r>
      <w:r w:rsidR="00985B6B">
        <w:rPr>
          <w:rFonts w:ascii="Arial" w:eastAsia="Arial" w:hAnsi="Arial" w:cs="Arial"/>
        </w:rPr>
        <w:t>,</w:t>
      </w:r>
      <w:r>
        <w:rPr>
          <w:rFonts w:ascii="Arial" w:eastAsia="Arial" w:hAnsi="Arial" w:cs="Arial"/>
        </w:rPr>
        <w:t xml:space="preserv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Pr>
          <w:rFonts w:ascii="Arial" w:eastAsia="Arial" w:hAnsi="Arial" w:cs="Arial"/>
        </w:rPr>
        <w:t xml:space="preserve"> represents a low-dimensional </w:t>
      </w:r>
      <w:r w:rsidR="00985B6B">
        <w:rPr>
          <w:rFonts w:ascii="Arial" w:eastAsia="Arial" w:hAnsi="Arial" w:cs="Arial"/>
        </w:rPr>
        <w:t xml:space="preserve">latent </w:t>
      </w:r>
      <w:r>
        <w:rPr>
          <w:rFonts w:ascii="Arial" w:eastAsia="Arial" w:hAnsi="Arial" w:cs="Arial"/>
        </w:rPr>
        <w:t>representation of gene expression and is used in all the work</w:t>
      </w:r>
      <w:r w:rsidR="00985B6B">
        <w:rPr>
          <w:rFonts w:ascii="Arial" w:eastAsia="Arial" w:hAnsi="Arial" w:cs="Arial"/>
        </w:rPr>
        <w:t>s</w:t>
      </w:r>
      <w:r>
        <w:rPr>
          <w:rFonts w:ascii="Arial" w:eastAsia="Arial" w:hAnsi="Arial" w:cs="Arial"/>
        </w:rPr>
        <w:t xml:space="preserve"> for visualization and clustering.  </w:t>
      </w:r>
      <w:r w:rsidRPr="00491D87">
        <w:rPr>
          <w:rFonts w:ascii="Arial" w:eastAsia="Arial" w:hAnsi="Arial" w:cs="Arial"/>
        </w:rPr>
        <w:t xml:space="preserve">For VAE,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Pr>
          <w:rFonts w:ascii="Arial" w:eastAsia="Arial" w:hAnsi="Arial" w:cs="Arial"/>
        </w:rPr>
        <w:t xml:space="preserve"> </w:t>
      </w:r>
      <w:r w:rsidRPr="00491D87">
        <w:rPr>
          <w:rFonts w:ascii="Arial" w:eastAsia="Arial" w:hAnsi="Arial" w:cs="Arial"/>
        </w:rPr>
        <w:t xml:space="preserve">is commonly assumed to follow a multivariate standard normal prior, i.e., </w:t>
      </w:r>
      <m:oMath>
        <m:r>
          <w:rPr>
            <w:rFonts w:ascii="Cambria Math" w:eastAsia="Arial" w:hAnsi="Cambria Math" w:cs="Arial"/>
          </w:rPr>
          <m:t>p</m:t>
        </m:r>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ctrlPr>
              <w:rPr>
                <w:rFonts w:ascii="Cambria Math" w:hAnsi="Cambria Math" w:cs="Arial"/>
                <w:i/>
                <w:noProof/>
              </w:rPr>
            </m:ctrlPr>
          </m:e>
        </m:d>
        <m:r>
          <m:rPr>
            <m:scr m:val="script"/>
          </m:rPr>
          <w:rPr>
            <w:rFonts w:ascii="Cambria Math" w:hAnsi="Cambria Math" w:cs="Arial"/>
            <w:noProof/>
          </w:rPr>
          <m:t>=N</m:t>
        </m:r>
        <m:d>
          <m:dPr>
            <m:ctrlPr>
              <w:rPr>
                <w:rFonts w:ascii="Cambria Math" w:hAnsi="Cambria Math" w:cs="Arial"/>
                <w:i/>
              </w:rPr>
            </m:ctrlPr>
          </m:dPr>
          <m:e>
            <m:r>
              <w:rPr>
                <w:rFonts w:ascii="Cambria Math" w:hAnsi="Cambria Math" w:cs="Arial"/>
              </w:rPr>
              <m:t>0,</m:t>
            </m:r>
            <m:sSub>
              <m:sSubPr>
                <m:ctrlPr>
                  <w:rPr>
                    <w:rFonts w:ascii="Cambria Math" w:hAnsi="Cambria Math" w:cs="Arial"/>
                    <w:i/>
                  </w:rPr>
                </m:ctrlPr>
              </m:sSubPr>
              <m:e>
                <m:r>
                  <m:rPr>
                    <m:sty m:val="b"/>
                  </m:rPr>
                  <w:rPr>
                    <w:rFonts w:ascii="Cambria Math" w:hAnsi="Cambria Math" w:cs="Arial"/>
                  </w:rPr>
                  <m:t>I</m:t>
                </m:r>
              </m:e>
              <m:sub>
                <m:r>
                  <w:rPr>
                    <w:rFonts w:ascii="Cambria Math" w:hAnsi="Cambria Math" w:cs="Arial"/>
                  </w:rPr>
                  <m:t>d</m:t>
                </m:r>
              </m:sub>
            </m:sSub>
          </m:e>
        </m:d>
      </m:oMath>
      <w:r>
        <w:rPr>
          <w:rFonts w:ascii="Arial" w:eastAsia="Arial" w:hAnsi="Arial" w:cs="Arial"/>
        </w:rPr>
        <w:t xml:space="preserve"> </w:t>
      </w:r>
      <w:r w:rsidRPr="00491D87">
        <w:rPr>
          <w:rFonts w:ascii="Arial" w:eastAsia="Arial" w:hAnsi="Arial" w:cs="Arial"/>
        </w:rPr>
        <w:t xml:space="preserve">with </w:t>
      </w:r>
      <m:oMath>
        <m:sSub>
          <m:sSubPr>
            <m:ctrlPr>
              <w:rPr>
                <w:rFonts w:ascii="Cambria Math" w:eastAsia="Cambria Math" w:hAnsi="Cambria Math" w:cs="Arial"/>
              </w:rPr>
            </m:ctrlPr>
          </m:sSubPr>
          <m:e>
            <m:r>
              <m:rPr>
                <m:sty m:val="b"/>
              </m:rPr>
              <w:rPr>
                <w:rFonts w:ascii="Cambria Math" w:eastAsia="Cambria Math" w:hAnsi="Cambria Math" w:cs="Arial"/>
              </w:rPr>
              <m:t>I</m:t>
            </m:r>
          </m:e>
          <m:sub>
            <m:r>
              <w:rPr>
                <w:rFonts w:ascii="Cambria Math" w:eastAsia="Cambria Math" w:hAnsi="Cambria Math" w:cs="Arial"/>
              </w:rPr>
              <m:t>d</m:t>
            </m:r>
          </m:sub>
        </m:sSub>
      </m:oMath>
      <w:r w:rsidRPr="00491D87">
        <w:rPr>
          <w:rFonts w:ascii="Arial" w:eastAsia="Arial" w:hAnsi="Arial" w:cs="Arial"/>
        </w:rPr>
        <w:t xml:space="preserve"> being a </w:t>
      </w:r>
      <m:oMath>
        <m:r>
          <w:rPr>
            <w:rFonts w:ascii="Cambria Math" w:eastAsia="Cambria Math" w:hAnsi="Cambria Math" w:cs="Arial"/>
          </w:rPr>
          <m:t>d×d</m:t>
        </m:r>
      </m:oMath>
      <w:r>
        <w:rPr>
          <w:rFonts w:ascii="Arial" w:eastAsia="Arial" w:hAnsi="Arial" w:cs="Arial"/>
        </w:rPr>
        <w:t xml:space="preserve"> identit</w:t>
      </w:r>
      <w:r w:rsidRPr="00491D87">
        <w:rPr>
          <w:rFonts w:ascii="Arial" w:eastAsia="Arial" w:hAnsi="Arial" w:cs="Arial"/>
        </w:rPr>
        <w:t xml:space="preserve">y matrix. The second parameter </w:t>
      </w:r>
      <m:oMath>
        <m:sSub>
          <m:sSubPr>
            <m:ctrlPr>
              <w:rPr>
                <w:rFonts w:ascii="Cambria Math" w:eastAsia="Cambria Math" w:hAnsi="Cambria Math" w:cs="Arial"/>
              </w:rPr>
            </m:ctrlPr>
          </m:sSubPr>
          <m:e>
            <m:r>
              <w:rPr>
                <w:rFonts w:ascii="Cambria Math" w:hAnsi="Cambria Math" w:cs="Arial"/>
              </w:rPr>
              <m:t>α</m:t>
            </m:r>
          </m:e>
          <m:sub>
            <m:r>
              <w:rPr>
                <w:rFonts w:ascii="Cambria Math" w:eastAsia="Cambria Math" w:hAnsi="Cambria Math" w:cs="Arial"/>
              </w:rPr>
              <m:t>gn</m:t>
            </m:r>
          </m:sub>
        </m:sSub>
      </m:oMath>
      <w:r w:rsidRPr="00491D87">
        <w:rPr>
          <w:rFonts w:ascii="Arial" w:eastAsia="Arial" w:hAnsi="Arial" w:cs="Arial"/>
        </w:rPr>
        <w:t xml:space="preserve"> </w:t>
      </w:r>
      <w:r w:rsidR="00985B6B">
        <w:rPr>
          <w:rFonts w:ascii="Arial" w:eastAsia="Arial" w:hAnsi="Arial" w:cs="Arial"/>
        </w:rPr>
        <w:t xml:space="preserve">of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 xml:space="preserve"> 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gn</m:t>
                </m:r>
              </m:sub>
            </m:sSub>
          </m:e>
        </m:d>
      </m:oMath>
      <w:r w:rsidR="00985B6B">
        <w:rPr>
          <w:rFonts w:ascii="Arial" w:eastAsia="Arial" w:hAnsi="Arial" w:cs="Arial"/>
        </w:rPr>
        <w:t xml:space="preserve"> </w:t>
      </w:r>
      <w:r w:rsidRPr="00491D87">
        <w:rPr>
          <w:rFonts w:ascii="Arial" w:eastAsia="Arial" w:hAnsi="Arial" w:cs="Arial"/>
        </w:rPr>
        <w:t xml:space="preserve">is a nuisance parameter, which is assumed with a prior distribution </w:t>
      </w:r>
      <m:oMath>
        <m:r>
          <w:rPr>
            <w:rFonts w:ascii="Cambria Math" w:eastAsia="Cambria Math" w:hAnsi="Cambria Math" w:cs="Arial"/>
          </w:rPr>
          <m:t>p</m:t>
        </m:r>
        <m:d>
          <m:dPr>
            <m:ctrlPr>
              <w:rPr>
                <w:rFonts w:ascii="Cambria Math" w:eastAsia="Cambria Math" w:hAnsi="Cambria Math" w:cs="Arial"/>
                <w:i/>
              </w:rPr>
            </m:ctrlPr>
          </m:dPr>
          <m:e>
            <m:sSub>
              <m:sSubPr>
                <m:ctrlPr>
                  <w:rPr>
                    <w:rFonts w:ascii="Cambria Math" w:eastAsia="Cambria Math" w:hAnsi="Cambria Math" w:cs="Arial"/>
                  </w:rPr>
                </m:ctrlPr>
              </m:sSubPr>
              <m:e>
                <m:r>
                  <w:rPr>
                    <w:rFonts w:ascii="Cambria Math" w:eastAsia="Cambria Math" w:hAnsi="Cambria Math" w:cs="Arial"/>
                  </w:rPr>
                  <m:t>α</m:t>
                </m:r>
              </m:e>
              <m:sub>
                <m:r>
                  <w:rPr>
                    <w:rFonts w:ascii="Cambria Math" w:eastAsia="Cambria Math" w:hAnsi="Cambria Math" w:cs="Arial"/>
                  </w:rPr>
                  <m:t>gn</m:t>
                </m:r>
              </m:sub>
            </m:sSub>
          </m:e>
        </m:d>
      </m:oMath>
      <w:r w:rsidRPr="00491D87">
        <w:rPr>
          <w:rFonts w:ascii="Arial" w:eastAsia="Arial" w:hAnsi="Arial" w:cs="Arial"/>
        </w:rPr>
        <w:t xml:space="preserve"> and can be either estimated or marginalized in variational inference. Now define </w:t>
      </w:r>
      <m:oMath>
        <m:r>
          <m:rPr>
            <m:sty m:val="b"/>
          </m:rPr>
          <w:rPr>
            <w:rFonts w:ascii="Cambria Math" w:hAnsi="Cambria Math" w:cs="Arial"/>
          </w:rPr>
          <m:t>Θ</m:t>
        </m:r>
        <m:r>
          <w:rPr>
            <w:rFonts w:ascii="Cambria Math" w:hAnsi="Cambria Math" w:cs="Arial"/>
          </w:rPr>
          <m:t>=</m:t>
        </m:r>
        <m:d>
          <m:dPr>
            <m:begChr m:val="{"/>
            <m:endChr m:val="}"/>
            <m:ctrlPr>
              <w:rPr>
                <w:rFonts w:ascii="Cambria Math" w:hAnsi="Cambria Math" w:cs="Arial"/>
                <w:i/>
              </w:rPr>
            </m:ctrlPr>
          </m:dPr>
          <m:e>
            <m:r>
              <m:rPr>
                <m:sty m:val="bi"/>
              </m:rPr>
              <w:rPr>
                <w:rFonts w:ascii="Cambria Math" w:eastAsia="Arial" w:hAnsi="Cambria Math" w:cs="Arial"/>
              </w:rPr>
              <m:t>θ,</m:t>
            </m:r>
            <m:sSub>
              <m:sSubPr>
                <m:ctrlPr>
                  <w:rPr>
                    <w:rFonts w:ascii="Cambria Math" w:hAnsi="Cambria Math" w:cs="Arial"/>
                    <w:i/>
                  </w:rPr>
                </m:ctrlPr>
              </m:sSubPr>
              <m:e>
                <m:r>
                  <w:rPr>
                    <w:rFonts w:ascii="Cambria Math" w:hAnsi="Cambria Math" w:cs="Arial"/>
                  </w:rPr>
                  <m:t>α</m:t>
                </m:r>
              </m:e>
              <m:sub>
                <m:r>
                  <w:rPr>
                    <w:rFonts w:ascii="Cambria Math" w:hAnsi="Cambria Math" w:cs="Arial"/>
                  </w:rPr>
                  <m:t>ng</m:t>
                </m:r>
              </m:sub>
            </m:sSub>
            <m:r>
              <m:rPr>
                <m:sty m:val="bi"/>
              </m:rPr>
              <w:rPr>
                <w:rFonts w:ascii="Cambria Math" w:eastAsia="Arial" w:hAnsi="Cambria Math" w:cs="Arial"/>
              </w:rPr>
              <m:t xml:space="preserve"> ∀</m:t>
            </m:r>
            <m:r>
              <w:rPr>
                <w:rFonts w:ascii="Cambria Math" w:eastAsia="Arial" w:hAnsi="Cambria Math" w:cs="Arial"/>
              </w:rPr>
              <m:t>n,g</m:t>
            </m:r>
            <m:ctrlPr>
              <w:rPr>
                <w:rFonts w:ascii="Cambria Math" w:eastAsia="Arial" w:hAnsi="Cambria Math" w:cs="Arial"/>
                <w:b/>
                <w:i/>
              </w:rPr>
            </m:ctrlPr>
          </m:e>
        </m:d>
      </m:oMath>
      <w:r>
        <w:rPr>
          <w:rFonts w:ascii="Arial" w:hAnsi="Arial" w:cs="Arial"/>
          <w:b/>
          <w:bCs/>
        </w:rPr>
        <w:t xml:space="preserve"> </w:t>
      </w:r>
      <w:r w:rsidRPr="00491D87">
        <w:rPr>
          <w:rFonts w:ascii="Arial" w:eastAsia="Arial" w:hAnsi="Arial" w:cs="Arial"/>
        </w:rPr>
        <w:t xml:space="preserve">as the collection of the unknown model parameters. Then,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 xml:space="preserve"> 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gn</m:t>
                </m:r>
              </m:sub>
            </m:sSub>
          </m:e>
        </m:d>
      </m:oMath>
      <w:r w:rsidR="00985B6B">
        <w:rPr>
          <w:rFonts w:ascii="Arial" w:eastAsia="Arial" w:hAnsi="Arial" w:cs="Arial"/>
        </w:rPr>
        <w:t xml:space="preserve"> </w:t>
      </w:r>
      <w:r w:rsidRPr="00491D87">
        <w:rPr>
          <w:rFonts w:ascii="Arial" w:eastAsia="Arial" w:hAnsi="Arial" w:cs="Arial"/>
        </w:rPr>
        <w:t>and (</w:t>
      </w:r>
      <w:r>
        <w:rPr>
          <w:rFonts w:ascii="Arial" w:eastAsia="Arial" w:hAnsi="Arial" w:cs="Arial"/>
        </w:rPr>
        <w:t>1</w:t>
      </w:r>
      <w:r w:rsidRPr="00491D87">
        <w:rPr>
          <w:rFonts w:ascii="Arial" w:eastAsia="Arial" w:hAnsi="Arial" w:cs="Arial"/>
        </w:rPr>
        <w:t xml:space="preserve">) together define the likelihood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r>
              <w:rPr>
                <w:rFonts w:ascii="Cambria Math" w:hAnsi="Cambria Math" w:cs="Arial"/>
              </w:rPr>
              <m:t>,</m:t>
            </m:r>
            <m:r>
              <m:rPr>
                <m:sty m:val="b"/>
              </m:rPr>
              <w:rPr>
                <w:rFonts w:ascii="Cambria Math" w:hAnsi="Cambria Math" w:cs="Arial"/>
              </w:rPr>
              <m:t>Θ</m:t>
            </m:r>
          </m:e>
        </m:d>
      </m:oMath>
      <w:r w:rsidRPr="00491D87">
        <w:rPr>
          <w:rFonts w:ascii="Arial" w:eastAsia="Arial" w:hAnsi="Arial" w:cs="Arial"/>
        </w:rPr>
        <w:t xml:space="preserve">. </w:t>
      </w:r>
    </w:p>
    <w:p w14:paraId="7183A1F8" w14:textId="496ABA43" w:rsidR="00AC217F" w:rsidRPr="00491D87" w:rsidRDefault="00AC217F" w:rsidP="00AC217F">
      <w:pPr>
        <w:jc w:val="both"/>
        <w:rPr>
          <w:rFonts w:ascii="Arial" w:eastAsia="Arial" w:hAnsi="Arial" w:cs="Arial"/>
        </w:rPr>
      </w:pPr>
    </w:p>
    <w:p w14:paraId="64376EC4" w14:textId="7019D146" w:rsidR="00D010AF" w:rsidRDefault="00AC217F" w:rsidP="00AC217F">
      <w:pPr>
        <w:snapToGrid w:val="0"/>
        <w:spacing w:line="360" w:lineRule="auto"/>
        <w:jc w:val="both"/>
        <w:rPr>
          <w:rFonts w:ascii="Arial" w:eastAsia="Arial" w:hAnsi="Arial" w:cs="Arial"/>
        </w:rPr>
      </w:pPr>
      <w:r w:rsidRPr="00491D87">
        <w:rPr>
          <w:rFonts w:ascii="Arial" w:eastAsia="Arial" w:hAnsi="Arial" w:cs="Arial"/>
        </w:rPr>
        <w:t xml:space="preserve">The goal of training or inference is to compute the maximum likelihood estimate of </w:t>
      </w:r>
      <m:oMath>
        <m:r>
          <m:rPr>
            <m:sty m:val="b"/>
          </m:rPr>
          <w:rPr>
            <w:rFonts w:ascii="Cambria Math" w:hAnsi="Cambria Math" w:cs="Arial"/>
          </w:rPr>
          <m:t>Θ</m:t>
        </m:r>
      </m:oMath>
      <w:r w:rsidRPr="00491D87">
        <w:rPr>
          <w:rFonts w:ascii="Arial" w:eastAsia="Arial" w:hAnsi="Arial" w:cs="Arial"/>
        </w:rPr>
        <w:t xml:space="preserve"> </w:t>
      </w:r>
    </w:p>
    <w:tbl>
      <w:tblPr>
        <w:tblStyle w:val="TableNormal1"/>
        <w:tblW w:w="0" w:type="auto"/>
        <w:tblInd w:w="5" w:type="dxa"/>
        <w:tblLook w:val="04A0" w:firstRow="1" w:lastRow="0" w:firstColumn="1" w:lastColumn="0" w:noHBand="0" w:noVBand="1"/>
      </w:tblPr>
      <w:tblGrid>
        <w:gridCol w:w="846"/>
        <w:gridCol w:w="7513"/>
        <w:gridCol w:w="991"/>
      </w:tblGrid>
      <w:tr w:rsidR="00D010AF" w14:paraId="1E104C3F" w14:textId="77777777" w:rsidTr="00F506E3">
        <w:tc>
          <w:tcPr>
            <w:tcW w:w="846" w:type="dxa"/>
            <w:vAlign w:val="center"/>
          </w:tcPr>
          <w:p w14:paraId="6899F871" w14:textId="77777777" w:rsidR="00D010AF" w:rsidRDefault="00D010AF" w:rsidP="00F506E3">
            <w:pPr>
              <w:snapToGrid w:val="0"/>
              <w:spacing w:line="480" w:lineRule="auto"/>
              <w:jc w:val="center"/>
              <w:rPr>
                <w:rFonts w:ascii="Arial" w:eastAsia="Arial" w:hAnsi="Arial" w:cs="Arial"/>
              </w:rPr>
            </w:pPr>
          </w:p>
        </w:tc>
        <w:tc>
          <w:tcPr>
            <w:tcW w:w="7513" w:type="dxa"/>
            <w:vAlign w:val="center"/>
          </w:tcPr>
          <w:p w14:paraId="75DCF950" w14:textId="18E7A8CA" w:rsidR="00D010AF" w:rsidRDefault="00FA5BB1" w:rsidP="00F506E3">
            <w:pPr>
              <w:snapToGrid w:val="0"/>
              <w:spacing w:line="480" w:lineRule="auto"/>
              <w:jc w:val="center"/>
              <w:rPr>
                <w:rFonts w:ascii="Arial" w:eastAsia="Arial" w:hAnsi="Arial" w:cs="Arial"/>
              </w:rPr>
            </w:pPr>
            <m:oMathPara>
              <m:oMath>
                <m:sSub>
                  <m:sSubPr>
                    <m:ctrlPr>
                      <w:rPr>
                        <w:rFonts w:ascii="Cambria Math" w:hAnsi="Cambria Math" w:cs="Arial"/>
                        <w:b/>
                      </w:rPr>
                    </m:ctrlPr>
                  </m:sSubPr>
                  <m:e>
                    <m:acc>
                      <m:accPr>
                        <m:ctrlPr>
                          <w:rPr>
                            <w:rFonts w:ascii="Cambria Math" w:hAnsi="Cambria Math" w:cs="Arial"/>
                            <w:b/>
                            <w:bCs/>
                            <w:iCs/>
                          </w:rPr>
                        </m:ctrlPr>
                      </m:accPr>
                      <m:e>
                        <m:r>
                          <m:rPr>
                            <m:sty m:val="b"/>
                          </m:rPr>
                          <w:rPr>
                            <w:rFonts w:ascii="Cambria Math" w:hAnsi="Cambria Math" w:cs="Arial"/>
                          </w:rPr>
                          <m:t>Θ</m:t>
                        </m:r>
                      </m:e>
                    </m:acc>
                    <m:ctrlPr>
                      <w:rPr>
                        <w:rFonts w:ascii="Cambria Math" w:hAnsi="Cambria Math" w:cs="Arial"/>
                        <w:b/>
                        <w:i/>
                      </w:rPr>
                    </m:ctrlPr>
                  </m:e>
                  <m:sub>
                    <m:r>
                      <w:rPr>
                        <w:rFonts w:ascii="Cambria Math" w:hAnsi="Cambria Math" w:cs="Arial"/>
                      </w:rPr>
                      <m:t>ML</m:t>
                    </m:r>
                  </m:sub>
                </m:sSub>
                <m:r>
                  <m:rPr>
                    <m:sty m:val="b"/>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argmax</m:t>
                    </m:r>
                  </m:e>
                  <m:sub>
                    <m:r>
                      <m:rPr>
                        <m:sty m:val="b"/>
                      </m:rPr>
                      <w:rPr>
                        <w:rFonts w:ascii="Cambria Math" w:hAnsi="Cambria Math" w:cs="Arial"/>
                      </w:rPr>
                      <m:t>Θ</m:t>
                    </m:r>
                  </m:sub>
                </m:sSub>
                <m:r>
                  <m:rPr>
                    <m:sty m:val="p"/>
                  </m:rPr>
                  <w:rPr>
                    <w:rFonts w:ascii="Cambria Math" w:hAnsi="Cambria Math" w:cs="Arial"/>
                  </w:rPr>
                  <m:t xml:space="preserve"> </m:t>
                </m:r>
                <m:nary>
                  <m:naryPr>
                    <m:chr m:val="∑"/>
                    <m:limLoc m:val="subSup"/>
                    <m:ctrlPr>
                      <w:rPr>
                        <w:rFonts w:ascii="Cambria Math" w:hAnsi="Cambria Math" w:cs="Arial"/>
                        <w:iCs/>
                      </w:rPr>
                    </m:ctrlPr>
                  </m:naryPr>
                  <m:sub>
                    <m:r>
                      <w:rPr>
                        <w:rFonts w:ascii="Cambria Math" w:hAnsi="Cambria Math" w:cs="Arial"/>
                      </w:rPr>
                      <m:t>n=1</m:t>
                    </m:r>
                  </m:sub>
                  <m:sup>
                    <m:r>
                      <w:rPr>
                        <w:rFonts w:ascii="Cambria Math" w:hAnsi="Cambria Math" w:cs="Arial"/>
                      </w:rPr>
                      <m:t>N</m:t>
                    </m:r>
                  </m:sup>
                  <m:e>
                    <m:func>
                      <m:funcPr>
                        <m:ctrlPr>
                          <w:rPr>
                            <w:rFonts w:ascii="Cambria Math" w:hAnsi="Cambria Math" w:cs="Arial"/>
                            <w:i/>
                          </w:rPr>
                        </m:ctrlPr>
                      </m:funcPr>
                      <m:fName>
                        <m:r>
                          <m:rPr>
                            <m:sty m:val="p"/>
                          </m:rPr>
                          <w:rPr>
                            <w:rFonts w:ascii="Cambria Math" w:hAnsi="Cambria Math" w:cs="Arial"/>
                          </w:rPr>
                          <m:t>log</m:t>
                        </m:r>
                      </m:fName>
                      <m:e>
                        <m:r>
                          <w:rPr>
                            <w:rFonts w:ascii="Cambria Math" w:hAnsi="Cambria Math" w:cs="Arial"/>
                          </w:rPr>
                          <m:t>p</m:t>
                        </m:r>
                        <m:d>
                          <m:dPr>
                            <m:ctrlPr>
                              <w:rPr>
                                <w:rFonts w:ascii="Cambria Math" w:hAnsi="Cambria Math" w:cs="Arial"/>
                                <w:iCs/>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ctrlPr>
                              <w:rPr>
                                <w:rFonts w:ascii="Cambria Math" w:hAnsi="Cambria Math" w:cs="Arial"/>
                                <w:b/>
                                <w:bCs/>
                                <w:iCs/>
                              </w:rPr>
                            </m:ctrlPr>
                          </m:e>
                          <m:e>
                            <m:sSub>
                              <m:sSubPr>
                                <m:ctrlPr>
                                  <w:rPr>
                                    <w:rFonts w:ascii="Cambria Math" w:hAnsi="Cambria Math" w:cs="Arial"/>
                                    <w:i/>
                                    <w:iCs/>
                                  </w:rPr>
                                </m:ctrlPr>
                              </m:sSubPr>
                              <m:e>
                                <m:r>
                                  <w:rPr>
                                    <w:rFonts w:ascii="Cambria Math" w:hAnsi="Cambria Math" w:cs="Arial"/>
                                  </w:rPr>
                                  <m:t>s</m:t>
                                </m:r>
                                <m:ctrlPr>
                                  <w:rPr>
                                    <w:rFonts w:ascii="Cambria Math" w:hAnsi="Cambria Math" w:cs="Arial"/>
                                    <w:b/>
                                    <w:bCs/>
                                    <w:i/>
                                    <w:iCs/>
                                  </w:rPr>
                                </m:ctrlPr>
                              </m:e>
                              <m:sub>
                                <m:r>
                                  <w:rPr>
                                    <w:rFonts w:ascii="Cambria Math" w:hAnsi="Cambria Math" w:cs="Arial"/>
                                  </w:rPr>
                                  <m:t>n</m:t>
                                </m:r>
                              </m:sub>
                            </m:sSub>
                            <m:r>
                              <w:rPr>
                                <w:rFonts w:ascii="Cambria Math" w:hAnsi="Cambria Math" w:cs="Arial"/>
                              </w:rPr>
                              <m:t>,</m:t>
                            </m:r>
                            <m:r>
                              <m:rPr>
                                <m:sty m:val="b"/>
                              </m:rPr>
                              <w:rPr>
                                <w:rFonts w:ascii="Cambria Math" w:hAnsi="Cambria Math" w:cs="Arial"/>
                              </w:rPr>
                              <m:t>Θ</m:t>
                            </m:r>
                            <m:ctrlPr>
                              <w:rPr>
                                <w:rFonts w:ascii="Cambria Math" w:hAnsi="Cambria Math" w:cs="Arial"/>
                                <w:b/>
                                <w:bCs/>
                                <w:iCs/>
                              </w:rPr>
                            </m:ctrlPr>
                          </m:e>
                        </m:d>
                        <m:r>
                          <m:rPr>
                            <m:sty m:val="b"/>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argmax</m:t>
                            </m:r>
                            <m:ctrlPr>
                              <w:rPr>
                                <w:rFonts w:ascii="Cambria Math" w:hAnsi="Cambria Math" w:cs="Arial"/>
                                <w:b/>
                                <w:bCs/>
                                <w:iCs/>
                              </w:rPr>
                            </m:ctrlPr>
                          </m:e>
                          <m:sub>
                            <m:r>
                              <m:rPr>
                                <m:sty m:val="b"/>
                              </m:rPr>
                              <w:rPr>
                                <w:rFonts w:ascii="Cambria Math" w:hAnsi="Cambria Math" w:cs="Arial"/>
                              </w:rPr>
                              <m:t>Θ</m:t>
                            </m:r>
                          </m:sub>
                        </m:sSub>
                        <m:r>
                          <m:rPr>
                            <m:sty m:val="p"/>
                          </m:rPr>
                          <w:rPr>
                            <w:rFonts w:ascii="Cambria Math" w:hAnsi="Cambria Math" w:cs="Arial"/>
                          </w:rPr>
                          <m:t xml:space="preserve"> </m:t>
                        </m:r>
                        <m:nary>
                          <m:naryPr>
                            <m:chr m:val="∑"/>
                            <m:limLoc m:val="subSup"/>
                            <m:ctrlPr>
                              <w:rPr>
                                <w:rFonts w:ascii="Cambria Math" w:hAnsi="Cambria Math" w:cs="Arial"/>
                                <w:iCs/>
                              </w:rPr>
                            </m:ctrlPr>
                          </m:naryPr>
                          <m:sub>
                            <m:r>
                              <w:rPr>
                                <w:rFonts w:ascii="Cambria Math" w:hAnsi="Cambria Math" w:cs="Arial"/>
                              </w:rPr>
                              <m:t>n=1</m:t>
                            </m:r>
                          </m:sub>
                          <m:sup>
                            <m:r>
                              <w:rPr>
                                <w:rFonts w:ascii="Cambria Math" w:hAnsi="Cambria Math" w:cs="Arial"/>
                              </w:rPr>
                              <m:t>N</m:t>
                            </m:r>
                          </m:sup>
                          <m:e>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e>
                        </m:nary>
                      </m:e>
                    </m:func>
                  </m:e>
                </m:nary>
              </m:oMath>
            </m:oMathPara>
          </w:p>
        </w:tc>
        <w:tc>
          <w:tcPr>
            <w:tcW w:w="991" w:type="dxa"/>
            <w:vAlign w:val="center"/>
          </w:tcPr>
          <w:p w14:paraId="39557257" w14:textId="53E62BEF" w:rsidR="00D010AF" w:rsidRDefault="00D010AF" w:rsidP="00F506E3">
            <w:pPr>
              <w:snapToGrid w:val="0"/>
              <w:spacing w:line="480" w:lineRule="auto"/>
              <w:jc w:val="center"/>
              <w:rPr>
                <w:rFonts w:ascii="Arial" w:eastAsia="Arial" w:hAnsi="Arial" w:cs="Arial"/>
              </w:rPr>
            </w:pPr>
            <w:r w:rsidRPr="00491D87">
              <w:rPr>
                <w:rFonts w:ascii="Arial" w:eastAsia="Arial" w:hAnsi="Arial" w:cs="Arial"/>
              </w:rPr>
              <w:t>(2)</w:t>
            </w:r>
          </w:p>
        </w:tc>
      </w:tr>
    </w:tbl>
    <w:p w14:paraId="708FFAD2" w14:textId="7061F371" w:rsidR="00AC217F" w:rsidRDefault="00AC217F" w:rsidP="00AC217F">
      <w:pPr>
        <w:autoSpaceDE w:val="0"/>
        <w:autoSpaceDN w:val="0"/>
        <w:adjustRightInd w:val="0"/>
        <w:snapToGrid w:val="0"/>
        <w:spacing w:line="480" w:lineRule="auto"/>
        <w:jc w:val="both"/>
        <w:rPr>
          <w:rFonts w:ascii="Arial" w:hAnsi="Arial" w:cs="Arial"/>
          <w:iCs/>
        </w:rPr>
      </w:pPr>
      <w:r>
        <w:rPr>
          <w:rFonts w:ascii="Arial" w:hAnsi="Arial" w:cs="Arial"/>
        </w:rPr>
        <w:t xml:space="preserve">where </w:t>
      </w:r>
      <m:oMath>
        <m:r>
          <w:rPr>
            <w:rFonts w:ascii="Cambria Math" w:hAnsi="Cambria Math" w:cs="Arial"/>
          </w:rPr>
          <m:t>p</m:t>
        </m:r>
        <m:d>
          <m:dPr>
            <m:ctrlPr>
              <w:rPr>
                <w:rFonts w:ascii="Cambria Math" w:hAnsi="Cambria Math" w:cs="Arial"/>
                <w:iCs/>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ctrlPr>
              <w:rPr>
                <w:rFonts w:ascii="Cambria Math" w:hAnsi="Cambria Math" w:cs="Arial"/>
                <w:b/>
                <w:bCs/>
                <w:iCs/>
              </w:rPr>
            </m:ctrlPr>
          </m:e>
          <m:e>
            <m:sSub>
              <m:sSubPr>
                <m:ctrlPr>
                  <w:rPr>
                    <w:rFonts w:ascii="Cambria Math" w:hAnsi="Cambria Math" w:cs="Arial"/>
                    <w:i/>
                  </w:rPr>
                </m:ctrlPr>
              </m:sSubPr>
              <m:e>
                <m:r>
                  <w:rPr>
                    <w:rFonts w:ascii="Cambria Math" w:hAnsi="Cambria Math" w:cs="Arial"/>
                  </w:rPr>
                  <m:t>s</m:t>
                </m:r>
                <m:ctrlPr>
                  <w:rPr>
                    <w:rFonts w:ascii="Cambria Math" w:hAnsi="Cambria Math" w:cs="Arial"/>
                    <w:b/>
                    <w:bCs/>
                    <w:i/>
                  </w:rPr>
                </m:ctrlPr>
              </m:e>
              <m:sub>
                <m:r>
                  <w:rPr>
                    <w:rFonts w:ascii="Cambria Math" w:hAnsi="Cambria Math" w:cs="Arial"/>
                  </w:rPr>
                  <m:t>n</m:t>
                </m:r>
              </m:sub>
            </m:sSub>
            <m:r>
              <m:rPr>
                <m:sty m:val="b"/>
              </m:rPr>
              <w:rPr>
                <w:rFonts w:ascii="Cambria Math" w:hAnsi="Cambria Math" w:cs="Arial"/>
              </w:rPr>
              <m:t>,Θ</m:t>
            </m:r>
            <m:ctrlPr>
              <w:rPr>
                <w:rFonts w:ascii="Cambria Math" w:hAnsi="Cambria Math" w:cs="Arial"/>
                <w:b/>
                <w:bCs/>
                <w:iCs/>
              </w:rPr>
            </m:ctrlPr>
          </m:e>
        </m:d>
        <m:r>
          <m:rPr>
            <m:sty m:val="bi"/>
          </m:rPr>
          <w:rPr>
            <w:rFonts w:ascii="Cambria Math" w:hAnsi="Cambria Math" w:cs="Arial"/>
          </w:rPr>
          <m:t>=∫</m:t>
        </m:r>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r>
              <w:rPr>
                <w:rFonts w:ascii="Cambria Math" w:hAnsi="Cambria Math" w:cs="Arial"/>
              </w:rPr>
              <m:t>,</m:t>
            </m:r>
            <m:r>
              <m:rPr>
                <m:sty m:val="b"/>
              </m:rPr>
              <w:rPr>
                <w:rFonts w:ascii="Cambria Math" w:hAnsi="Cambria Math" w:cs="Arial"/>
              </w:rPr>
              <m:t>Θ</m:t>
            </m:r>
          </m:e>
        </m:d>
        <m:r>
          <w:rPr>
            <w:rFonts w:ascii="Cambria Math" w:hAnsi="Cambria Math" w:cs="Arial"/>
          </w:rPr>
          <m:t>p</m:t>
        </m:r>
        <m:d>
          <m:dPr>
            <m:ctrlPr>
              <w:rPr>
                <w:rFonts w:ascii="Cambria Math" w:hAnsi="Cambria Math" w:cs="Arial"/>
                <w:i/>
              </w:rPr>
            </m:ctrlPr>
          </m:dPr>
          <m:e>
            <m:sSub>
              <m:sSubPr>
                <m:ctrlPr>
                  <w:rPr>
                    <w:rFonts w:ascii="Cambria Math" w:hAnsi="Cambria Math" w:cs="Arial"/>
                    <w:b/>
                    <w:bCs/>
                    <w:i/>
                  </w:rPr>
                </m:ctrlPr>
              </m:sSubPr>
              <m:e>
                <m:r>
                  <m:rPr>
                    <m:sty m:val="bi"/>
                  </m:rPr>
                  <w:rPr>
                    <w:rFonts w:ascii="Cambria Math" w:hAnsi="Cambria Math" w:cs="Arial"/>
                  </w:rPr>
                  <m:t>z</m:t>
                </m:r>
              </m:e>
              <m:sub>
                <m:r>
                  <w:rPr>
                    <w:rFonts w:ascii="Cambria Math" w:hAnsi="Cambria Math" w:cs="Arial"/>
                  </w:rPr>
                  <m:t>n</m:t>
                </m:r>
              </m:sub>
            </m:sSub>
          </m:e>
        </m:d>
        <m:r>
          <w:rPr>
            <w:rFonts w:ascii="Cambria Math" w:hAnsi="Cambria Math" w:cs="Arial"/>
          </w:rPr>
          <m:t>d</m:t>
        </m:r>
        <m:sSub>
          <m:sSubPr>
            <m:ctrlPr>
              <w:rPr>
                <w:rFonts w:ascii="Cambria Math" w:hAnsi="Cambria Math" w:cs="Arial"/>
                <w:b/>
                <w:bCs/>
                <w:i/>
              </w:rPr>
            </m:ctrlPr>
          </m:sSubPr>
          <m:e>
            <m:r>
              <m:rPr>
                <m:sty m:val="bi"/>
              </m:rPr>
              <w:rPr>
                <w:rFonts w:ascii="Cambria Math" w:hAnsi="Cambria Math" w:cs="Arial"/>
              </w:rPr>
              <m:t>z</m:t>
            </m:r>
          </m:e>
          <m:sub>
            <m:r>
              <w:rPr>
                <w:rFonts w:ascii="Cambria Math" w:hAnsi="Cambria Math" w:cs="Arial"/>
              </w:rPr>
              <m:t>n</m:t>
            </m:r>
          </m:sub>
        </m:sSub>
      </m:oMath>
      <w:r>
        <w:rPr>
          <w:rFonts w:ascii="Arial" w:hAnsi="Arial" w:cs="Arial"/>
        </w:rPr>
        <w:t xml:space="preserve"> is the marginal likelihood, which is in general analytically intractable but can be </w:t>
      </w:r>
      <w:proofErr w:type="gramStart"/>
      <w:r>
        <w:rPr>
          <w:rFonts w:ascii="Arial" w:hAnsi="Arial" w:cs="Arial"/>
        </w:rPr>
        <w:t>lower-bounded</w:t>
      </w:r>
      <w:proofErr w:type="gramEnd"/>
      <w:r>
        <w:rPr>
          <w:rFonts w:ascii="Arial" w:hAnsi="Arial" w:cs="Arial"/>
        </w:rPr>
        <w:t xml:space="preserve"> by </w:t>
      </w:r>
      <w:r>
        <w:rPr>
          <w:rFonts w:ascii="Arial" w:hAnsi="Arial" w:cs="Arial"/>
          <w:iCs/>
        </w:rPr>
        <w:t xml:space="preserve">the </w:t>
      </w:r>
      <w:r w:rsidR="00E974F8">
        <w:rPr>
          <w:rFonts w:ascii="Arial" w:hAnsi="Arial" w:cs="Arial"/>
          <w:iCs/>
        </w:rPr>
        <w:t>evidence lower</w:t>
      </w:r>
      <w:r>
        <w:rPr>
          <w:rFonts w:ascii="Arial" w:hAnsi="Arial" w:cs="Arial"/>
          <w:iCs/>
        </w:rPr>
        <w:t xml:space="preserve"> bound</w:t>
      </w:r>
      <w:r w:rsidR="00E974F8">
        <w:rPr>
          <w:rFonts w:ascii="Arial" w:hAnsi="Arial" w:cs="Arial"/>
          <w:iCs/>
        </w:rPr>
        <w:t xml:space="preserve"> (ELBO)</w:t>
      </w:r>
      <w:r>
        <w:rPr>
          <w:rFonts w:ascii="Arial" w:hAnsi="Arial" w:cs="Arial"/>
          <w:iCs/>
        </w:rPr>
        <w:t xml:space="preserve"> </w:t>
      </w:r>
      <m:oMath>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oMath>
      <w:r>
        <w:rPr>
          <w:rFonts w:ascii="Arial" w:hAnsi="Arial" w:cs="Arial"/>
          <w:iCs/>
        </w:rPr>
        <w:t>,</w:t>
      </w:r>
      <w:r w:rsidR="00985B6B">
        <w:rPr>
          <w:rFonts w:ascii="Arial" w:hAnsi="Arial" w:cs="Arial"/>
          <w:iCs/>
        </w:rPr>
        <w:t xml:space="preserve"> </w:t>
      </w:r>
      <w:r>
        <w:rPr>
          <w:rFonts w:ascii="Arial" w:hAnsi="Arial" w:cs="Arial"/>
          <w:iCs/>
        </w:rPr>
        <w:t xml:space="preserve">expressed as </w:t>
      </w:r>
    </w:p>
    <w:tbl>
      <w:tblPr>
        <w:tblStyle w:val="TableNormal1"/>
        <w:tblW w:w="0" w:type="auto"/>
        <w:tblInd w:w="5" w:type="dxa"/>
        <w:tblLook w:val="04A0" w:firstRow="1" w:lastRow="0" w:firstColumn="1" w:lastColumn="0" w:noHBand="0" w:noVBand="1"/>
      </w:tblPr>
      <w:tblGrid>
        <w:gridCol w:w="562"/>
        <w:gridCol w:w="8080"/>
        <w:gridCol w:w="708"/>
      </w:tblGrid>
      <w:tr w:rsidR="00D010AF" w14:paraId="763E0DF2" w14:textId="77777777" w:rsidTr="00D010AF">
        <w:tc>
          <w:tcPr>
            <w:tcW w:w="562" w:type="dxa"/>
          </w:tcPr>
          <w:p w14:paraId="32F390AF" w14:textId="77777777" w:rsidR="00D010AF" w:rsidRDefault="00D010AF" w:rsidP="00AC217F">
            <w:pPr>
              <w:autoSpaceDE w:val="0"/>
              <w:autoSpaceDN w:val="0"/>
              <w:adjustRightInd w:val="0"/>
              <w:snapToGrid w:val="0"/>
              <w:spacing w:line="480" w:lineRule="auto"/>
              <w:jc w:val="both"/>
              <w:rPr>
                <w:rFonts w:ascii="Arial" w:hAnsi="Arial" w:cs="Arial"/>
                <w:iCs/>
              </w:rPr>
            </w:pPr>
          </w:p>
        </w:tc>
        <w:tc>
          <w:tcPr>
            <w:tcW w:w="8080" w:type="dxa"/>
          </w:tcPr>
          <w:p w14:paraId="45026B0E" w14:textId="3ED8FFCD" w:rsidR="00D010AF" w:rsidRDefault="00D010AF" w:rsidP="00D010AF">
            <w:pPr>
              <w:autoSpaceDE w:val="0"/>
              <w:autoSpaceDN w:val="0"/>
              <w:adjustRightInd w:val="0"/>
              <w:snapToGrid w:val="0"/>
              <w:spacing w:line="480" w:lineRule="auto"/>
              <w:jc w:val="center"/>
              <w:rPr>
                <w:rFonts w:ascii="Arial" w:hAnsi="Arial" w:cs="Arial"/>
                <w:iCs/>
              </w:rPr>
            </w:pPr>
            <m:oMathPara>
              <m:oMath>
                <m:r>
                  <m:rPr>
                    <m:scr m:val="script"/>
                  </m:rPr>
                  <w:rPr>
                    <w:rFonts w:ascii="Cambria Math" w:hAnsi="Cambria Math" w:cs="Arial"/>
                  </w:rPr>
                  <m:t>L</m:t>
                </m:r>
                <m:d>
                  <m:dPr>
                    <m:ctrlPr>
                      <w:rPr>
                        <w:rFonts w:ascii="Cambria Math" w:hAnsi="Cambria Math" w:cs="Arial"/>
                        <w:i/>
                        <w:iCs/>
                      </w:rPr>
                    </m:ctrlPr>
                  </m:dPr>
                  <m:e>
                    <m:r>
                      <m:rPr>
                        <m:sty m:val="b"/>
                      </m:rPr>
                      <w:rPr>
                        <w:rFonts w:ascii="Cambria Math" w:hAnsi="Cambria Math" w:cs="Arial"/>
                      </w:rPr>
                      <m:t>Θ</m:t>
                    </m:r>
                    <m:ctrlPr>
                      <w:rPr>
                        <w:rFonts w:ascii="Cambria Math" w:hAnsi="Cambria Math" w:cs="Arial"/>
                        <w:b/>
                        <w:bCs/>
                        <w:iCs/>
                      </w:rPr>
                    </m:ctrlPr>
                  </m:e>
                </m:d>
                <m:r>
                  <m:rPr>
                    <m:sty m:val="b"/>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E</m:t>
                    </m:r>
                  </m:e>
                  <m:sub>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r>
                          <w:rPr>
                            <w:rFonts w:ascii="Cambria Math" w:hAnsi="Cambria Math" w:cs="Arial"/>
                          </w:rPr>
                          <m:t>,</m:t>
                        </m:r>
                        <m:r>
                          <m:rPr>
                            <m:sty m:val="b"/>
                          </m:rPr>
                          <w:rPr>
                            <w:rFonts w:ascii="Cambria Math" w:hAnsi="Cambria Math" w:cs="Arial"/>
                          </w:rPr>
                          <m:t>Θ</m:t>
                        </m:r>
                      </m:e>
                    </m:d>
                  </m:sub>
                </m:sSub>
                <m:d>
                  <m:dPr>
                    <m:begChr m:val="["/>
                    <m:endChr m:val="]"/>
                    <m:ctrlPr>
                      <w:rPr>
                        <w:rFonts w:ascii="Cambria Math" w:hAnsi="Cambria Math" w:cs="Arial"/>
                        <w:i/>
                        <w:iCs/>
                      </w:rPr>
                    </m:ctrlPr>
                  </m:dPr>
                  <m:e>
                    <m:func>
                      <m:funcPr>
                        <m:ctrlPr>
                          <w:rPr>
                            <w:rFonts w:ascii="Cambria Math" w:hAnsi="Cambria Math" w:cs="Arial"/>
                            <w:i/>
                            <w:iCs/>
                          </w:rPr>
                        </m:ctrlPr>
                      </m:funcPr>
                      <m:fName>
                        <m:r>
                          <m:rPr>
                            <m:sty m:val="p"/>
                          </m:rPr>
                          <w:rPr>
                            <w:rFonts w:ascii="Cambria Math" w:hAnsi="Cambria Math" w:cs="Arial"/>
                          </w:rPr>
                          <m:t>log</m:t>
                        </m:r>
                      </m:fName>
                      <m:e>
                        <m:r>
                          <w:rPr>
                            <w:rFonts w:ascii="Cambria Math" w:hAnsi="Cambria Math" w:cs="Arial"/>
                          </w:rPr>
                          <m:t>p</m:t>
                        </m:r>
                        <m:d>
                          <m:dPr>
                            <m:ctrlPr>
                              <w:rPr>
                                <w:rFonts w:ascii="Cambria Math" w:hAnsi="Cambria Math" w:cs="Arial"/>
                                <w:iCs/>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ctrlPr>
                              <w:rPr>
                                <w:rFonts w:ascii="Cambria Math" w:hAnsi="Cambria Math" w:cs="Arial"/>
                                <w:b/>
                                <w:bCs/>
                                <w:iCs/>
                              </w:rPr>
                            </m:ctrlPr>
                          </m:e>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sSub>
                              <m:sSubPr>
                                <m:ctrlPr>
                                  <w:rPr>
                                    <w:rFonts w:ascii="Cambria Math" w:hAnsi="Cambria Math" w:cs="Arial"/>
                                    <w:i/>
                                  </w:rPr>
                                </m:ctrlPr>
                              </m:sSubPr>
                              <m:e>
                                <m:r>
                                  <w:rPr>
                                    <w:rFonts w:ascii="Cambria Math" w:hAnsi="Cambria Math" w:cs="Arial"/>
                                  </w:rPr>
                                  <m:t>,s</m:t>
                                </m:r>
                                <m:ctrlPr>
                                  <w:rPr>
                                    <w:rFonts w:ascii="Cambria Math" w:hAnsi="Cambria Math" w:cs="Arial"/>
                                    <w:b/>
                                    <w:bCs/>
                                    <w:i/>
                                  </w:rPr>
                                </m:ctrlPr>
                              </m:e>
                              <m:sub>
                                <m:r>
                                  <w:rPr>
                                    <w:rFonts w:ascii="Cambria Math" w:hAnsi="Cambria Math" w:cs="Arial"/>
                                  </w:rPr>
                                  <m:t>n</m:t>
                                </m:r>
                              </m:sub>
                            </m:sSub>
                            <m:r>
                              <w:rPr>
                                <w:rFonts w:ascii="Cambria Math" w:hAnsi="Cambria Math" w:cs="Arial"/>
                              </w:rPr>
                              <m:t>,</m:t>
                            </m:r>
                            <m:r>
                              <m:rPr>
                                <m:sty m:val="b"/>
                              </m:rPr>
                              <w:rPr>
                                <w:rFonts w:ascii="Cambria Math" w:hAnsi="Cambria Math" w:cs="Arial"/>
                              </w:rPr>
                              <m:t>Θ</m:t>
                            </m:r>
                            <m:ctrlPr>
                              <w:rPr>
                                <w:rFonts w:ascii="Cambria Math" w:hAnsi="Cambria Math" w:cs="Arial"/>
                                <w:b/>
                                <w:bCs/>
                                <w:iCs/>
                              </w:rPr>
                            </m:ctrlPr>
                          </m:e>
                        </m:d>
                      </m:e>
                    </m:func>
                  </m:e>
                </m:d>
                <m:r>
                  <w:rPr>
                    <w:rFonts w:ascii="Cambria Math" w:hAnsi="Cambria Math" w:cs="Arial"/>
                  </w:rPr>
                  <m:t>-</m:t>
                </m:r>
                <m:sSub>
                  <m:sSubPr>
                    <m:ctrlPr>
                      <w:rPr>
                        <w:rFonts w:ascii="Cambria Math" w:hAnsi="Cambria Math" w:cs="Arial"/>
                        <w:i/>
                        <w:iCs/>
                      </w:rPr>
                    </m:ctrlPr>
                  </m:sSubPr>
                  <m:e>
                    <m:r>
                      <w:rPr>
                        <w:rFonts w:ascii="Cambria Math" w:hAnsi="Cambria Math" w:cs="Arial"/>
                      </w:rPr>
                      <m:t>D</m:t>
                    </m:r>
                  </m:e>
                  <m:sub>
                    <m:r>
                      <w:rPr>
                        <w:rFonts w:ascii="Cambria Math" w:hAnsi="Cambria Math" w:cs="Arial"/>
                      </w:rPr>
                      <m:t>KL</m:t>
                    </m:r>
                  </m:sub>
                </m:sSub>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r>
                      <w:rPr>
                        <w:rFonts w:ascii="Cambria Math" w:hAnsi="Cambria Math" w:cs="Arial"/>
                      </w:rPr>
                      <m:t>,</m:t>
                    </m:r>
                    <m:r>
                      <m:rPr>
                        <m:sty m:val="b"/>
                      </m:rPr>
                      <w:rPr>
                        <w:rFonts w:ascii="Cambria Math" w:hAnsi="Cambria Math" w:cs="Arial"/>
                      </w:rPr>
                      <m:t>Θ</m:t>
                    </m:r>
                  </m:e>
                </m:d>
                <m:d>
                  <m:dPr>
                    <m:begChr m:val="‖"/>
                    <m:endChr m:val=""/>
                    <m:ctrlPr>
                      <w:rPr>
                        <w:rFonts w:ascii="Cambria Math" w:hAnsi="Cambria Math" w:cs="Arial"/>
                        <w:i/>
                      </w:rPr>
                    </m:ctrlPr>
                  </m:dPr>
                  <m:e>
                    <m:r>
                      <w:rPr>
                        <w:rFonts w:ascii="Cambria Math" w:hAnsi="Cambria Math" w:cs="Arial"/>
                      </w:rPr>
                      <m:t>p(</m:t>
                    </m:r>
                    <m:sSub>
                      <m:sSubPr>
                        <m:ctrlPr>
                          <w:rPr>
                            <w:rFonts w:ascii="Cambria Math" w:hAnsi="Cambria Math" w:cs="Arial"/>
                            <w:b/>
                            <w:bCs/>
                            <w:i/>
                          </w:rPr>
                        </m:ctrlPr>
                      </m:sSubPr>
                      <m:e>
                        <m:r>
                          <m:rPr>
                            <m:sty m:val="bi"/>
                          </m:rPr>
                          <w:rPr>
                            <w:rFonts w:ascii="Cambria Math" w:hAnsi="Cambria Math" w:cs="Arial"/>
                          </w:rPr>
                          <m:t>z</m:t>
                        </m:r>
                      </m:e>
                      <m:sub>
                        <m:r>
                          <w:rPr>
                            <w:rFonts w:ascii="Cambria Math" w:hAnsi="Cambria Math" w:cs="Arial"/>
                          </w:rPr>
                          <m:t>n</m:t>
                        </m:r>
                      </m:sub>
                    </m:sSub>
                    <m:r>
                      <w:rPr>
                        <w:rFonts w:ascii="Cambria Math" w:hAnsi="Cambria Math" w:cs="Arial"/>
                      </w:rPr>
                      <m:t>)]</m:t>
                    </m:r>
                  </m:e>
                </m:d>
              </m:oMath>
            </m:oMathPara>
          </w:p>
        </w:tc>
        <w:tc>
          <w:tcPr>
            <w:tcW w:w="708" w:type="dxa"/>
          </w:tcPr>
          <w:p w14:paraId="08D1DDFE" w14:textId="492C2696" w:rsidR="00D010AF" w:rsidRDefault="00D010AF" w:rsidP="00D010AF">
            <w:pPr>
              <w:autoSpaceDE w:val="0"/>
              <w:autoSpaceDN w:val="0"/>
              <w:adjustRightInd w:val="0"/>
              <w:snapToGrid w:val="0"/>
              <w:spacing w:line="480" w:lineRule="auto"/>
              <w:jc w:val="right"/>
              <w:rPr>
                <w:rFonts w:ascii="Arial" w:hAnsi="Arial" w:cs="Arial"/>
                <w:iCs/>
              </w:rPr>
            </w:pPr>
            <w:r>
              <w:rPr>
                <w:rFonts w:ascii="Arial" w:hAnsi="Arial" w:cs="Arial"/>
              </w:rPr>
              <w:t>(3)</w:t>
            </w:r>
          </w:p>
        </w:tc>
      </w:tr>
    </w:tbl>
    <w:p w14:paraId="4248087A" w14:textId="5AB03244" w:rsidR="00AC217F" w:rsidRDefault="00AC217F" w:rsidP="00AC217F">
      <w:pPr>
        <w:autoSpaceDE w:val="0"/>
        <w:autoSpaceDN w:val="0"/>
        <w:adjustRightInd w:val="0"/>
        <w:snapToGrid w:val="0"/>
        <w:spacing w:line="480" w:lineRule="auto"/>
        <w:jc w:val="both"/>
        <w:rPr>
          <w:rFonts w:ascii="Arial" w:hAnsi="Arial" w:cs="Arial"/>
        </w:rPr>
      </w:pPr>
      <w:r>
        <w:rPr>
          <w:rFonts w:ascii="Arial" w:hAnsi="Arial" w:cs="Arial"/>
        </w:rPr>
        <w:t xml:space="preserve">where </w:t>
      </w:r>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Pr>
          <w:rFonts w:ascii="Arial" w:hAnsi="Arial" w:cs="Arial"/>
        </w:rPr>
        <w:t xml:space="preserve"> is </w:t>
      </w:r>
      <w:r w:rsidR="00985B6B">
        <w:rPr>
          <w:rFonts w:ascii="Arial" w:hAnsi="Arial" w:cs="Arial"/>
        </w:rPr>
        <w:t>an</w:t>
      </w:r>
      <w:r>
        <w:rPr>
          <w:rFonts w:ascii="Arial" w:hAnsi="Arial" w:cs="Arial"/>
        </w:rPr>
        <w:t xml:space="preserve"> approximate </w:t>
      </w:r>
      <w:r w:rsidR="00985B6B">
        <w:rPr>
          <w:rFonts w:ascii="Arial" w:hAnsi="Arial" w:cs="Arial"/>
        </w:rPr>
        <w:t xml:space="preserve">to </w:t>
      </w:r>
      <w:r>
        <w:rPr>
          <w:rFonts w:ascii="Arial" w:hAnsi="Arial" w:cs="Arial"/>
        </w:rPr>
        <w:t xml:space="preserve">the intractable posterior distribution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Pr>
          <w:rFonts w:ascii="Arial" w:hAnsi="Arial" w:cs="Arial"/>
        </w:rPr>
        <w:t xml:space="preserve">. To make the variational inference tractable </w:t>
      </w:r>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Pr>
          <w:rFonts w:ascii="Arial" w:hAnsi="Arial" w:cs="Arial"/>
        </w:rPr>
        <w:t xml:space="preserve"> is assumed in most cases as a </w:t>
      </w:r>
      <w:proofErr w:type="spellStart"/>
      <w:ins w:id="1" w:author="Sumin Jo" w:date="2021-09-11T23:18:00Z">
        <w:r w:rsidR="00195FB6">
          <w:rPr>
            <w:rFonts w:ascii="Arial" w:hAnsi="Arial" w:cs="Arial"/>
          </w:rPr>
          <w:t>q</w:t>
        </w:r>
      </w:ins>
      <w:r>
        <w:rPr>
          <w:rFonts w:ascii="Arial" w:hAnsi="Arial" w:cs="Arial"/>
        </w:rPr>
        <w:t>multivariate</w:t>
      </w:r>
      <w:proofErr w:type="spellEnd"/>
      <w:r>
        <w:rPr>
          <w:rFonts w:ascii="Arial" w:hAnsi="Arial" w:cs="Arial"/>
        </w:rPr>
        <w:t xml:space="preserve"> Gaussian  </w:t>
      </w:r>
    </w:p>
    <w:tbl>
      <w:tblPr>
        <w:tblStyle w:val="TableNormal1"/>
        <w:tblW w:w="0" w:type="auto"/>
        <w:tblInd w:w="5" w:type="dxa"/>
        <w:tblLook w:val="04A0" w:firstRow="1" w:lastRow="0" w:firstColumn="1" w:lastColumn="0" w:noHBand="0" w:noVBand="1"/>
      </w:tblPr>
      <w:tblGrid>
        <w:gridCol w:w="1555"/>
        <w:gridCol w:w="6237"/>
        <w:gridCol w:w="1558"/>
      </w:tblGrid>
      <w:tr w:rsidR="00D010AF" w14:paraId="39BB5E40" w14:textId="77777777" w:rsidTr="00D010AF">
        <w:tc>
          <w:tcPr>
            <w:tcW w:w="1555" w:type="dxa"/>
          </w:tcPr>
          <w:p w14:paraId="2951F684" w14:textId="77777777" w:rsidR="00D010AF" w:rsidRDefault="00D010AF" w:rsidP="00AC217F">
            <w:pPr>
              <w:autoSpaceDE w:val="0"/>
              <w:autoSpaceDN w:val="0"/>
              <w:adjustRightInd w:val="0"/>
              <w:snapToGrid w:val="0"/>
              <w:spacing w:line="480" w:lineRule="auto"/>
              <w:jc w:val="both"/>
              <w:rPr>
                <w:rFonts w:ascii="Arial" w:hAnsi="Arial" w:cs="Arial"/>
              </w:rPr>
            </w:pPr>
          </w:p>
        </w:tc>
        <w:tc>
          <w:tcPr>
            <w:tcW w:w="6237" w:type="dxa"/>
          </w:tcPr>
          <w:p w14:paraId="486AEC9C" w14:textId="7CFAEFE3" w:rsidR="00D010AF" w:rsidRDefault="00D010AF" w:rsidP="00AC217F">
            <w:pPr>
              <w:autoSpaceDE w:val="0"/>
              <w:autoSpaceDN w:val="0"/>
              <w:adjustRightInd w:val="0"/>
              <w:snapToGrid w:val="0"/>
              <w:spacing w:line="480" w:lineRule="auto"/>
              <w:jc w:val="both"/>
              <w:rPr>
                <w:rFonts w:ascii="Arial" w:hAnsi="Arial" w:cs="Arial"/>
              </w:rPr>
            </w:pPr>
            <m:oMathPara>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r>
                  <w:rPr>
                    <w:rFonts w:ascii="Cambria Math" w:hAnsi="Cambria Math" w:cs="Arial"/>
                  </w:rPr>
                  <m:t xml:space="preserve">= </m:t>
                </m:r>
                <m:r>
                  <m:rPr>
                    <m:scr m:val="script"/>
                  </m:rPr>
                  <w:rPr>
                    <w:rFonts w:ascii="Cambria Math" w:hAnsi="Cambria Math" w:cs="Arial"/>
                    <w:noProof/>
                  </w:rPr>
                  <m:t>N</m:t>
                </m:r>
                <m:d>
                  <m:dPr>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,diag</m:t>
                    </m:r>
                    <m:d>
                      <m:dPr>
                        <m:ctrlPr>
                          <w:rPr>
                            <w:rFonts w:ascii="Cambria Math" w:hAnsi="Cambria Math" w:cs="Arial"/>
                            <w:i/>
                          </w:rPr>
                        </m:ctrlPr>
                      </m:dPr>
                      <m:e>
                        <m:r>
                          <w:rPr>
                            <w:rFonts w:ascii="Cambria Math" w:hAnsi="Cambria Math" w:cs="Arial"/>
                          </w:rPr>
                          <m:t xml:space="preserve"> </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e>
                </m:d>
              </m:oMath>
            </m:oMathPara>
          </w:p>
        </w:tc>
        <w:tc>
          <w:tcPr>
            <w:tcW w:w="1558" w:type="dxa"/>
          </w:tcPr>
          <w:p w14:paraId="49040186" w14:textId="2B33BD07" w:rsidR="00D010AF" w:rsidRDefault="00D010AF" w:rsidP="00D010AF">
            <w:pPr>
              <w:autoSpaceDE w:val="0"/>
              <w:autoSpaceDN w:val="0"/>
              <w:adjustRightInd w:val="0"/>
              <w:snapToGrid w:val="0"/>
              <w:spacing w:line="480" w:lineRule="auto"/>
              <w:jc w:val="right"/>
              <w:rPr>
                <w:rFonts w:ascii="Arial" w:hAnsi="Arial" w:cs="Arial"/>
              </w:rPr>
            </w:pPr>
            <w:r>
              <w:rPr>
                <w:rFonts w:ascii="Arial" w:hAnsi="Arial" w:cs="Arial"/>
                <w:iCs/>
              </w:rPr>
              <w:t>(4)</w:t>
            </w:r>
          </w:p>
        </w:tc>
      </w:tr>
    </w:tbl>
    <w:p w14:paraId="41FC1A10" w14:textId="7AE76E8F" w:rsidR="00AC217F" w:rsidRDefault="00AC217F" w:rsidP="00AC217F">
      <w:pPr>
        <w:autoSpaceDE w:val="0"/>
        <w:autoSpaceDN w:val="0"/>
        <w:adjustRightInd w:val="0"/>
        <w:snapToGrid w:val="0"/>
        <w:spacing w:line="480" w:lineRule="auto"/>
        <w:jc w:val="both"/>
        <w:rPr>
          <w:rFonts w:ascii="Arial" w:eastAsia="Arial" w:hAnsi="Arial" w:cs="Arial"/>
        </w:rPr>
      </w:pPr>
      <w:r>
        <w:rPr>
          <w:rFonts w:ascii="Arial" w:hAnsi="Arial" w:cs="Arial"/>
        </w:rPr>
        <w:t xml:space="preserve">whose means and variances </w:t>
      </w:r>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oMath>
      <w:r>
        <w:rPr>
          <w:rFonts w:ascii="Arial" w:hAnsi="Arial" w:cs="Arial"/>
        </w:rPr>
        <w:t xml:space="preserve"> are given by an encoder network </w:t>
      </w:r>
      <m:oMath>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oMath>
      <w:r>
        <w:rPr>
          <w:rFonts w:ascii="Arial" w:eastAsia="Arial" w:hAnsi="Arial" w:cs="Arial"/>
        </w:rPr>
        <w:t xml:space="preserve"> applied to </w:t>
      </w:r>
      <m:oMath>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oMath>
      <w:r>
        <w:rPr>
          <w:rFonts w:ascii="Arial" w:eastAsia="Arial" w:hAnsi="Arial" w:cs="Arial"/>
        </w:rPr>
        <w:t xml:space="preserve"> and </w:t>
      </w:r>
      <m:oMath>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oMath>
      <w:r>
        <w:rPr>
          <w:rFonts w:ascii="Arial" w:eastAsia="Arial" w:hAnsi="Arial" w:cs="Arial"/>
        </w:rPr>
        <w:t xml:space="preserve"> </w:t>
      </w:r>
      <w:r w:rsidR="00912369">
        <w:rPr>
          <w:rFonts w:ascii="Arial" w:eastAsia="Arial" w:hAnsi="Arial" w:cs="Arial"/>
        </w:rPr>
        <w:t>(</w:t>
      </w:r>
      <w:r w:rsidR="00912369" w:rsidRPr="00F506E3">
        <w:rPr>
          <w:rFonts w:ascii="Arial" w:eastAsia="Arial" w:hAnsi="Arial" w:cs="Arial"/>
          <w:b/>
          <w:bCs/>
        </w:rPr>
        <w:t xml:space="preserve">Fig. </w:t>
      </w:r>
      <w:r w:rsidR="00653AB0" w:rsidRPr="00F506E3">
        <w:rPr>
          <w:rFonts w:ascii="Arial" w:eastAsia="Arial" w:hAnsi="Arial" w:cs="Arial"/>
          <w:b/>
          <w:bCs/>
        </w:rPr>
        <w:t>2A</w:t>
      </w:r>
      <w:r w:rsidR="00912369">
        <w:rPr>
          <w:rFonts w:ascii="Arial" w:eastAsia="Arial" w:hAnsi="Arial" w:cs="Arial"/>
        </w:rPr>
        <w:t xml:space="preserve">) </w:t>
      </w:r>
      <w:r>
        <w:rPr>
          <w:rFonts w:ascii="Arial" w:eastAsia="Arial" w:hAnsi="Arial" w:cs="Arial"/>
        </w:rPr>
        <w:t>as</w:t>
      </w:r>
    </w:p>
    <w:tbl>
      <w:tblPr>
        <w:tblStyle w:val="TableNormal1"/>
        <w:tblW w:w="0" w:type="auto"/>
        <w:tblInd w:w="5" w:type="dxa"/>
        <w:tblLook w:val="04A0" w:firstRow="1" w:lastRow="0" w:firstColumn="1" w:lastColumn="0" w:noHBand="0" w:noVBand="1"/>
      </w:tblPr>
      <w:tblGrid>
        <w:gridCol w:w="3116"/>
        <w:gridCol w:w="3117"/>
        <w:gridCol w:w="3117"/>
      </w:tblGrid>
      <w:tr w:rsidR="00D010AF" w14:paraId="7560D7BE" w14:textId="77777777" w:rsidTr="00D010AF">
        <w:tc>
          <w:tcPr>
            <w:tcW w:w="3116" w:type="dxa"/>
          </w:tcPr>
          <w:p w14:paraId="2D9FAD27" w14:textId="77777777" w:rsidR="00D010AF" w:rsidRDefault="00D010AF" w:rsidP="00AC217F">
            <w:pPr>
              <w:autoSpaceDE w:val="0"/>
              <w:autoSpaceDN w:val="0"/>
              <w:adjustRightInd w:val="0"/>
              <w:snapToGrid w:val="0"/>
              <w:spacing w:line="480" w:lineRule="auto"/>
              <w:jc w:val="both"/>
              <w:rPr>
                <w:rFonts w:ascii="Arial" w:eastAsia="Arial" w:hAnsi="Arial" w:cs="Arial"/>
              </w:rPr>
            </w:pPr>
          </w:p>
        </w:tc>
        <w:tc>
          <w:tcPr>
            <w:tcW w:w="3117" w:type="dxa"/>
          </w:tcPr>
          <w:p w14:paraId="61C27221" w14:textId="4258C93C" w:rsidR="00D010AF" w:rsidRDefault="00FA5BB1" w:rsidP="00AC217F">
            <w:pPr>
              <w:autoSpaceDE w:val="0"/>
              <w:autoSpaceDN w:val="0"/>
              <w:adjustRightInd w:val="0"/>
              <w:snapToGrid w:val="0"/>
              <w:spacing w:line="480" w:lineRule="auto"/>
              <w:jc w:val="both"/>
              <w:rPr>
                <w:rFonts w:ascii="Arial" w:eastAsia="Arial" w:hAnsi="Arial" w:cs="Arial"/>
              </w:rPr>
            </w:pPr>
            <m:oMathPara>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oMath>
            </m:oMathPara>
          </w:p>
        </w:tc>
        <w:tc>
          <w:tcPr>
            <w:tcW w:w="3117" w:type="dxa"/>
          </w:tcPr>
          <w:p w14:paraId="7BA14855" w14:textId="121BEEEF" w:rsidR="00D010AF" w:rsidRDefault="00D010AF" w:rsidP="00D010AF">
            <w:pPr>
              <w:autoSpaceDE w:val="0"/>
              <w:autoSpaceDN w:val="0"/>
              <w:adjustRightInd w:val="0"/>
              <w:snapToGrid w:val="0"/>
              <w:spacing w:line="480" w:lineRule="auto"/>
              <w:jc w:val="right"/>
              <w:rPr>
                <w:rFonts w:ascii="Arial" w:eastAsia="Arial" w:hAnsi="Arial" w:cs="Arial"/>
              </w:rPr>
            </w:pPr>
            <w:r>
              <w:rPr>
                <w:rFonts w:ascii="Arial" w:hAnsi="Arial" w:cs="Arial"/>
                <w:iCs/>
              </w:rPr>
              <w:t>(5)</w:t>
            </w:r>
          </w:p>
        </w:tc>
      </w:tr>
    </w:tbl>
    <w:p w14:paraId="061551E3" w14:textId="15D16324" w:rsidR="00AC217F" w:rsidRPr="00D010AF" w:rsidRDefault="00AC217F" w:rsidP="00AC217F">
      <w:pPr>
        <w:autoSpaceDE w:val="0"/>
        <w:autoSpaceDN w:val="0"/>
        <w:adjustRightInd w:val="0"/>
        <w:snapToGrid w:val="0"/>
        <w:spacing w:line="480" w:lineRule="auto"/>
        <w:jc w:val="both"/>
        <w:rPr>
          <w:rFonts w:ascii="Arial" w:hAnsi="Arial" w:cs="Arial"/>
        </w:rPr>
      </w:pPr>
      <w:r>
        <w:rPr>
          <w:rFonts w:ascii="Arial" w:eastAsia="Arial" w:hAnsi="Arial" w:cs="Arial"/>
        </w:rPr>
        <w:t xml:space="preserve">where </w:t>
      </w:r>
      <m:oMath>
        <m:r>
          <m:rPr>
            <m:sty m:val="bi"/>
          </m:rPr>
          <w:rPr>
            <w:rFonts w:ascii="Cambria Math" w:eastAsia="Arial" w:hAnsi="Cambria Math" w:cs="Arial"/>
          </w:rPr>
          <m:t xml:space="preserve">ϕ </m:t>
        </m:r>
      </m:oMath>
      <w:r>
        <w:rPr>
          <w:rFonts w:ascii="Arial" w:eastAsia="Arial" w:hAnsi="Arial" w:cs="Arial"/>
          <w:bCs/>
        </w:rPr>
        <w:t xml:space="preserve">is the vector of the unknown decoder </w:t>
      </w:r>
      <w:proofErr w:type="gramStart"/>
      <w:r>
        <w:rPr>
          <w:rFonts w:ascii="Arial" w:eastAsia="Arial" w:hAnsi="Arial" w:cs="Arial"/>
          <w:bCs/>
        </w:rPr>
        <w:t>weights</w:t>
      </w:r>
      <w:r>
        <w:rPr>
          <w:rFonts w:ascii="Arial" w:eastAsia="Arial" w:hAnsi="Arial" w:cs="Arial"/>
        </w:rPr>
        <w:t>.</w:t>
      </w:r>
      <w:proofErr w:type="gramEnd"/>
      <w:r>
        <w:rPr>
          <w:rFonts w:ascii="Arial" w:eastAsia="Arial" w:hAnsi="Arial" w:cs="Arial"/>
        </w:rPr>
        <w:t xml:space="preserve"> Because of the approximation by </w:t>
      </w:r>
      <m:oMath>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oMath>
      <w:r>
        <w:rPr>
          <w:rFonts w:ascii="Arial" w:eastAsia="Arial" w:hAnsi="Arial" w:cs="Arial"/>
          <w:b/>
          <w:bCs/>
          <w:iCs/>
        </w:rPr>
        <w:t xml:space="preserve"> </w:t>
      </w:r>
      <w:r w:rsidRPr="00630E69">
        <w:rPr>
          <w:rFonts w:ascii="Arial" w:eastAsia="Arial" w:hAnsi="Arial" w:cs="Arial"/>
          <w:iCs/>
        </w:rPr>
        <w:t xml:space="preserve">in </w:t>
      </w:r>
      <w:r w:rsidR="0006346E">
        <w:rPr>
          <w:rFonts w:ascii="Arial" w:eastAsia="Arial" w:hAnsi="Arial" w:cs="Arial"/>
          <w:iCs/>
        </w:rPr>
        <w:t xml:space="preserve">eq. </w:t>
      </w:r>
      <w:r w:rsidRPr="00630E69">
        <w:rPr>
          <w:rFonts w:ascii="Arial" w:eastAsia="Arial" w:hAnsi="Arial" w:cs="Arial"/>
          <w:iCs/>
        </w:rPr>
        <w:t>(</w:t>
      </w:r>
      <w:r w:rsidR="0006346E">
        <w:rPr>
          <w:rFonts w:ascii="Arial" w:eastAsia="Arial" w:hAnsi="Arial" w:cs="Arial"/>
          <w:iCs/>
        </w:rPr>
        <w:t>2</w:t>
      </w:r>
      <w:proofErr w:type="gramStart"/>
      <w:r w:rsidRPr="00630E69">
        <w:rPr>
          <w:rFonts w:ascii="Arial" w:eastAsia="Arial" w:hAnsi="Arial" w:cs="Arial"/>
          <w:iCs/>
        </w:rPr>
        <w:t>)</w:t>
      </w:r>
      <w:r>
        <w:rPr>
          <w:rFonts w:ascii="Arial" w:eastAsia="Arial" w:hAnsi="Arial" w:cs="Arial"/>
        </w:rPr>
        <w:t xml:space="preserve">  and</w:t>
      </w:r>
      <w:proofErr w:type="gramEnd"/>
      <w:r>
        <w:rPr>
          <w:rFonts w:ascii="Arial" w:eastAsia="Arial" w:hAnsi="Arial" w:cs="Arial"/>
        </w:rPr>
        <w:t xml:space="preserve"> the introduction of the decoder network in </w:t>
      </w:r>
      <w:r w:rsidR="0006346E">
        <w:rPr>
          <w:rFonts w:ascii="Arial" w:eastAsia="Arial" w:hAnsi="Arial" w:cs="Arial"/>
        </w:rPr>
        <w:t xml:space="preserve">eq. </w:t>
      </w:r>
      <w:r>
        <w:rPr>
          <w:rFonts w:ascii="Arial" w:eastAsia="Arial" w:hAnsi="Arial" w:cs="Arial"/>
        </w:rPr>
        <w:t xml:space="preserve">(4), the model parameters to be estimated become </w:t>
      </w:r>
      <m:oMath>
        <m:r>
          <m:rPr>
            <m:sty m:val="b"/>
          </m:rPr>
          <w:rPr>
            <w:rFonts w:ascii="Cambria Math" w:hAnsi="Cambria Math" w:cs="Arial"/>
          </w:rPr>
          <m:t>Θ</m:t>
        </m:r>
        <m:r>
          <w:rPr>
            <w:rFonts w:ascii="Cambria Math" w:hAnsi="Cambria Math" w:cs="Arial"/>
          </w:rPr>
          <m:t>=</m:t>
        </m:r>
        <m:d>
          <m:dPr>
            <m:begChr m:val="{"/>
            <m:endChr m:val="}"/>
            <m:ctrlPr>
              <w:rPr>
                <w:rFonts w:ascii="Cambria Math" w:hAnsi="Cambria Math" w:cs="Arial"/>
                <w:i/>
              </w:rPr>
            </m:ctrlPr>
          </m:dPr>
          <m:e>
            <m:r>
              <m:rPr>
                <m:sty m:val="bi"/>
              </m:rPr>
              <w:rPr>
                <w:rFonts w:ascii="Cambria Math" w:eastAsia="Arial" w:hAnsi="Cambria Math" w:cs="Arial"/>
              </w:rPr>
              <m:t>θ,</m:t>
            </m:r>
            <m:sSub>
              <m:sSubPr>
                <m:ctrlPr>
                  <w:rPr>
                    <w:rFonts w:ascii="Cambria Math" w:hAnsi="Cambria Math" w:cs="Arial"/>
                    <w:i/>
                  </w:rPr>
                </m:ctrlPr>
              </m:sSubPr>
              <m:e>
                <m:r>
                  <m:rPr>
                    <m:sty m:val="bi"/>
                  </m:rPr>
                  <w:rPr>
                    <w:rFonts w:ascii="Cambria Math" w:eastAsia="Arial" w:hAnsi="Cambria Math" w:cs="Arial"/>
                  </w:rPr>
                  <m:t>ϕ,</m:t>
                </m:r>
                <m:r>
                  <w:rPr>
                    <w:rFonts w:ascii="Cambria Math" w:hAnsi="Cambria Math" w:cs="Arial"/>
                  </w:rPr>
                  <m:t>α</m:t>
                </m:r>
              </m:e>
              <m:sub>
                <m:r>
                  <w:rPr>
                    <w:rFonts w:ascii="Cambria Math" w:hAnsi="Cambria Math" w:cs="Arial"/>
                  </w:rPr>
                  <m:t>ng</m:t>
                </m:r>
              </m:sub>
            </m:sSub>
            <m:r>
              <m:rPr>
                <m:sty m:val="bi"/>
              </m:rPr>
              <w:rPr>
                <w:rFonts w:ascii="Cambria Math" w:eastAsia="Arial" w:hAnsi="Cambria Math" w:cs="Arial"/>
              </w:rPr>
              <m:t xml:space="preserve"> ∀</m:t>
            </m:r>
            <m:r>
              <w:rPr>
                <w:rFonts w:ascii="Cambria Math" w:eastAsia="Arial" w:hAnsi="Cambria Math" w:cs="Arial"/>
              </w:rPr>
              <m:t>n,g</m:t>
            </m:r>
            <m:ctrlPr>
              <w:rPr>
                <w:rFonts w:ascii="Cambria Math" w:eastAsia="Arial" w:hAnsi="Cambria Math" w:cs="Arial"/>
                <w:i/>
              </w:rPr>
            </m:ctrlPr>
          </m:e>
        </m:d>
      </m:oMath>
      <w:r>
        <w:rPr>
          <w:rFonts w:ascii="Arial" w:eastAsia="Arial" w:hAnsi="Arial" w:cs="Arial"/>
          <w:b/>
        </w:rPr>
        <w:t>.</w:t>
      </w:r>
      <w:r>
        <w:rPr>
          <w:rFonts w:ascii="Arial" w:hAnsi="Arial" w:cs="Arial"/>
          <w:b/>
          <w:bCs/>
        </w:rPr>
        <w:t xml:space="preserve"> </w:t>
      </w:r>
      <w:r>
        <w:rPr>
          <w:rFonts w:ascii="Arial" w:eastAsia="Arial" w:hAnsi="Arial" w:cs="Arial"/>
        </w:rPr>
        <w:t xml:space="preserve">Optimization of </w:t>
      </w:r>
      <m:oMath>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oMath>
      <w:r>
        <w:rPr>
          <w:rFonts w:ascii="Arial" w:eastAsia="Arial" w:hAnsi="Arial" w:cs="Arial"/>
        </w:rPr>
        <w:t xml:space="preserve"> in (2) </w:t>
      </w:r>
      <w:r w:rsidRPr="007B6551">
        <w:rPr>
          <w:rFonts w:ascii="Arial" w:eastAsia="Arial" w:hAnsi="Arial" w:cs="Arial"/>
          <w:iCs/>
        </w:rPr>
        <w:t>is</w:t>
      </w:r>
      <w:r>
        <w:rPr>
          <w:rFonts w:ascii="Arial" w:eastAsia="Arial" w:hAnsi="Arial" w:cs="Arial"/>
          <w:iCs/>
        </w:rPr>
        <w:t xml:space="preserve"> computed efficiently by stochastic optimization, where the gradient is calculated by backpropagation. </w:t>
      </w:r>
    </w:p>
    <w:p w14:paraId="16943F1F" w14:textId="1CD50BCF" w:rsidR="00A4453E" w:rsidRDefault="00AC217F" w:rsidP="00AC217F">
      <w:pPr>
        <w:spacing w:line="480" w:lineRule="auto"/>
        <w:ind w:firstLine="360"/>
        <w:jc w:val="both"/>
        <w:rPr>
          <w:rFonts w:ascii="Arial" w:eastAsia="Arial" w:hAnsi="Arial" w:cs="Arial"/>
        </w:rPr>
      </w:pPr>
      <w:r w:rsidRPr="00491D87">
        <w:rPr>
          <w:rFonts w:ascii="Arial" w:eastAsia="Arial" w:hAnsi="Arial" w:cs="Arial"/>
        </w:rPr>
        <w:t>All the surveyed papers that deploy VAE follow this general</w:t>
      </w:r>
      <w:r>
        <w:rPr>
          <w:rFonts w:ascii="Arial" w:eastAsia="Arial" w:hAnsi="Arial" w:cs="Arial"/>
        </w:rPr>
        <w:t xml:space="preserve"> modeling process. </w:t>
      </w:r>
      <w:r w:rsidR="00A4453E">
        <w:rPr>
          <w:rFonts w:ascii="Arial" w:eastAsia="Arial" w:hAnsi="Arial" w:cs="Arial"/>
        </w:rPr>
        <w:t xml:space="preserve">However, an alternative and more general formulation treats it </w:t>
      </w:r>
      <w:r w:rsidR="0006346E">
        <w:rPr>
          <w:rFonts w:ascii="Arial" w:eastAsia="Arial" w:hAnsi="Arial" w:cs="Arial"/>
        </w:rPr>
        <w:t xml:space="preserve">as </w:t>
      </w:r>
      <w:r w:rsidR="00A4453E">
        <w:rPr>
          <w:rFonts w:ascii="Arial" w:eastAsia="Arial" w:hAnsi="Arial" w:cs="Arial"/>
        </w:rPr>
        <w:t xml:space="preserve">optimization with a loss function expressed as </w:t>
      </w:r>
    </w:p>
    <w:tbl>
      <w:tblPr>
        <w:tblStyle w:val="TableNormal1"/>
        <w:tblW w:w="0" w:type="auto"/>
        <w:tblInd w:w="5" w:type="dxa"/>
        <w:tblLook w:val="04A0" w:firstRow="1" w:lastRow="0" w:firstColumn="1" w:lastColumn="0" w:noHBand="0" w:noVBand="1"/>
      </w:tblPr>
      <w:tblGrid>
        <w:gridCol w:w="2405"/>
        <w:gridCol w:w="4253"/>
        <w:gridCol w:w="2692"/>
      </w:tblGrid>
      <w:tr w:rsidR="00D010AF" w14:paraId="71CC104A" w14:textId="77777777" w:rsidTr="00D010AF">
        <w:tc>
          <w:tcPr>
            <w:tcW w:w="2405" w:type="dxa"/>
          </w:tcPr>
          <w:p w14:paraId="228E1505" w14:textId="77777777" w:rsidR="00D010AF" w:rsidRDefault="00D010AF" w:rsidP="00D010AF">
            <w:pPr>
              <w:spacing w:line="480" w:lineRule="auto"/>
              <w:jc w:val="both"/>
              <w:rPr>
                <w:rFonts w:ascii="Arial" w:eastAsia="Arial" w:hAnsi="Arial" w:cs="Arial"/>
              </w:rPr>
            </w:pPr>
          </w:p>
        </w:tc>
        <w:tc>
          <w:tcPr>
            <w:tcW w:w="4253" w:type="dxa"/>
          </w:tcPr>
          <w:p w14:paraId="3FC9133E" w14:textId="2BD300F5" w:rsidR="00D010AF" w:rsidRDefault="00D010AF" w:rsidP="00D010AF">
            <w:pPr>
              <w:spacing w:line="480" w:lineRule="auto"/>
              <w:jc w:val="both"/>
              <w:rPr>
                <w:rFonts w:ascii="Arial" w:eastAsia="Arial" w:hAnsi="Arial" w:cs="Arial"/>
              </w:rPr>
            </w:pPr>
            <m:oMathPara>
              <m:oMath>
                <m:r>
                  <w:rPr>
                    <w:rFonts w:ascii="Cambria Math" w:eastAsia="Cambria Math" w:hAnsi="Cambria Math" w:cs="Arial"/>
                    <w:color w:val="000000" w:themeColor="text1"/>
                  </w:rPr>
                  <m:t>L</m:t>
                </m:r>
                <m:d>
                  <m:dPr>
                    <m:ctrlPr>
                      <w:rPr>
                        <w:rFonts w:ascii="Cambria Math" w:eastAsia="Cambria Math" w:hAnsi="Cambria Math" w:cs="Arial"/>
                        <w:color w:val="000000" w:themeColor="text1"/>
                      </w:rPr>
                    </m:ctrlPr>
                  </m:dPr>
                  <m:e>
                    <m:r>
                      <m:rPr>
                        <m:sty m:val="b"/>
                      </m:rPr>
                      <w:rPr>
                        <w:rFonts w:ascii="Cambria Math" w:hAnsi="Cambria Math" w:cs="Arial"/>
                        <w:color w:val="000000" w:themeColor="text1"/>
                      </w:rPr>
                      <m:t>Θ</m:t>
                    </m:r>
                  </m:e>
                </m:d>
                <m:r>
                  <w:rPr>
                    <w:rFonts w:ascii="Cambria Math" w:eastAsia="Cambria Math" w:hAnsi="Cambria Math" w:cs="Arial"/>
                    <w:color w:val="000000" w:themeColor="text1"/>
                  </w:rPr>
                  <m:t>=-</m:t>
                </m:r>
                <m:r>
                  <m:rPr>
                    <m:scr m:val="script"/>
                  </m:rPr>
                  <w:rPr>
                    <w:rFonts w:ascii="Cambria Math" w:hAnsi="Cambria Math" w:cs="Arial"/>
                    <w:color w:val="000000" w:themeColor="text1"/>
                  </w:rPr>
                  <m:t>L</m:t>
                </m:r>
                <m:d>
                  <m:dPr>
                    <m:ctrlPr>
                      <w:rPr>
                        <w:rFonts w:ascii="Cambria Math" w:hAnsi="Cambria Math" w:cs="Arial"/>
                        <w:i/>
                        <w:color w:val="000000" w:themeColor="text1"/>
                      </w:rPr>
                    </m:ctrlPr>
                  </m:dPr>
                  <m:e>
                    <m:r>
                      <m:rPr>
                        <m:sty m:val="b"/>
                      </m:rPr>
                      <w:rPr>
                        <w:rFonts w:ascii="Cambria Math" w:hAnsi="Cambria Math" w:cs="Arial"/>
                        <w:color w:val="000000" w:themeColor="text1"/>
                      </w:rPr>
                      <m:t>Θ</m:t>
                    </m:r>
                    <m:ctrlPr>
                      <w:rPr>
                        <w:rFonts w:ascii="Cambria Math" w:hAnsi="Cambria Math" w:cs="Arial"/>
                        <w:b/>
                        <w:color w:val="000000" w:themeColor="text1"/>
                      </w:rPr>
                    </m:ctrlPr>
                  </m:e>
                </m:d>
                <m:r>
                  <w:rPr>
                    <w:rFonts w:ascii="Cambria Math" w:eastAsia="Cambria Math" w:hAnsi="Cambria Math" w:cs="Arial"/>
                    <w:color w:val="000000" w:themeColor="text1"/>
                  </w:rPr>
                  <m:t>+</m:t>
                </m:r>
                <m:nary>
                  <m:naryPr>
                    <m:chr m:val="∑"/>
                    <m:ctrlPr>
                      <w:rPr>
                        <w:rFonts w:ascii="Cambria Math" w:eastAsia="Cambria Math" w:hAnsi="Cambria Math" w:cs="Arial"/>
                        <w:color w:val="000000" w:themeColor="text1"/>
                      </w:rPr>
                    </m:ctrlPr>
                  </m:naryPr>
                  <m:sub>
                    <m:r>
                      <w:rPr>
                        <w:rFonts w:ascii="Cambria Math" w:eastAsia="Cambria Math" w:hAnsi="Cambria Math" w:cs="Arial"/>
                        <w:color w:val="000000" w:themeColor="text1"/>
                      </w:rPr>
                      <m:t>k=1</m:t>
                    </m:r>
                  </m:sub>
                  <m:sup>
                    <m:r>
                      <w:rPr>
                        <w:rFonts w:ascii="Cambria Math" w:eastAsia="Cambria Math" w:hAnsi="Cambria Math" w:cs="Arial"/>
                        <w:color w:val="000000" w:themeColor="text1"/>
                      </w:rPr>
                      <m:t>K</m:t>
                    </m:r>
                  </m:sup>
                  <m:e>
                    <m:sSub>
                      <m:sSubPr>
                        <m:ctrlPr>
                          <w:rPr>
                            <w:rFonts w:ascii="Cambria Math" w:eastAsia="Cambria Math" w:hAnsi="Cambria Math" w:cs="Arial"/>
                            <w:i/>
                            <w:color w:val="000000" w:themeColor="text1"/>
                          </w:rPr>
                        </m:ctrlPr>
                      </m:sSubPr>
                      <m:e>
                        <m:r>
                          <w:rPr>
                            <w:rFonts w:ascii="Cambria Math" w:eastAsia="Cambria Math" w:hAnsi="Cambria Math" w:cs="Arial"/>
                            <w:color w:val="000000" w:themeColor="text1"/>
                          </w:rPr>
                          <m:t>λ</m:t>
                        </m:r>
                      </m:e>
                      <m:sub>
                        <m:r>
                          <w:rPr>
                            <w:rFonts w:ascii="Cambria Math" w:eastAsia="Cambria Math" w:hAnsi="Cambria Math" w:cs="Arial"/>
                            <w:color w:val="000000" w:themeColor="text1"/>
                          </w:rPr>
                          <m:t>k</m:t>
                        </m:r>
                      </m:sub>
                    </m:sSub>
                    <m:sSub>
                      <m:sSubPr>
                        <m:ctrlPr>
                          <w:rPr>
                            <w:rFonts w:ascii="Cambria Math" w:eastAsia="Cambria Math" w:hAnsi="Cambria Math" w:cs="Arial"/>
                            <w:i/>
                            <w:color w:val="000000" w:themeColor="text1"/>
                          </w:rPr>
                        </m:ctrlPr>
                      </m:sSubPr>
                      <m:e>
                        <m:r>
                          <w:rPr>
                            <w:rFonts w:ascii="Cambria Math" w:eastAsia="Cambria Math" w:hAnsi="Cambria Math" w:cs="Arial"/>
                            <w:color w:val="000000" w:themeColor="text1"/>
                          </w:rPr>
                          <m:t>L</m:t>
                        </m:r>
                      </m:e>
                      <m:sub>
                        <m:r>
                          <w:rPr>
                            <w:rFonts w:ascii="Cambria Math" w:eastAsia="Cambria Math" w:hAnsi="Cambria Math" w:cs="Arial"/>
                            <w:color w:val="000000" w:themeColor="text1"/>
                          </w:rPr>
                          <m:t>k</m:t>
                        </m:r>
                      </m:sub>
                    </m:sSub>
                    <m:d>
                      <m:dPr>
                        <m:ctrlPr>
                          <w:rPr>
                            <w:rFonts w:ascii="Cambria Math" w:eastAsia="Cambria Math" w:hAnsi="Cambria Math" w:cs="Arial"/>
                            <w:color w:val="000000" w:themeColor="text1"/>
                          </w:rPr>
                        </m:ctrlPr>
                      </m:dPr>
                      <m:e>
                        <m:r>
                          <m:rPr>
                            <m:sty m:val="b"/>
                          </m:rPr>
                          <w:rPr>
                            <w:rFonts w:ascii="Cambria Math" w:hAnsi="Cambria Math" w:cs="Arial"/>
                            <w:color w:val="000000" w:themeColor="text1"/>
                          </w:rPr>
                          <m:t>Θ</m:t>
                        </m:r>
                      </m:e>
                    </m:d>
                  </m:e>
                </m:nary>
              </m:oMath>
            </m:oMathPara>
          </w:p>
        </w:tc>
        <w:tc>
          <w:tcPr>
            <w:tcW w:w="2692" w:type="dxa"/>
            <w:vAlign w:val="center"/>
          </w:tcPr>
          <w:p w14:paraId="1FF414BB" w14:textId="5C7853A7" w:rsidR="00D010AF" w:rsidRDefault="00D010AF" w:rsidP="00D010AF">
            <w:pPr>
              <w:spacing w:line="480" w:lineRule="auto"/>
              <w:jc w:val="right"/>
              <w:rPr>
                <w:rFonts w:ascii="Arial" w:eastAsia="Arial" w:hAnsi="Arial" w:cs="Arial"/>
              </w:rPr>
            </w:pPr>
            <w:r>
              <w:rPr>
                <w:rFonts w:ascii="Arial" w:eastAsia="Cambria Math" w:hAnsi="Arial" w:cs="Arial"/>
              </w:rPr>
              <w:t>(6)</w:t>
            </w:r>
          </w:p>
        </w:tc>
      </w:tr>
    </w:tbl>
    <w:p w14:paraId="499877F2" w14:textId="780643E4" w:rsidR="004A0904" w:rsidRDefault="00F02358" w:rsidP="005C09BF">
      <w:pPr>
        <w:spacing w:line="480" w:lineRule="auto"/>
        <w:jc w:val="both"/>
        <w:rPr>
          <w:rFonts w:ascii="Arial" w:eastAsia="Arial" w:hAnsi="Arial" w:cs="Arial"/>
        </w:rPr>
      </w:pPr>
      <w:r>
        <w:rPr>
          <w:rFonts w:ascii="Arial" w:eastAsia="Arial" w:hAnsi="Arial" w:cs="Arial"/>
        </w:rPr>
        <w:t>where</w:t>
      </w:r>
      <w:r w:rsidR="00656FDF">
        <w:rPr>
          <w:rFonts w:ascii="Arial" w:eastAsia="Arial" w:hAnsi="Arial" w:cs="Arial"/>
        </w:rPr>
        <w:t xml:space="preserve"> </w:t>
      </w:r>
      <w:r w:rsidR="00656FDF" w:rsidRPr="00491D87">
        <w:rPr>
          <w:rFonts w:ascii="Arial" w:eastAsia="Arial" w:hAnsi="Arial" w:cs="Arial"/>
        </w:rPr>
        <w:t xml:space="preserve">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k</m:t>
            </m:r>
          </m:sub>
        </m:sSub>
        <m:r>
          <w:rPr>
            <w:rFonts w:ascii="Cambria Math" w:eastAsia="Cambria Math" w:hAnsi="Cambria Math" w:cs="Arial"/>
          </w:rPr>
          <m:t>∀k=1, …,K</m:t>
        </m:r>
      </m:oMath>
      <w:r w:rsidR="00656FDF" w:rsidRPr="00491D87">
        <w:rPr>
          <w:rFonts w:ascii="Arial" w:eastAsia="Arial" w:hAnsi="Arial" w:cs="Arial"/>
        </w:rPr>
        <w:t xml:space="preserve"> are </w:t>
      </w:r>
      <m:oMath>
        <m:r>
          <w:rPr>
            <w:rFonts w:ascii="Cambria Math" w:eastAsia="Cambria Math" w:hAnsi="Cambria Math" w:cs="Arial"/>
          </w:rPr>
          <m:t>K</m:t>
        </m:r>
      </m:oMath>
      <w:r w:rsidR="00656FDF" w:rsidRPr="00491D87">
        <w:rPr>
          <w:rFonts w:ascii="Arial" w:eastAsia="Arial" w:hAnsi="Arial" w:cs="Arial"/>
        </w:rPr>
        <w:t xml:space="preserve"> additional function-specific losses introduced to constrain the model for different functions (clustering</w:t>
      </w:r>
      <w:r w:rsidR="005C09BF">
        <w:rPr>
          <w:rFonts w:ascii="Arial" w:eastAsia="Arial" w:hAnsi="Arial" w:cs="Arial"/>
        </w:rPr>
        <w:t xml:space="preserve">, cell type prediction, </w:t>
      </w:r>
      <w:proofErr w:type="spellStart"/>
      <w:r w:rsidR="005C09BF">
        <w:rPr>
          <w:rFonts w:ascii="Arial" w:eastAsia="Arial" w:hAnsi="Arial" w:cs="Arial"/>
        </w:rPr>
        <w:t>etc</w:t>
      </w:r>
      <w:proofErr w:type="spellEnd"/>
      <w:r w:rsidR="00656FDF" w:rsidRPr="00491D87">
        <w:rPr>
          <w:rFonts w:ascii="Arial" w:eastAsia="Arial" w:hAnsi="Arial" w:cs="Arial"/>
        </w:rPr>
        <w:t xml:space="preserve">), and </w:t>
      </w:r>
      <m:oMath>
        <m:sSub>
          <m:sSubPr>
            <m:ctrlPr>
              <w:rPr>
                <w:rFonts w:ascii="Cambria Math" w:eastAsia="Cambria Math" w:hAnsi="Cambria Math" w:cs="Arial"/>
              </w:rPr>
            </m:ctrlPr>
          </m:sSubPr>
          <m:e>
            <m:r>
              <w:rPr>
                <w:rFonts w:ascii="Cambria Math" w:hAnsi="Cambria Math" w:cs="Arial"/>
              </w:rPr>
              <m:t>λ</m:t>
            </m:r>
          </m:e>
          <m:sub>
            <m:r>
              <w:rPr>
                <w:rFonts w:ascii="Cambria Math" w:eastAsia="Cambria Math" w:hAnsi="Cambria Math" w:cs="Arial"/>
              </w:rPr>
              <m:t>k</m:t>
            </m:r>
          </m:sub>
        </m:sSub>
      </m:oMath>
      <w:r w:rsidR="00656FDF" w:rsidRPr="00491D87">
        <w:rPr>
          <w:rFonts w:ascii="Arial" w:eastAsia="Arial" w:hAnsi="Arial" w:cs="Arial"/>
        </w:rPr>
        <w:t>s are</w:t>
      </w:r>
      <w:r w:rsidR="004A0904">
        <w:rPr>
          <w:rFonts w:ascii="Arial" w:eastAsia="Arial" w:hAnsi="Arial" w:cs="Arial"/>
        </w:rPr>
        <w:t xml:space="preserve"> the</w:t>
      </w:r>
      <w:r w:rsidR="00656FDF" w:rsidRPr="00491D87">
        <w:rPr>
          <w:rFonts w:ascii="Arial" w:eastAsia="Arial" w:hAnsi="Arial" w:cs="Arial"/>
        </w:rPr>
        <w:t xml:space="preserve"> Lagrange multipliers.</w:t>
      </w:r>
      <w:r w:rsidR="005C09BF">
        <w:rPr>
          <w:rFonts w:ascii="Arial" w:eastAsia="Arial" w:hAnsi="Arial" w:cs="Arial"/>
        </w:rPr>
        <w:t xml:space="preserve"> With this general formulation</w:t>
      </w:r>
      <w:r w:rsidR="00AC217F">
        <w:rPr>
          <w:rFonts w:ascii="Arial" w:eastAsia="Arial" w:hAnsi="Arial" w:cs="Arial"/>
        </w:rPr>
        <w:t xml:space="preserve">, for </w:t>
      </w:r>
      <w:r w:rsidR="00AC217F" w:rsidRPr="00491D87">
        <w:rPr>
          <w:rFonts w:ascii="Arial" w:eastAsia="Arial" w:hAnsi="Arial" w:cs="Arial"/>
        </w:rPr>
        <w:t xml:space="preserve">each paper, we focus on the </w:t>
      </w:r>
      <w:r w:rsidR="005C09BF">
        <w:rPr>
          <w:rFonts w:ascii="Arial" w:eastAsia="Arial" w:hAnsi="Arial" w:cs="Arial"/>
        </w:rPr>
        <w:t xml:space="preserve">survey </w:t>
      </w:r>
      <w:r w:rsidR="004A0904">
        <w:rPr>
          <w:rFonts w:ascii="Arial" w:eastAsia="Arial" w:hAnsi="Arial" w:cs="Arial"/>
        </w:rPr>
        <w:t>the</w:t>
      </w:r>
      <w:r w:rsidR="005C09BF">
        <w:rPr>
          <w:rFonts w:ascii="Arial" w:eastAsia="Arial" w:hAnsi="Arial" w:cs="Arial"/>
        </w:rPr>
        <w:t xml:space="preserve"> </w:t>
      </w:r>
      <w:r w:rsidR="00AC217F" w:rsidRPr="00491D87">
        <w:rPr>
          <w:rFonts w:ascii="Arial" w:eastAsia="Arial" w:hAnsi="Arial" w:cs="Arial"/>
        </w:rPr>
        <w:t xml:space="preserve">specific choice of data distribution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 xml:space="preserve"> 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gn</m:t>
                </m:r>
              </m:sub>
            </m:sSub>
          </m:e>
        </m:d>
      </m:oMath>
      <w:r w:rsidR="005C09BF">
        <w:rPr>
          <w:rFonts w:ascii="Arial" w:eastAsia="Arial" w:hAnsi="Arial" w:cs="Arial"/>
        </w:rPr>
        <w:t xml:space="preserve"> that defines </w:t>
      </w:r>
      <m:oMath>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oMath>
      <w:r w:rsidR="005C09BF">
        <w:rPr>
          <w:rFonts w:ascii="Arial" w:eastAsia="Arial" w:hAnsi="Arial" w:cs="Arial"/>
        </w:rPr>
        <w:t xml:space="preserve">, different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k</m:t>
            </m:r>
          </m:sub>
        </m:sSub>
      </m:oMath>
      <w:r w:rsidR="004A0904">
        <w:rPr>
          <w:rFonts w:ascii="Arial" w:eastAsia="Arial" w:hAnsi="Arial" w:cs="Arial"/>
        </w:rPr>
        <w:t xml:space="preserve"> designed for specific functions,</w:t>
      </w:r>
      <w:r w:rsidR="00AC217F">
        <w:rPr>
          <w:rFonts w:ascii="Arial" w:eastAsia="Arial" w:hAnsi="Arial" w:cs="Arial"/>
          <w:iCs/>
        </w:rPr>
        <w:t xml:space="preserve"> </w:t>
      </w:r>
      <w:r w:rsidR="00AC217F" w:rsidRPr="00491D87">
        <w:rPr>
          <w:rFonts w:ascii="Arial" w:eastAsia="Arial" w:hAnsi="Arial" w:cs="Arial"/>
        </w:rPr>
        <w:t xml:space="preserve">and how </w:t>
      </w:r>
      <w:r w:rsidR="00AC217F">
        <w:rPr>
          <w:rFonts w:ascii="Arial" w:eastAsia="Arial" w:hAnsi="Arial" w:cs="Arial"/>
        </w:rPr>
        <w:t xml:space="preserve">the </w:t>
      </w:r>
      <w:r w:rsidR="00AC217F" w:rsidRPr="00491D87">
        <w:rPr>
          <w:rFonts w:ascii="Arial" w:eastAsia="Arial" w:hAnsi="Arial" w:cs="Arial"/>
        </w:rPr>
        <w:t>decoder and encoder are applied</w:t>
      </w:r>
      <w:r w:rsidR="00AC217F">
        <w:rPr>
          <w:rFonts w:ascii="Arial" w:eastAsia="Arial" w:hAnsi="Arial" w:cs="Arial"/>
        </w:rPr>
        <w:t xml:space="preserve"> to model different aspects of </w:t>
      </w:r>
      <w:proofErr w:type="spellStart"/>
      <w:r w:rsidR="00AC217F">
        <w:rPr>
          <w:rFonts w:ascii="Arial" w:eastAsia="Arial" w:hAnsi="Arial" w:cs="Arial"/>
        </w:rPr>
        <w:t>scRNA</w:t>
      </w:r>
      <w:proofErr w:type="spellEnd"/>
      <w:r w:rsidR="00AC217F">
        <w:rPr>
          <w:rFonts w:ascii="Arial" w:eastAsia="Arial" w:hAnsi="Arial" w:cs="Arial"/>
        </w:rPr>
        <w:t>-seq data</w:t>
      </w:r>
      <w:r w:rsidR="00AC217F" w:rsidRPr="00491D87">
        <w:rPr>
          <w:rFonts w:ascii="Arial" w:eastAsia="Arial" w:hAnsi="Arial" w:cs="Arial"/>
        </w:rPr>
        <w:t xml:space="preserve">.  </w:t>
      </w:r>
      <w:r w:rsidR="00AC217F" w:rsidRPr="00491D87">
        <w:rPr>
          <w:rFonts w:ascii="Arial" w:eastAsia="Arial" w:hAnsi="Arial" w:cs="Arial"/>
          <w:b/>
        </w:rPr>
        <w:t xml:space="preserve">  </w:t>
      </w:r>
      <w:r w:rsidR="00AC217F" w:rsidRPr="00491D87">
        <w:rPr>
          <w:rFonts w:ascii="Arial" w:eastAsia="Arial" w:hAnsi="Arial" w:cs="Arial"/>
        </w:rPr>
        <w:t xml:space="preserve">  </w:t>
      </w:r>
    </w:p>
    <w:p w14:paraId="7AF334AC" w14:textId="07AB16DB" w:rsidR="00AC217F" w:rsidRPr="00491D87" w:rsidRDefault="00AC217F" w:rsidP="005C09BF">
      <w:pPr>
        <w:spacing w:line="480" w:lineRule="auto"/>
        <w:jc w:val="both"/>
        <w:rPr>
          <w:rFonts w:ascii="Arial" w:eastAsia="Arial" w:hAnsi="Arial" w:cs="Arial"/>
        </w:rPr>
      </w:pPr>
      <w:r w:rsidRPr="00491D87">
        <w:rPr>
          <w:rFonts w:ascii="Arial" w:eastAsia="Arial" w:hAnsi="Arial" w:cs="Arial"/>
        </w:rPr>
        <w:t xml:space="preserve"> </w:t>
      </w:r>
    </w:p>
    <w:p w14:paraId="250606E4" w14:textId="36905FAD" w:rsidR="00AC217F" w:rsidRPr="006C229F" w:rsidRDefault="00AC217F" w:rsidP="0071490E">
      <w:pPr>
        <w:pStyle w:val="ListParagraph"/>
        <w:numPr>
          <w:ilvl w:val="1"/>
          <w:numId w:val="40"/>
        </w:numPr>
        <w:rPr>
          <w:rFonts w:ascii="Arial" w:eastAsia="Arial" w:hAnsi="Arial" w:cs="Arial"/>
          <w:b/>
          <w:color w:val="000000"/>
          <w:sz w:val="24"/>
        </w:rPr>
      </w:pPr>
      <w:r w:rsidRPr="006C229F">
        <w:rPr>
          <w:rFonts w:ascii="Arial" w:hAnsi="Arial" w:cs="Arial"/>
          <w:b/>
          <w:color w:val="000000"/>
          <w:sz w:val="24"/>
        </w:rPr>
        <w:t>Autoencoder</w:t>
      </w:r>
      <w:r w:rsidR="00033A97" w:rsidRPr="006C229F">
        <w:rPr>
          <w:rFonts w:ascii="Arial" w:hAnsi="Arial" w:cs="Arial"/>
          <w:b/>
          <w:color w:val="000000"/>
          <w:sz w:val="24"/>
        </w:rPr>
        <w:t>s</w:t>
      </w:r>
      <w:r w:rsidRPr="006C229F">
        <w:rPr>
          <w:rFonts w:ascii="Arial" w:hAnsi="Arial" w:cs="Arial"/>
          <w:b/>
          <w:color w:val="000000"/>
          <w:sz w:val="24"/>
        </w:rPr>
        <w:t xml:space="preserve"> (AE</w:t>
      </w:r>
      <w:r w:rsidR="00033A97" w:rsidRPr="006C229F">
        <w:rPr>
          <w:rFonts w:ascii="Arial" w:hAnsi="Arial" w:cs="Arial"/>
          <w:b/>
          <w:color w:val="000000"/>
          <w:sz w:val="24"/>
        </w:rPr>
        <w:t>s</w:t>
      </w:r>
      <w:r w:rsidRPr="006C229F">
        <w:rPr>
          <w:rFonts w:ascii="Arial" w:hAnsi="Arial" w:cs="Arial"/>
          <w:b/>
          <w:color w:val="000000"/>
          <w:sz w:val="24"/>
        </w:rPr>
        <w:t xml:space="preserve">) for </w:t>
      </w:r>
      <w:proofErr w:type="spellStart"/>
      <w:r w:rsidRPr="006C229F">
        <w:rPr>
          <w:rFonts w:ascii="Arial" w:hAnsi="Arial" w:cs="Arial"/>
          <w:b/>
          <w:color w:val="000000"/>
          <w:sz w:val="24"/>
        </w:rPr>
        <w:t>sc</w:t>
      </w:r>
      <w:r w:rsidR="00C61DB0">
        <w:rPr>
          <w:rFonts w:ascii="Arial" w:hAnsi="Arial" w:cs="Arial"/>
          <w:b/>
          <w:color w:val="000000"/>
          <w:sz w:val="24"/>
        </w:rPr>
        <w:t>RNA</w:t>
      </w:r>
      <w:proofErr w:type="spellEnd"/>
      <w:r w:rsidRPr="006C229F">
        <w:rPr>
          <w:rFonts w:ascii="Arial" w:hAnsi="Arial" w:cs="Arial"/>
          <w:b/>
          <w:color w:val="000000"/>
          <w:sz w:val="24"/>
        </w:rPr>
        <w:t>-seq data</w:t>
      </w:r>
    </w:p>
    <w:p w14:paraId="06742C5F" w14:textId="77777777" w:rsidR="00D010AF" w:rsidRDefault="00AC217F" w:rsidP="00095074">
      <w:pPr>
        <w:spacing w:line="480" w:lineRule="auto"/>
        <w:jc w:val="both"/>
        <w:rPr>
          <w:rFonts w:ascii="Arial" w:eastAsia="Arial" w:hAnsi="Arial" w:cs="Arial"/>
        </w:rPr>
      </w:pPr>
      <w:r w:rsidRPr="00491D87">
        <w:rPr>
          <w:rFonts w:ascii="Arial" w:eastAsia="Arial" w:hAnsi="Arial" w:cs="Arial"/>
        </w:rPr>
        <w:t xml:space="preserve">AEs have been proposed to learn the low dimensional latent representation of </w:t>
      </w:r>
      <w:r w:rsidR="00537900">
        <w:rPr>
          <w:rFonts w:ascii="Arial" w:eastAsia="Arial" w:hAnsi="Arial" w:cs="Arial"/>
        </w:rPr>
        <w:t xml:space="preserve">expression </w:t>
      </w:r>
      <m:oMath>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oMath>
      <w:r>
        <w:rPr>
          <w:rFonts w:ascii="Arial" w:eastAsia="Arial" w:hAnsi="Arial" w:cs="Arial"/>
        </w:rPr>
        <w:t>.</w:t>
      </w:r>
      <w:r w:rsidRPr="00491D87">
        <w:rPr>
          <w:rFonts w:ascii="Arial" w:eastAsia="Arial" w:hAnsi="Arial" w:cs="Arial"/>
        </w:rPr>
        <w:t xml:space="preserve"> The AE includes an encoder </w:t>
      </w:r>
      <m:oMath>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oMath>
      <w:r w:rsidRPr="00491D87">
        <w:rPr>
          <w:rFonts w:ascii="Arial" w:eastAsia="Arial" w:hAnsi="Arial" w:cs="Arial"/>
        </w:rPr>
        <w:t xml:space="preserve"> and</w:t>
      </w:r>
      <w:r w:rsidR="00FC322F">
        <w:rPr>
          <w:rFonts w:ascii="Arial" w:eastAsia="Arial" w:hAnsi="Arial" w:cs="Arial"/>
        </w:rPr>
        <w:t xml:space="preserve"> a decoder</w:t>
      </w:r>
      <w:r w:rsidRPr="00491D87">
        <w:rPr>
          <w:rFonts w:ascii="Arial" w:eastAsia="Arial" w:hAnsi="Arial" w:cs="Arial"/>
        </w:rPr>
        <w:t xml:space="preserve"> </w:t>
      </w:r>
      <m:oMath>
        <m:sSub>
          <m:sSubPr>
            <m:ctrlPr>
              <w:rPr>
                <w:rFonts w:ascii="Cambria Math" w:eastAsia="Arial" w:hAnsi="Cambria Math" w:cs="Arial"/>
                <w:i/>
              </w:rPr>
            </m:ctrlPr>
          </m:sSubPr>
          <m:e>
            <m:r>
              <w:rPr>
                <w:rFonts w:ascii="Cambria Math" w:eastAsia="Arial" w:hAnsi="Cambria Math" w:cs="Arial"/>
              </w:rPr>
              <m:t>D</m:t>
            </m:r>
          </m:e>
          <m:sub>
            <m:r>
              <m:rPr>
                <m:sty m:val="bi"/>
              </m:rPr>
              <w:rPr>
                <w:rFonts w:ascii="Cambria Math" w:eastAsia="Arial" w:hAnsi="Cambria Math" w:cs="Arial"/>
              </w:rPr>
              <m:t>θ</m:t>
            </m:r>
          </m:sub>
        </m:sSub>
      </m:oMath>
      <w:r w:rsidRPr="00491D87">
        <w:rPr>
          <w:rFonts w:ascii="Arial" w:eastAsia="Arial" w:hAnsi="Arial" w:cs="Arial"/>
        </w:rPr>
        <w:t xml:space="preserve"> </w:t>
      </w:r>
      <w:r w:rsidR="00912369">
        <w:rPr>
          <w:rFonts w:ascii="Arial" w:eastAsia="Arial" w:hAnsi="Arial" w:cs="Arial"/>
        </w:rPr>
        <w:t>(</w:t>
      </w:r>
      <w:r w:rsidR="00912369" w:rsidRPr="00F506E3">
        <w:rPr>
          <w:rFonts w:ascii="Arial" w:eastAsia="Arial" w:hAnsi="Arial" w:cs="Arial"/>
          <w:b/>
          <w:bCs/>
        </w:rPr>
        <w:t xml:space="preserve">Fig. </w:t>
      </w:r>
      <w:r w:rsidR="0043473B" w:rsidRPr="00F506E3">
        <w:rPr>
          <w:rFonts w:ascii="Arial" w:eastAsia="Arial" w:hAnsi="Arial" w:cs="Arial"/>
          <w:b/>
          <w:bCs/>
        </w:rPr>
        <w:t>2B</w:t>
      </w:r>
      <w:r w:rsidR="00912369">
        <w:rPr>
          <w:rFonts w:ascii="Arial" w:eastAsia="Arial" w:hAnsi="Arial" w:cs="Arial"/>
        </w:rPr>
        <w:t xml:space="preserve">) </w:t>
      </w:r>
      <w:r w:rsidRPr="00491D87">
        <w:rPr>
          <w:rFonts w:ascii="Arial" w:eastAsia="Arial" w:hAnsi="Arial" w:cs="Arial"/>
        </w:rPr>
        <w:t>such that</w:t>
      </w:r>
    </w:p>
    <w:tbl>
      <w:tblPr>
        <w:tblStyle w:val="TableNormal1"/>
        <w:tblW w:w="0" w:type="auto"/>
        <w:tblInd w:w="5" w:type="dxa"/>
        <w:tblLook w:val="04A0" w:firstRow="1" w:lastRow="0" w:firstColumn="1" w:lastColumn="0" w:noHBand="0" w:noVBand="1"/>
      </w:tblPr>
      <w:tblGrid>
        <w:gridCol w:w="3116"/>
        <w:gridCol w:w="3117"/>
        <w:gridCol w:w="3117"/>
      </w:tblGrid>
      <w:tr w:rsidR="00D010AF" w14:paraId="1FA92AD2" w14:textId="77777777" w:rsidTr="00095074">
        <w:tc>
          <w:tcPr>
            <w:tcW w:w="3116" w:type="dxa"/>
          </w:tcPr>
          <w:p w14:paraId="436CAAEF" w14:textId="77777777" w:rsidR="00D010AF" w:rsidRDefault="00D010AF" w:rsidP="007C2F9F">
            <w:pPr>
              <w:spacing w:line="360" w:lineRule="auto"/>
              <w:jc w:val="both"/>
              <w:rPr>
                <w:rFonts w:ascii="Arial" w:eastAsia="Arial" w:hAnsi="Arial" w:cs="Arial"/>
              </w:rPr>
            </w:pPr>
          </w:p>
        </w:tc>
        <w:tc>
          <w:tcPr>
            <w:tcW w:w="3117" w:type="dxa"/>
          </w:tcPr>
          <w:p w14:paraId="3AE66DB6" w14:textId="0C36E1A3" w:rsidR="00D010AF" w:rsidRDefault="00FA5BB1" w:rsidP="007C2F9F">
            <w:pPr>
              <w:spacing w:line="360" w:lineRule="auto"/>
              <w:jc w:val="both"/>
              <w:rPr>
                <w:rFonts w:ascii="Arial" w:eastAsia="Arial" w:hAnsi="Arial" w:cs="Arial"/>
              </w:rPr>
            </w:pP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e>
              </m:d>
            </m:oMath>
            <w:r w:rsidR="00D010AF">
              <w:rPr>
                <w:rFonts w:ascii="Arial" w:hAnsi="Arial" w:cs="Arial"/>
              </w:rPr>
              <w:t xml:space="preserve">;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D</m:t>
                  </m:r>
                </m:e>
                <m:sub>
                  <m:r>
                    <m:rPr>
                      <m:sty m:val="bi"/>
                    </m:rPr>
                    <w:rPr>
                      <w:rFonts w:ascii="Cambria Math" w:eastAsia="Arial" w:hAnsi="Cambria Math" w:cs="Arial"/>
                    </w:rPr>
                    <m:t>θ</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e>
              </m:d>
            </m:oMath>
          </w:p>
        </w:tc>
        <w:tc>
          <w:tcPr>
            <w:tcW w:w="3117" w:type="dxa"/>
          </w:tcPr>
          <w:p w14:paraId="350BC59F" w14:textId="7AE11B6E" w:rsidR="00D010AF" w:rsidRDefault="00D010AF" w:rsidP="00D010AF">
            <w:pPr>
              <w:spacing w:line="360" w:lineRule="auto"/>
              <w:jc w:val="right"/>
              <w:rPr>
                <w:rFonts w:ascii="Arial" w:eastAsia="Arial" w:hAnsi="Arial" w:cs="Arial"/>
              </w:rPr>
            </w:pPr>
            <w:r>
              <w:rPr>
                <w:rFonts w:ascii="Arial" w:hAnsi="Arial" w:cs="Arial"/>
              </w:rPr>
              <w:t>(7)</w:t>
            </w:r>
          </w:p>
        </w:tc>
      </w:tr>
    </w:tbl>
    <w:p w14:paraId="6B20B97A" w14:textId="0FA9E85C" w:rsidR="00AC217F" w:rsidRPr="00491D87" w:rsidRDefault="003B0EF4" w:rsidP="00095074">
      <w:pPr>
        <w:spacing w:line="480" w:lineRule="auto"/>
        <w:jc w:val="both"/>
        <w:rPr>
          <w:rFonts w:ascii="Arial" w:eastAsia="Arial" w:hAnsi="Arial" w:cs="Arial"/>
        </w:rPr>
      </w:pPr>
      <w:r>
        <w:rPr>
          <w:rFonts w:ascii="Arial" w:eastAsia="Arial" w:hAnsi="Arial" w:cs="Arial"/>
        </w:rPr>
        <w:t>w</w:t>
      </w:r>
      <w:r w:rsidR="00AC217F">
        <w:rPr>
          <w:rFonts w:ascii="Arial" w:eastAsia="Arial" w:hAnsi="Arial" w:cs="Arial"/>
        </w:rPr>
        <w:t>here</w:t>
      </w:r>
      <w:r>
        <w:rPr>
          <w:rFonts w:ascii="Arial" w:eastAsia="Arial" w:hAnsi="Arial" w:cs="Arial"/>
        </w:rPr>
        <w:t xml:space="preserve"> like VAE</w:t>
      </w:r>
      <w:r w:rsidR="00AC217F">
        <w:rPr>
          <w:rFonts w:ascii="Arial" w:eastAsia="Arial" w:hAnsi="Arial" w:cs="Arial"/>
        </w:rPr>
        <w:t xml:space="preserv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p>
          <m:sSupPr>
            <m:ctrlPr>
              <w:rPr>
                <w:rFonts w:ascii="Cambria Math" w:eastAsia="Arial" w:hAnsi="Cambria Math" w:cs="Arial"/>
                <w:i/>
              </w:rPr>
            </m:ctrlPr>
          </m:sSupPr>
          <m:e>
            <m:r>
              <m:rPr>
                <m:scr m:val="double-struck"/>
              </m:rPr>
              <w:rPr>
                <w:rFonts w:ascii="Cambria Math" w:eastAsia="Arial" w:hAnsi="Cambria Math" w:cs="Arial"/>
              </w:rPr>
              <m:t>R</m:t>
            </m:r>
          </m:e>
          <m:sup>
            <m:r>
              <w:rPr>
                <w:rFonts w:ascii="Cambria Math" w:eastAsia="Arial" w:hAnsi="Cambria Math" w:cs="Arial"/>
              </w:rPr>
              <m:t>d</m:t>
            </m:r>
          </m:sup>
        </m:sSup>
      </m:oMath>
      <w:r w:rsidR="00AC217F">
        <w:rPr>
          <w:rFonts w:ascii="Arial" w:eastAsia="Arial" w:hAnsi="Arial" w:cs="Arial"/>
        </w:rPr>
        <w:t xml:space="preserve"> is the </w:t>
      </w:r>
      <m:oMath>
        <m:r>
          <w:rPr>
            <w:rFonts w:ascii="Cambria Math" w:eastAsia="Arial" w:hAnsi="Cambria Math" w:cs="Arial"/>
          </w:rPr>
          <m:t>d</m:t>
        </m:r>
      </m:oMath>
      <w:r w:rsidR="00AC217F">
        <w:rPr>
          <w:rFonts w:ascii="Arial" w:eastAsia="Arial" w:hAnsi="Arial" w:cs="Arial"/>
        </w:rPr>
        <w:t xml:space="preserve">-dimension latent variable, </w:t>
      </w:r>
      <w:r w:rsidR="00FC322F">
        <w:rPr>
          <w:rFonts w:ascii="Arial" w:eastAsia="Arial" w:hAnsi="Arial" w:cs="Arial"/>
        </w:rPr>
        <w:t xml:space="preserve"> </w:t>
      </w:r>
      <m:oMath>
        <m:r>
          <m:rPr>
            <m:sty m:val="b"/>
          </m:rPr>
          <w:rPr>
            <w:rFonts w:ascii="Cambria Math" w:hAnsi="Cambria Math" w:cs="Arial"/>
          </w:rPr>
          <m:t>Θ</m:t>
        </m:r>
        <m:r>
          <w:rPr>
            <w:rFonts w:ascii="Cambria Math" w:hAnsi="Cambria Math" w:cs="Arial"/>
          </w:rPr>
          <m:t>=</m:t>
        </m:r>
        <m:d>
          <m:dPr>
            <m:begChr m:val="{"/>
            <m:endChr m:val="}"/>
            <m:ctrlPr>
              <w:rPr>
                <w:rFonts w:ascii="Cambria Math" w:hAnsi="Cambria Math" w:cs="Arial"/>
                <w:i/>
              </w:rPr>
            </m:ctrlPr>
          </m:dPr>
          <m:e>
            <m:r>
              <m:rPr>
                <m:sty m:val="bi"/>
              </m:rPr>
              <w:rPr>
                <w:rFonts w:ascii="Cambria Math" w:eastAsia="Arial" w:hAnsi="Cambria Math" w:cs="Arial"/>
              </w:rPr>
              <m:t>θ,ϕ</m:t>
            </m:r>
            <m:ctrlPr>
              <w:rPr>
                <w:rFonts w:ascii="Cambria Math" w:eastAsia="Arial" w:hAnsi="Cambria Math" w:cs="Arial"/>
                <w:b/>
                <w:i/>
              </w:rPr>
            </m:ctrlPr>
          </m:e>
        </m:d>
      </m:oMath>
      <w:r w:rsidR="00FC322F">
        <w:rPr>
          <w:rFonts w:ascii="Arial" w:eastAsia="Arial" w:hAnsi="Arial" w:cs="Arial"/>
          <w:b/>
        </w:rPr>
        <w:t xml:space="preserve"> </w:t>
      </w:r>
      <w:r w:rsidR="00FC322F">
        <w:rPr>
          <w:rFonts w:ascii="Arial" w:eastAsia="Arial" w:hAnsi="Arial" w:cs="Arial"/>
          <w:bCs/>
        </w:rPr>
        <w:t xml:space="preserve">are encoder and decoder </w:t>
      </w:r>
      <w:r w:rsidR="00537900">
        <w:rPr>
          <w:rFonts w:ascii="Arial" w:eastAsia="Arial" w:hAnsi="Arial" w:cs="Arial"/>
          <w:bCs/>
        </w:rPr>
        <w:t xml:space="preserve">weight </w:t>
      </w:r>
      <w:r w:rsidR="00FC322F">
        <w:rPr>
          <w:rFonts w:ascii="Arial" w:eastAsia="Arial" w:hAnsi="Arial" w:cs="Arial"/>
          <w:bCs/>
        </w:rPr>
        <w:t>parameters</w:t>
      </w:r>
      <w:r w:rsidR="00A70995">
        <w:rPr>
          <w:rFonts w:ascii="Arial" w:eastAsia="Arial" w:hAnsi="Arial" w:cs="Arial"/>
          <w:bCs/>
        </w:rPr>
        <w:t>,</w:t>
      </w:r>
      <w:r w:rsidR="00FC322F">
        <w:rPr>
          <w:rFonts w:ascii="Arial" w:eastAsia="Arial" w:hAnsi="Arial" w:cs="Arial"/>
          <w:bCs/>
        </w:rPr>
        <w:t xml:space="preserve"> and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oMath>
      <w:r w:rsidR="00FC322F">
        <w:rPr>
          <w:rFonts w:ascii="Arial" w:eastAsia="Arial" w:hAnsi="Arial" w:cs="Arial"/>
        </w:rPr>
        <w:t xml:space="preserve"> defines the parameters (</w:t>
      </w:r>
      <w:proofErr w:type="gramStart"/>
      <w:r w:rsidR="00FC322F">
        <w:rPr>
          <w:rFonts w:ascii="Arial" w:eastAsia="Arial" w:hAnsi="Arial" w:cs="Arial"/>
        </w:rPr>
        <w:t>e.g.</w:t>
      </w:r>
      <w:proofErr w:type="gramEnd"/>
      <w:r w:rsidR="00FC322F">
        <w:rPr>
          <w:rFonts w:ascii="Arial" w:eastAsia="Arial" w:hAnsi="Arial" w:cs="Arial"/>
        </w:rPr>
        <w:t xml:space="preserve"> mean) of data distribution </w:t>
      </w:r>
      <w:r w:rsidR="00A70995">
        <w:rPr>
          <w:rFonts w:ascii="Arial" w:eastAsia="Arial" w:hAnsi="Arial" w:cs="Arial"/>
        </w:rPr>
        <w:t xml:space="preserve">and thus the likelihood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oMath>
      <w:r w:rsidR="000F7143">
        <w:rPr>
          <w:rFonts w:ascii="Arial" w:eastAsia="Arial" w:hAnsi="Arial" w:cs="Arial"/>
        </w:rPr>
        <w:t xml:space="preserve"> (Fig. 1</w:t>
      </w:r>
      <w:r w:rsidR="00004E16">
        <w:rPr>
          <w:rFonts w:ascii="Arial" w:eastAsia="Arial" w:hAnsi="Arial" w:cs="Arial"/>
        </w:rPr>
        <w:t>B)</w:t>
      </w:r>
      <w:r w:rsidR="00A70995">
        <w:rPr>
          <w:rFonts w:ascii="Arial" w:eastAsia="Arial" w:hAnsi="Arial" w:cs="Arial"/>
        </w:rPr>
        <w:t xml:space="preserve">. </w:t>
      </w:r>
      <w:r w:rsidR="00537900" w:rsidRPr="00491D87">
        <w:rPr>
          <w:rFonts w:ascii="Arial" w:eastAsia="Arial" w:hAnsi="Arial" w:cs="Arial"/>
        </w:rPr>
        <w:t xml:space="preserve">Note that </w:t>
      </w:r>
      <w:r w:rsidR="00537900">
        <w:rPr>
          <w:rFonts w:ascii="Arial" w:eastAsia="Arial" w:hAnsi="Arial" w:cs="Arial"/>
        </w:rPr>
        <w:t xml:space="preserve">the mean of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oMath>
      <w:r w:rsidR="00537900">
        <w:rPr>
          <w:rFonts w:ascii="Arial" w:eastAsia="Arial" w:hAnsi="Arial" w:cs="Arial"/>
        </w:rPr>
        <w:t xml:space="preserve"> is often</w:t>
      </w:r>
      <w:r w:rsidR="00537900" w:rsidRPr="00491D87">
        <w:rPr>
          <w:rFonts w:ascii="Arial" w:eastAsia="Arial" w:hAnsi="Arial" w:cs="Arial"/>
        </w:rPr>
        <w:t xml:space="preserve"> considered</w:t>
      </w:r>
      <w:r w:rsidR="00537900">
        <w:rPr>
          <w:rFonts w:ascii="Arial" w:eastAsia="Arial" w:hAnsi="Arial" w:cs="Arial"/>
        </w:rPr>
        <w:t xml:space="preserve"> as the imputed and denoised expression of </w:t>
      </w:r>
      <m:oMath>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oMath>
      <w:r w:rsidR="00537900" w:rsidRPr="00491D87">
        <w:rPr>
          <w:rFonts w:ascii="Arial" w:eastAsia="Arial" w:hAnsi="Arial" w:cs="Arial"/>
        </w:rPr>
        <w:t xml:space="preserve">. </w:t>
      </w:r>
      <w:r w:rsidR="00A70995">
        <w:rPr>
          <w:rFonts w:ascii="Arial" w:eastAsia="Arial" w:hAnsi="Arial" w:cs="Arial"/>
        </w:rPr>
        <w:t xml:space="preserve">For most common AEs,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oMath>
      <w:r w:rsidR="00A70995">
        <w:rPr>
          <w:rFonts w:ascii="Arial" w:eastAsia="Arial" w:hAnsi="Arial" w:cs="Arial"/>
        </w:rPr>
        <w:t xml:space="preserve"> assumes a Gaussian distribution and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oMath>
      <w:r w:rsidR="00A70995">
        <w:rPr>
          <w:rFonts w:ascii="Arial" w:eastAsia="Arial" w:hAnsi="Arial" w:cs="Arial"/>
        </w:rPr>
        <w:t xml:space="preserve"> </w:t>
      </w:r>
      <w:r w:rsidR="00537900">
        <w:rPr>
          <w:rFonts w:ascii="Arial" w:eastAsia="Arial" w:hAnsi="Arial" w:cs="Arial"/>
        </w:rPr>
        <w:t>becomes</w:t>
      </w:r>
      <w:r w:rsidR="00A70995">
        <w:rPr>
          <w:rFonts w:ascii="Arial" w:eastAsia="Arial" w:hAnsi="Arial" w:cs="Arial"/>
        </w:rPr>
        <w:t xml:space="preserve"> the mean of the Gaussian</w:t>
      </w:r>
      <w:r w:rsidR="00537900">
        <w:rPr>
          <w:rFonts w:ascii="Arial" w:eastAsia="Arial" w:hAnsi="Arial" w:cs="Arial"/>
        </w:rPr>
        <w:t xml:space="preserve"> and can be </w:t>
      </w:r>
      <w:r w:rsidR="00787FCD">
        <w:rPr>
          <w:rFonts w:ascii="Arial" w:eastAsia="Arial" w:hAnsi="Arial" w:cs="Arial"/>
        </w:rPr>
        <w:t xml:space="preserve">directly </w:t>
      </w:r>
      <w:r w:rsidR="00537900">
        <w:rPr>
          <w:rFonts w:ascii="Arial" w:eastAsia="Arial" w:hAnsi="Arial" w:cs="Arial"/>
        </w:rPr>
        <w:t>used as imputed, normalized</w:t>
      </w:r>
      <w:r w:rsidR="00A70995">
        <w:rPr>
          <w:rFonts w:ascii="Arial" w:eastAsia="Arial" w:hAnsi="Arial" w:cs="Arial"/>
        </w:rPr>
        <w:t xml:space="preserve"> gene expression. </w:t>
      </w:r>
      <w:r w:rsidR="00537900">
        <w:rPr>
          <w:rFonts w:ascii="Arial" w:eastAsia="Arial" w:hAnsi="Arial" w:cs="Arial"/>
        </w:rPr>
        <w:t>Nevertheless, a</w:t>
      </w:r>
      <w:r w:rsidR="00537900" w:rsidRPr="00491D87">
        <w:rPr>
          <w:rFonts w:ascii="Arial" w:eastAsia="Arial" w:hAnsi="Arial" w:cs="Arial"/>
        </w:rPr>
        <w:t>dditional designs can be introduced to attend imputation specifically.</w:t>
      </w:r>
      <w:r w:rsidR="00A70995">
        <w:rPr>
          <w:rFonts w:ascii="Arial" w:eastAsia="Arial" w:hAnsi="Arial" w:cs="Arial"/>
        </w:rPr>
        <w:t xml:space="preserve"> </w:t>
      </w:r>
      <w:r w:rsidR="00A70995">
        <w:rPr>
          <w:rFonts w:ascii="Arial" w:eastAsia="Arial" w:hAnsi="Arial" w:cs="Arial"/>
          <w:iCs/>
        </w:rPr>
        <w:t xml:space="preserv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oMath>
      <w:r w:rsidR="00A70995">
        <w:rPr>
          <w:rFonts w:ascii="Arial" w:eastAsia="Arial" w:hAnsi="Arial" w:cs="Arial"/>
        </w:rPr>
        <w:t xml:space="preserve"> can also be </w:t>
      </w:r>
      <w:r w:rsidR="00537900">
        <w:rPr>
          <w:rFonts w:ascii="Arial" w:eastAsia="Arial" w:hAnsi="Arial" w:cs="Arial"/>
        </w:rPr>
        <w:t>negative binomial (</w:t>
      </w:r>
      <w:r w:rsidR="00A70995">
        <w:rPr>
          <w:rFonts w:ascii="Arial" w:eastAsia="Arial" w:hAnsi="Arial" w:cs="Arial"/>
        </w:rPr>
        <w:t>NB</w:t>
      </w:r>
      <w:r w:rsidR="00537900">
        <w:rPr>
          <w:rFonts w:ascii="Arial" w:eastAsia="Arial" w:hAnsi="Arial" w:cs="Arial"/>
        </w:rPr>
        <w:t>)</w:t>
      </w:r>
      <w:r w:rsidR="00A70995">
        <w:rPr>
          <w:rFonts w:ascii="Arial" w:eastAsia="Arial" w:hAnsi="Arial" w:cs="Arial"/>
        </w:rPr>
        <w:t xml:space="preserve"> or ZINB as in DCA </w:t>
      </w:r>
      <w:r w:rsidR="0019774E">
        <w:rPr>
          <w:rFonts w:ascii="Arial" w:eastAsia="Arial" w:hAnsi="Arial" w:cs="Arial"/>
        </w:rPr>
        <w:fldChar w:fldCharType="begin"/>
      </w:r>
      <w:r w:rsidR="00030FDD">
        <w:rPr>
          <w:rFonts w:ascii="Arial" w:eastAsia="Arial" w:hAnsi="Arial" w:cs="Arial"/>
        </w:rPr>
        <w:instrText xml:space="preserve"> ADDIN EN.CITE &lt;EndNote&gt;&lt;Cite&gt;&lt;Author&gt;Chen&lt;/Author&gt;&lt;Year&gt;2019&lt;/Year&gt;&lt;RecNum&gt;80&lt;/RecNum&gt;&lt;DisplayText&gt;[23]&lt;/DisplayText&gt;&lt;record&gt;&lt;rec-number&gt;80&lt;/rec-number&gt;&lt;foreign-keys&gt;&lt;key app="EN" db-id="zsppx25fofftzxee95fx29p8tatf5vvawtvp" timestamp="0"&gt;80&lt;/key&gt;&lt;/foreign-keys&gt;&lt;ref-type name="Journal Article"&gt;17&lt;/ref-type&gt;&lt;contributors&gt;&lt;authors&gt;&lt;author&gt;Chen, G.&lt;/author&gt;&lt;author&gt;Ning, B.&lt;/author&gt;&lt;author&gt;Shi, T.&lt;/author&gt;&lt;/authors&gt;&lt;/contributors&gt;&lt;auth-address&gt;Center for Bioinformatics and Computational Biology, and Shanghai Key Laboratory of Regulatory Biology, Institute of Biomedical Sciences, School of Life Sciences, East China Normal University, Shanghai, China.&amp;#xD;National Center for Toxicological Research, United States Food and Drug Administration, Jefferson, AR, United States.&lt;/auth-address&gt;&lt;titles&gt;&lt;title&gt;Single-Cell RNA-Seq Technologies and Related Computational Data Analysis&lt;/title&gt;&lt;secondary-title&gt;Front Genet&lt;/secondary-title&gt;&lt;/titles&gt;&lt;pages&gt;317&lt;/pages&gt;&lt;volume&gt;10&lt;/volume&gt;&lt;edition&gt;2019/04/27&lt;/edition&gt;&lt;keywords&gt;&lt;keyword&gt;allelic expression&lt;/keyword&gt;&lt;keyword&gt;alternative splicing&lt;/keyword&gt;&lt;keyword&gt;cell clustering&lt;/keyword&gt;&lt;keyword&gt;cell trajectory&lt;/keyword&gt;&lt;keyword&gt;single-cell RNA-seq&lt;/keyword&gt;&lt;/keywords&gt;&lt;dates&gt;&lt;year&gt;2019&lt;/year&gt;&lt;/dates&gt;&lt;isbn&gt;1664-8021 (Print)&amp;#xD;1664-8021 (Linking)&lt;/isbn&gt;&lt;accession-num&gt;31024627&lt;/accession-num&gt;&lt;urls&gt;&lt;related-urls&gt;&lt;url&gt;https://www.ncbi.nlm.nih.gov/pubmed/31024627&lt;/url&gt;&lt;/related-urls&gt;&lt;/urls&gt;&lt;custom2&gt;PMC6460256&lt;/custom2&gt;&lt;electronic-resource-num&gt;10.3389/fgene.2019.00317&lt;/electronic-resource-num&gt;&lt;/record&gt;&lt;/Cite&gt;&lt;/EndNote&gt;</w:instrText>
      </w:r>
      <w:r w:rsidR="0019774E">
        <w:rPr>
          <w:rFonts w:ascii="Arial" w:eastAsia="Arial" w:hAnsi="Arial" w:cs="Arial"/>
        </w:rPr>
        <w:fldChar w:fldCharType="separate"/>
      </w:r>
      <w:r w:rsidR="00A04B4D">
        <w:rPr>
          <w:rFonts w:ascii="Arial" w:eastAsia="Arial" w:hAnsi="Arial" w:cs="Arial"/>
          <w:noProof/>
        </w:rPr>
        <w:t>[23]</w:t>
      </w:r>
      <w:r w:rsidR="0019774E">
        <w:rPr>
          <w:rFonts w:ascii="Arial" w:eastAsia="Arial" w:hAnsi="Arial" w:cs="Arial"/>
        </w:rPr>
        <w:fldChar w:fldCharType="end"/>
      </w:r>
      <w:r w:rsidR="00A70995">
        <w:rPr>
          <w:rFonts w:ascii="Arial" w:hAnsi="Arial" w:cs="Arial"/>
        </w:rPr>
        <w:t xml:space="preserve"> to model the reads count directly with their parameters </w:t>
      </w:r>
      <w:r w:rsidR="00537900">
        <w:rPr>
          <w:rFonts w:ascii="Arial" w:hAnsi="Arial" w:cs="Arial"/>
        </w:rPr>
        <w:t>defined</w:t>
      </w:r>
      <w:r w:rsidR="00A70995">
        <w:rPr>
          <w:rFonts w:ascii="Arial" w:hAnsi="Arial" w:cs="Arial"/>
        </w:rPr>
        <w:t xml:space="preserve"> as functions of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oMath>
      <w:r w:rsidR="00A70995">
        <w:rPr>
          <w:rFonts w:ascii="Arial" w:hAnsi="Arial" w:cs="Arial"/>
        </w:rPr>
        <w:t xml:space="preserve">. </w:t>
      </w:r>
      <w:r w:rsidR="00A70995">
        <w:rPr>
          <w:rFonts w:ascii="Arial" w:eastAsia="Arial" w:hAnsi="Arial" w:cs="Arial"/>
        </w:rPr>
        <w:t xml:space="preserve"> </w:t>
      </w:r>
      <w:r w:rsidR="00A70995">
        <w:rPr>
          <w:rFonts w:ascii="Arial" w:hAnsi="Arial" w:cs="Arial"/>
        </w:rPr>
        <w:t xml:space="preserve">Additional </w:t>
      </w:r>
      <w:r w:rsidR="00AC217F" w:rsidRPr="00491D87">
        <w:rPr>
          <w:rFonts w:ascii="Arial" w:eastAsia="Arial" w:hAnsi="Arial" w:cs="Arial"/>
        </w:rPr>
        <w:t xml:space="preserve">design can be included in the AE model for batch correction, clustering, and other functions. </w:t>
      </w:r>
    </w:p>
    <w:p w14:paraId="61787BF3" w14:textId="461B55A3" w:rsidR="00AC217F" w:rsidRDefault="00AC217F" w:rsidP="00095074">
      <w:pPr>
        <w:spacing w:line="480" w:lineRule="auto"/>
        <w:ind w:firstLine="360"/>
        <w:jc w:val="both"/>
        <w:rPr>
          <w:rFonts w:ascii="Arial" w:eastAsia="Arial" w:hAnsi="Arial" w:cs="Arial"/>
        </w:rPr>
      </w:pPr>
      <w:r w:rsidRPr="00491D87">
        <w:rPr>
          <w:rFonts w:ascii="Arial" w:eastAsia="Arial" w:hAnsi="Arial" w:cs="Arial"/>
        </w:rPr>
        <w:lastRenderedPageBreak/>
        <w:t>The training of the AE is generally carried out by stochastic gradient descent algorithms to minimize the loss</w:t>
      </w:r>
      <w:r w:rsidR="0006346E">
        <w:rPr>
          <w:rFonts w:ascii="Arial" w:eastAsia="Arial" w:hAnsi="Arial" w:cs="Arial"/>
        </w:rPr>
        <w:t xml:space="preserve"> with the general expression </w:t>
      </w:r>
      <w:proofErr w:type="gramStart"/>
      <w:r w:rsidR="0006346E">
        <w:rPr>
          <w:rFonts w:ascii="Arial" w:eastAsia="Arial" w:hAnsi="Arial" w:cs="Arial"/>
        </w:rPr>
        <w:t>similar to</w:t>
      </w:r>
      <w:proofErr w:type="gramEnd"/>
      <w:r w:rsidR="0006346E">
        <w:rPr>
          <w:rFonts w:ascii="Arial" w:eastAsia="Arial" w:hAnsi="Arial" w:cs="Arial"/>
        </w:rPr>
        <w:t xml:space="preserve"> that of VAE in eq. (6)</w:t>
      </w:r>
      <w:r w:rsidRPr="00491D87">
        <w:rPr>
          <w:rFonts w:ascii="Arial" w:eastAsia="Arial" w:hAnsi="Arial" w:cs="Arial"/>
        </w:rPr>
        <w:t xml:space="preserve"> </w:t>
      </w:r>
    </w:p>
    <w:tbl>
      <w:tblPr>
        <w:tblStyle w:val="TableNormal1"/>
        <w:tblW w:w="0" w:type="auto"/>
        <w:tblInd w:w="5" w:type="dxa"/>
        <w:tblLook w:val="04A0" w:firstRow="1" w:lastRow="0" w:firstColumn="1" w:lastColumn="0" w:noHBand="0" w:noVBand="1"/>
      </w:tblPr>
      <w:tblGrid>
        <w:gridCol w:w="2547"/>
        <w:gridCol w:w="3969"/>
        <w:gridCol w:w="2834"/>
      </w:tblGrid>
      <w:tr w:rsidR="00095074" w14:paraId="6A361CC1" w14:textId="77777777" w:rsidTr="00095074">
        <w:tc>
          <w:tcPr>
            <w:tcW w:w="2547" w:type="dxa"/>
          </w:tcPr>
          <w:p w14:paraId="0AA28E91" w14:textId="77777777" w:rsidR="00095074" w:rsidRDefault="00095074" w:rsidP="00095074">
            <w:pPr>
              <w:spacing w:line="480" w:lineRule="auto"/>
              <w:jc w:val="both"/>
              <w:rPr>
                <w:rFonts w:ascii="Arial" w:eastAsia="Arial" w:hAnsi="Arial" w:cs="Arial"/>
              </w:rPr>
            </w:pPr>
          </w:p>
        </w:tc>
        <w:tc>
          <w:tcPr>
            <w:tcW w:w="3969" w:type="dxa"/>
          </w:tcPr>
          <w:p w14:paraId="19441889" w14:textId="2B9BE74A" w:rsidR="00095074" w:rsidRDefault="00095074" w:rsidP="00095074">
            <w:pPr>
              <w:spacing w:line="480" w:lineRule="auto"/>
              <w:jc w:val="both"/>
              <w:rPr>
                <w:rFonts w:ascii="Arial" w:eastAsia="Arial"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nary>
                  <m:naryPr>
                    <m:chr m:val="∑"/>
                    <m:ctrlPr>
                      <w:rPr>
                        <w:rFonts w:ascii="Cambria Math" w:eastAsia="Cambria Math" w:hAnsi="Cambria Math" w:cs="Arial"/>
                      </w:rPr>
                    </m:ctrlPr>
                  </m:naryPr>
                  <m:sub>
                    <m:r>
                      <w:rPr>
                        <w:rFonts w:ascii="Cambria Math" w:eastAsia="Cambria Math" w:hAnsi="Cambria Math" w:cs="Arial"/>
                      </w:rPr>
                      <m:t>k=1</m:t>
                    </m:r>
                  </m:sub>
                  <m:sup>
                    <m:r>
                      <w:rPr>
                        <w:rFonts w:ascii="Cambria Math" w:eastAsia="Cambria Math" w:hAnsi="Cambria Math" w:cs="Arial"/>
                      </w:rPr>
                      <m:t>K</m:t>
                    </m:r>
                  </m:sup>
                  <m:e>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k</m:t>
                        </m:r>
                      </m:sub>
                    </m:sSub>
                    <m:sSub>
                      <m:sSubPr>
                        <m:ctrlPr>
                          <w:rPr>
                            <w:rFonts w:ascii="Cambria Math" w:eastAsia="Cambria Math" w:hAnsi="Cambria Math" w:cs="Arial"/>
                            <w:i/>
                          </w:rPr>
                        </m:ctrlPr>
                      </m:sSubPr>
                      <m:e>
                        <m:r>
                          <w:rPr>
                            <w:rFonts w:ascii="Cambria Math" w:eastAsia="Cambria Math" w:hAnsi="Cambria Math" w:cs="Arial"/>
                          </w:rPr>
                          <m:t>L</m:t>
                        </m:r>
                      </m:e>
                      <m:sub>
                        <m:r>
                          <w:rPr>
                            <w:rFonts w:ascii="Cambria Math" w:eastAsia="Cambria Math" w:hAnsi="Cambria Math" w:cs="Arial"/>
                          </w:rPr>
                          <m:t>k</m:t>
                        </m:r>
                      </m:sub>
                    </m:sSub>
                    <m:d>
                      <m:dPr>
                        <m:ctrlPr>
                          <w:rPr>
                            <w:rFonts w:ascii="Cambria Math" w:eastAsia="Cambria Math" w:hAnsi="Cambria Math" w:cs="Arial"/>
                          </w:rPr>
                        </m:ctrlPr>
                      </m:dPr>
                      <m:e>
                        <m:r>
                          <m:rPr>
                            <m:sty m:val="b"/>
                          </m:rPr>
                          <w:rPr>
                            <w:rFonts w:ascii="Cambria Math" w:hAnsi="Cambria Math" w:cs="Arial"/>
                          </w:rPr>
                          <m:t>Θ</m:t>
                        </m:r>
                      </m:e>
                    </m:d>
                  </m:e>
                </m:nary>
              </m:oMath>
            </m:oMathPara>
          </w:p>
        </w:tc>
        <w:tc>
          <w:tcPr>
            <w:tcW w:w="2834" w:type="dxa"/>
            <w:vAlign w:val="center"/>
          </w:tcPr>
          <w:p w14:paraId="646DFAA9" w14:textId="360E7256" w:rsidR="00095074" w:rsidRDefault="00095074" w:rsidP="00095074">
            <w:pPr>
              <w:spacing w:line="480" w:lineRule="auto"/>
              <w:jc w:val="right"/>
              <w:rPr>
                <w:rFonts w:ascii="Arial" w:eastAsia="Arial" w:hAnsi="Arial" w:cs="Arial"/>
              </w:rPr>
            </w:pPr>
            <w:r>
              <w:rPr>
                <w:rFonts w:ascii="Arial" w:eastAsia="Cambria Math" w:hAnsi="Arial" w:cs="Arial"/>
              </w:rPr>
              <w:t>(8)</w:t>
            </w:r>
          </w:p>
        </w:tc>
      </w:tr>
    </w:tbl>
    <w:p w14:paraId="0B541920" w14:textId="63450AE8" w:rsidR="00AC217F" w:rsidRDefault="00AC217F" w:rsidP="007C2F9F">
      <w:pPr>
        <w:spacing w:line="360" w:lineRule="auto"/>
        <w:jc w:val="both"/>
        <w:rPr>
          <w:rFonts w:ascii="Arial" w:eastAsia="Arial" w:hAnsi="Arial" w:cs="Arial"/>
        </w:rPr>
      </w:pPr>
      <w:r w:rsidRPr="00491D87">
        <w:rPr>
          <w:rFonts w:ascii="Arial" w:eastAsia="Arial" w:hAnsi="Arial" w:cs="Arial"/>
        </w:rPr>
        <w:t xml:space="preserve">where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oMath>
      <w:r w:rsidRPr="00491D87">
        <w:rPr>
          <w:rFonts w:ascii="Arial" w:eastAsia="Arial" w:hAnsi="Arial" w:cs="Arial"/>
        </w:rPr>
        <w:t xml:space="preserve"> is</w:t>
      </w:r>
      <w:r w:rsidR="00787D51">
        <w:rPr>
          <w:rFonts w:ascii="Arial" w:eastAsia="Arial" w:hAnsi="Arial" w:cs="Arial"/>
        </w:rPr>
        <w:t xml:space="preserve"> </w:t>
      </w:r>
      <m:oMath>
        <m:r>
          <m:rPr>
            <m:sty m:val="p"/>
          </m:rPr>
          <w:rPr>
            <w:rFonts w:ascii="Cambria Math" w:eastAsia="Cambria Math" w:hAnsi="Cambria Math" w:cs="Arial"/>
          </w:rPr>
          <m:t>-</m:t>
        </m:r>
        <m:func>
          <m:funcPr>
            <m:ctrlPr>
              <w:rPr>
                <w:rFonts w:ascii="Cambria Math" w:hAnsi="Cambria Math" w:cs="Arial"/>
                <w:i/>
              </w:rPr>
            </m:ctrlPr>
          </m:funcPr>
          <m:fName>
            <m:r>
              <m:rPr>
                <m:sty m:val="p"/>
              </m:rPr>
              <w:rPr>
                <w:rFonts w:ascii="Cambria Math" w:eastAsia="Cambria Math" w:hAnsi="Cambria Math" w:cs="Arial"/>
              </w:rPr>
              <m:t>log</m:t>
            </m:r>
            <m:ctrlPr>
              <w:rPr>
                <w:rFonts w:ascii="Cambria Math" w:eastAsia="Cambria Math" w:hAnsi="Cambria Math" w:cs="Arial"/>
              </w:rPr>
            </m:ctrlPr>
          </m:fName>
          <m:e>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e>
        </m:func>
      </m:oMath>
      <w:r>
        <w:rPr>
          <w:rFonts w:ascii="Arial" w:eastAsia="Arial" w:hAnsi="Arial" w:cs="Arial"/>
        </w:rPr>
        <w:t xml:space="preserve">, </w:t>
      </w:r>
      <w:r w:rsidR="0006346E">
        <w:rPr>
          <w:rFonts w:ascii="Arial" w:eastAsia="Arial" w:hAnsi="Arial" w:cs="Arial"/>
        </w:rPr>
        <w:t>and</w:t>
      </w:r>
      <w:r w:rsidRPr="00491D87">
        <w:rPr>
          <w:rFonts w:ascii="Arial" w:eastAsia="Arial" w:hAnsi="Arial" w:cs="Arial"/>
        </w:rPr>
        <w:t xml:space="preserve">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k</m:t>
            </m:r>
          </m:sub>
        </m:sSub>
      </m:oMath>
      <w:r w:rsidR="001F474D">
        <w:rPr>
          <w:rFonts w:ascii="Arial" w:eastAsia="Arial" w:hAnsi="Arial" w:cs="Arial"/>
        </w:rPr>
        <w:t>s</w:t>
      </w:r>
      <w:r w:rsidR="0006346E">
        <w:rPr>
          <w:rFonts w:ascii="Arial" w:eastAsia="Arial" w:hAnsi="Arial" w:cs="Arial"/>
        </w:rPr>
        <w:t xml:space="preserve"> </w:t>
      </w:r>
      <w:proofErr w:type="gramStart"/>
      <w:r w:rsidRPr="00491D87">
        <w:rPr>
          <w:rFonts w:ascii="Arial" w:eastAsia="Arial" w:hAnsi="Arial" w:cs="Arial"/>
        </w:rPr>
        <w:t>are</w:t>
      </w:r>
      <w:proofErr w:type="gramEnd"/>
      <w:r w:rsidRPr="00491D87">
        <w:rPr>
          <w:rFonts w:ascii="Arial" w:eastAsia="Arial" w:hAnsi="Arial" w:cs="Arial"/>
        </w:rPr>
        <w:t xml:space="preserve"> </w:t>
      </w:r>
      <m:oMath>
        <m:r>
          <w:rPr>
            <w:rFonts w:ascii="Cambria Math" w:eastAsia="Cambria Math" w:hAnsi="Cambria Math" w:cs="Arial"/>
          </w:rPr>
          <m:t>K</m:t>
        </m:r>
      </m:oMath>
      <w:r w:rsidRPr="00491D87">
        <w:rPr>
          <w:rFonts w:ascii="Arial" w:eastAsia="Arial" w:hAnsi="Arial" w:cs="Arial"/>
        </w:rPr>
        <w:t xml:space="preserve"> additional function-specific losses. </w:t>
      </w:r>
      <w:r w:rsidR="00787D51">
        <w:rPr>
          <w:rFonts w:ascii="Arial" w:eastAsia="Arial" w:hAnsi="Arial" w:cs="Arial"/>
        </w:rPr>
        <w:t xml:space="preserve">When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e>
          <m:e>
            <m:r>
              <m:rPr>
                <m:sty m:val="b"/>
              </m:rPr>
              <w:rPr>
                <w:rFonts w:ascii="Cambria Math" w:hAnsi="Cambria Math" w:cs="Arial"/>
              </w:rPr>
              <m:t>Θ</m:t>
            </m:r>
          </m:e>
        </m:d>
      </m:oMath>
      <w:r w:rsidR="00787D51">
        <w:rPr>
          <w:rFonts w:ascii="Arial" w:eastAsia="Arial" w:hAnsi="Arial" w:cs="Arial"/>
        </w:rPr>
        <w:t xml:space="preserve"> is the Gaussian,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oMath>
      <w:r w:rsidR="00787D51">
        <w:rPr>
          <w:rFonts w:ascii="Arial" w:eastAsia="Arial" w:hAnsi="Arial" w:cs="Arial"/>
        </w:rPr>
        <w:t xml:space="preserve"> becomes one</w:t>
      </w:r>
      <w:r>
        <w:rPr>
          <w:rFonts w:ascii="Arial" w:eastAsia="Arial" w:hAnsi="Arial" w:cs="Arial"/>
        </w:rPr>
        <w:t xml:space="preserve"> of the </w:t>
      </w:r>
      <w:proofErr w:type="gramStart"/>
      <w:r>
        <w:rPr>
          <w:rFonts w:ascii="Arial" w:eastAsia="Arial" w:hAnsi="Arial" w:cs="Arial"/>
        </w:rPr>
        <w:t>most</w:t>
      </w:r>
      <w:r w:rsidRPr="00491D87">
        <w:rPr>
          <w:rFonts w:ascii="Arial" w:eastAsia="Arial" w:hAnsi="Arial" w:cs="Arial"/>
        </w:rPr>
        <w:t xml:space="preserve"> common</w:t>
      </w:r>
      <w:r w:rsidR="00076C4B">
        <w:rPr>
          <w:rFonts w:ascii="Arial" w:eastAsia="Arial" w:hAnsi="Arial" w:cs="Arial"/>
        </w:rPr>
        <w:t>ly</w:t>
      </w:r>
      <w:r w:rsidRPr="00491D87">
        <w:rPr>
          <w:rFonts w:ascii="Arial" w:eastAsia="Arial" w:hAnsi="Arial" w:cs="Arial"/>
        </w:rPr>
        <w:t xml:space="preserve"> </w:t>
      </w:r>
      <w:r>
        <w:rPr>
          <w:rFonts w:ascii="Arial" w:eastAsia="Arial" w:hAnsi="Arial" w:cs="Arial"/>
        </w:rPr>
        <w:t>used</w:t>
      </w:r>
      <w:proofErr w:type="gramEnd"/>
      <w:r>
        <w:rPr>
          <w:rFonts w:ascii="Arial" w:eastAsia="Arial" w:hAnsi="Arial" w:cs="Arial"/>
        </w:rPr>
        <w:t xml:space="preserve"> mean square error</w:t>
      </w:r>
      <w:r w:rsidR="00860C12">
        <w:rPr>
          <w:rFonts w:ascii="Arial" w:eastAsia="Arial" w:hAnsi="Arial" w:cs="Arial"/>
        </w:rPr>
        <w:t xml:space="preserve"> (MSE)</w:t>
      </w:r>
      <w:r>
        <w:rPr>
          <w:rFonts w:ascii="Arial" w:eastAsia="Arial" w:hAnsi="Arial" w:cs="Arial"/>
        </w:rPr>
        <w:t xml:space="preserve"> loss</w:t>
      </w:r>
    </w:p>
    <w:tbl>
      <w:tblPr>
        <w:tblStyle w:val="TableNormal1"/>
        <w:tblW w:w="0" w:type="auto"/>
        <w:tblInd w:w="5" w:type="dxa"/>
        <w:tblLook w:val="04A0" w:firstRow="1" w:lastRow="0" w:firstColumn="1" w:lastColumn="0" w:noHBand="0" w:noVBand="1"/>
      </w:tblPr>
      <w:tblGrid>
        <w:gridCol w:w="3116"/>
        <w:gridCol w:w="3117"/>
        <w:gridCol w:w="3117"/>
      </w:tblGrid>
      <w:tr w:rsidR="00095074" w14:paraId="3617D5FB" w14:textId="77777777" w:rsidTr="00095074">
        <w:tc>
          <w:tcPr>
            <w:tcW w:w="3116" w:type="dxa"/>
          </w:tcPr>
          <w:p w14:paraId="4B19BC82" w14:textId="77777777" w:rsidR="00095074" w:rsidRDefault="00095074" w:rsidP="007C2F9F">
            <w:pPr>
              <w:spacing w:line="360" w:lineRule="auto"/>
              <w:jc w:val="both"/>
              <w:rPr>
                <w:rFonts w:ascii="Arial" w:eastAsia="Arial" w:hAnsi="Arial" w:cs="Arial"/>
              </w:rPr>
            </w:pPr>
          </w:p>
        </w:tc>
        <w:tc>
          <w:tcPr>
            <w:tcW w:w="3117" w:type="dxa"/>
          </w:tcPr>
          <w:p w14:paraId="3561B30D" w14:textId="15F1B686" w:rsidR="00095074" w:rsidRDefault="00FA5BB1" w:rsidP="007C2F9F">
            <w:pPr>
              <w:spacing w:line="360" w:lineRule="auto"/>
              <w:jc w:val="both"/>
              <w:rPr>
                <w:rFonts w:ascii="Arial" w:eastAsia="Arial" w:hAnsi="Arial" w:cs="Arial"/>
              </w:rPr>
            </w:pPr>
            <m:oMathPara>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nary>
                  <m:naryPr>
                    <m:chr m:val="∑"/>
                    <m:ctrlPr>
                      <w:rPr>
                        <w:rFonts w:ascii="Cambria Math" w:eastAsia="Cambria Math" w:hAnsi="Cambria Math" w:cs="Arial"/>
                      </w:rPr>
                    </m:ctrlPr>
                  </m:naryPr>
                  <m:sub>
                    <m:r>
                      <w:rPr>
                        <w:rFonts w:ascii="Cambria Math" w:eastAsia="Cambria Math" w:hAnsi="Cambria Math" w:cs="Arial"/>
                      </w:rPr>
                      <m:t>n=1</m:t>
                    </m:r>
                  </m:sub>
                  <m:sup>
                    <m:r>
                      <w:rPr>
                        <w:rFonts w:ascii="Cambria Math" w:eastAsia="Cambria Math" w:hAnsi="Cambria Math" w:cs="Arial"/>
                      </w:rPr>
                      <m:t>N</m:t>
                    </m:r>
                  </m:sup>
                  <m:e>
                    <m:sSubSup>
                      <m:sSubSupPr>
                        <m:ctrlPr>
                          <w:rPr>
                            <w:rFonts w:ascii="Cambria Math" w:eastAsia="Cambria Math" w:hAnsi="Cambria Math" w:cs="Arial"/>
                          </w:rPr>
                        </m:ctrlPr>
                      </m:sSubSupPr>
                      <m:e>
                        <m:d>
                          <m:dPr>
                            <m:begChr m:val="‖"/>
                            <m:endChr m:val="‖"/>
                            <m:ctrlPr>
                              <w:rPr>
                                <w:rFonts w:ascii="Cambria Math" w:hAnsi="Cambria Math" w:cs="Arial"/>
                                <w:i/>
                              </w:rPr>
                            </m:ctrlPr>
                          </m:dPr>
                          <m:e>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r>
                              <w:rPr>
                                <w:rFonts w:ascii="Cambria Math" w:eastAsia="Cambria Math" w:hAnsi="Cambria Math" w:cs="Arial"/>
                              </w:rPr>
                              <m:t>-</m:t>
                            </m:r>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e>
                        </m:d>
                      </m:e>
                      <m:sub>
                        <m:r>
                          <w:rPr>
                            <w:rFonts w:ascii="Cambria Math" w:eastAsia="Cambria Math" w:hAnsi="Cambria Math" w:cs="Arial"/>
                          </w:rPr>
                          <m:t>2</m:t>
                        </m:r>
                      </m:sub>
                      <m:sup>
                        <m:r>
                          <w:rPr>
                            <w:rFonts w:ascii="Cambria Math" w:eastAsia="Cambria Math" w:hAnsi="Cambria Math" w:cs="Arial"/>
                          </w:rPr>
                          <m:t>2</m:t>
                        </m:r>
                      </m:sup>
                    </m:sSubSup>
                  </m:e>
                </m:nary>
              </m:oMath>
            </m:oMathPara>
          </w:p>
        </w:tc>
        <w:tc>
          <w:tcPr>
            <w:tcW w:w="3117" w:type="dxa"/>
            <w:vAlign w:val="center"/>
          </w:tcPr>
          <w:p w14:paraId="001EBBD0" w14:textId="668C2CA1" w:rsidR="00095074" w:rsidRDefault="00095074" w:rsidP="00095074">
            <w:pPr>
              <w:spacing w:line="360" w:lineRule="auto"/>
              <w:jc w:val="right"/>
              <w:rPr>
                <w:rFonts w:ascii="Arial" w:eastAsia="Arial" w:hAnsi="Arial" w:cs="Arial"/>
              </w:rPr>
            </w:pPr>
            <w:r>
              <w:rPr>
                <w:rFonts w:ascii="Arial" w:eastAsia="Arial" w:hAnsi="Arial" w:cs="Arial"/>
              </w:rPr>
              <w:t>(9)</w:t>
            </w:r>
          </w:p>
        </w:tc>
      </w:tr>
    </w:tbl>
    <w:p w14:paraId="6AC052ED" w14:textId="77777777" w:rsidR="00095074" w:rsidRPr="00491D87" w:rsidRDefault="00095074" w:rsidP="007C2F9F">
      <w:pPr>
        <w:spacing w:line="360" w:lineRule="auto"/>
        <w:jc w:val="both"/>
        <w:rPr>
          <w:rFonts w:ascii="Arial" w:eastAsia="Arial" w:hAnsi="Arial" w:cs="Arial"/>
        </w:rPr>
      </w:pPr>
    </w:p>
    <w:p w14:paraId="7631D1BC" w14:textId="76EFE737" w:rsidR="00537900" w:rsidRDefault="00AC217F" w:rsidP="00F506E3">
      <w:pPr>
        <w:spacing w:line="480" w:lineRule="auto"/>
        <w:jc w:val="both"/>
        <w:rPr>
          <w:rFonts w:ascii="Arial" w:eastAsia="Arial" w:hAnsi="Arial" w:cs="Arial"/>
        </w:rPr>
      </w:pPr>
      <w:r>
        <w:rPr>
          <w:rFonts w:ascii="Arial" w:eastAsia="Arial" w:hAnsi="Arial" w:cs="Arial"/>
        </w:rPr>
        <w:t>Because d</w:t>
      </w:r>
      <w:r w:rsidRPr="00491D87">
        <w:rPr>
          <w:rFonts w:ascii="Arial" w:eastAsia="Arial" w:hAnsi="Arial" w:cs="Arial"/>
        </w:rPr>
        <w:t>iff</w:t>
      </w:r>
      <w:r>
        <w:rPr>
          <w:rFonts w:ascii="Arial" w:eastAsia="Arial" w:hAnsi="Arial" w:cs="Arial"/>
        </w:rPr>
        <w:t xml:space="preserve">erent AE models </w:t>
      </w:r>
      <w:r w:rsidRPr="00491D87">
        <w:rPr>
          <w:rFonts w:ascii="Arial" w:eastAsia="Arial" w:hAnsi="Arial" w:cs="Arial"/>
        </w:rPr>
        <w:t xml:space="preserve">differ in their AE </w:t>
      </w:r>
      <w:r>
        <w:rPr>
          <w:rFonts w:ascii="Arial" w:eastAsia="Arial" w:hAnsi="Arial" w:cs="Arial"/>
        </w:rPr>
        <w:t>architectures</w:t>
      </w:r>
      <w:r w:rsidRPr="00491D87">
        <w:rPr>
          <w:rFonts w:ascii="Arial" w:eastAsia="Arial" w:hAnsi="Arial" w:cs="Arial"/>
        </w:rPr>
        <w:t xml:space="preserve"> and </w:t>
      </w:r>
      <w:r>
        <w:rPr>
          <w:rFonts w:ascii="Arial" w:eastAsia="Arial" w:hAnsi="Arial" w:cs="Arial"/>
        </w:rPr>
        <w:t xml:space="preserve">the </w:t>
      </w:r>
      <w:r w:rsidRPr="00491D87">
        <w:rPr>
          <w:rFonts w:ascii="Arial" w:eastAsia="Arial" w:hAnsi="Arial" w:cs="Arial"/>
        </w:rPr>
        <w:t>loss</w:t>
      </w:r>
      <w:r>
        <w:rPr>
          <w:rFonts w:ascii="Arial" w:eastAsia="Arial" w:hAnsi="Arial" w:cs="Arial"/>
        </w:rPr>
        <w:t xml:space="preserve"> functions, we will </w:t>
      </w:r>
      <w:r w:rsidR="004A7812">
        <w:rPr>
          <w:rFonts w:ascii="Arial" w:eastAsia="Arial" w:hAnsi="Arial" w:cs="Arial"/>
        </w:rPr>
        <w:t>discuss</w:t>
      </w:r>
      <w:r>
        <w:rPr>
          <w:rFonts w:ascii="Arial" w:eastAsia="Arial" w:hAnsi="Arial" w:cs="Arial"/>
        </w:rPr>
        <w:t xml:space="preserve"> the specific architecture and the loss functions for each reviewed model.  </w:t>
      </w:r>
    </w:p>
    <w:p w14:paraId="6C861D0B" w14:textId="77777777" w:rsidR="00FC2FE5" w:rsidRPr="00743C85" w:rsidRDefault="00FC2FE5" w:rsidP="00AC217F">
      <w:pPr>
        <w:spacing w:line="360" w:lineRule="auto"/>
        <w:jc w:val="both"/>
        <w:rPr>
          <w:rFonts w:ascii="Arial" w:eastAsia="Arial" w:hAnsi="Arial" w:cs="Arial"/>
        </w:rPr>
      </w:pPr>
    </w:p>
    <w:p w14:paraId="0A08C3C4" w14:textId="25329976" w:rsidR="00AC217F" w:rsidRPr="00743C85" w:rsidRDefault="00442814" w:rsidP="0071490E">
      <w:pPr>
        <w:pStyle w:val="ListParagraph"/>
        <w:numPr>
          <w:ilvl w:val="1"/>
          <w:numId w:val="40"/>
        </w:numPr>
        <w:spacing w:after="0" w:line="360" w:lineRule="auto"/>
        <w:jc w:val="both"/>
        <w:rPr>
          <w:rFonts w:ascii="Arial" w:eastAsia="Arial" w:hAnsi="Arial" w:cs="Arial"/>
          <w:b/>
          <w:color w:val="000000"/>
          <w:sz w:val="24"/>
          <w:szCs w:val="24"/>
        </w:rPr>
      </w:pPr>
      <w:r w:rsidRPr="00743C85">
        <w:rPr>
          <w:rFonts w:ascii="Arial" w:eastAsia="Arial" w:hAnsi="Arial" w:cs="Arial"/>
          <w:b/>
          <w:sz w:val="24"/>
          <w:szCs w:val="24"/>
        </w:rPr>
        <w:t xml:space="preserve">Generative adversarial networks </w:t>
      </w:r>
      <w:r w:rsidR="00625872" w:rsidRPr="00743C85">
        <w:rPr>
          <w:rFonts w:ascii="Arial" w:eastAsia="Arial" w:hAnsi="Arial" w:cs="Arial"/>
          <w:b/>
          <w:sz w:val="24"/>
          <w:szCs w:val="24"/>
        </w:rPr>
        <w:t>(GAN</w:t>
      </w:r>
      <w:r w:rsidR="00033A97" w:rsidRPr="00743C85">
        <w:rPr>
          <w:rFonts w:ascii="Arial" w:eastAsia="Arial" w:hAnsi="Arial" w:cs="Arial"/>
          <w:b/>
          <w:sz w:val="24"/>
          <w:szCs w:val="24"/>
        </w:rPr>
        <w:t>s</w:t>
      </w:r>
      <w:r w:rsidR="00625872" w:rsidRPr="00743C85">
        <w:rPr>
          <w:rFonts w:ascii="Arial" w:eastAsia="Arial" w:hAnsi="Arial" w:cs="Arial"/>
          <w:b/>
          <w:sz w:val="24"/>
          <w:szCs w:val="24"/>
        </w:rPr>
        <w:t xml:space="preserve">) </w:t>
      </w:r>
      <w:r w:rsidRPr="00743C85">
        <w:rPr>
          <w:rFonts w:ascii="Arial" w:eastAsia="Arial" w:hAnsi="Arial" w:cs="Arial"/>
          <w:b/>
          <w:color w:val="000000"/>
          <w:sz w:val="24"/>
          <w:szCs w:val="24"/>
        </w:rPr>
        <w:t xml:space="preserve">for </w:t>
      </w:r>
      <w:proofErr w:type="spellStart"/>
      <w:r w:rsidRPr="00743C85">
        <w:rPr>
          <w:rFonts w:ascii="Arial" w:eastAsia="Arial" w:hAnsi="Arial" w:cs="Arial"/>
          <w:b/>
          <w:color w:val="000000"/>
          <w:sz w:val="24"/>
          <w:szCs w:val="24"/>
        </w:rPr>
        <w:t>sc</w:t>
      </w:r>
      <w:r w:rsidR="00C61DB0">
        <w:rPr>
          <w:rFonts w:ascii="Arial" w:eastAsia="Arial" w:hAnsi="Arial" w:cs="Arial"/>
          <w:b/>
          <w:color w:val="000000"/>
          <w:sz w:val="24"/>
          <w:szCs w:val="24"/>
        </w:rPr>
        <w:t>RNA</w:t>
      </w:r>
      <w:proofErr w:type="spellEnd"/>
      <w:r w:rsidRPr="00743C85">
        <w:rPr>
          <w:rFonts w:ascii="Arial" w:eastAsia="Arial" w:hAnsi="Arial" w:cs="Arial"/>
          <w:b/>
          <w:color w:val="000000"/>
          <w:sz w:val="24"/>
          <w:szCs w:val="24"/>
        </w:rPr>
        <w:t>-seq data</w:t>
      </w:r>
    </w:p>
    <w:p w14:paraId="67808E78" w14:textId="70D00AE4" w:rsidR="0034228B" w:rsidRDefault="007E1EFE" w:rsidP="00F506E3">
      <w:pPr>
        <w:spacing w:line="480" w:lineRule="auto"/>
        <w:jc w:val="both"/>
        <w:rPr>
          <w:rFonts w:ascii="Arial" w:hAnsi="Arial" w:cs="Arial"/>
          <w:spacing w:val="-1"/>
          <w:szCs w:val="20"/>
          <w:lang w:eastAsia="x-none"/>
        </w:rPr>
      </w:pPr>
      <w:r>
        <w:rPr>
          <w:rFonts w:ascii="Arial" w:eastAsia="Arial" w:hAnsi="Arial" w:cs="Arial"/>
        </w:rPr>
        <w:t>GAN</w:t>
      </w:r>
      <w:r w:rsidR="00033A97">
        <w:rPr>
          <w:rFonts w:ascii="Arial" w:eastAsia="Arial" w:hAnsi="Arial" w:cs="Arial"/>
        </w:rPr>
        <w:t>s</w:t>
      </w:r>
      <w:r>
        <w:rPr>
          <w:rFonts w:ascii="Arial" w:eastAsia="Arial" w:hAnsi="Arial" w:cs="Arial"/>
        </w:rPr>
        <w:t xml:space="preserve"> ha</w:t>
      </w:r>
      <w:r w:rsidR="006C229F">
        <w:rPr>
          <w:rFonts w:ascii="Arial" w:eastAsia="Arial" w:hAnsi="Arial" w:cs="Arial"/>
        </w:rPr>
        <w:t>ve</w:t>
      </w:r>
      <w:r>
        <w:rPr>
          <w:rFonts w:ascii="Arial" w:eastAsia="Arial" w:hAnsi="Arial" w:cs="Arial"/>
        </w:rPr>
        <w:t xml:space="preserve"> been used for imputation, data generation and augmentation of the </w:t>
      </w:r>
      <w:proofErr w:type="spellStart"/>
      <w:r>
        <w:rPr>
          <w:rFonts w:ascii="Arial" w:eastAsia="Arial" w:hAnsi="Arial" w:cs="Arial"/>
        </w:rPr>
        <w:t>sc</w:t>
      </w:r>
      <w:r w:rsidR="0043473B">
        <w:rPr>
          <w:rFonts w:ascii="Arial" w:eastAsia="Arial" w:hAnsi="Arial" w:cs="Arial"/>
        </w:rPr>
        <w:t>RNA</w:t>
      </w:r>
      <w:proofErr w:type="spellEnd"/>
      <w:r>
        <w:rPr>
          <w:rFonts w:ascii="Arial" w:eastAsia="Arial" w:hAnsi="Arial" w:cs="Arial"/>
        </w:rPr>
        <w:t xml:space="preserve">-seq analysis.  </w:t>
      </w:r>
      <w:r w:rsidR="00494BB8">
        <w:rPr>
          <w:rFonts w:ascii="Arial" w:hAnsi="Arial" w:cs="Arial"/>
          <w:spacing w:val="-1"/>
          <w:szCs w:val="20"/>
          <w:lang w:eastAsia="x-none"/>
        </w:rPr>
        <w:t xml:space="preserve">Without loss of generality, </w:t>
      </w:r>
      <w:r w:rsidR="00494BB8">
        <w:rPr>
          <w:rFonts w:ascii="Arial" w:hAnsi="Arial" w:cs="Arial"/>
          <w:spacing w:val="-1"/>
          <w:szCs w:val="20"/>
          <w:lang w:val="x-none" w:eastAsia="x-none"/>
        </w:rPr>
        <w:t>t</w:t>
      </w:r>
      <w:r w:rsidR="0034228B" w:rsidRPr="0034228B">
        <w:rPr>
          <w:rFonts w:ascii="Arial" w:hAnsi="Arial" w:cs="Arial"/>
          <w:spacing w:val="-1"/>
          <w:szCs w:val="20"/>
          <w:lang w:val="x-none" w:eastAsia="x-none"/>
        </w:rPr>
        <w:t xml:space="preserve">he </w:t>
      </w:r>
      <w:r w:rsidR="0034228B" w:rsidRPr="0034228B">
        <w:rPr>
          <w:rFonts w:ascii="Arial" w:hAnsi="Arial" w:cs="Arial"/>
          <w:spacing w:val="-1"/>
          <w:szCs w:val="20"/>
          <w:lang w:eastAsia="x-none"/>
        </w:rPr>
        <w:t>GAN</w:t>
      </w:r>
      <w:r w:rsidR="00625872">
        <w:rPr>
          <w:rFonts w:ascii="Arial" w:hAnsi="Arial" w:cs="Arial"/>
          <w:spacing w:val="-1"/>
          <w:szCs w:val="20"/>
          <w:lang w:eastAsia="x-none"/>
        </w:rPr>
        <w:t xml:space="preserve">, when applied to </w:t>
      </w:r>
      <w:proofErr w:type="spellStart"/>
      <w:r w:rsidR="00625872">
        <w:rPr>
          <w:rFonts w:ascii="Arial" w:hAnsi="Arial" w:cs="Arial"/>
          <w:spacing w:val="-1"/>
          <w:szCs w:val="20"/>
          <w:lang w:eastAsia="x-none"/>
        </w:rPr>
        <w:t>scRNA</w:t>
      </w:r>
      <w:proofErr w:type="spellEnd"/>
      <w:r w:rsidR="00625872">
        <w:rPr>
          <w:rFonts w:ascii="Arial" w:hAnsi="Arial" w:cs="Arial"/>
          <w:spacing w:val="-1"/>
          <w:szCs w:val="20"/>
          <w:lang w:eastAsia="x-none"/>
        </w:rPr>
        <w:t>-seq,</w:t>
      </w:r>
      <w:r w:rsidR="0034228B" w:rsidRPr="0034228B">
        <w:rPr>
          <w:rFonts w:ascii="Arial" w:hAnsi="Arial" w:cs="Arial"/>
          <w:spacing w:val="-1"/>
          <w:szCs w:val="20"/>
          <w:lang w:eastAsia="x-none"/>
        </w:rPr>
        <w:t xml:space="preserve"> is designed to learn to generate </w:t>
      </w:r>
      <w:r w:rsidR="00625872">
        <w:rPr>
          <w:rFonts w:ascii="Arial" w:hAnsi="Arial" w:cs="Arial"/>
          <w:spacing w:val="-1"/>
          <w:szCs w:val="20"/>
          <w:lang w:eastAsia="x-none"/>
        </w:rPr>
        <w:t xml:space="preserve">gene expression profiles </w:t>
      </w:r>
      <w:r w:rsidR="0034228B" w:rsidRPr="0034228B">
        <w:rPr>
          <w:rFonts w:ascii="Arial" w:hAnsi="Arial" w:cs="Arial"/>
          <w:spacing w:val="-1"/>
          <w:szCs w:val="20"/>
          <w:lang w:eastAsia="x-none"/>
        </w:rPr>
        <w:t xml:space="preserve">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x</m:t>
            </m:r>
          </m:sub>
        </m:sSub>
      </m:oMath>
      <w:r w:rsidR="00954EE1">
        <w:rPr>
          <w:rFonts w:ascii="Arial" w:hAnsi="Arial" w:cs="Arial"/>
        </w:rPr>
        <w:t>,</w:t>
      </w:r>
      <w:r w:rsidR="00651C8A">
        <w:rPr>
          <w:rFonts w:ascii="Arial" w:hAnsi="Arial" w:cs="Arial"/>
        </w:rPr>
        <w:t xml:space="preserve"> </w:t>
      </w:r>
      <w:r w:rsidR="0034228B" w:rsidRPr="0034228B">
        <w:rPr>
          <w:rFonts w:ascii="Arial" w:hAnsi="Arial" w:cs="Arial"/>
          <w:spacing w:val="-1"/>
          <w:szCs w:val="20"/>
          <w:lang w:eastAsia="x-none"/>
        </w:rPr>
        <w:t xml:space="preserve">the distribution of </w:t>
      </w:r>
      <m:oMath>
        <m:sSub>
          <m:sSubPr>
            <m:ctrlPr>
              <w:rPr>
                <w:rFonts w:ascii="Cambria Math" w:hAnsi="Cambria Math" w:cs="Arial"/>
                <w:b/>
                <w:i/>
                <w:spacing w:val="-1"/>
                <w:szCs w:val="20"/>
                <w:lang w:eastAsia="x-none"/>
              </w:rPr>
            </m:ctrlPr>
          </m:sSubPr>
          <m:e>
            <m:r>
              <m:rPr>
                <m:sty m:val="bi"/>
              </m:rPr>
              <w:rPr>
                <w:rFonts w:ascii="Cambria Math" w:hAnsi="Cambria Math" w:cs="Arial"/>
                <w:spacing w:val="-1"/>
                <w:szCs w:val="20"/>
                <w:lang w:eastAsia="x-none"/>
              </w:rPr>
              <m:t>x</m:t>
            </m:r>
          </m:e>
          <m:sub>
            <m:r>
              <w:rPr>
                <w:rFonts w:ascii="Cambria Math" w:hAnsi="Cambria Math" w:cs="Arial"/>
                <w:spacing w:val="-1"/>
                <w:szCs w:val="20"/>
                <w:lang w:eastAsia="x-none"/>
              </w:rPr>
              <m:t>n</m:t>
            </m:r>
          </m:sub>
        </m:sSub>
      </m:oMath>
      <w:r w:rsidR="00625872">
        <w:rPr>
          <w:rFonts w:ascii="Arial" w:eastAsia="Arial" w:hAnsi="Arial" w:cs="Arial"/>
        </w:rPr>
        <w:t xml:space="preserve">, the count or normalized </w:t>
      </w:r>
      <w:r w:rsidR="00004E16">
        <w:rPr>
          <w:rFonts w:ascii="Arial" w:eastAsia="Arial" w:hAnsi="Arial" w:cs="Arial"/>
        </w:rPr>
        <w:t>expression</w:t>
      </w:r>
      <w:r w:rsidR="00625872">
        <w:rPr>
          <w:rFonts w:ascii="Arial" w:eastAsia="Arial" w:hAnsi="Arial" w:cs="Arial"/>
        </w:rPr>
        <w:t xml:space="preserve"> vector</w:t>
      </w:r>
      <w:r w:rsidR="00494BB8">
        <w:rPr>
          <w:rFonts w:ascii="Arial" w:eastAsia="Arial" w:hAnsi="Arial" w:cs="Arial"/>
        </w:rPr>
        <w:t xml:space="preserve">s of the </w:t>
      </w:r>
      <w:proofErr w:type="spellStart"/>
      <w:r w:rsidR="00494BB8">
        <w:rPr>
          <w:rFonts w:ascii="Arial" w:eastAsia="Arial" w:hAnsi="Arial" w:cs="Arial"/>
        </w:rPr>
        <w:t>scRNA</w:t>
      </w:r>
      <w:proofErr w:type="spellEnd"/>
      <w:r w:rsidR="00494BB8">
        <w:rPr>
          <w:rFonts w:ascii="Arial" w:eastAsia="Arial" w:hAnsi="Arial" w:cs="Arial"/>
        </w:rPr>
        <w:t xml:space="preserve"> data</w:t>
      </w:r>
      <w:r w:rsidR="0034228B" w:rsidRPr="0034228B">
        <w:rPr>
          <w:rFonts w:ascii="Arial" w:hAnsi="Arial" w:cs="Arial"/>
          <w:spacing w:val="-1"/>
          <w:szCs w:val="20"/>
          <w:lang w:eastAsia="x-none"/>
        </w:rPr>
        <w:t xml:space="preserve">. </w:t>
      </w:r>
      <w:r w:rsidR="00954EE1">
        <w:rPr>
          <w:rFonts w:ascii="Arial" w:eastAsia="Arial" w:hAnsi="Arial" w:cs="Arial"/>
        </w:rPr>
        <w:t>The vanilla GAN</w:t>
      </w:r>
      <w:r w:rsidR="00954EE1" w:rsidRPr="0034228B">
        <w:rPr>
          <w:rFonts w:ascii="Arial" w:hAnsi="Arial" w:cs="Arial"/>
          <w:spacing w:val="-1"/>
          <w:szCs w:val="20"/>
          <w:lang w:val="x-none" w:eastAsia="x-none"/>
        </w:rPr>
        <w:t xml:space="preserve"> consists of two</w:t>
      </w:r>
      <w:r w:rsidR="00954EE1" w:rsidRPr="0034228B">
        <w:rPr>
          <w:rFonts w:ascii="Arial" w:hAnsi="Arial" w:cs="Arial"/>
          <w:spacing w:val="-1"/>
          <w:szCs w:val="20"/>
          <w:lang w:eastAsia="x-none"/>
        </w:rPr>
        <w:t xml:space="preserve"> deep</w:t>
      </w:r>
      <w:r w:rsidR="00954EE1" w:rsidRPr="0034228B">
        <w:rPr>
          <w:rFonts w:ascii="Arial" w:hAnsi="Arial" w:cs="Arial"/>
          <w:spacing w:val="-1"/>
          <w:szCs w:val="20"/>
          <w:lang w:val="x-none" w:eastAsia="x-none"/>
        </w:rPr>
        <w:t xml:space="preserve"> </w:t>
      </w:r>
      <w:r w:rsidR="00954EE1">
        <w:rPr>
          <w:rFonts w:ascii="Arial" w:hAnsi="Arial" w:cs="Arial"/>
          <w:spacing w:val="-1"/>
          <w:szCs w:val="20"/>
          <w:lang w:eastAsia="x-none"/>
        </w:rPr>
        <w:t xml:space="preserve">neural </w:t>
      </w:r>
      <w:r w:rsidR="00954EE1" w:rsidRPr="0034228B">
        <w:rPr>
          <w:rFonts w:ascii="Arial" w:hAnsi="Arial" w:cs="Arial"/>
          <w:spacing w:val="-1"/>
          <w:szCs w:val="20"/>
          <w:lang w:val="x-none" w:eastAsia="x-none"/>
        </w:rPr>
        <w:t>networks</w:t>
      </w:r>
      <w:r w:rsidR="002D5795">
        <w:rPr>
          <w:rFonts w:ascii="Arial" w:hAnsi="Arial" w:cs="Arial"/>
          <w:spacing w:val="-1"/>
          <w:szCs w:val="20"/>
          <w:lang w:eastAsia="x-none"/>
        </w:rPr>
        <w:t xml:space="preserve"> </w:t>
      </w:r>
      <w:r w:rsidR="0019774E">
        <w:rPr>
          <w:rFonts w:ascii="Arial" w:hAnsi="Arial" w:cs="Arial"/>
          <w:spacing w:val="-1"/>
          <w:szCs w:val="20"/>
          <w:lang w:eastAsia="x-none"/>
        </w:rPr>
        <w:fldChar w:fldCharType="begin">
          <w:fldData xml:space="preserve">PEVuZE5vdGU+PENpdGU+PEF1dGhvcj5WaXRhazwvQXV0aG9yPjxZZWFyPjIwMTc8L1llYXI+PFJl
Y051bT45ODwvUmVjTnVtPjxEaXNwbGF5VGV4dD5bMl08L0Rpc3BsYXlUZXh0PjxyZWNvcmQ+PHJl
Yy1udW1iZXI+OTg8L3JlYy1udW1iZXI+PGZvcmVpZ24ta2V5cz48a2V5IGFwcD0iRU4iIGRiLWlk
PSJ6c3BweDI1Zm9mZnR6eGVlOTVmeDI5cDh0YXRmNXZ2YXd0dnAiIHRpbWVzdGFtcD0iMCI+OTg8
L2tleT48L2ZvcmVpZ24ta2V5cz48cmVmLXR5cGUgbmFtZT0iSm91cm5hbCBBcnRpY2xlIj4xNzwv
cmVmLXR5cGU+PGNvbnRyaWJ1dG9ycz48YXV0aG9ycz48YXV0aG9yPlZpdGFrLCBTLiBBLjwvYXV0
aG9yPjxhdXRob3I+VG9ya2VuY3p5LCBLLiBBLjwvYXV0aG9yPjxhdXRob3I+Um9zZW5rcmFudHos
IEouIEwuPC9hdXRob3I+PGF1dGhvcj5GaWVsZHMsIEEuIEouPC9hdXRob3I+PGF1dGhvcj5DaHJp
c3RpYW5zZW4sIEwuPC9hdXRob3I+PGF1dGhvcj5Xb25nLCBNLiBILjwvYXV0aG9yPjxhdXRob3I+
Q2FyYm9uZSwgTC48L2F1dGhvcj48YXV0aG9yPlN0ZWVtZXJzLCBGLiBKLjwvYXV0aG9yPjxhdXRo
b3I+QWRleSwgQS48L2F1dGhvcj48L2F1dGhvcnM+PC9jb250cmlidXRvcnM+PGF1dGgtYWRkcmVz
cz5EZXBhcnRtZW50IG9mIE1vbGVjdWxhciAmYW1wO01lZGljYWwgR2VuZXRpY3MsIE9yZWdvbiBI
ZWFsdGggJmFtcDtTY2llbmNlIFVuaXZlcnNpdHksIFBvcnRsYW5kLCBPcmVnb24sIFVTQS4mI3hE
O1Byb2dyYW0gaW4gTW9sZWN1bGFyICZhbXA7Q2VsbHVsYXIgQmlvc2NpZW5jZXMsIE9yZWdvbiBI
ZWFsdGggJmFtcDtTY2llbmNlIFVuaXZlcnNpdHksIFBvcnRsYW5kLCBPcmVnb24sIFVTQS4mI3hE
O09yZWdvbiBOYXRpb25hbCBQcmltYXRlIFJlc2VhcmNoIENlbnRlciwgQmVhdmVydG9uLCBPcmVn
b24sIFVTQS4mI3hEO0FkdmFuY2VkIFJlc2VhcmNoIEdyb3VwLCBJbGx1bWluYSBJbmMuLCBTYW4g
RGllZ28sIENhbGlmb3JuaWEsIFVTQS4mI3hEO0RlcGFydG1lbnQgb2YgQ2VsbCwgRGV2ZWxvcG1l
bnRhbCAmYW1wO0NhbmNlciBCaW9sb2d5LCBPcmVnb24gSGVhbHRoICZhbXA7U2NpZW5jZSBVbml2
ZXJzaXR5LCBQb3J0bGFuZCwgT3JlZ29uLCBVU0EuJiN4RDtLbmlnaHQgQ2FuY2VyIEluc3RpdHV0
ZSwgUG9ydGxhbmQsIE9yZWdvbiwgVVNBLiYjeEQ7RGVwYXJ0bWVudCBvZiBCZWhhdmlvcmFsIE5l
dXJvc2NpZW5jZXMsIE9yZWdvbiBIZWFsdGggJmFtcDtTY2llbmNlIFVuaXZlcnNpdHksIFBvcnRs
YW5kLCBPcmVnb24sIFVTQS4mI3hEO0tuaWdodCBDYXJkaW92YXNjdWxhciBJbnN0aXR1dGUsIFBv
cnRsYW5kLCBPcmVnb24sIFVTQS48L2F1dGgtYWRkcmVzcz48dGl0bGVzPjx0aXRsZT5TZXF1ZW5j
aW5nIHRob3VzYW5kcyBvZiBzaW5nbGUtY2VsbCBnZW5vbWVzIHdpdGggY29tYmluYXRvcmlhbCBp
bmRleGluZzwvdGl0bGU+PHNlY29uZGFyeS10aXRsZT5OYXQgTWV0aG9kczwvc2Vjb25kYXJ5LXRp
dGxlPjwvdGl0bGVzPjxwZXJpb2RpY2FsPjxmdWxsLXRpdGxlPk5hdCBNZXRob2RzPC9mdWxsLXRp
dGxlPjwvcGVyaW9kaWNhbD48cGFnZXM+MzAyLTMwODwvcGFnZXM+PHZvbHVtZT4xNDwvdm9sdW1l
PjxudW1iZXI+MzwvbnVtYmVyPjxlZGl0aW9uPjIwMTcvMDEvMzE8L2VkaXRpb24+PGtleXdvcmRz
PjxrZXl3b3JkPkFkZW5vY2FyY2lub21hLypnZW5ldGljczwva2V5d29yZD48a2V5d29yZD5Bbmlt
YWxzPC9rZXl3b3JkPjxrZXl3b3JkPkNlbGwgTGluZSwgVHVtb3I8L2tleXdvcmQ+PGtleXdvcmQ+
Q2hyb21vc29tZSBNYXBwaW5nLyptZXRob2RzPC9rZXl3b3JkPjxrZXl3b3JkPkROQSBDb3B5IE51
bWJlciBWYXJpYXRpb25zLypnZW5ldGljczwva2V5d29yZD48a2V5d29yZD5Gcm9udGFsIExvYmUv
KmN5dG9sb2d5PC9rZXl3b3JkPjxrZXl3b3JkPkdlbmUgTGlicmFyeTwva2V5d29yZD48a2V5d29y
ZD5HZW5vbWUsIEh1bWFuL2dlbmV0aWNzPC9rZXl3b3JkPjxrZXl3b3JkPkhlTGEgQ2VsbHM8L2tl
eXdvcmQ+PGtleXdvcmQ+SGlnaC1UaHJvdWdocHV0IE51Y2xlb3RpZGUgU2VxdWVuY2luZy8qbWV0
aG9kczwva2V5d29yZD48a2V5d29yZD5IdW1hbnM8L2tleXdvcmQ+PGtleXdvcmQ+TWFjYWNhIG11
bGF0dGE8L2tleXdvcmQ+PGtleXdvcmQ+UGFuY3JlYXRpYyBOZW9wbGFzbXMvKmdlbmV0aWNzPC9r
ZXl3b3JkPjxrZXl3b3JkPlNlcXVlbmNlIEFuYWx5c2lzLCBETkEvKm1ldGhvZHM8L2tleXdvcmQ+
PGtleXdvcmQ+U2luZ2xlLUNlbGwgQW5hbHlzaXMvKm1ldGhvZHM8L2tleXdvcmQ+PC9rZXl3b3Jk
cz48ZGF0ZXM+PHllYXI+MjAxNzwveWVhcj48cHViLWRhdGVzPjxkYXRlPk1hcjwvZGF0ZT48L3B1
Yi1kYXRlcz48L2RhdGVzPjxpc2JuPjE1NDgtNzEwNSAoRWxlY3Ryb25pYykmI3hEOzE1NDgtNzA5
MSAoTGlua2luZyk8L2lzYm4+PGFjY2Vzc2lvbi1udW0+MjgxMzUyNTg8L2FjY2Vzc2lvbi1udW0+
PHVybHM+PHJlbGF0ZWQtdXJscz48dXJsPmh0dHBzOi8vd3d3Lm5jYmkubmxtLm5paC5nb3YvcHVi
bWVkLzI4MTM1MjU4PC91cmw+PC9yZWxhdGVkLXVybHM+PC91cmxzPjxjdXN0b20yPlBNQzU5MDgy
MTM8L2N1c3RvbTI+PGVsZWN0cm9uaWMtcmVzb3VyY2UtbnVtPjEwLjEwMzgvbm1ldGguNDE1NDwv
ZWxlY3Ryb25pYy1yZXNvdXJjZS1udW0+PC9yZWNvcmQ+PC9DaXRlPjwvRW5kTm90ZT5=
</w:fldData>
        </w:fldChar>
      </w:r>
      <w:r w:rsidR="00030FDD">
        <w:rPr>
          <w:rFonts w:ascii="Arial" w:hAnsi="Arial" w:cs="Arial"/>
          <w:spacing w:val="-1"/>
          <w:szCs w:val="20"/>
          <w:lang w:eastAsia="x-none"/>
        </w:rPr>
        <w:instrText xml:space="preserve"> ADDIN EN.CITE </w:instrText>
      </w:r>
      <w:r w:rsidR="00030FDD">
        <w:rPr>
          <w:rFonts w:ascii="Arial" w:hAnsi="Arial" w:cs="Arial"/>
          <w:spacing w:val="-1"/>
          <w:szCs w:val="20"/>
          <w:lang w:eastAsia="x-none"/>
        </w:rPr>
        <w:fldChar w:fldCharType="begin">
          <w:fldData xml:space="preserve">PEVuZE5vdGU+PENpdGU+PEF1dGhvcj5WaXRhazwvQXV0aG9yPjxZZWFyPjIwMTc8L1llYXI+PFJl
Y051bT45ODwvUmVjTnVtPjxEaXNwbGF5VGV4dD5bMl08L0Rpc3BsYXlUZXh0PjxyZWNvcmQ+PHJl
Yy1udW1iZXI+OTg8L3JlYy1udW1iZXI+PGZvcmVpZ24ta2V5cz48a2V5IGFwcD0iRU4iIGRiLWlk
PSJ6c3BweDI1Zm9mZnR6eGVlOTVmeDI5cDh0YXRmNXZ2YXd0dnAiIHRpbWVzdGFtcD0iMCI+OTg8
L2tleT48L2ZvcmVpZ24ta2V5cz48cmVmLXR5cGUgbmFtZT0iSm91cm5hbCBBcnRpY2xlIj4xNzwv
cmVmLXR5cGU+PGNvbnRyaWJ1dG9ycz48YXV0aG9ycz48YXV0aG9yPlZpdGFrLCBTLiBBLjwvYXV0
aG9yPjxhdXRob3I+VG9ya2VuY3p5LCBLLiBBLjwvYXV0aG9yPjxhdXRob3I+Um9zZW5rcmFudHos
IEouIEwuPC9hdXRob3I+PGF1dGhvcj5GaWVsZHMsIEEuIEouPC9hdXRob3I+PGF1dGhvcj5DaHJp
c3RpYW5zZW4sIEwuPC9hdXRob3I+PGF1dGhvcj5Xb25nLCBNLiBILjwvYXV0aG9yPjxhdXRob3I+
Q2FyYm9uZSwgTC48L2F1dGhvcj48YXV0aG9yPlN0ZWVtZXJzLCBGLiBKLjwvYXV0aG9yPjxhdXRo
b3I+QWRleSwgQS48L2F1dGhvcj48L2F1dGhvcnM+PC9jb250cmlidXRvcnM+PGF1dGgtYWRkcmVz
cz5EZXBhcnRtZW50IG9mIE1vbGVjdWxhciAmYW1wO01lZGljYWwgR2VuZXRpY3MsIE9yZWdvbiBI
ZWFsdGggJmFtcDtTY2llbmNlIFVuaXZlcnNpdHksIFBvcnRsYW5kLCBPcmVnb24sIFVTQS4mI3hE
O1Byb2dyYW0gaW4gTW9sZWN1bGFyICZhbXA7Q2VsbHVsYXIgQmlvc2NpZW5jZXMsIE9yZWdvbiBI
ZWFsdGggJmFtcDtTY2llbmNlIFVuaXZlcnNpdHksIFBvcnRsYW5kLCBPcmVnb24sIFVTQS4mI3hE
O09yZWdvbiBOYXRpb25hbCBQcmltYXRlIFJlc2VhcmNoIENlbnRlciwgQmVhdmVydG9uLCBPcmVn
b24sIFVTQS4mI3hEO0FkdmFuY2VkIFJlc2VhcmNoIEdyb3VwLCBJbGx1bWluYSBJbmMuLCBTYW4g
RGllZ28sIENhbGlmb3JuaWEsIFVTQS4mI3hEO0RlcGFydG1lbnQgb2YgQ2VsbCwgRGV2ZWxvcG1l
bnRhbCAmYW1wO0NhbmNlciBCaW9sb2d5LCBPcmVnb24gSGVhbHRoICZhbXA7U2NpZW5jZSBVbml2
ZXJzaXR5LCBQb3J0bGFuZCwgT3JlZ29uLCBVU0EuJiN4RDtLbmlnaHQgQ2FuY2VyIEluc3RpdHV0
ZSwgUG9ydGxhbmQsIE9yZWdvbiwgVVNBLiYjeEQ7RGVwYXJ0bWVudCBvZiBCZWhhdmlvcmFsIE5l
dXJvc2NpZW5jZXMsIE9yZWdvbiBIZWFsdGggJmFtcDtTY2llbmNlIFVuaXZlcnNpdHksIFBvcnRs
YW5kLCBPcmVnb24sIFVTQS4mI3hEO0tuaWdodCBDYXJkaW92YXNjdWxhciBJbnN0aXR1dGUsIFBv
cnRsYW5kLCBPcmVnb24sIFVTQS48L2F1dGgtYWRkcmVzcz48dGl0bGVzPjx0aXRsZT5TZXF1ZW5j
aW5nIHRob3VzYW5kcyBvZiBzaW5nbGUtY2VsbCBnZW5vbWVzIHdpdGggY29tYmluYXRvcmlhbCBp
bmRleGluZzwvdGl0bGU+PHNlY29uZGFyeS10aXRsZT5OYXQgTWV0aG9kczwvc2Vjb25kYXJ5LXRp
dGxlPjwvdGl0bGVzPjxwZXJpb2RpY2FsPjxmdWxsLXRpdGxlPk5hdCBNZXRob2RzPC9mdWxsLXRp
dGxlPjwvcGVyaW9kaWNhbD48cGFnZXM+MzAyLTMwODwvcGFnZXM+PHZvbHVtZT4xNDwvdm9sdW1l
PjxudW1iZXI+MzwvbnVtYmVyPjxlZGl0aW9uPjIwMTcvMDEvMzE8L2VkaXRpb24+PGtleXdvcmRz
PjxrZXl3b3JkPkFkZW5vY2FyY2lub21hLypnZW5ldGljczwva2V5d29yZD48a2V5d29yZD5Bbmlt
YWxzPC9rZXl3b3JkPjxrZXl3b3JkPkNlbGwgTGluZSwgVHVtb3I8L2tleXdvcmQ+PGtleXdvcmQ+
Q2hyb21vc29tZSBNYXBwaW5nLyptZXRob2RzPC9rZXl3b3JkPjxrZXl3b3JkPkROQSBDb3B5IE51
bWJlciBWYXJpYXRpb25zLypnZW5ldGljczwva2V5d29yZD48a2V5d29yZD5Gcm9udGFsIExvYmUv
KmN5dG9sb2d5PC9rZXl3b3JkPjxrZXl3b3JkPkdlbmUgTGlicmFyeTwva2V5d29yZD48a2V5d29y
ZD5HZW5vbWUsIEh1bWFuL2dlbmV0aWNzPC9rZXl3b3JkPjxrZXl3b3JkPkhlTGEgQ2VsbHM8L2tl
eXdvcmQ+PGtleXdvcmQ+SGlnaC1UaHJvdWdocHV0IE51Y2xlb3RpZGUgU2VxdWVuY2luZy8qbWV0
aG9kczwva2V5d29yZD48a2V5d29yZD5IdW1hbnM8L2tleXdvcmQ+PGtleXdvcmQ+TWFjYWNhIG11
bGF0dGE8L2tleXdvcmQ+PGtleXdvcmQ+UGFuY3JlYXRpYyBOZW9wbGFzbXMvKmdlbmV0aWNzPC9r
ZXl3b3JkPjxrZXl3b3JkPlNlcXVlbmNlIEFuYWx5c2lzLCBETkEvKm1ldGhvZHM8L2tleXdvcmQ+
PGtleXdvcmQ+U2luZ2xlLUNlbGwgQW5hbHlzaXMvKm1ldGhvZHM8L2tleXdvcmQ+PC9rZXl3b3Jk
cz48ZGF0ZXM+PHllYXI+MjAxNzwveWVhcj48cHViLWRhdGVzPjxkYXRlPk1hcjwvZGF0ZT48L3B1
Yi1kYXRlcz48L2RhdGVzPjxpc2JuPjE1NDgtNzEwNSAoRWxlY3Ryb25pYykmI3hEOzE1NDgtNzA5
MSAoTGlua2luZyk8L2lzYm4+PGFjY2Vzc2lvbi1udW0+MjgxMzUyNTg8L2FjY2Vzc2lvbi1udW0+
PHVybHM+PHJlbGF0ZWQtdXJscz48dXJsPmh0dHBzOi8vd3d3Lm5jYmkubmxtLm5paC5nb3YvcHVi
bWVkLzI4MTM1MjU4PC91cmw+PC9yZWxhdGVkLXVybHM+PC91cmxzPjxjdXN0b20yPlBNQzU5MDgy
MTM8L2N1c3RvbTI+PGVsZWN0cm9uaWMtcmVzb3VyY2UtbnVtPjEwLjEwMzgvbm1ldGguNDE1NDwv
ZWxlY3Ryb25pYy1yZXNvdXJjZS1udW0+PC9yZWNvcmQ+PC9DaXRlPjwvRW5kTm90ZT5=
</w:fldData>
        </w:fldChar>
      </w:r>
      <w:r w:rsidR="00030FDD">
        <w:rPr>
          <w:rFonts w:ascii="Arial" w:hAnsi="Arial" w:cs="Arial"/>
          <w:spacing w:val="-1"/>
          <w:szCs w:val="20"/>
          <w:lang w:eastAsia="x-none"/>
        </w:rPr>
        <w:instrText xml:space="preserve"> ADDIN EN.CITE.DATA </w:instrText>
      </w:r>
      <w:r w:rsidR="00030FDD">
        <w:rPr>
          <w:rFonts w:ascii="Arial" w:hAnsi="Arial" w:cs="Arial"/>
          <w:spacing w:val="-1"/>
          <w:szCs w:val="20"/>
          <w:lang w:eastAsia="x-none"/>
        </w:rPr>
      </w:r>
      <w:r w:rsidR="00030FDD">
        <w:rPr>
          <w:rFonts w:ascii="Arial" w:hAnsi="Arial" w:cs="Arial"/>
          <w:spacing w:val="-1"/>
          <w:szCs w:val="20"/>
          <w:lang w:eastAsia="x-none"/>
        </w:rPr>
        <w:fldChar w:fldCharType="end"/>
      </w:r>
      <w:r w:rsidR="0019774E">
        <w:rPr>
          <w:rFonts w:ascii="Arial" w:hAnsi="Arial" w:cs="Arial"/>
          <w:spacing w:val="-1"/>
          <w:szCs w:val="20"/>
          <w:lang w:eastAsia="x-none"/>
        </w:rPr>
      </w:r>
      <w:r w:rsidR="0019774E">
        <w:rPr>
          <w:rFonts w:ascii="Arial" w:hAnsi="Arial" w:cs="Arial"/>
          <w:spacing w:val="-1"/>
          <w:szCs w:val="20"/>
          <w:lang w:eastAsia="x-none"/>
        </w:rPr>
        <w:fldChar w:fldCharType="separate"/>
      </w:r>
      <w:r w:rsidR="0019774E">
        <w:rPr>
          <w:rFonts w:ascii="Arial" w:hAnsi="Arial" w:cs="Arial"/>
          <w:noProof/>
          <w:spacing w:val="-1"/>
          <w:szCs w:val="20"/>
          <w:lang w:eastAsia="x-none"/>
        </w:rPr>
        <w:t>[2]</w:t>
      </w:r>
      <w:r w:rsidR="0019774E">
        <w:rPr>
          <w:rFonts w:ascii="Arial" w:hAnsi="Arial" w:cs="Arial"/>
          <w:spacing w:val="-1"/>
          <w:szCs w:val="20"/>
          <w:lang w:eastAsia="x-none"/>
        </w:rPr>
        <w:fldChar w:fldCharType="end"/>
      </w:r>
      <w:r w:rsidR="00954EE1">
        <w:rPr>
          <w:rFonts w:ascii="Arial" w:hAnsi="Arial" w:cs="Arial"/>
          <w:spacing w:val="-1"/>
          <w:szCs w:val="20"/>
          <w:lang w:eastAsia="x-none"/>
        </w:rPr>
        <w:t>.</w:t>
      </w:r>
      <w:r w:rsidR="00954EE1" w:rsidRPr="0034228B">
        <w:rPr>
          <w:rFonts w:ascii="Arial" w:hAnsi="Arial" w:cs="Arial"/>
          <w:spacing w:val="-1"/>
          <w:szCs w:val="20"/>
          <w:lang w:val="x-none" w:eastAsia="x-none"/>
        </w:rPr>
        <w:t xml:space="preserve"> </w:t>
      </w:r>
      <w:r w:rsidR="004A0423" w:rsidRPr="0034228B">
        <w:rPr>
          <w:rFonts w:ascii="Arial" w:hAnsi="Arial" w:cs="Arial"/>
          <w:spacing w:val="-1"/>
          <w:szCs w:val="20"/>
          <w:lang w:val="x-none" w:eastAsia="x-none"/>
        </w:rPr>
        <w:t xml:space="preserve">The </w:t>
      </w:r>
      <w:r w:rsidR="004A0423">
        <w:rPr>
          <w:rFonts w:ascii="Arial" w:hAnsi="Arial" w:cs="Arial"/>
          <w:spacing w:val="-1"/>
          <w:szCs w:val="20"/>
          <w:lang w:eastAsia="x-none"/>
        </w:rPr>
        <w:t>first</w:t>
      </w:r>
      <w:r w:rsidR="004A0423" w:rsidRPr="0034228B">
        <w:rPr>
          <w:rFonts w:ascii="Arial" w:hAnsi="Arial" w:cs="Arial"/>
          <w:spacing w:val="-1"/>
          <w:szCs w:val="20"/>
          <w:lang w:val="x-none" w:eastAsia="x-none"/>
        </w:rPr>
        <w:t xml:space="preserve"> </w:t>
      </w:r>
      <w:r w:rsidR="004A0423">
        <w:rPr>
          <w:rFonts w:ascii="Arial" w:hAnsi="Arial" w:cs="Arial"/>
          <w:spacing w:val="-1"/>
          <w:szCs w:val="20"/>
          <w:lang w:val="x-none" w:eastAsia="x-none"/>
        </w:rPr>
        <w:t>network is</w:t>
      </w:r>
      <w:r w:rsidR="004A0423" w:rsidRPr="0034228B">
        <w:rPr>
          <w:rFonts w:ascii="Arial" w:hAnsi="Arial" w:cs="Arial"/>
          <w:spacing w:val="-1"/>
          <w:szCs w:val="20"/>
          <w:lang w:val="x-none" w:eastAsia="x-none"/>
        </w:rPr>
        <w:t xml:space="preserve"> the generator</w:t>
      </w:r>
      <m:oMath>
        <m:r>
          <w:rPr>
            <w:rFonts w:ascii="Cambria Math" w:hAnsi="Cambria Math" w:cs="Arial"/>
            <w:spacing w:val="-1"/>
            <w:szCs w:val="20"/>
            <w:lang w:val="x-none" w:eastAsia="x-none"/>
          </w:rPr>
          <m:t xml:space="preserve"> </m:t>
        </m:r>
        <m:sSub>
          <m:sSubPr>
            <m:ctrlPr>
              <w:rPr>
                <w:rFonts w:ascii="Cambria Math" w:hAnsi="Cambria Math" w:cs="Arial"/>
                <w:i/>
                <w:spacing w:val="-1"/>
                <w:szCs w:val="20"/>
                <w:lang w:eastAsia="x-none"/>
              </w:rPr>
            </m:ctrlPr>
          </m:sSubPr>
          <m:e>
            <m:r>
              <w:rPr>
                <w:rFonts w:ascii="Cambria Math" w:hAnsi="Cambria Math" w:cs="Arial"/>
                <w:spacing w:val="-1"/>
                <w:szCs w:val="20"/>
                <w:lang w:eastAsia="x-none"/>
              </w:rPr>
              <m:t>G</m:t>
            </m:r>
          </m:e>
          <m:sub>
            <m:r>
              <m:rPr>
                <m:sty m:val="bi"/>
              </m:rPr>
              <w:rPr>
                <w:rFonts w:ascii="Cambria Math" w:hAnsi="Cambria Math" w:cs="Arial"/>
                <w:spacing w:val="-1"/>
                <w:szCs w:val="20"/>
                <w:lang w:val="x-none" w:eastAsia="x-none"/>
              </w:rPr>
              <m:t>θ</m:t>
            </m:r>
          </m:sub>
        </m:sSub>
        <m:d>
          <m:dPr>
            <m:ctrlPr>
              <w:rPr>
                <w:rFonts w:ascii="Cambria Math" w:hAnsi="Cambria Math" w:cs="Arial"/>
                <w:i/>
                <w:spacing w:val="-1"/>
                <w:szCs w:val="20"/>
                <w:lang w:eastAsia="x-none"/>
              </w:rPr>
            </m:ctrlPr>
          </m:dPr>
          <m:e>
            <m:sSub>
              <m:sSubPr>
                <m:ctrlPr>
                  <w:rPr>
                    <w:rFonts w:ascii="Cambria Math" w:hAnsi="Cambria Math" w:cs="Arial"/>
                    <w:b/>
                    <w:i/>
                    <w:spacing w:val="-1"/>
                    <w:szCs w:val="20"/>
                    <w:lang w:val="x-none" w:eastAsia="x-none"/>
                  </w:rPr>
                </m:ctrlPr>
              </m:sSubPr>
              <m:e>
                <m:r>
                  <m:rPr>
                    <m:sty m:val="bi"/>
                  </m:rPr>
                  <w:rPr>
                    <w:rFonts w:ascii="Cambria Math" w:hAnsi="Cambria Math" w:cs="Arial"/>
                    <w:spacing w:val="-1"/>
                    <w:szCs w:val="20"/>
                    <w:lang w:val="x-none" w:eastAsia="x-none"/>
                  </w:rPr>
                  <m:t>z</m:t>
                </m:r>
                <m:ctrlPr>
                  <w:rPr>
                    <w:rFonts w:ascii="Cambria Math" w:hAnsi="Cambria Math" w:cs="Arial"/>
                    <w:i/>
                    <w:spacing w:val="-1"/>
                    <w:szCs w:val="20"/>
                    <w:lang w:eastAsia="x-none"/>
                  </w:rPr>
                </m:ctrlPr>
              </m:e>
              <m:sub>
                <m:r>
                  <w:rPr>
                    <w:rFonts w:ascii="Cambria Math" w:hAnsi="Cambria Math" w:cs="Arial"/>
                    <w:spacing w:val="-1"/>
                    <w:szCs w:val="20"/>
                    <w:lang w:val="x-none" w:eastAsia="x-none"/>
                  </w:rPr>
                  <m:t>n</m:t>
                </m:r>
              </m:sub>
            </m:sSub>
            <m:r>
              <w:rPr>
                <w:rFonts w:ascii="Cambria Math" w:hAnsi="Cambria Math" w:cs="Arial"/>
                <w:spacing w:val="-1"/>
                <w:szCs w:val="20"/>
                <w:lang w:val="x-none" w:eastAsia="x-none"/>
              </w:rPr>
              <m:t>,</m:t>
            </m:r>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y</m:t>
                </m:r>
              </m:e>
              <m:sub>
                <m:r>
                  <w:rPr>
                    <w:rFonts w:ascii="Cambria Math" w:hAnsi="Cambria Math" w:cs="Arial"/>
                    <w:spacing w:val="-1"/>
                    <w:szCs w:val="20"/>
                    <w:lang w:val="x-none" w:eastAsia="x-none"/>
                  </w:rPr>
                  <m:t>n</m:t>
                </m:r>
              </m:sub>
            </m:sSub>
            <m:ctrlPr>
              <w:rPr>
                <w:rFonts w:ascii="Cambria Math" w:hAnsi="Cambria Math" w:cs="Arial"/>
                <w:i/>
                <w:spacing w:val="-1"/>
                <w:szCs w:val="20"/>
                <w:lang w:val="x-none" w:eastAsia="x-none"/>
              </w:rPr>
            </m:ctrlPr>
          </m:e>
        </m:d>
      </m:oMath>
      <w:r w:rsidR="004A0423" w:rsidRPr="0034228B">
        <w:rPr>
          <w:rFonts w:ascii="Arial" w:hAnsi="Arial" w:cs="Arial"/>
          <w:spacing w:val="-1"/>
          <w:szCs w:val="20"/>
          <w:lang w:eastAsia="x-none"/>
        </w:rPr>
        <w:t xml:space="preserve"> with parameter</w:t>
      </w:r>
      <w:r w:rsidR="00E17B03">
        <w:rPr>
          <w:rFonts w:ascii="Arial" w:hAnsi="Arial" w:cs="Arial"/>
          <w:spacing w:val="-1"/>
          <w:szCs w:val="20"/>
          <w:lang w:eastAsia="x-none"/>
        </w:rPr>
        <w:t xml:space="preserve"> </w:t>
      </w:r>
      <m:oMath>
        <m:r>
          <m:rPr>
            <m:sty m:val="bi"/>
          </m:rPr>
          <w:rPr>
            <w:rFonts w:ascii="Cambria Math" w:hAnsi="Cambria Math" w:cs="Arial"/>
            <w:spacing w:val="-1"/>
            <w:szCs w:val="20"/>
            <w:lang w:val="x-none" w:eastAsia="x-none"/>
          </w:rPr>
          <m:t>θ</m:t>
        </m:r>
      </m:oMath>
      <w:r w:rsidR="004A0423">
        <w:rPr>
          <w:rFonts w:ascii="Arial" w:hAnsi="Arial" w:cs="Arial"/>
          <w:spacing w:val="-1"/>
          <w:szCs w:val="20"/>
          <w:lang w:eastAsia="x-none"/>
        </w:rPr>
        <w:t>, which</w:t>
      </w:r>
      <w:r w:rsidR="004A0423">
        <w:rPr>
          <w:rFonts w:ascii="Arial" w:hAnsi="Arial" w:cs="Arial"/>
          <w:spacing w:val="-1"/>
          <w:szCs w:val="20"/>
          <w:lang w:val="x-none" w:eastAsia="x-none"/>
        </w:rPr>
        <w:t xml:space="preserve"> </w:t>
      </w:r>
      <w:r w:rsidR="0062097B">
        <w:rPr>
          <w:rFonts w:ascii="Arial" w:hAnsi="Arial" w:cs="Arial"/>
          <w:spacing w:val="-1"/>
          <w:szCs w:val="20"/>
          <w:lang w:eastAsia="x-none"/>
        </w:rPr>
        <w:t xml:space="preserve">is essentially a decoder that </w:t>
      </w:r>
      <w:r w:rsidR="004A0423">
        <w:rPr>
          <w:rFonts w:ascii="Arial" w:hAnsi="Arial" w:cs="Arial"/>
          <w:spacing w:val="-1"/>
          <w:szCs w:val="20"/>
          <w:lang w:val="x-none" w:eastAsia="x-none"/>
        </w:rPr>
        <w:t xml:space="preserve">takes a </w:t>
      </w:r>
      <w:r w:rsidR="004A0423" w:rsidRPr="0034228B">
        <w:rPr>
          <w:rFonts w:ascii="Arial" w:hAnsi="Arial" w:cs="Arial"/>
          <w:spacing w:val="-1"/>
          <w:szCs w:val="20"/>
          <w:lang w:val="x-none" w:eastAsia="x-none"/>
        </w:rPr>
        <w:t xml:space="preserve">noise </w:t>
      </w:r>
      <w:r w:rsidR="00DB62C9">
        <w:rPr>
          <w:rFonts w:ascii="Arial" w:hAnsi="Arial" w:cs="Arial"/>
          <w:spacing w:val="-1"/>
          <w:szCs w:val="20"/>
          <w:lang w:eastAsia="x-none"/>
        </w:rPr>
        <w:t>vector</w:t>
      </w:r>
      <w:r w:rsidR="004A0423" w:rsidRPr="0034228B">
        <w:rPr>
          <w:rFonts w:ascii="Arial" w:hAnsi="Arial" w:cs="Arial"/>
          <w:spacing w:val="-1"/>
          <w:szCs w:val="20"/>
          <w:lang w:val="x-none" w:eastAsia="x-none"/>
        </w:rPr>
        <w:t xml:space="preserve"> </w:t>
      </w:r>
      <m:oMath>
        <m:sSub>
          <m:sSubPr>
            <m:ctrlPr>
              <w:rPr>
                <w:rFonts w:ascii="Cambria Math" w:hAnsi="Cambria Math" w:cs="Arial"/>
                <w:b/>
                <w:i/>
                <w:spacing w:val="-1"/>
                <w:szCs w:val="20"/>
                <w:lang w:val="x-none" w:eastAsia="x-none"/>
              </w:rPr>
            </m:ctrlPr>
          </m:sSubPr>
          <m:e>
            <m:r>
              <m:rPr>
                <m:sty m:val="bi"/>
              </m:rPr>
              <w:rPr>
                <w:rFonts w:ascii="Cambria Math" w:hAnsi="Cambria Math" w:cs="Arial"/>
                <w:spacing w:val="-1"/>
                <w:szCs w:val="20"/>
                <w:lang w:val="x-none" w:eastAsia="x-none"/>
              </w:rPr>
              <m:t>z</m:t>
            </m:r>
          </m:e>
          <m:sub>
            <m:r>
              <w:rPr>
                <w:rFonts w:ascii="Cambria Math" w:hAnsi="Cambria Math" w:cs="Arial"/>
                <w:spacing w:val="-1"/>
                <w:szCs w:val="20"/>
                <w:lang w:val="x-none" w:eastAsia="x-none"/>
              </w:rPr>
              <m:t>n</m:t>
            </m:r>
          </m:sub>
        </m:sSub>
      </m:oMath>
      <w:r w:rsidR="004A0423" w:rsidRPr="0034228B">
        <w:rPr>
          <w:rFonts w:ascii="Arial" w:hAnsi="Arial" w:cs="Arial"/>
          <w:spacing w:val="-1"/>
          <w:szCs w:val="20"/>
          <w:lang w:val="x-none" w:eastAsia="x-none"/>
        </w:rPr>
        <w:t xml:space="preserve"> </w:t>
      </w:r>
      <w:r w:rsidR="004A0423" w:rsidRPr="0034228B">
        <w:rPr>
          <w:rFonts w:ascii="Arial" w:hAnsi="Arial" w:cs="Arial"/>
          <w:spacing w:val="-1"/>
          <w:szCs w:val="20"/>
          <w:lang w:eastAsia="x-none"/>
        </w:rPr>
        <w:t xml:space="preserve">from the distribution </w:t>
      </w:r>
      <m:oMath>
        <m:sSub>
          <m:sSubPr>
            <m:ctrlPr>
              <w:rPr>
                <w:rFonts w:ascii="Cambria Math" w:hAnsi="Cambria Math" w:cs="Arial"/>
                <w:i/>
              </w:rPr>
            </m:ctrlPr>
          </m:sSubPr>
          <m:e>
            <m:r>
              <w:rPr>
                <w:rFonts w:ascii="Cambria Math" w:hAnsi="Cambria Math" w:cs="Arial"/>
              </w:rPr>
              <m:t>p</m:t>
            </m:r>
          </m:e>
          <m:sub>
            <m:r>
              <w:rPr>
                <w:rFonts w:ascii="Cambria Math" w:hAnsi="Cambria Math" w:cs="Arial"/>
              </w:rPr>
              <m:t>z</m:t>
            </m:r>
          </m:sub>
        </m:sSub>
      </m:oMath>
      <w:r w:rsidR="004A0423" w:rsidRPr="0034228B">
        <w:rPr>
          <w:rFonts w:ascii="Arial" w:hAnsi="Arial" w:cs="Arial"/>
          <w:spacing w:val="-1"/>
          <w:szCs w:val="20"/>
          <w:lang w:eastAsia="x-none"/>
        </w:rPr>
        <w:t xml:space="preserve"> </w:t>
      </w:r>
      <w:r w:rsidR="00D839A3">
        <w:rPr>
          <w:rFonts w:ascii="Arial" w:hAnsi="Arial" w:cs="Arial"/>
          <w:spacing w:val="-1"/>
          <w:szCs w:val="20"/>
          <w:lang w:eastAsia="x-none"/>
        </w:rPr>
        <w:t xml:space="preserve">and a </w:t>
      </w:r>
      <w:r w:rsidR="00DF2512">
        <w:rPr>
          <w:rFonts w:ascii="Arial" w:hAnsi="Arial" w:cs="Arial"/>
          <w:spacing w:val="-1"/>
          <w:szCs w:val="20"/>
          <w:lang w:eastAsia="x-none"/>
        </w:rPr>
        <w:t xml:space="preserve">class label </w:t>
      </w:r>
      <m:oMath>
        <m:r>
          <w:rPr>
            <w:rFonts w:ascii="Cambria Math" w:hAnsi="Cambria Math" w:cs="Arial"/>
            <w:spacing w:val="-1"/>
            <w:szCs w:val="20"/>
            <w:lang w:val="x-none" w:eastAsia="x-none"/>
          </w:rPr>
          <m:t>y</m:t>
        </m:r>
      </m:oMath>
      <w:r w:rsidR="00DF2512">
        <w:rPr>
          <w:rFonts w:ascii="Arial" w:hAnsi="Arial" w:cs="Arial"/>
          <w:spacing w:val="-1"/>
          <w:szCs w:val="20"/>
          <w:lang w:eastAsia="x-none"/>
        </w:rPr>
        <w:t xml:space="preserve"> (</w:t>
      </w:r>
      <w:proofErr w:type="gramStart"/>
      <w:r w:rsidR="00DF2512">
        <w:rPr>
          <w:rFonts w:ascii="Arial" w:hAnsi="Arial" w:cs="Arial"/>
          <w:spacing w:val="-1"/>
          <w:szCs w:val="20"/>
          <w:lang w:eastAsia="x-none"/>
        </w:rPr>
        <w:t>e.g.</w:t>
      </w:r>
      <w:proofErr w:type="gramEnd"/>
      <w:r w:rsidR="00DF2512">
        <w:rPr>
          <w:rFonts w:ascii="Arial" w:hAnsi="Arial" w:cs="Arial"/>
          <w:spacing w:val="-1"/>
          <w:szCs w:val="20"/>
          <w:lang w:eastAsia="x-none"/>
        </w:rPr>
        <w:t xml:space="preserve"> cell type) </w:t>
      </w:r>
      <w:r w:rsidR="004A0423" w:rsidRPr="0034228B">
        <w:rPr>
          <w:rFonts w:ascii="Arial" w:hAnsi="Arial" w:cs="Arial"/>
          <w:spacing w:val="-1"/>
          <w:szCs w:val="20"/>
          <w:lang w:val="x-none" w:eastAsia="x-none"/>
        </w:rPr>
        <w:t xml:space="preserve">as input and </w:t>
      </w:r>
      <w:r w:rsidR="004A0423" w:rsidRPr="0034228B">
        <w:rPr>
          <w:rFonts w:ascii="Arial" w:hAnsi="Arial" w:cs="Arial"/>
          <w:spacing w:val="-1"/>
          <w:szCs w:val="20"/>
          <w:lang w:eastAsia="x-none"/>
        </w:rPr>
        <w:t xml:space="preserve">is trained to </w:t>
      </w:r>
      <w:r w:rsidR="004A0423" w:rsidRPr="0034228B">
        <w:rPr>
          <w:rFonts w:ascii="Arial" w:hAnsi="Arial" w:cs="Arial"/>
          <w:spacing w:val="-1"/>
          <w:szCs w:val="20"/>
          <w:lang w:val="x-none" w:eastAsia="x-none"/>
        </w:rPr>
        <w:t>generate</w:t>
      </w:r>
      <w:r w:rsidR="00DB62C9">
        <w:rPr>
          <w:rFonts w:ascii="Arial" w:hAnsi="Arial" w:cs="Arial"/>
          <w:spacing w:val="-1"/>
          <w:szCs w:val="20"/>
          <w:lang w:eastAsia="x-none"/>
        </w:rPr>
        <w:t xml:space="preserve"> </w:t>
      </w:r>
      <m:oMath>
        <m:sSub>
          <m:sSubPr>
            <m:ctrlPr>
              <w:rPr>
                <w:rFonts w:ascii="Cambria Math" w:hAnsi="Cambria Math" w:cs="Arial"/>
                <w:i/>
                <w:spacing w:val="-1"/>
                <w:szCs w:val="20"/>
                <w:lang w:val="x-none" w:eastAsia="x-none"/>
              </w:rPr>
            </m:ctrlPr>
          </m:sSubPr>
          <m:e>
            <m:r>
              <m:rPr>
                <m:sty m:val="bi"/>
              </m:rPr>
              <w:rPr>
                <w:rFonts w:ascii="Cambria Math" w:hAnsi="Cambria Math" w:cs="Arial"/>
                <w:spacing w:val="-1"/>
                <w:szCs w:val="20"/>
                <w:lang w:val="x-none" w:eastAsia="x-none"/>
              </w:rPr>
              <m:t>x</m:t>
            </m:r>
          </m:e>
          <m:sub>
            <m:r>
              <w:rPr>
                <w:rFonts w:ascii="Cambria Math" w:hAnsi="Cambria Math" w:cs="Arial"/>
                <w:spacing w:val="-1"/>
                <w:szCs w:val="20"/>
                <w:lang w:eastAsia="x-none"/>
              </w:rPr>
              <m:t>f</m:t>
            </m:r>
          </m:sub>
        </m:sSub>
      </m:oMath>
      <w:r w:rsidR="00DB62C9">
        <w:rPr>
          <w:rFonts w:ascii="Arial" w:hAnsi="Arial" w:cs="Arial"/>
          <w:spacing w:val="-1"/>
          <w:szCs w:val="20"/>
          <w:lang w:eastAsia="x-none"/>
        </w:rPr>
        <w:t>,</w:t>
      </w:r>
      <w:r w:rsidR="004A0423" w:rsidRPr="0034228B">
        <w:rPr>
          <w:rFonts w:ascii="Arial" w:hAnsi="Arial" w:cs="Arial"/>
          <w:spacing w:val="-1"/>
          <w:szCs w:val="20"/>
          <w:lang w:val="x-none" w:eastAsia="x-none"/>
        </w:rPr>
        <w:t xml:space="preserve"> </w:t>
      </w:r>
      <w:r w:rsidR="00DB62C9">
        <w:rPr>
          <w:rFonts w:ascii="Arial" w:hAnsi="Arial" w:cs="Arial"/>
          <w:spacing w:val="-1"/>
          <w:szCs w:val="20"/>
          <w:lang w:eastAsia="x-none"/>
        </w:rPr>
        <w:t xml:space="preserve">a </w:t>
      </w:r>
      <w:r w:rsidR="00442917">
        <w:rPr>
          <w:rFonts w:ascii="Arial" w:hAnsi="Arial" w:cs="Arial"/>
          <w:spacing w:val="-1"/>
          <w:szCs w:val="20"/>
          <w:lang w:eastAsia="x-none"/>
        </w:rPr>
        <w:t>"</w:t>
      </w:r>
      <w:r w:rsidR="004A0423" w:rsidRPr="0034228B">
        <w:rPr>
          <w:rFonts w:ascii="Arial" w:hAnsi="Arial" w:cs="Arial"/>
          <w:spacing w:val="-1"/>
          <w:szCs w:val="20"/>
          <w:lang w:val="x-none" w:eastAsia="x-none"/>
        </w:rPr>
        <w:t>fake</w:t>
      </w:r>
      <w:r w:rsidR="00442917">
        <w:rPr>
          <w:rFonts w:ascii="Arial" w:hAnsi="Arial" w:cs="Arial"/>
          <w:spacing w:val="-1"/>
          <w:szCs w:val="20"/>
          <w:lang w:eastAsia="x-none"/>
        </w:rPr>
        <w:t>"</w:t>
      </w:r>
      <w:r w:rsidR="00DB62C9">
        <w:rPr>
          <w:rFonts w:ascii="Arial" w:hAnsi="Arial" w:cs="Arial"/>
          <w:spacing w:val="-1"/>
          <w:szCs w:val="20"/>
          <w:lang w:val="x-none" w:eastAsia="x-none"/>
        </w:rPr>
        <w:t xml:space="preserve"> sample of </w:t>
      </w:r>
      <w:r w:rsidR="00DB62C9">
        <w:rPr>
          <w:rFonts w:ascii="Arial" w:hAnsi="Arial" w:cs="Arial"/>
          <w:spacing w:val="-1"/>
          <w:szCs w:val="20"/>
          <w:lang w:eastAsia="x-none"/>
        </w:rPr>
        <w:t xml:space="preserve">a </w:t>
      </w:r>
      <w:r w:rsidR="00DB62C9">
        <w:rPr>
          <w:rFonts w:ascii="Arial" w:hAnsi="Arial" w:cs="Arial"/>
          <w:spacing w:val="-1"/>
          <w:szCs w:val="20"/>
          <w:lang w:val="x-none" w:eastAsia="x-none"/>
        </w:rPr>
        <w:t>gene</w:t>
      </w:r>
      <w:r w:rsidR="00DB62C9">
        <w:rPr>
          <w:rFonts w:ascii="Arial" w:hAnsi="Arial" w:cs="Arial"/>
          <w:spacing w:val="-1"/>
          <w:szCs w:val="20"/>
          <w:lang w:eastAsia="x-none"/>
        </w:rPr>
        <w:t xml:space="preserve"> expression profile</w:t>
      </w:r>
      <w:r w:rsidR="00004E16">
        <w:rPr>
          <w:rFonts w:ascii="Arial" w:hAnsi="Arial" w:cs="Arial"/>
          <w:spacing w:val="-1"/>
          <w:szCs w:val="20"/>
          <w:lang w:eastAsia="x-none"/>
        </w:rPr>
        <w:t xml:space="preserve"> (</w:t>
      </w:r>
      <w:r w:rsidR="00004E16">
        <w:rPr>
          <w:rFonts w:ascii="Arial" w:eastAsia="Arial" w:hAnsi="Arial" w:cs="Arial"/>
        </w:rPr>
        <w:t xml:space="preserve">Fig. </w:t>
      </w:r>
      <w:r w:rsidR="0043473B">
        <w:rPr>
          <w:rFonts w:ascii="Arial" w:eastAsia="Arial" w:hAnsi="Arial" w:cs="Arial"/>
        </w:rPr>
        <w:t>2C</w:t>
      </w:r>
      <w:r w:rsidR="00004E16">
        <w:rPr>
          <w:rFonts w:ascii="Arial" w:eastAsia="Arial" w:hAnsi="Arial" w:cs="Arial"/>
        </w:rPr>
        <w:t>)</w:t>
      </w:r>
      <w:r w:rsidR="00DB62C9">
        <w:rPr>
          <w:rFonts w:ascii="Arial" w:hAnsi="Arial" w:cs="Arial"/>
          <w:spacing w:val="-1"/>
          <w:szCs w:val="20"/>
          <w:lang w:eastAsia="x-none"/>
        </w:rPr>
        <w:t xml:space="preserve">. </w:t>
      </w:r>
      <w:r w:rsidR="00DF2512">
        <w:rPr>
          <w:rFonts w:ascii="Arial" w:hAnsi="Arial" w:cs="Arial"/>
          <w:spacing w:val="-1"/>
          <w:szCs w:val="20"/>
          <w:lang w:eastAsia="x-none"/>
        </w:rPr>
        <w:t xml:space="preserve">Note that including </w:t>
      </w:r>
      <w:r w:rsidR="00004E16">
        <w:rPr>
          <w:rFonts w:ascii="Arial" w:hAnsi="Arial" w:cs="Arial"/>
          <w:spacing w:val="-1"/>
          <w:szCs w:val="20"/>
          <w:lang w:eastAsia="x-none"/>
        </w:rPr>
        <w:t>a</w:t>
      </w:r>
      <w:r w:rsidR="00DF2512">
        <w:rPr>
          <w:rFonts w:ascii="Arial" w:hAnsi="Arial" w:cs="Arial"/>
          <w:spacing w:val="-1"/>
          <w:szCs w:val="20"/>
          <w:lang w:eastAsia="x-none"/>
        </w:rPr>
        <w:t xml:space="preserve"> class label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y</m:t>
            </m:r>
          </m:e>
          <m:sub>
            <m:r>
              <w:rPr>
                <w:rFonts w:ascii="Cambria Math" w:hAnsi="Cambria Math" w:cs="Arial"/>
                <w:spacing w:val="-1"/>
                <w:szCs w:val="20"/>
                <w:lang w:val="x-none" w:eastAsia="x-none"/>
              </w:rPr>
              <m:t>n</m:t>
            </m:r>
          </m:sub>
        </m:sSub>
      </m:oMath>
      <w:r w:rsidR="00DF2512">
        <w:rPr>
          <w:rFonts w:ascii="Arial" w:hAnsi="Arial" w:cs="Arial"/>
          <w:spacing w:val="-1"/>
          <w:szCs w:val="20"/>
          <w:lang w:eastAsia="x-none"/>
        </w:rPr>
        <w:t xml:space="preserve"> at the input is optional and when it is included, the model is known as the conditional GAN. </w:t>
      </w:r>
      <w:r w:rsidR="00DB62C9">
        <w:rPr>
          <w:rFonts w:ascii="Arial" w:hAnsi="Arial" w:cs="Arial"/>
          <w:spacing w:val="-1"/>
          <w:szCs w:val="20"/>
          <w:lang w:eastAsia="x-none"/>
        </w:rPr>
        <w:t>The second network is</w:t>
      </w:r>
      <w:r w:rsidR="004A0423" w:rsidRPr="0034228B">
        <w:rPr>
          <w:rFonts w:ascii="Arial" w:hAnsi="Arial" w:cs="Arial"/>
          <w:spacing w:val="-1"/>
          <w:szCs w:val="20"/>
          <w:lang w:val="x-none" w:eastAsia="x-none"/>
        </w:rPr>
        <w:t xml:space="preserve"> the discriminator</w:t>
      </w:r>
      <w:r w:rsidR="004A0423" w:rsidRPr="0034228B">
        <w:rPr>
          <w:rFonts w:ascii="Arial" w:hAnsi="Arial" w:cs="Arial"/>
          <w:spacing w:val="-1"/>
          <w:szCs w:val="20"/>
          <w:lang w:eastAsia="x-none"/>
        </w:rPr>
        <w:t xml:space="preserve"> network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oMath>
      <w:r w:rsidR="004A0423" w:rsidRPr="0034228B">
        <w:rPr>
          <w:rFonts w:ascii="Arial" w:hAnsi="Arial" w:cs="Arial"/>
          <w:spacing w:val="-1"/>
          <w:szCs w:val="20"/>
          <w:lang w:eastAsia="x-none"/>
        </w:rPr>
        <w:t xml:space="preserve"> with parameters </w:t>
      </w:r>
      <m:oMath>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oMath>
      <w:r w:rsidR="00DB62C9">
        <w:rPr>
          <w:rFonts w:ascii="Arial" w:hAnsi="Arial" w:cs="Arial"/>
          <w:spacing w:val="-1"/>
          <w:szCs w:val="20"/>
          <w:lang w:eastAsia="x-none"/>
        </w:rPr>
        <w:t>, which</w:t>
      </w:r>
      <w:r w:rsidR="004A0423" w:rsidRPr="0034228B">
        <w:rPr>
          <w:rFonts w:ascii="Arial" w:hAnsi="Arial" w:cs="Arial"/>
          <w:spacing w:val="-1"/>
          <w:szCs w:val="20"/>
          <w:lang w:val="x-none" w:eastAsia="x-none"/>
        </w:rPr>
        <w:t xml:space="preserve"> is </w:t>
      </w:r>
      <w:r w:rsidR="00651C8A">
        <w:rPr>
          <w:rFonts w:ascii="Arial" w:hAnsi="Arial" w:cs="Arial"/>
          <w:spacing w:val="-1"/>
          <w:szCs w:val="20"/>
          <w:lang w:eastAsia="x-none"/>
        </w:rPr>
        <w:t xml:space="preserve">a classifier </w:t>
      </w:r>
      <w:r w:rsidR="004A0423" w:rsidRPr="0034228B">
        <w:rPr>
          <w:rFonts w:ascii="Arial" w:hAnsi="Arial" w:cs="Arial"/>
          <w:spacing w:val="-1"/>
          <w:szCs w:val="20"/>
          <w:lang w:val="x-none" w:eastAsia="x-none"/>
        </w:rPr>
        <w:t xml:space="preserve">trained </w:t>
      </w:r>
      <w:r w:rsidR="004A0423" w:rsidRPr="0034228B">
        <w:rPr>
          <w:rFonts w:ascii="Arial" w:hAnsi="Arial" w:cs="Arial"/>
          <w:spacing w:val="-1"/>
          <w:szCs w:val="20"/>
          <w:lang w:val="x-none" w:eastAsia="x-none"/>
        </w:rPr>
        <w:lastRenderedPageBreak/>
        <w:t>to distinguish between</w:t>
      </w:r>
      <w:r w:rsidR="004A0423" w:rsidRPr="0034228B">
        <w:rPr>
          <w:rFonts w:ascii="Arial" w:hAnsi="Arial" w:cs="Arial"/>
          <w:spacing w:val="-1"/>
          <w:szCs w:val="20"/>
          <w:lang w:eastAsia="x-none"/>
        </w:rPr>
        <w:t xml:space="preserve"> the</w:t>
      </w:r>
      <w:r w:rsidR="004A0423" w:rsidRPr="0034228B">
        <w:rPr>
          <w:rFonts w:ascii="Arial" w:hAnsi="Arial" w:cs="Arial"/>
          <w:spacing w:val="-1"/>
          <w:szCs w:val="20"/>
          <w:lang w:val="x-none" w:eastAsia="x-none"/>
        </w:rPr>
        <w:t xml:space="preserve"> </w:t>
      </w:r>
      <w:r w:rsidR="00442917">
        <w:rPr>
          <w:rFonts w:ascii="Arial" w:hAnsi="Arial" w:cs="Arial"/>
          <w:spacing w:val="-1"/>
          <w:szCs w:val="20"/>
          <w:lang w:eastAsia="x-none"/>
        </w:rPr>
        <w:t>"</w:t>
      </w:r>
      <w:r w:rsidR="004A0423" w:rsidRPr="0034228B">
        <w:rPr>
          <w:rFonts w:ascii="Arial" w:hAnsi="Arial" w:cs="Arial"/>
          <w:spacing w:val="-1"/>
          <w:szCs w:val="20"/>
          <w:lang w:val="x-none" w:eastAsia="x-none"/>
        </w:rPr>
        <w:t>real</w:t>
      </w:r>
      <w:r w:rsidR="00442917">
        <w:rPr>
          <w:rFonts w:ascii="Arial" w:hAnsi="Arial" w:cs="Arial"/>
          <w:spacing w:val="-1"/>
          <w:szCs w:val="20"/>
          <w:lang w:eastAsia="x-none"/>
        </w:rPr>
        <w:t>"</w:t>
      </w:r>
      <w:r w:rsidR="00651C8A">
        <w:rPr>
          <w:rFonts w:ascii="Arial" w:hAnsi="Arial" w:cs="Arial"/>
          <w:spacing w:val="-1"/>
          <w:szCs w:val="20"/>
          <w:lang w:eastAsia="x-none"/>
        </w:rPr>
        <w:t xml:space="preserve"> sample</w:t>
      </w:r>
      <w:r w:rsidR="004A0423" w:rsidRPr="0034228B">
        <w:rPr>
          <w:rFonts w:ascii="Arial" w:hAnsi="Arial" w:cs="Arial"/>
          <w:spacing w:val="-1"/>
          <w:szCs w:val="20"/>
          <w:lang w:val="x-none" w:eastAsia="x-none"/>
        </w:rPr>
        <w:t xml:space="preserve"> </w:t>
      </w:r>
      <m:oMath>
        <m:r>
          <m:rPr>
            <m:sty m:val="bi"/>
          </m:rPr>
          <w:rPr>
            <w:rFonts w:ascii="Cambria Math" w:hAnsi="Cambria Math" w:cs="Arial"/>
            <w:spacing w:val="-1"/>
            <w:szCs w:val="20"/>
            <w:lang w:val="x-none" w:eastAsia="x-none"/>
          </w:rPr>
          <m:t>x</m:t>
        </m:r>
      </m:oMath>
      <w:r w:rsidR="004A0423" w:rsidRPr="0034228B">
        <w:rPr>
          <w:rFonts w:ascii="Arial" w:hAnsi="Arial" w:cs="Arial"/>
          <w:spacing w:val="-1"/>
          <w:szCs w:val="20"/>
          <w:lang w:val="x-none" w:eastAsia="x-none"/>
        </w:rPr>
        <w:t xml:space="preserve"> and fake</w:t>
      </w:r>
      <w:r w:rsidR="00651C8A" w:rsidRPr="00651C8A">
        <w:rPr>
          <w:rFonts w:ascii="Arial" w:hAnsi="Arial" w:cs="Arial"/>
          <w:spacing w:val="-1"/>
          <w:szCs w:val="20"/>
          <w:lang w:val="x-none" w:eastAsia="x-none"/>
        </w:rPr>
        <w:t xml:space="preserve"> </w:t>
      </w:r>
      <w:r w:rsidR="00651C8A" w:rsidRPr="0034228B">
        <w:rPr>
          <w:rFonts w:ascii="Arial" w:hAnsi="Arial" w:cs="Arial"/>
          <w:spacing w:val="-1"/>
          <w:szCs w:val="20"/>
          <w:lang w:val="x-none" w:eastAsia="x-none"/>
        </w:rPr>
        <w:t>data</w:t>
      </w:r>
      <w:r w:rsidR="004A0423" w:rsidRPr="0034228B">
        <w:rPr>
          <w:rFonts w:ascii="Arial" w:hAnsi="Arial" w:cs="Arial"/>
          <w:spacing w:val="-1"/>
          <w:szCs w:val="20"/>
          <w:lang w:val="x-none" w:eastAsia="x-none"/>
        </w:rPr>
        <w:t xml:space="preserve"> </w:t>
      </w:r>
      <m:oMath>
        <m:sSub>
          <m:sSubPr>
            <m:ctrlPr>
              <w:rPr>
                <w:rFonts w:ascii="Cambria Math" w:hAnsi="Cambria Math" w:cs="Arial"/>
                <w:i/>
                <w:spacing w:val="-1"/>
                <w:szCs w:val="20"/>
                <w:lang w:val="x-none" w:eastAsia="x-none"/>
              </w:rPr>
            </m:ctrlPr>
          </m:sSubPr>
          <m:e>
            <m:r>
              <m:rPr>
                <m:sty m:val="bi"/>
              </m:rPr>
              <w:rPr>
                <w:rFonts w:ascii="Cambria Math" w:hAnsi="Cambria Math" w:cs="Arial"/>
                <w:spacing w:val="-1"/>
                <w:szCs w:val="20"/>
                <w:lang w:val="x-none" w:eastAsia="x-none"/>
              </w:rPr>
              <m:t>x</m:t>
            </m:r>
          </m:e>
          <m:sub>
            <m:r>
              <w:rPr>
                <w:rFonts w:ascii="Cambria Math" w:hAnsi="Cambria Math" w:cs="Arial"/>
                <w:spacing w:val="-1"/>
                <w:szCs w:val="20"/>
                <w:lang w:eastAsia="x-none"/>
              </w:rPr>
              <m:t>f</m:t>
            </m:r>
          </m:sub>
        </m:sSub>
      </m:oMath>
      <w:r w:rsidR="00004E16">
        <w:rPr>
          <w:rFonts w:ascii="Arial" w:eastAsia="Arial" w:hAnsi="Arial" w:cs="Arial"/>
        </w:rPr>
        <w:t>(Fig. 1C)</w:t>
      </w:r>
      <w:r w:rsidR="004A0423" w:rsidRPr="0034228B">
        <w:rPr>
          <w:rFonts w:ascii="Arial" w:hAnsi="Arial" w:cs="Arial"/>
          <w:spacing w:val="-1"/>
          <w:szCs w:val="20"/>
          <w:lang w:val="x-none" w:eastAsia="x-none"/>
        </w:rPr>
        <w:t>.</w:t>
      </w:r>
      <w:r w:rsidR="00DB62C9">
        <w:rPr>
          <w:rFonts w:ascii="Arial" w:hAnsi="Arial" w:cs="Arial"/>
          <w:spacing w:val="-1"/>
          <w:szCs w:val="20"/>
          <w:lang w:eastAsia="x-none"/>
        </w:rPr>
        <w:t xml:space="preserve"> </w:t>
      </w:r>
      <w:r w:rsidR="002D5795">
        <w:rPr>
          <w:rFonts w:ascii="Arial" w:hAnsi="Arial" w:cs="Arial"/>
          <w:spacing w:val="-1"/>
          <w:szCs w:val="20"/>
          <w:lang w:eastAsia="x-none"/>
        </w:rPr>
        <w:t xml:space="preserve">The generator </w:t>
      </w:r>
      <m:oMath>
        <m:sSub>
          <m:sSubPr>
            <m:ctrlPr>
              <w:rPr>
                <w:rFonts w:ascii="Cambria Math" w:hAnsi="Cambria Math" w:cs="Arial"/>
                <w:i/>
                <w:spacing w:val="-1"/>
                <w:szCs w:val="20"/>
                <w:lang w:eastAsia="x-none"/>
              </w:rPr>
            </m:ctrlPr>
          </m:sSubPr>
          <m:e>
            <m:r>
              <w:rPr>
                <w:rFonts w:ascii="Cambria Math" w:hAnsi="Cambria Math" w:cs="Arial"/>
                <w:spacing w:val="-1"/>
                <w:szCs w:val="20"/>
                <w:lang w:eastAsia="x-none"/>
              </w:rPr>
              <m:t>G</m:t>
            </m:r>
          </m:e>
          <m:sub>
            <m:r>
              <m:rPr>
                <m:sty m:val="bi"/>
              </m:rPr>
              <w:rPr>
                <w:rFonts w:ascii="Cambria Math" w:hAnsi="Cambria Math" w:cs="Arial"/>
                <w:spacing w:val="-1"/>
                <w:szCs w:val="20"/>
                <w:lang w:val="x-none" w:eastAsia="x-none"/>
              </w:rPr>
              <m:t>θ</m:t>
            </m:r>
          </m:sub>
        </m:sSub>
      </m:oMath>
      <w:r w:rsidR="002D5795">
        <w:rPr>
          <w:rFonts w:ascii="Arial" w:hAnsi="Arial" w:cs="Arial"/>
          <w:spacing w:val="-1"/>
          <w:szCs w:val="20"/>
          <w:lang w:eastAsia="x-none"/>
        </w:rPr>
        <w:t xml:space="preserve"> and discriminator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oMath>
      <w:r w:rsidR="002D5795">
        <w:rPr>
          <w:rFonts w:ascii="Arial" w:hAnsi="Arial" w:cs="Arial"/>
          <w:spacing w:val="-1"/>
          <w:szCs w:val="20"/>
          <w:lang w:eastAsia="x-none"/>
        </w:rPr>
        <w:t xml:space="preserve"> are trained </w:t>
      </w:r>
      <w:r w:rsidR="00954EE1" w:rsidRPr="0034228B">
        <w:rPr>
          <w:rFonts w:ascii="Arial" w:hAnsi="Arial" w:cs="Arial"/>
          <w:spacing w:val="-1"/>
          <w:szCs w:val="20"/>
          <w:lang w:val="x-none" w:eastAsia="x-none"/>
        </w:rPr>
        <w:t>to outplay each other</w:t>
      </w:r>
      <w:r w:rsidR="002D5795">
        <w:rPr>
          <w:rFonts w:ascii="Arial" w:hAnsi="Arial" w:cs="Arial"/>
          <w:spacing w:val="-1"/>
          <w:szCs w:val="20"/>
          <w:lang w:eastAsia="x-none"/>
        </w:rPr>
        <w:t>,</w:t>
      </w:r>
      <w:r w:rsidR="00954EE1" w:rsidRPr="0034228B">
        <w:rPr>
          <w:rFonts w:ascii="Arial" w:hAnsi="Arial" w:cs="Arial"/>
          <w:spacing w:val="-1"/>
          <w:szCs w:val="20"/>
          <w:lang w:eastAsia="x-none"/>
        </w:rPr>
        <w:t xml:space="preserve"> </w:t>
      </w:r>
      <w:r w:rsidR="002D5795" w:rsidRPr="0034228B">
        <w:rPr>
          <w:rFonts w:ascii="Arial" w:hAnsi="Arial" w:cs="Arial"/>
          <w:spacing w:val="-1"/>
          <w:szCs w:val="20"/>
          <w:lang w:val="x-none" w:eastAsia="x-none"/>
        </w:rPr>
        <w:t>result</w:t>
      </w:r>
      <w:r w:rsidR="002D5795">
        <w:rPr>
          <w:rFonts w:ascii="Arial" w:hAnsi="Arial" w:cs="Arial"/>
          <w:spacing w:val="-1"/>
          <w:szCs w:val="20"/>
          <w:lang w:eastAsia="x-none"/>
        </w:rPr>
        <w:t>ing</w:t>
      </w:r>
      <w:r w:rsidR="002D5795" w:rsidRPr="0034228B">
        <w:rPr>
          <w:rFonts w:ascii="Arial" w:hAnsi="Arial" w:cs="Arial"/>
          <w:spacing w:val="-1"/>
          <w:szCs w:val="20"/>
          <w:lang w:val="x-none" w:eastAsia="x-none"/>
        </w:rPr>
        <w:t xml:space="preserve"> in a minimax game</w:t>
      </w:r>
      <w:r w:rsidR="002D5795" w:rsidRPr="0034228B">
        <w:rPr>
          <w:rFonts w:ascii="Arial" w:hAnsi="Arial" w:cs="Arial"/>
          <w:spacing w:val="-1"/>
          <w:szCs w:val="20"/>
          <w:lang w:eastAsia="x-none"/>
        </w:rPr>
        <w:t>,</w:t>
      </w:r>
      <w:r w:rsidR="002D5795" w:rsidRPr="0034228B">
        <w:rPr>
          <w:rFonts w:ascii="Arial" w:hAnsi="Arial" w:cs="Arial"/>
          <w:spacing w:val="-1"/>
          <w:szCs w:val="20"/>
          <w:lang w:val="x-none" w:eastAsia="x-none"/>
        </w:rPr>
        <w:t xml:space="preserve"> in which </w:t>
      </w:r>
      <m:oMath>
        <m:sSub>
          <m:sSubPr>
            <m:ctrlPr>
              <w:rPr>
                <w:rFonts w:ascii="Cambria Math" w:hAnsi="Cambria Math" w:cs="Arial"/>
                <w:i/>
                <w:spacing w:val="-1"/>
                <w:szCs w:val="20"/>
                <w:lang w:eastAsia="x-none"/>
              </w:rPr>
            </m:ctrlPr>
          </m:sSubPr>
          <m:e>
            <m:r>
              <w:rPr>
                <w:rFonts w:ascii="Cambria Math" w:hAnsi="Cambria Math" w:cs="Arial"/>
                <w:spacing w:val="-1"/>
                <w:szCs w:val="20"/>
                <w:lang w:eastAsia="x-none"/>
              </w:rPr>
              <m:t>G</m:t>
            </m:r>
          </m:e>
          <m:sub>
            <m:r>
              <m:rPr>
                <m:sty m:val="bi"/>
              </m:rPr>
              <w:rPr>
                <w:rFonts w:ascii="Cambria Math" w:hAnsi="Cambria Math" w:cs="Arial"/>
                <w:spacing w:val="-1"/>
                <w:szCs w:val="20"/>
                <w:lang w:val="x-none" w:eastAsia="x-none"/>
              </w:rPr>
              <m:t>θ</m:t>
            </m:r>
          </m:sub>
        </m:sSub>
      </m:oMath>
      <w:r w:rsidR="002D5795" w:rsidRPr="0034228B">
        <w:rPr>
          <w:rFonts w:ascii="Arial" w:hAnsi="Arial" w:cs="Arial"/>
          <w:spacing w:val="-1"/>
          <w:szCs w:val="20"/>
          <w:lang w:eastAsia="x-none"/>
        </w:rPr>
        <w:t xml:space="preserve"> </w:t>
      </w:r>
      <w:r w:rsidR="002D5795" w:rsidRPr="0034228B">
        <w:rPr>
          <w:rFonts w:ascii="Arial" w:hAnsi="Arial" w:cs="Arial"/>
          <w:spacing w:val="-1"/>
          <w:szCs w:val="20"/>
          <w:lang w:val="x-none" w:eastAsia="x-none"/>
        </w:rPr>
        <w:t xml:space="preserve">is forced by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oMath>
      <w:r w:rsidR="002D5795" w:rsidRPr="0034228B">
        <w:rPr>
          <w:rFonts w:ascii="Arial" w:hAnsi="Arial" w:cs="Arial"/>
          <w:spacing w:val="-1"/>
          <w:szCs w:val="20"/>
          <w:lang w:val="x-none" w:eastAsia="x-none"/>
        </w:rPr>
        <w:t xml:space="preserve"> to produce better samples</w:t>
      </w:r>
      <w:r w:rsidR="002D5795">
        <w:rPr>
          <w:rFonts w:ascii="Arial" w:hAnsi="Arial" w:cs="Arial"/>
          <w:spacing w:val="-1"/>
          <w:szCs w:val="20"/>
          <w:lang w:eastAsia="x-none"/>
        </w:rPr>
        <w:t>, which, when converge</w:t>
      </w:r>
      <w:r w:rsidR="002D5795">
        <w:rPr>
          <w:rFonts w:ascii="Arial" w:hAnsi="Arial" w:cs="Arial"/>
          <w:spacing w:val="-1"/>
          <w:szCs w:val="20"/>
          <w:lang w:val="x-none" w:eastAsia="x-none"/>
        </w:rPr>
        <w:t xml:space="preserve">, can fool </w:t>
      </w:r>
      <w:r w:rsidR="002D5795">
        <w:rPr>
          <w:rFonts w:ascii="Arial" w:hAnsi="Arial" w:cs="Arial"/>
          <w:spacing w:val="-1"/>
          <w:szCs w:val="20"/>
          <w:lang w:eastAsia="x-none"/>
        </w:rPr>
        <w:t xml:space="preserve">the discriminator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oMath>
      <w:r w:rsidR="002D5795">
        <w:rPr>
          <w:rFonts w:ascii="Arial" w:hAnsi="Arial" w:cs="Arial"/>
          <w:spacing w:val="-1"/>
          <w:szCs w:val="20"/>
          <w:lang w:eastAsia="x-none"/>
        </w:rPr>
        <w:t xml:space="preserve">, thus becoming samples from </w:t>
      </w:r>
      <m:oMath>
        <m:sSub>
          <m:sSubPr>
            <m:ctrlPr>
              <w:rPr>
                <w:rFonts w:ascii="Cambria Math" w:hAnsi="Cambria Math" w:cs="Arial"/>
                <w:i/>
              </w:rPr>
            </m:ctrlPr>
          </m:sSubPr>
          <m:e>
            <m:r>
              <w:rPr>
                <w:rFonts w:ascii="Cambria Math" w:hAnsi="Cambria Math" w:cs="Arial"/>
              </w:rPr>
              <m:t>p</m:t>
            </m:r>
          </m:e>
          <m:sub>
            <m:r>
              <w:rPr>
                <w:rFonts w:ascii="Cambria Math" w:hAnsi="Cambria Math" w:cs="Arial"/>
              </w:rPr>
              <m:t>x</m:t>
            </m:r>
          </m:sub>
        </m:sSub>
      </m:oMath>
      <w:r w:rsidR="002D5795">
        <w:rPr>
          <w:rFonts w:ascii="Arial" w:hAnsi="Arial" w:cs="Arial"/>
        </w:rPr>
        <w:t xml:space="preserve">. </w:t>
      </w:r>
      <w:r w:rsidR="002D5795">
        <w:rPr>
          <w:rFonts w:ascii="Arial" w:hAnsi="Arial" w:cs="Arial"/>
          <w:spacing w:val="-1"/>
          <w:szCs w:val="20"/>
          <w:lang w:eastAsia="x-none"/>
        </w:rPr>
        <w:t>The vanilla GAN</w:t>
      </w:r>
      <w:r w:rsidR="0034228B" w:rsidRPr="0034228B">
        <w:rPr>
          <w:rFonts w:ascii="Arial" w:hAnsi="Arial" w:cs="Arial"/>
          <w:spacing w:val="-1"/>
          <w:szCs w:val="20"/>
          <w:lang w:eastAsia="x-none"/>
        </w:rPr>
        <w:t xml:space="preserve"> suffer</w:t>
      </w:r>
      <w:r w:rsidR="002D5795">
        <w:rPr>
          <w:rFonts w:ascii="Arial" w:hAnsi="Arial" w:cs="Arial"/>
          <w:spacing w:val="-1"/>
          <w:szCs w:val="20"/>
          <w:lang w:eastAsia="x-none"/>
        </w:rPr>
        <w:t>s</w:t>
      </w:r>
      <w:r w:rsidR="0034228B" w:rsidRPr="0034228B">
        <w:rPr>
          <w:rFonts w:ascii="Arial" w:hAnsi="Arial" w:cs="Arial"/>
          <w:spacing w:val="-1"/>
          <w:szCs w:val="20"/>
          <w:lang w:eastAsia="x-none"/>
        </w:rPr>
        <w:t xml:space="preserve"> heavily from training instability and mode collapsing</w:t>
      </w:r>
      <w:r w:rsidR="004C0E05">
        <w:rPr>
          <w:rFonts w:ascii="Arial" w:hAnsi="Arial" w:cs="Arial"/>
          <w:spacing w:val="-1"/>
          <w:szCs w:val="20"/>
          <w:lang w:eastAsia="x-none"/>
        </w:rPr>
        <w:t xml:space="preserve"> </w:t>
      </w:r>
      <w:r w:rsidR="0019774E">
        <w:rPr>
          <w:rFonts w:ascii="Arial" w:hAnsi="Arial" w:cs="Arial"/>
          <w:spacing w:val="-1"/>
          <w:szCs w:val="20"/>
          <w:lang w:eastAsia="x-none"/>
        </w:rPr>
        <w:fldChar w:fldCharType="begin"/>
      </w:r>
      <w:r w:rsidR="00030FDD">
        <w:rPr>
          <w:rFonts w:ascii="Arial" w:hAnsi="Arial" w:cs="Arial"/>
          <w:spacing w:val="-1"/>
          <w:szCs w:val="20"/>
          <w:lang w:eastAsia="x-none"/>
        </w:rPr>
        <w:instrText xml:space="preserve"> ADDIN EN.CITE &lt;EndNote&gt;&lt;Cite&gt;&lt;Author&gt;Rosenberg&lt;/Author&gt;&lt;Year&gt;2007&lt;/Year&gt;&lt;RecNum&gt;104&lt;/RecNum&gt;&lt;DisplayText&gt;[44]&lt;/DisplayText&gt;&lt;record&gt;&lt;rec-number&gt;104&lt;/rec-number&gt;&lt;foreign-keys&gt;&lt;key app="EN" db-id="zsppx25fofftzxee95fx29p8tatf5vvawtvp" timestamp="0"&gt;104&lt;/key&gt;&lt;/foreign-keys&gt;&lt;ref-type name="Journal Article"&gt;17&lt;/ref-type&gt;&lt;contributors&gt;&lt;authors&gt;&lt;author&gt;Rosenberg, A. and Hirschberg, J. &lt;/author&gt;&lt;/authors&gt;&lt;/contributors&gt;&lt;titles&gt;&lt;title&gt;Proceedings of the 2007 joint conference on empirical methods in natural language processing and computational natural language learning (EMNLP-CoNLL)&lt;/title&gt;&lt;/titles&gt;&lt;pages&gt;410-420&lt;/pages&gt;&lt;dates&gt;&lt;year&gt;2007&lt;/year&gt;&lt;/dates&gt;&lt;urls&gt;&lt;/urls&gt;&lt;/record&gt;&lt;/Cite&gt;&lt;/EndNote&gt;</w:instrText>
      </w:r>
      <w:r w:rsidR="0019774E">
        <w:rPr>
          <w:rFonts w:ascii="Arial" w:hAnsi="Arial" w:cs="Arial"/>
          <w:spacing w:val="-1"/>
          <w:szCs w:val="20"/>
          <w:lang w:eastAsia="x-none"/>
        </w:rPr>
        <w:fldChar w:fldCharType="separate"/>
      </w:r>
      <w:r w:rsidR="00A04B4D">
        <w:rPr>
          <w:rFonts w:ascii="Arial" w:hAnsi="Arial" w:cs="Arial"/>
          <w:noProof/>
          <w:spacing w:val="-1"/>
          <w:szCs w:val="20"/>
          <w:lang w:eastAsia="x-none"/>
        </w:rPr>
        <w:t>[44]</w:t>
      </w:r>
      <w:r w:rsidR="0019774E">
        <w:rPr>
          <w:rFonts w:ascii="Arial" w:hAnsi="Arial" w:cs="Arial"/>
          <w:spacing w:val="-1"/>
          <w:szCs w:val="20"/>
          <w:lang w:eastAsia="x-none"/>
        </w:rPr>
        <w:fldChar w:fldCharType="end"/>
      </w:r>
      <w:r w:rsidR="0034228B" w:rsidRPr="0034228B">
        <w:rPr>
          <w:rFonts w:ascii="Arial" w:hAnsi="Arial" w:cs="Arial"/>
          <w:spacing w:val="-1"/>
          <w:szCs w:val="20"/>
          <w:lang w:eastAsia="x-none"/>
        </w:rPr>
        <w:t xml:space="preserve">. </w:t>
      </w:r>
      <w:r w:rsidR="004A7812">
        <w:rPr>
          <w:rFonts w:ascii="Arial" w:hAnsi="Arial" w:cs="Arial"/>
          <w:spacing w:val="-1"/>
          <w:szCs w:val="20"/>
          <w:lang w:eastAsia="x-none"/>
        </w:rPr>
        <w:t xml:space="preserve">To that end, </w:t>
      </w:r>
      <w:r w:rsidR="002D5795" w:rsidRPr="0034228B">
        <w:rPr>
          <w:rFonts w:ascii="Arial" w:hAnsi="Arial" w:cs="Arial"/>
          <w:spacing w:val="-1"/>
          <w:szCs w:val="20"/>
          <w:lang w:eastAsia="x-none"/>
        </w:rPr>
        <w:t>Wasserstein</w:t>
      </w:r>
      <w:r w:rsidR="002D5795">
        <w:rPr>
          <w:rFonts w:ascii="Arial" w:hAnsi="Arial" w:cs="Arial"/>
          <w:spacing w:val="-1"/>
          <w:szCs w:val="20"/>
          <w:lang w:eastAsia="x-none"/>
        </w:rPr>
        <w:t xml:space="preserve"> GAN (</w:t>
      </w:r>
      <w:r w:rsidR="0034228B" w:rsidRPr="0034228B">
        <w:rPr>
          <w:rFonts w:ascii="Arial" w:hAnsi="Arial" w:cs="Arial"/>
          <w:spacing w:val="-1"/>
          <w:szCs w:val="20"/>
          <w:lang w:val="x-none" w:eastAsia="x-none"/>
        </w:rPr>
        <w:t xml:space="preserve">WGAN) </w:t>
      </w:r>
      <w:r w:rsidR="004A7812">
        <w:rPr>
          <w:rFonts w:ascii="Arial" w:hAnsi="Arial" w:cs="Arial"/>
          <w:spacing w:val="-1"/>
          <w:szCs w:val="20"/>
          <w:lang w:eastAsia="x-none"/>
        </w:rPr>
        <w:t>was developed to</w:t>
      </w:r>
      <w:r w:rsidR="0034228B" w:rsidRPr="0034228B">
        <w:rPr>
          <w:rFonts w:ascii="Arial" w:hAnsi="Arial" w:cs="Arial"/>
          <w:spacing w:val="-1"/>
          <w:szCs w:val="20"/>
          <w:lang w:val="x-none" w:eastAsia="x-none"/>
        </w:rPr>
        <w:t xml:space="preserve"> </w:t>
      </w:r>
      <w:r w:rsidR="004A7812">
        <w:rPr>
          <w:rFonts w:ascii="Arial" w:hAnsi="Arial" w:cs="Arial"/>
          <w:spacing w:val="-1"/>
          <w:szCs w:val="20"/>
          <w:lang w:eastAsia="x-none"/>
        </w:rPr>
        <w:t>effectively improve the</w:t>
      </w:r>
      <w:r w:rsidR="0034228B" w:rsidRPr="0034228B">
        <w:rPr>
          <w:rFonts w:ascii="Arial" w:hAnsi="Arial" w:cs="Arial"/>
          <w:spacing w:val="-1"/>
          <w:szCs w:val="20"/>
          <w:lang w:eastAsia="x-none"/>
        </w:rPr>
        <w:t xml:space="preserve"> training </w:t>
      </w:r>
      <w:r w:rsidR="0034228B" w:rsidRPr="0034228B">
        <w:rPr>
          <w:rFonts w:ascii="Arial" w:hAnsi="Arial" w:cs="Arial"/>
          <w:spacing w:val="-1"/>
          <w:szCs w:val="20"/>
          <w:lang w:val="x-none" w:eastAsia="x-none"/>
        </w:rPr>
        <w:t>stability</w:t>
      </w:r>
      <w:r w:rsidR="0034228B" w:rsidRPr="0034228B">
        <w:rPr>
          <w:rFonts w:ascii="Arial" w:hAnsi="Arial" w:cs="Arial"/>
          <w:spacing w:val="-1"/>
          <w:szCs w:val="20"/>
          <w:lang w:eastAsia="x-none"/>
        </w:rPr>
        <w:t xml:space="preserve"> and convergence</w:t>
      </w:r>
      <w:r w:rsidR="004C0E05">
        <w:rPr>
          <w:rFonts w:ascii="Arial" w:hAnsi="Arial" w:cs="Arial"/>
          <w:spacing w:val="-1"/>
          <w:szCs w:val="20"/>
          <w:lang w:eastAsia="x-none"/>
        </w:rPr>
        <w:t xml:space="preserve"> </w:t>
      </w:r>
      <w:r w:rsidR="0019774E">
        <w:rPr>
          <w:rFonts w:ascii="Arial" w:hAnsi="Arial" w:cs="Arial"/>
          <w:spacing w:val="-1"/>
          <w:szCs w:val="20"/>
          <w:lang w:eastAsia="x-none"/>
        </w:rPr>
        <w:fldChar w:fldCharType="begin"/>
      </w:r>
      <w:r w:rsidR="00A04B4D">
        <w:rPr>
          <w:rFonts w:ascii="Arial" w:hAnsi="Arial" w:cs="Arial"/>
          <w:spacing w:val="-1"/>
          <w:szCs w:val="20"/>
          <w:lang w:eastAsia="x-none"/>
        </w:rPr>
        <w:instrText xml:space="preserve"> ADDIN EN.CITE &lt;EndNote&gt;&lt;Cite&gt;&lt;Author&gt;Hubert&lt;/Author&gt;&lt;Year&gt;1985&lt;/Year&gt;&lt;RecNum&gt;22&lt;/RecNum&gt;&lt;DisplayText&gt;[45]&lt;/DisplayText&gt;&lt;record&gt;&lt;rec-number&gt;22&lt;/rec-number&gt;&lt;foreign-keys&gt;&lt;key app="EN" db-id="rxtpa2xz4r9wxoewz0qvzrvvvez0pe55sfe2" timestamp="1626744901"&gt;22&lt;/key&gt;&lt;/foreign-keys&gt;&lt;ref-type name="Journal Article"&gt;17&lt;/ref-type&gt;&lt;contributors&gt;&lt;authors&gt;&lt;author&gt;Hubert, L.&lt;/author&gt;&lt;author&gt;Arabie, P.&lt;/author&gt;&lt;/authors&gt;&lt;/contributors&gt;&lt;auth-address&gt;Univ Calif Santa Barbara,Dept Psychol,Santa Barbara,Ca 93106&lt;/auth-address&gt;&lt;titles&gt;&lt;title&gt;Comparing Partitions&lt;/title&gt;&lt;secondary-title&gt;Journal of Classification&lt;/secondary-title&gt;&lt;alt-title&gt;J Classif&lt;/alt-title&gt;&lt;/titles&gt;&lt;pages&gt;193-218&lt;/pages&gt;&lt;volume&gt;2&lt;/volume&gt;&lt;number&gt;2-3&lt;/number&gt;&lt;dates&gt;&lt;year&gt;1985&lt;/year&gt;&lt;/dates&gt;&lt;isbn&gt;0176-4268&lt;/isbn&gt;&lt;accession-num&gt;WOS:A1985AVF9100003&lt;/accession-num&gt;&lt;urls&gt;&lt;related-urls&gt;&lt;url&gt;&amp;lt;Go to ISI&amp;gt;://WOS:A1985AVF9100003&lt;/url&gt;&lt;/related-urls&gt;&lt;/urls&gt;&lt;electronic-resource-num&gt;Doi 10.1007/Bf01908075&lt;/electronic-resource-num&gt;&lt;language&gt;English&lt;/language&gt;&lt;/record&gt;&lt;/Cite&gt;&lt;/EndNote&gt;</w:instrText>
      </w:r>
      <w:r w:rsidR="0019774E">
        <w:rPr>
          <w:rFonts w:ascii="Arial" w:hAnsi="Arial" w:cs="Arial"/>
          <w:spacing w:val="-1"/>
          <w:szCs w:val="20"/>
          <w:lang w:eastAsia="x-none"/>
        </w:rPr>
        <w:fldChar w:fldCharType="separate"/>
      </w:r>
      <w:r w:rsidR="00A04B4D">
        <w:rPr>
          <w:rFonts w:ascii="Arial" w:hAnsi="Arial" w:cs="Arial"/>
          <w:noProof/>
          <w:spacing w:val="-1"/>
          <w:szCs w:val="20"/>
          <w:lang w:eastAsia="x-none"/>
        </w:rPr>
        <w:t>[45]</w:t>
      </w:r>
      <w:r w:rsidR="0019774E">
        <w:rPr>
          <w:rFonts w:ascii="Arial" w:hAnsi="Arial" w:cs="Arial"/>
          <w:spacing w:val="-1"/>
          <w:szCs w:val="20"/>
          <w:lang w:eastAsia="x-none"/>
        </w:rPr>
        <w:fldChar w:fldCharType="end"/>
      </w:r>
      <w:r w:rsidR="0034228B" w:rsidRPr="0034228B">
        <w:rPr>
          <w:rFonts w:ascii="Arial" w:hAnsi="Arial" w:cs="Arial"/>
          <w:spacing w:val="-1"/>
          <w:szCs w:val="20"/>
          <w:lang w:val="x-none" w:eastAsia="x-none"/>
        </w:rPr>
        <w:t xml:space="preserve">. </w:t>
      </w:r>
      <w:r w:rsidR="0034228B" w:rsidRPr="0034228B">
        <w:rPr>
          <w:rFonts w:ascii="Arial" w:hAnsi="Arial" w:cs="Arial"/>
          <w:spacing w:val="-1"/>
          <w:szCs w:val="20"/>
          <w:lang w:eastAsia="x-none"/>
        </w:rPr>
        <w:t xml:space="preserve">The WGAN loss computes the Wasserstein distance, also called the earth moving distance between the real and fake </w:t>
      </w:r>
      <w:r w:rsidR="002D5795">
        <w:rPr>
          <w:rFonts w:ascii="Arial" w:hAnsi="Arial" w:cs="Arial"/>
          <w:spacing w:val="-1"/>
          <w:szCs w:val="20"/>
          <w:lang w:eastAsia="x-none"/>
        </w:rPr>
        <w:t>sample</w:t>
      </w:r>
      <w:r w:rsidR="0034228B" w:rsidRPr="0034228B">
        <w:rPr>
          <w:rFonts w:ascii="Arial" w:hAnsi="Arial" w:cs="Arial"/>
          <w:spacing w:val="-1"/>
          <w:szCs w:val="20"/>
          <w:lang w:eastAsia="x-none"/>
        </w:rPr>
        <w:t xml:space="preserve"> distributions</w:t>
      </w:r>
      <w:r w:rsidR="004C0E05">
        <w:rPr>
          <w:rFonts w:ascii="Arial" w:hAnsi="Arial" w:cs="Arial"/>
          <w:spacing w:val="-1"/>
          <w:szCs w:val="20"/>
          <w:lang w:eastAsia="x-none"/>
        </w:rPr>
        <w:t xml:space="preserve"> </w:t>
      </w:r>
      <w:r w:rsidR="0019774E">
        <w:rPr>
          <w:rFonts w:ascii="Arial" w:hAnsi="Arial" w:cs="Arial"/>
          <w:spacing w:val="-1"/>
          <w:szCs w:val="20"/>
          <w:lang w:eastAsia="x-none"/>
        </w:rPr>
        <w:fldChar w:fldCharType="begin"/>
      </w:r>
      <w:r w:rsidR="00A04B4D">
        <w:rPr>
          <w:rFonts w:ascii="Arial" w:hAnsi="Arial" w:cs="Arial"/>
          <w:spacing w:val="-1"/>
          <w:szCs w:val="20"/>
          <w:lang w:eastAsia="x-none"/>
        </w:rPr>
        <w:instrText xml:space="preserve"> ADDIN EN.CITE &lt;EndNote&gt;&lt;Cite&gt;&lt;Author&gt;Rousseeuw&lt;/Author&gt;&lt;Year&gt;1987&lt;/Year&gt;&lt;RecNum&gt;25&lt;/RecNum&gt;&lt;DisplayText&gt;[46]&lt;/DisplayText&gt;&lt;record&gt;&lt;rec-number&gt;25&lt;/rec-number&gt;&lt;foreign-keys&gt;&lt;key app="EN" db-id="rxtpa2xz4r9wxoewz0qvzrvvvez0pe55sfe2" timestamp="1626744901"&gt;25&lt;/key&gt;&lt;/foreign-keys&gt;&lt;ref-type name="Journal Article"&gt;17&lt;/ref-type&gt;&lt;contributors&gt;&lt;authors&gt;&lt;author&gt;Rousseeuw, Peter J&lt;/author&gt;&lt;/authors&gt;&lt;/contributors&gt;&lt;titles&gt;&lt;title&gt;Silhouettes: a graphical aid to the interpretation and validation of cluster analysis&lt;/title&gt;&lt;secondary-title&gt;Journal of computational and applied mathematics&lt;/secondary-title&gt;&lt;/titles&gt;&lt;pages&gt;53-65&lt;/pages&gt;&lt;volume&gt;20&lt;/volume&gt;&lt;dates&gt;&lt;year&gt;1987&lt;/year&gt;&lt;/dates&gt;&lt;isbn&gt;0377-0427&lt;/isbn&gt;&lt;urls&gt;&lt;/urls&gt;&lt;/record&gt;&lt;/Cite&gt;&lt;/EndNote&gt;</w:instrText>
      </w:r>
      <w:r w:rsidR="0019774E">
        <w:rPr>
          <w:rFonts w:ascii="Arial" w:hAnsi="Arial" w:cs="Arial"/>
          <w:spacing w:val="-1"/>
          <w:szCs w:val="20"/>
          <w:lang w:eastAsia="x-none"/>
        </w:rPr>
        <w:fldChar w:fldCharType="separate"/>
      </w:r>
      <w:r w:rsidR="00A04B4D">
        <w:rPr>
          <w:rFonts w:ascii="Arial" w:hAnsi="Arial" w:cs="Arial"/>
          <w:noProof/>
          <w:spacing w:val="-1"/>
          <w:szCs w:val="20"/>
          <w:lang w:eastAsia="x-none"/>
        </w:rPr>
        <w:t>[46]</w:t>
      </w:r>
      <w:r w:rsidR="0019774E">
        <w:rPr>
          <w:rFonts w:ascii="Arial" w:hAnsi="Arial" w:cs="Arial"/>
          <w:spacing w:val="-1"/>
          <w:szCs w:val="20"/>
          <w:lang w:eastAsia="x-none"/>
        </w:rPr>
        <w:fldChar w:fldCharType="end"/>
      </w:r>
      <w:r w:rsidR="0034228B" w:rsidRPr="0034228B">
        <w:rPr>
          <w:rFonts w:ascii="Arial" w:hAnsi="Arial" w:cs="Arial"/>
          <w:spacing w:val="-1"/>
          <w:szCs w:val="20"/>
          <w:lang w:eastAsia="x-none"/>
        </w:rPr>
        <w:t xml:space="preserve">:  </w:t>
      </w:r>
    </w:p>
    <w:tbl>
      <w:tblPr>
        <w:tblStyle w:val="TableNormal1"/>
        <w:tblW w:w="0" w:type="auto"/>
        <w:tblInd w:w="5" w:type="dxa"/>
        <w:tblLook w:val="04A0" w:firstRow="1" w:lastRow="0" w:firstColumn="1" w:lastColumn="0" w:noHBand="0" w:noVBand="1"/>
      </w:tblPr>
      <w:tblGrid>
        <w:gridCol w:w="1980"/>
        <w:gridCol w:w="5386"/>
        <w:gridCol w:w="1984"/>
      </w:tblGrid>
      <w:tr w:rsidR="00095074" w14:paraId="092A27AB" w14:textId="77777777" w:rsidTr="00095074">
        <w:tc>
          <w:tcPr>
            <w:tcW w:w="1980" w:type="dxa"/>
          </w:tcPr>
          <w:p w14:paraId="2E8ECAA7" w14:textId="77777777" w:rsidR="00095074" w:rsidRDefault="00095074" w:rsidP="00286FE6">
            <w:pPr>
              <w:spacing w:line="360" w:lineRule="auto"/>
              <w:jc w:val="both"/>
              <w:rPr>
                <w:rFonts w:ascii="Arial" w:eastAsia="Arial" w:hAnsi="Arial" w:cs="Arial"/>
              </w:rPr>
            </w:pPr>
          </w:p>
        </w:tc>
        <w:tc>
          <w:tcPr>
            <w:tcW w:w="5386" w:type="dxa"/>
          </w:tcPr>
          <w:p w14:paraId="370144C1" w14:textId="43AC8FF6" w:rsidR="00095074" w:rsidRDefault="00095074" w:rsidP="00286FE6">
            <w:pPr>
              <w:spacing w:line="360" w:lineRule="auto"/>
              <w:jc w:val="both"/>
              <w:rPr>
                <w:rFonts w:ascii="Arial" w:eastAsia="Arial"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i"/>
                      </m:rPr>
                      <w:rPr>
                        <w:rFonts w:ascii="Cambria Math" w:hAnsi="Cambria Math" w:cs="Arial"/>
                        <w:spacing w:val="-1"/>
                        <w:lang w:eastAsia="x-none"/>
                      </w:rPr>
                      <m:t>θ</m:t>
                    </m:r>
                  </m:e>
                </m:d>
                <m:r>
                  <w:rPr>
                    <w:rFonts w:ascii="Cambria Math" w:hAnsi="Cambria Math" w:cs="Arial"/>
                    <w:spacing w:val="-1"/>
                    <w:szCs w:val="20"/>
                    <w:lang w:eastAsia="x-none"/>
                  </w:rPr>
                  <m:t>=</m:t>
                </m:r>
                <m:func>
                  <m:funcPr>
                    <m:ctrlPr>
                      <w:rPr>
                        <w:rFonts w:ascii="Cambria Math" w:hAnsi="Cambria Math" w:cs="Arial"/>
                        <w:i/>
                        <w:spacing w:val="-1"/>
                        <w:szCs w:val="20"/>
                        <w:lang w:eastAsia="x-none"/>
                      </w:rPr>
                    </m:ctrlPr>
                  </m:funcPr>
                  <m:fName>
                    <m:limLow>
                      <m:limLowPr>
                        <m:ctrlPr>
                          <w:rPr>
                            <w:rFonts w:ascii="Cambria Math" w:hAnsi="Cambria Math" w:cs="Arial"/>
                            <w:spacing w:val="-1"/>
                            <w:szCs w:val="20"/>
                            <w:lang w:eastAsia="x-none"/>
                          </w:rPr>
                        </m:ctrlPr>
                      </m:limLowPr>
                      <m:e>
                        <m:r>
                          <m:rPr>
                            <m:sty m:val="p"/>
                          </m:rPr>
                          <w:rPr>
                            <w:rFonts w:ascii="Cambria Math" w:hAnsi="Cambria Math" w:cs="Arial"/>
                            <w:spacing w:val="-1"/>
                            <w:szCs w:val="20"/>
                            <w:lang w:eastAsia="x-none"/>
                          </w:rPr>
                          <m:t>max</m:t>
                        </m:r>
                      </m:e>
                      <m:lim>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m:rPr>
                                <m:scr m:val="monospace"/>
                              </m:rPr>
                              <w:rPr>
                                <w:rFonts w:ascii="Cambria Math" w:hAnsi="Cambria Math" w:cs="Arial"/>
                                <w:spacing w:val="-1"/>
                                <w:szCs w:val="20"/>
                                <w:lang w:val="x-none" w:eastAsia="x-none"/>
                              </w:rPr>
                              <m:t>D</m:t>
                            </m:r>
                          </m:sub>
                        </m:sSub>
                      </m:lim>
                    </m:limLow>
                  </m:fName>
                  <m:e>
                    <m:nary>
                      <m:naryPr>
                        <m:chr m:val="∑"/>
                        <m:ctrlPr>
                          <w:rPr>
                            <w:rFonts w:ascii="Cambria Math" w:hAnsi="Cambria Math" w:cs="Arial"/>
                            <w:i/>
                            <w:spacing w:val="-1"/>
                            <w:szCs w:val="20"/>
                            <w:lang w:eastAsia="x-none"/>
                          </w:rPr>
                        </m:ctrlPr>
                      </m:naryPr>
                      <m:sub>
                        <m:r>
                          <w:rPr>
                            <w:rFonts w:ascii="Cambria Math" w:hAnsi="Cambria Math" w:cs="Arial"/>
                            <w:spacing w:val="-1"/>
                            <w:szCs w:val="20"/>
                            <w:lang w:eastAsia="x-none"/>
                          </w:rPr>
                          <m:t>n=1</m:t>
                        </m:r>
                      </m:sub>
                      <m:sup>
                        <m:r>
                          <w:rPr>
                            <w:rFonts w:ascii="Cambria Math" w:hAnsi="Cambria Math" w:cs="Arial"/>
                            <w:spacing w:val="-1"/>
                            <w:szCs w:val="20"/>
                            <w:lang w:eastAsia="x-none"/>
                          </w:rPr>
                          <m:t>N</m:t>
                        </m:r>
                      </m:sup>
                      <m:e>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ctrlPr>
                              <w:rPr>
                                <w:rFonts w:ascii="Cambria Math" w:hAnsi="Cambria Math" w:cs="Arial"/>
                                <w:i/>
                                <w:spacing w:val="-1"/>
                                <w:szCs w:val="20"/>
                                <w:lang w:eastAsia="x-none"/>
                              </w:rPr>
                            </m:ctrlPr>
                          </m:e>
                          <m:sub>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m:rPr>
                                    <m:scr m:val="monospace"/>
                                  </m:rPr>
                                  <w:rPr>
                                    <w:rFonts w:ascii="Cambria Math" w:hAnsi="Cambria Math" w:cs="Arial"/>
                                    <w:spacing w:val="-1"/>
                                    <w:szCs w:val="20"/>
                                    <w:lang w:val="x-none" w:eastAsia="x-none"/>
                                  </w:rPr>
                                  <m:t>D</m:t>
                                </m:r>
                              </m:sub>
                            </m:sSub>
                          </m:sub>
                        </m:sSub>
                        <m:d>
                          <m:dPr>
                            <m:ctrlPr>
                              <w:rPr>
                                <w:rFonts w:ascii="Cambria Math" w:hAnsi="Cambria Math" w:cs="Arial"/>
                                <w:i/>
                                <w:spacing w:val="-1"/>
                                <w:szCs w:val="20"/>
                                <w:lang w:eastAsia="x-none"/>
                              </w:rPr>
                            </m:ctrlPr>
                          </m:dPr>
                          <m:e>
                            <m:sSub>
                              <m:sSubPr>
                                <m:ctrlPr>
                                  <w:rPr>
                                    <w:rFonts w:ascii="Cambria Math" w:hAnsi="Cambria Math" w:cs="Arial"/>
                                    <w:b/>
                                    <w:i/>
                                    <w:spacing w:val="-1"/>
                                    <w:szCs w:val="20"/>
                                    <w:lang w:val="x-none" w:eastAsia="x-none"/>
                                  </w:rPr>
                                </m:ctrlPr>
                              </m:sSubPr>
                              <m:e>
                                <m:r>
                                  <m:rPr>
                                    <m:sty m:val="bi"/>
                                  </m:rPr>
                                  <w:rPr>
                                    <w:rFonts w:ascii="Cambria Math" w:hAnsi="Cambria Math" w:cs="Arial"/>
                                    <w:spacing w:val="-1"/>
                                    <w:szCs w:val="20"/>
                                    <w:lang w:val="x-none" w:eastAsia="x-none"/>
                                  </w:rPr>
                                  <m:t>x</m:t>
                                </m:r>
                                <m:ctrlPr>
                                  <w:rPr>
                                    <w:rFonts w:ascii="Cambria Math" w:hAnsi="Cambria Math" w:cs="Arial"/>
                                    <w:i/>
                                    <w:spacing w:val="-1"/>
                                    <w:szCs w:val="20"/>
                                    <w:lang w:eastAsia="x-none"/>
                                  </w:rPr>
                                </m:ctrlPr>
                              </m:e>
                              <m:sub>
                                <m:r>
                                  <w:rPr>
                                    <w:rFonts w:ascii="Cambria Math" w:hAnsi="Cambria Math" w:cs="Arial"/>
                                    <w:spacing w:val="-1"/>
                                    <w:szCs w:val="20"/>
                                    <w:lang w:val="x-none" w:eastAsia="x-none"/>
                                  </w:rPr>
                                  <m:t>n</m:t>
                                </m:r>
                              </m:sub>
                            </m:sSub>
                          </m:e>
                        </m:d>
                      </m:e>
                    </m:nary>
                    <m:r>
                      <w:rPr>
                        <w:rFonts w:ascii="Cambria Math" w:hAnsi="Cambria Math" w:cs="Arial"/>
                        <w:spacing w:val="-1"/>
                        <w:szCs w:val="20"/>
                        <w:lang w:eastAsia="x-none"/>
                      </w:rPr>
                      <m:t>-</m:t>
                    </m:r>
                    <m:nary>
                      <m:naryPr>
                        <m:chr m:val="∑"/>
                        <m:ctrlPr>
                          <w:rPr>
                            <w:rFonts w:ascii="Cambria Math" w:hAnsi="Cambria Math" w:cs="Arial"/>
                            <w:i/>
                            <w:spacing w:val="-1"/>
                            <w:szCs w:val="20"/>
                            <w:lang w:eastAsia="x-none"/>
                          </w:rPr>
                        </m:ctrlPr>
                      </m:naryPr>
                      <m:sub>
                        <m:r>
                          <w:rPr>
                            <w:rFonts w:ascii="Cambria Math" w:hAnsi="Cambria Math" w:cs="Arial"/>
                            <w:spacing w:val="-1"/>
                            <w:szCs w:val="20"/>
                            <w:lang w:eastAsia="x-none"/>
                          </w:rPr>
                          <m:t>n=1</m:t>
                        </m:r>
                      </m:sub>
                      <m:sup>
                        <m:r>
                          <w:rPr>
                            <w:rFonts w:ascii="Cambria Math" w:hAnsi="Cambria Math" w:cs="Arial"/>
                            <w:spacing w:val="-1"/>
                            <w:szCs w:val="20"/>
                            <w:lang w:eastAsia="x-none"/>
                          </w:rPr>
                          <m:t>N</m:t>
                        </m:r>
                      </m:sup>
                      <m:e>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ctrlPr>
                              <w:rPr>
                                <w:rFonts w:ascii="Cambria Math" w:hAnsi="Cambria Math" w:cs="Arial"/>
                                <w:i/>
                                <w:spacing w:val="-1"/>
                                <w:szCs w:val="20"/>
                                <w:lang w:eastAsia="x-none"/>
                              </w:rPr>
                            </m:ctrlPr>
                          </m:e>
                          <m:sub>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m:rPr>
                                    <m:scr m:val="monospace"/>
                                  </m:rPr>
                                  <w:rPr>
                                    <w:rFonts w:ascii="Cambria Math" w:hAnsi="Cambria Math" w:cs="Arial"/>
                                    <w:spacing w:val="-1"/>
                                    <w:szCs w:val="20"/>
                                    <w:lang w:val="x-none" w:eastAsia="x-none"/>
                                  </w:rPr>
                                  <m:t>D</m:t>
                                </m:r>
                              </m:sub>
                            </m:sSub>
                          </m:sub>
                        </m:sSub>
                        <m:d>
                          <m:dPr>
                            <m:ctrlPr>
                              <w:rPr>
                                <w:rFonts w:ascii="Cambria Math" w:hAnsi="Cambria Math" w:cs="Arial"/>
                                <w:i/>
                                <w:spacing w:val="-1"/>
                                <w:szCs w:val="20"/>
                                <w:lang w:eastAsia="x-none"/>
                              </w:rPr>
                            </m:ctrlPr>
                          </m:dPr>
                          <m:e>
                            <m:sSub>
                              <m:sSubPr>
                                <m:ctrlPr>
                                  <w:rPr>
                                    <w:rFonts w:ascii="Cambria Math" w:hAnsi="Cambria Math" w:cs="Arial"/>
                                    <w:i/>
                                    <w:spacing w:val="-1"/>
                                    <w:lang w:val="x-none" w:eastAsia="x-none"/>
                                  </w:rPr>
                                </m:ctrlPr>
                              </m:sSubPr>
                              <m:e>
                                <m:r>
                                  <w:rPr>
                                    <w:rFonts w:ascii="Cambria Math" w:hAnsi="Cambria Math" w:cs="Arial"/>
                                    <w:spacing w:val="-1"/>
                                    <w:lang w:val="x-none" w:eastAsia="x-none"/>
                                  </w:rPr>
                                  <m:t>G</m:t>
                                </m:r>
                              </m:e>
                              <m:sub>
                                <m:r>
                                  <w:rPr>
                                    <w:rFonts w:ascii="Cambria Math" w:hAnsi="Cambria Math" w:cs="Arial"/>
                                    <w:spacing w:val="-1"/>
                                    <w:lang w:eastAsia="x-none"/>
                                  </w:rPr>
                                  <m:t>θ</m:t>
                                </m:r>
                              </m:sub>
                            </m:sSub>
                            <m:d>
                              <m:dPr>
                                <m:ctrlPr>
                                  <w:rPr>
                                    <w:rFonts w:ascii="Cambria Math" w:hAnsi="Cambria Math" w:cs="Arial"/>
                                    <w:i/>
                                    <w:spacing w:val="-1"/>
                                    <w:lang w:val="x-none" w:eastAsia="x-none"/>
                                  </w:rPr>
                                </m:ctrlPr>
                              </m:dPr>
                              <m:e>
                                <m:sSub>
                                  <m:sSubPr>
                                    <m:ctrlPr>
                                      <w:rPr>
                                        <w:rFonts w:ascii="Cambria Math" w:hAnsi="Cambria Math" w:cs="Arial"/>
                                        <w:b/>
                                        <w:i/>
                                        <w:spacing w:val="-1"/>
                                        <w:lang w:val="x-none" w:eastAsia="x-none"/>
                                      </w:rPr>
                                    </m:ctrlPr>
                                  </m:sSubPr>
                                  <m:e>
                                    <m:r>
                                      <m:rPr>
                                        <m:sty m:val="bi"/>
                                      </m:rPr>
                                      <w:rPr>
                                        <w:rFonts w:ascii="Cambria Math" w:hAnsi="Cambria Math" w:cs="Arial"/>
                                        <w:spacing w:val="-1"/>
                                        <w:lang w:val="x-none" w:eastAsia="x-none"/>
                                      </w:rPr>
                                      <m:t>z</m:t>
                                    </m:r>
                                    <m:ctrlPr>
                                      <w:rPr>
                                        <w:rFonts w:ascii="Cambria Math" w:hAnsi="Cambria Math" w:cs="Arial"/>
                                        <w:i/>
                                        <w:spacing w:val="-1"/>
                                        <w:lang w:val="x-none" w:eastAsia="x-none"/>
                                      </w:rPr>
                                    </m:ctrlPr>
                                  </m:e>
                                  <m:sub>
                                    <m:r>
                                      <w:rPr>
                                        <w:rFonts w:ascii="Cambria Math" w:hAnsi="Cambria Math" w:cs="Arial"/>
                                        <w:spacing w:val="-1"/>
                                        <w:lang w:val="x-none" w:eastAsia="x-none"/>
                                      </w:rPr>
                                      <m:t>n</m:t>
                                    </m:r>
                                  </m:sub>
                                </m:sSub>
                                <m:r>
                                  <m:rPr>
                                    <m:sty m:val="bi"/>
                                  </m:rPr>
                                  <w:rPr>
                                    <w:rFonts w:ascii="Cambria Math" w:hAnsi="Cambria Math" w:cs="Arial"/>
                                    <w:spacing w:val="-1"/>
                                    <w:lang w:val="x-none" w:eastAsia="x-none"/>
                                  </w:rPr>
                                  <m:t>,</m:t>
                                </m:r>
                                <m:sSub>
                                  <m:sSubPr>
                                    <m:ctrlPr>
                                      <w:rPr>
                                        <w:rFonts w:ascii="Cambria Math" w:hAnsi="Cambria Math" w:cs="Arial"/>
                                        <w:i/>
                                        <w:spacing w:val="-1"/>
                                        <w:lang w:val="x-none" w:eastAsia="x-none"/>
                                      </w:rPr>
                                    </m:ctrlPr>
                                  </m:sSubPr>
                                  <m:e>
                                    <m:r>
                                      <w:rPr>
                                        <w:rFonts w:ascii="Cambria Math" w:hAnsi="Cambria Math" w:cs="Arial"/>
                                        <w:spacing w:val="-1"/>
                                        <w:lang w:val="x-none" w:eastAsia="x-none"/>
                                      </w:rPr>
                                      <m:t>y</m:t>
                                    </m:r>
                                    <m:ctrlPr>
                                      <w:rPr>
                                        <w:rFonts w:ascii="Cambria Math" w:hAnsi="Cambria Math" w:cs="Arial"/>
                                        <w:b/>
                                        <w:i/>
                                        <w:spacing w:val="-1"/>
                                        <w:lang w:val="x-none" w:eastAsia="x-none"/>
                                      </w:rPr>
                                    </m:ctrlPr>
                                  </m:e>
                                  <m:sub>
                                    <m:r>
                                      <w:rPr>
                                        <w:rFonts w:ascii="Cambria Math" w:hAnsi="Cambria Math" w:cs="Arial"/>
                                        <w:spacing w:val="-1"/>
                                        <w:lang w:val="x-none" w:eastAsia="x-none"/>
                                      </w:rPr>
                                      <m:t>n</m:t>
                                    </m:r>
                                  </m:sub>
                                </m:sSub>
                                <m:ctrlPr>
                                  <w:rPr>
                                    <w:rFonts w:ascii="Cambria Math" w:hAnsi="Cambria Math" w:cs="Arial"/>
                                    <w:i/>
                                    <w:spacing w:val="-1"/>
                                    <w:szCs w:val="20"/>
                                    <w:lang w:eastAsia="x-none"/>
                                  </w:rPr>
                                </m:ctrlPr>
                              </m:e>
                            </m:d>
                          </m:e>
                        </m:d>
                      </m:e>
                    </m:nary>
                  </m:e>
                </m:func>
              </m:oMath>
            </m:oMathPara>
          </w:p>
        </w:tc>
        <w:tc>
          <w:tcPr>
            <w:tcW w:w="1984" w:type="dxa"/>
            <w:vAlign w:val="center"/>
          </w:tcPr>
          <w:p w14:paraId="46B78305" w14:textId="4C65FEC8" w:rsidR="00095074" w:rsidRDefault="00095074" w:rsidP="00095074">
            <w:pPr>
              <w:spacing w:line="360" w:lineRule="auto"/>
              <w:jc w:val="right"/>
              <w:rPr>
                <w:rFonts w:ascii="Arial" w:eastAsia="Arial" w:hAnsi="Arial" w:cs="Arial"/>
              </w:rPr>
            </w:pPr>
            <w:r w:rsidRPr="0034228B">
              <w:rPr>
                <w:rFonts w:ascii="Arial" w:hAnsi="Arial" w:cs="Arial"/>
                <w:spacing w:val="-1"/>
                <w:szCs w:val="20"/>
                <w:lang w:eastAsia="x-none"/>
              </w:rPr>
              <w:t>(</w:t>
            </w:r>
            <w:r>
              <w:rPr>
                <w:rFonts w:ascii="Arial" w:hAnsi="Arial" w:cs="Arial"/>
                <w:spacing w:val="-1"/>
                <w:szCs w:val="20"/>
                <w:lang w:eastAsia="x-none"/>
              </w:rPr>
              <w:t>10</w:t>
            </w:r>
            <w:r w:rsidRPr="0034228B">
              <w:rPr>
                <w:rFonts w:ascii="Arial" w:hAnsi="Arial" w:cs="Arial"/>
                <w:spacing w:val="-1"/>
                <w:szCs w:val="20"/>
                <w:lang w:eastAsia="x-none"/>
              </w:rPr>
              <w:t>)</w:t>
            </w:r>
          </w:p>
        </w:tc>
      </w:tr>
    </w:tbl>
    <w:p w14:paraId="4B56AD5B" w14:textId="77777777" w:rsidR="00095074" w:rsidRPr="00286FE6" w:rsidRDefault="00095074" w:rsidP="00286FE6">
      <w:pPr>
        <w:spacing w:line="360" w:lineRule="auto"/>
        <w:jc w:val="both"/>
        <w:rPr>
          <w:rFonts w:ascii="Arial" w:eastAsia="Arial" w:hAnsi="Arial" w:cs="Arial"/>
        </w:rPr>
      </w:pPr>
    </w:p>
    <w:p w14:paraId="1E6A733C" w14:textId="02887F26" w:rsidR="005036BE" w:rsidRPr="00172BC4" w:rsidRDefault="00F07169" w:rsidP="00F506E3">
      <w:pPr>
        <w:tabs>
          <w:tab w:val="left" w:pos="288"/>
          <w:tab w:val="left" w:pos="3510"/>
        </w:tabs>
        <w:spacing w:line="480" w:lineRule="auto"/>
        <w:jc w:val="both"/>
        <w:rPr>
          <w:rFonts w:ascii="Arial" w:hAnsi="Arial" w:cs="Arial"/>
          <w:spacing w:val="-1"/>
          <w:lang w:val="x-none" w:eastAsia="x-none"/>
        </w:rPr>
      </w:pPr>
      <w:r>
        <w:rPr>
          <w:rFonts w:ascii="Arial" w:hAnsi="Arial" w:cs="Arial"/>
          <w:spacing w:val="-1"/>
          <w:szCs w:val="20"/>
          <w:lang w:eastAsia="x-none"/>
        </w:rPr>
        <w:t xml:space="preserve">Additional terms can also be added to (10) to constrain the functions of the generator. </w:t>
      </w:r>
      <w:r w:rsidR="0035034E">
        <w:rPr>
          <w:rFonts w:ascii="Arial" w:hAnsi="Arial" w:cs="Arial"/>
          <w:spacing w:val="-1"/>
          <w:szCs w:val="20"/>
          <w:lang w:eastAsia="x-none"/>
        </w:rPr>
        <w:t xml:space="preserve">Training based on the WGAN loss </w:t>
      </w:r>
      <w:r w:rsidR="00BB39AA">
        <w:rPr>
          <w:rFonts w:ascii="Arial" w:hAnsi="Arial" w:cs="Arial"/>
          <w:spacing w:val="-1"/>
          <w:szCs w:val="20"/>
          <w:lang w:eastAsia="x-none"/>
        </w:rPr>
        <w:t xml:space="preserve">in Eq. (10) </w:t>
      </w:r>
      <w:r w:rsidR="00172BC4">
        <w:rPr>
          <w:rFonts w:ascii="Arial" w:hAnsi="Arial" w:cs="Arial"/>
          <w:spacing w:val="-1"/>
          <w:szCs w:val="20"/>
          <w:lang w:eastAsia="x-none"/>
        </w:rPr>
        <w:t xml:space="preserve">amounts to a min-max optimization, which </w:t>
      </w:r>
      <w:r w:rsidR="0035034E">
        <w:rPr>
          <w:rFonts w:ascii="Arial" w:hAnsi="Arial" w:cs="Arial"/>
          <w:spacing w:val="-1"/>
          <w:szCs w:val="20"/>
          <w:lang w:eastAsia="x-none"/>
        </w:rPr>
        <w:t>iterates between the discriminator and generator</w:t>
      </w:r>
      <w:r w:rsidR="00172BC4">
        <w:rPr>
          <w:rFonts w:ascii="Arial" w:hAnsi="Arial" w:cs="Arial"/>
          <w:spacing w:val="-1"/>
          <w:szCs w:val="20"/>
          <w:lang w:eastAsia="x-none"/>
        </w:rPr>
        <w:t>, where each optimization is achieved by a stochastic gradient descent algorithm through backpropagation</w:t>
      </w:r>
      <w:r w:rsidR="0035034E">
        <w:rPr>
          <w:rFonts w:ascii="Arial" w:hAnsi="Arial" w:cs="Arial"/>
          <w:spacing w:val="-1"/>
          <w:szCs w:val="20"/>
          <w:lang w:eastAsia="x-none"/>
        </w:rPr>
        <w:t xml:space="preserve">. </w:t>
      </w:r>
      <w:r w:rsidR="0034228B" w:rsidRPr="0034228B">
        <w:rPr>
          <w:rFonts w:ascii="Arial" w:hAnsi="Arial" w:cs="Arial"/>
          <w:spacing w:val="-1"/>
          <w:szCs w:val="20"/>
          <w:lang w:val="x-none" w:eastAsia="x-none"/>
        </w:rPr>
        <w:t xml:space="preserve">The WGAN requires </w:t>
      </w:r>
      <m:oMath>
        <m:r>
          <w:rPr>
            <w:rFonts w:ascii="Cambria Math" w:hAnsi="Cambria Math" w:cs="Arial"/>
            <w:spacing w:val="-1"/>
            <w:szCs w:val="20"/>
            <w:lang w:val="x-none" w:eastAsia="x-none"/>
          </w:rPr>
          <m:t>D</m:t>
        </m:r>
      </m:oMath>
      <w:r w:rsidR="0034228B" w:rsidRPr="0034228B">
        <w:rPr>
          <w:rFonts w:ascii="Arial" w:hAnsi="Arial" w:cs="Arial"/>
          <w:spacing w:val="-1"/>
          <w:szCs w:val="20"/>
          <w:lang w:val="x-none" w:eastAsia="x-none"/>
        </w:rPr>
        <w:t xml:space="preserve"> to be K-Lipschitz</w:t>
      </w:r>
      <w:r w:rsidR="008F5AC1">
        <w:rPr>
          <w:rFonts w:ascii="Arial" w:hAnsi="Arial" w:cs="Arial"/>
          <w:spacing w:val="-1"/>
          <w:szCs w:val="20"/>
          <w:lang w:eastAsia="x-none"/>
        </w:rPr>
        <w:t xml:space="preserve"> continuous</w:t>
      </w:r>
      <w:r w:rsidR="00B646A6" w:rsidRPr="00B646A6">
        <w:rPr>
          <w:rFonts w:ascii="Arial" w:hAnsi="Arial" w:cs="Arial"/>
          <w:spacing w:val="-1"/>
          <w:szCs w:val="20"/>
          <w:lang w:eastAsia="x-none"/>
        </w:rPr>
        <w:t xml:space="preserve"> </w:t>
      </w:r>
      <w:r w:rsidR="0019774E">
        <w:rPr>
          <w:rFonts w:ascii="Arial" w:hAnsi="Arial" w:cs="Arial"/>
          <w:spacing w:val="-1"/>
          <w:szCs w:val="20"/>
          <w:lang w:eastAsia="x-none"/>
        </w:rPr>
        <w:fldChar w:fldCharType="begin"/>
      </w:r>
      <w:r w:rsidR="00030FDD">
        <w:rPr>
          <w:rFonts w:ascii="Arial" w:hAnsi="Arial" w:cs="Arial"/>
          <w:spacing w:val="-1"/>
          <w:szCs w:val="20"/>
          <w:lang w:eastAsia="x-none"/>
        </w:rPr>
        <w:instrText xml:space="preserve"> ADDIN EN.CITE &lt;EndNote&gt;&lt;Cite&gt;&lt;Author&gt;Rosenberg&lt;/Author&gt;&lt;Year&gt;2007&lt;/Year&gt;&lt;RecNum&gt;104&lt;/RecNum&gt;&lt;DisplayText&gt;[44]&lt;/DisplayText&gt;&lt;record&gt;&lt;rec-number&gt;104&lt;/rec-number&gt;&lt;foreign-keys&gt;&lt;key app="EN" db-id="zsppx25fofftzxee95fx29p8tatf5vvawtvp" timestamp="0"&gt;104&lt;/key&gt;&lt;/foreign-keys&gt;&lt;ref-type name="Journal Article"&gt;17&lt;/ref-type&gt;&lt;contributors&gt;&lt;authors&gt;&lt;author&gt;Rosenberg, A. and Hirschberg, J. &lt;/author&gt;&lt;/authors&gt;&lt;/contributors&gt;&lt;titles&gt;&lt;title&gt;Proceedings of the 2007 joint conference on empirical methods in natural language processing and computational natural language learning (EMNLP-CoNLL)&lt;/title&gt;&lt;/titles&gt;&lt;pages&gt;410-420&lt;/pages&gt;&lt;dates&gt;&lt;year&gt;2007&lt;/year&gt;&lt;/dates&gt;&lt;urls&gt;&lt;/urls&gt;&lt;/record&gt;&lt;/Cite&gt;&lt;/EndNote&gt;</w:instrText>
      </w:r>
      <w:r w:rsidR="0019774E">
        <w:rPr>
          <w:rFonts w:ascii="Arial" w:hAnsi="Arial" w:cs="Arial"/>
          <w:spacing w:val="-1"/>
          <w:szCs w:val="20"/>
          <w:lang w:eastAsia="x-none"/>
        </w:rPr>
        <w:fldChar w:fldCharType="separate"/>
      </w:r>
      <w:r w:rsidR="00A04B4D">
        <w:rPr>
          <w:rFonts w:ascii="Arial" w:hAnsi="Arial" w:cs="Arial"/>
          <w:noProof/>
          <w:spacing w:val="-1"/>
          <w:szCs w:val="20"/>
          <w:lang w:eastAsia="x-none"/>
        </w:rPr>
        <w:t>[44]</w:t>
      </w:r>
      <w:r w:rsidR="0019774E">
        <w:rPr>
          <w:rFonts w:ascii="Arial" w:hAnsi="Arial" w:cs="Arial"/>
          <w:spacing w:val="-1"/>
          <w:szCs w:val="20"/>
          <w:lang w:eastAsia="x-none"/>
        </w:rPr>
        <w:fldChar w:fldCharType="end"/>
      </w:r>
      <w:r w:rsidR="0034228B" w:rsidRPr="0034228B">
        <w:rPr>
          <w:rFonts w:ascii="Arial" w:hAnsi="Arial" w:cs="Arial"/>
          <w:spacing w:val="-1"/>
          <w:szCs w:val="20"/>
          <w:lang w:val="x-none" w:eastAsia="x-none"/>
        </w:rPr>
        <w:t>,</w:t>
      </w:r>
      <w:r w:rsidR="00BD4640">
        <w:rPr>
          <w:rFonts w:ascii="Arial" w:hAnsi="Arial" w:cs="Arial"/>
          <w:spacing w:val="-1"/>
          <w:szCs w:val="20"/>
          <w:lang w:eastAsia="x-none"/>
        </w:rPr>
        <w:t xml:space="preserve"> </w:t>
      </w:r>
      <w:r w:rsidR="008F5AC1">
        <w:rPr>
          <w:rFonts w:ascii="Arial" w:hAnsi="Arial" w:cs="Arial"/>
          <w:spacing w:val="-1"/>
          <w:szCs w:val="20"/>
          <w:lang w:eastAsia="x-none"/>
        </w:rPr>
        <w:t xml:space="preserve">which can be </w:t>
      </w:r>
      <w:r w:rsidR="00172BC4">
        <w:rPr>
          <w:rFonts w:ascii="Arial" w:hAnsi="Arial" w:cs="Arial"/>
          <w:spacing w:val="-1"/>
          <w:szCs w:val="20"/>
          <w:lang w:eastAsia="x-none"/>
        </w:rPr>
        <w:t xml:space="preserve">satisfied </w:t>
      </w:r>
      <w:r w:rsidR="004364E5" w:rsidRPr="004364E5">
        <w:rPr>
          <w:rFonts w:ascii="Arial" w:hAnsi="Arial" w:cs="Arial"/>
          <w:spacing w:val="-1"/>
          <w:szCs w:val="20"/>
          <w:lang w:val="x-none" w:eastAsia="x-none"/>
        </w:rPr>
        <w:t xml:space="preserve">by adding </w:t>
      </w:r>
      <w:r w:rsidR="004364E5" w:rsidRPr="004364E5">
        <w:rPr>
          <w:rFonts w:ascii="Arial" w:hAnsi="Arial" w:cs="Arial"/>
          <w:spacing w:val="-1"/>
          <w:szCs w:val="20"/>
          <w:lang w:eastAsia="x-none"/>
        </w:rPr>
        <w:t xml:space="preserve">the </w:t>
      </w:r>
      <w:r w:rsidR="004364E5" w:rsidRPr="004364E5">
        <w:rPr>
          <w:rFonts w:ascii="Arial" w:hAnsi="Arial" w:cs="Arial"/>
          <w:spacing w:val="-1"/>
          <w:szCs w:val="20"/>
          <w:lang w:val="x-none" w:eastAsia="x-none"/>
        </w:rPr>
        <w:t>gradient penalty to the WGAN loss</w:t>
      </w:r>
      <w:r w:rsidR="00B646A6" w:rsidRPr="00B646A6">
        <w:rPr>
          <w:rFonts w:ascii="Arial" w:hAnsi="Arial" w:cs="Arial"/>
          <w:spacing w:val="-1"/>
          <w:szCs w:val="20"/>
          <w:lang w:eastAsia="x-none"/>
        </w:rPr>
        <w:t xml:space="preserve"> </w:t>
      </w:r>
      <w:r w:rsidR="0019774E">
        <w:rPr>
          <w:rFonts w:ascii="Arial" w:hAnsi="Arial" w:cs="Arial"/>
          <w:spacing w:val="-1"/>
          <w:szCs w:val="20"/>
          <w:lang w:eastAsia="x-none"/>
        </w:rPr>
        <w:fldChar w:fldCharType="begin"/>
      </w:r>
      <w:r w:rsidR="00A04B4D">
        <w:rPr>
          <w:rFonts w:ascii="Arial" w:hAnsi="Arial" w:cs="Arial"/>
          <w:spacing w:val="-1"/>
          <w:szCs w:val="20"/>
          <w:lang w:eastAsia="x-none"/>
        </w:rPr>
        <w:instrText xml:space="preserve"> ADDIN EN.CITE &lt;EndNote&gt;&lt;Cite&gt;&lt;Author&gt;Strehl&lt;/Author&gt;&lt;Year&gt;2002&lt;/Year&gt;&lt;RecNum&gt;23&lt;/RecNum&gt;&lt;DisplayText&gt;[47]&lt;/DisplayText&gt;&lt;record&gt;&lt;rec-number&gt;23&lt;/rec-number&gt;&lt;foreign-keys&gt;&lt;key app="EN" db-id="rxtpa2xz4r9wxoewz0qvzrvvvez0pe55sfe2" timestamp="1626744901"&gt;23&lt;/key&gt;&lt;/foreign-keys&gt;&lt;ref-type name="Journal Article"&gt;17&lt;/ref-type&gt;&lt;contributors&gt;&lt;authors&gt;&lt;author&gt;Strehl, Alexander&lt;/author&gt;&lt;author&gt;Ghosh, Joydeep&lt;/author&gt;&lt;/authors&gt;&lt;/contributors&gt;&lt;titles&gt;&lt;title&gt;Cluster ensembles---a knowledge reuse framework for combining multiple partitions&lt;/title&gt;&lt;secondary-title&gt;Journal of machine learning research&lt;/secondary-title&gt;&lt;/titles&gt;&lt;pages&gt;583-617&lt;/pages&gt;&lt;volume&gt;3&lt;/volume&gt;&lt;number&gt;Dec&lt;/number&gt;&lt;dates&gt;&lt;year&gt;2002&lt;/year&gt;&lt;/dates&gt;&lt;urls&gt;&lt;/urls&gt;&lt;/record&gt;&lt;/Cite&gt;&lt;/EndNote&gt;</w:instrText>
      </w:r>
      <w:r w:rsidR="0019774E">
        <w:rPr>
          <w:rFonts w:ascii="Arial" w:hAnsi="Arial" w:cs="Arial"/>
          <w:spacing w:val="-1"/>
          <w:szCs w:val="20"/>
          <w:lang w:eastAsia="x-none"/>
        </w:rPr>
        <w:fldChar w:fldCharType="separate"/>
      </w:r>
      <w:r w:rsidR="00A04B4D">
        <w:rPr>
          <w:rFonts w:ascii="Arial" w:hAnsi="Arial" w:cs="Arial"/>
          <w:noProof/>
          <w:spacing w:val="-1"/>
          <w:szCs w:val="20"/>
          <w:lang w:eastAsia="x-none"/>
        </w:rPr>
        <w:t>[47]</w:t>
      </w:r>
      <w:r w:rsidR="0019774E">
        <w:rPr>
          <w:rFonts w:ascii="Arial" w:hAnsi="Arial" w:cs="Arial"/>
          <w:spacing w:val="-1"/>
          <w:szCs w:val="20"/>
          <w:lang w:eastAsia="x-none"/>
        </w:rPr>
        <w:fldChar w:fldCharType="end"/>
      </w:r>
      <w:r w:rsidR="00C7013A">
        <w:rPr>
          <w:rFonts w:ascii="Arial" w:hAnsi="Arial" w:cs="Arial"/>
          <w:spacing w:val="-1"/>
          <w:szCs w:val="20"/>
          <w:lang w:eastAsia="x-none"/>
        </w:rPr>
        <w:t xml:space="preserve">. </w:t>
      </w:r>
      <w:r w:rsidR="00286FE6">
        <w:rPr>
          <w:rFonts w:ascii="Arial" w:hAnsi="Arial" w:cs="Arial"/>
          <w:spacing w:val="-1"/>
          <w:szCs w:val="20"/>
          <w:lang w:eastAsia="x-none"/>
        </w:rPr>
        <w:t xml:space="preserve">Once the training is done, the generator </w:t>
      </w:r>
      <m:oMath>
        <m:sSub>
          <m:sSubPr>
            <m:ctrlPr>
              <w:rPr>
                <w:rFonts w:ascii="Cambria Math" w:hAnsi="Cambria Math" w:cs="Arial"/>
                <w:i/>
                <w:spacing w:val="-1"/>
                <w:lang w:val="x-none" w:eastAsia="x-none"/>
              </w:rPr>
            </m:ctrlPr>
          </m:sSubPr>
          <m:e>
            <m:r>
              <w:rPr>
                <w:rFonts w:ascii="Cambria Math" w:hAnsi="Cambria Math" w:cs="Arial"/>
                <w:spacing w:val="-1"/>
                <w:lang w:val="x-none" w:eastAsia="x-none"/>
              </w:rPr>
              <m:t>G</m:t>
            </m:r>
          </m:e>
          <m:sub>
            <m:sSub>
              <m:sSubPr>
                <m:ctrlPr>
                  <w:rPr>
                    <w:rFonts w:ascii="Cambria Math" w:hAnsi="Cambria Math" w:cs="Arial"/>
                    <w:i/>
                    <w:spacing w:val="-1"/>
                    <w:lang w:eastAsia="x-none"/>
                  </w:rPr>
                </m:ctrlPr>
              </m:sSubPr>
              <m:e>
                <m:r>
                  <w:rPr>
                    <w:rFonts w:ascii="Cambria Math" w:hAnsi="Cambria Math" w:cs="Arial"/>
                    <w:spacing w:val="-1"/>
                    <w:lang w:val="x-none" w:eastAsia="x-none"/>
                  </w:rPr>
                  <m:t>ø</m:t>
                </m:r>
              </m:e>
              <m:sub>
                <m:r>
                  <w:rPr>
                    <w:rFonts w:ascii="Cambria Math" w:hAnsi="Cambria Math" w:cs="Arial"/>
                    <w:spacing w:val="-1"/>
                    <w:lang w:val="x-none" w:eastAsia="x-none"/>
                  </w:rPr>
                  <m:t>G</m:t>
                </m:r>
              </m:sub>
            </m:sSub>
          </m:sub>
        </m:sSub>
      </m:oMath>
      <w:r w:rsidR="00286FE6">
        <w:rPr>
          <w:rFonts w:ascii="Arial" w:hAnsi="Arial" w:cs="Arial"/>
          <w:spacing w:val="-1"/>
          <w:lang w:eastAsia="x-none"/>
        </w:rPr>
        <w:t xml:space="preserve"> can be used to generate </w:t>
      </w:r>
      <w:r w:rsidR="00286FE6">
        <w:rPr>
          <w:rFonts w:ascii="Arial" w:hAnsi="Arial" w:cs="Arial"/>
          <w:spacing w:val="-1"/>
          <w:szCs w:val="20"/>
          <w:lang w:eastAsia="x-none"/>
        </w:rPr>
        <w:t>gene expression profiles</w:t>
      </w:r>
      <w:r w:rsidR="00661B1B">
        <w:rPr>
          <w:rFonts w:ascii="Arial" w:hAnsi="Arial" w:cs="Arial"/>
          <w:spacing w:val="-1"/>
          <w:szCs w:val="20"/>
          <w:lang w:eastAsia="x-none"/>
        </w:rPr>
        <w:t xml:space="preserve"> of new cells. </w:t>
      </w:r>
    </w:p>
    <w:p w14:paraId="3BEA3798" w14:textId="636BB8B3" w:rsidR="00985A45" w:rsidRDefault="00985A45" w:rsidP="006F63C7">
      <w:pPr>
        <w:spacing w:line="360" w:lineRule="auto"/>
        <w:jc w:val="both"/>
        <w:rPr>
          <w:rFonts w:ascii="Arial" w:eastAsia="Arial" w:hAnsi="Arial" w:cs="Arial"/>
        </w:rPr>
      </w:pPr>
    </w:p>
    <w:p w14:paraId="36999A26" w14:textId="14B03FFA" w:rsidR="00FC2FE5" w:rsidRPr="00A54AA4" w:rsidRDefault="00FC2FE5" w:rsidP="0071490E">
      <w:pPr>
        <w:pStyle w:val="ListParagraph"/>
        <w:numPr>
          <w:ilvl w:val="0"/>
          <w:numId w:val="40"/>
        </w:numPr>
        <w:spacing w:line="360" w:lineRule="auto"/>
        <w:ind w:left="360"/>
        <w:jc w:val="both"/>
        <w:rPr>
          <w:rFonts w:ascii="Arial" w:eastAsia="Arial" w:hAnsi="Arial" w:cs="Arial"/>
          <w:sz w:val="28"/>
          <w:szCs w:val="24"/>
        </w:rPr>
      </w:pPr>
      <w:r w:rsidRPr="00A54AA4">
        <w:rPr>
          <w:rFonts w:ascii="Arial" w:eastAsia="Arial" w:hAnsi="Arial" w:cs="Arial"/>
          <w:b/>
          <w:color w:val="000000"/>
          <w:sz w:val="28"/>
          <w:szCs w:val="24"/>
        </w:rPr>
        <w:t xml:space="preserve">Overview of </w:t>
      </w:r>
      <w:r w:rsidR="00A604C8" w:rsidRPr="00A54AA4">
        <w:rPr>
          <w:rFonts w:ascii="Arial" w:eastAsia="Arial" w:hAnsi="Arial" w:cs="Arial"/>
          <w:b/>
          <w:color w:val="000000"/>
          <w:sz w:val="28"/>
          <w:szCs w:val="24"/>
        </w:rPr>
        <w:t xml:space="preserve">datasets and </w:t>
      </w:r>
      <w:r w:rsidRPr="00A54AA4">
        <w:rPr>
          <w:rFonts w:ascii="Arial" w:eastAsia="Arial" w:hAnsi="Arial" w:cs="Arial"/>
          <w:b/>
          <w:color w:val="000000"/>
          <w:sz w:val="28"/>
          <w:szCs w:val="24"/>
        </w:rPr>
        <w:t xml:space="preserve">evaluation </w:t>
      </w:r>
      <w:del w:id="2" w:author="Huang, Yufei" w:date="2021-09-05T20:36:00Z">
        <w:r w:rsidR="008E6206" w:rsidRPr="00A54AA4" w:rsidDel="00A54AA4">
          <w:rPr>
            <w:rFonts w:ascii="Arial" w:eastAsia="Arial" w:hAnsi="Arial" w:cs="Arial"/>
            <w:b/>
            <w:color w:val="000000"/>
            <w:sz w:val="28"/>
            <w:szCs w:val="24"/>
          </w:rPr>
          <w:delText>methods</w:delText>
        </w:r>
        <w:r w:rsidRPr="00A54AA4" w:rsidDel="00A54AA4">
          <w:rPr>
            <w:rFonts w:ascii="Arial" w:eastAsia="Arial" w:hAnsi="Arial" w:cs="Arial"/>
            <w:b/>
            <w:color w:val="000000"/>
            <w:sz w:val="28"/>
            <w:szCs w:val="24"/>
          </w:rPr>
          <w:delText xml:space="preserve">  </w:delText>
        </w:r>
      </w:del>
      <w:ins w:id="3" w:author="Huang, Yufei" w:date="2021-09-05T20:36:00Z">
        <w:r w:rsidR="00A54AA4">
          <w:rPr>
            <w:rFonts w:ascii="Arial" w:eastAsia="Arial" w:hAnsi="Arial" w:cs="Arial"/>
            <w:b/>
            <w:color w:val="000000"/>
            <w:sz w:val="28"/>
            <w:szCs w:val="24"/>
          </w:rPr>
          <w:t>metrics</w:t>
        </w:r>
        <w:r w:rsidR="00A54AA4" w:rsidRPr="00A54AA4">
          <w:rPr>
            <w:rFonts w:ascii="Arial" w:eastAsia="Arial" w:hAnsi="Arial" w:cs="Arial"/>
            <w:b/>
            <w:color w:val="000000"/>
            <w:sz w:val="28"/>
            <w:szCs w:val="24"/>
          </w:rPr>
          <w:t xml:space="preserve">  </w:t>
        </w:r>
      </w:ins>
    </w:p>
    <w:p w14:paraId="4DAAC99A" w14:textId="09EBA26C" w:rsidR="00A604C8" w:rsidRDefault="003F2522" w:rsidP="00F506E3">
      <w:pPr>
        <w:spacing w:line="480" w:lineRule="auto"/>
        <w:jc w:val="both"/>
        <w:rPr>
          <w:rFonts w:ascii="Arial" w:eastAsia="Arial" w:hAnsi="Arial" w:cs="Arial"/>
        </w:rPr>
      </w:pPr>
      <w:r>
        <w:rPr>
          <w:rFonts w:ascii="Arial" w:eastAsia="Arial" w:hAnsi="Arial" w:cs="Arial"/>
        </w:rPr>
        <w:t xml:space="preserve">A variety of </w:t>
      </w:r>
      <w:r w:rsidR="00A604C8" w:rsidRPr="008E6206">
        <w:rPr>
          <w:rFonts w:ascii="Arial" w:eastAsia="Arial" w:hAnsi="Arial" w:cs="Arial"/>
        </w:rPr>
        <w:t xml:space="preserve">datasets </w:t>
      </w:r>
      <w:r w:rsidR="00A54AA4">
        <w:rPr>
          <w:rFonts w:ascii="Arial" w:eastAsia="Arial" w:hAnsi="Arial" w:cs="Arial"/>
        </w:rPr>
        <w:t>and performance evaluation metrics h</w:t>
      </w:r>
      <w:r w:rsidR="00A604C8" w:rsidRPr="008E6206">
        <w:rPr>
          <w:rFonts w:ascii="Arial" w:eastAsia="Arial" w:hAnsi="Arial" w:cs="Arial"/>
        </w:rPr>
        <w:t xml:space="preserve">ave been used </w:t>
      </w:r>
      <w:r w:rsidR="002134CA">
        <w:rPr>
          <w:rFonts w:ascii="Arial" w:eastAsia="Arial" w:hAnsi="Arial" w:cs="Arial"/>
        </w:rPr>
        <w:t xml:space="preserve">to </w:t>
      </w:r>
      <w:r w:rsidR="00A604C8" w:rsidRPr="008E6206">
        <w:rPr>
          <w:rFonts w:ascii="Arial" w:eastAsia="Arial" w:hAnsi="Arial" w:cs="Arial"/>
        </w:rPr>
        <w:t xml:space="preserve">demonstrate the performance of the surveyed DL models for different tasks. </w:t>
      </w:r>
      <w:r w:rsidR="00145768">
        <w:rPr>
          <w:rFonts w:ascii="Arial" w:eastAsia="Arial" w:hAnsi="Arial" w:cs="Arial"/>
        </w:rPr>
        <w:t xml:space="preserve">We summarize these datasets </w:t>
      </w:r>
      <w:r w:rsidR="00A54AA4">
        <w:rPr>
          <w:rFonts w:ascii="Arial" w:eastAsia="Arial" w:hAnsi="Arial" w:cs="Arial"/>
        </w:rPr>
        <w:t xml:space="preserve">and evaluation metrics </w:t>
      </w:r>
      <w:r w:rsidR="00145768">
        <w:rPr>
          <w:rFonts w:ascii="Arial" w:eastAsia="Arial" w:hAnsi="Arial" w:cs="Arial"/>
        </w:rPr>
        <w:t xml:space="preserve">in </w:t>
      </w:r>
      <w:r w:rsidR="00145768" w:rsidRPr="00F506E3">
        <w:rPr>
          <w:rFonts w:ascii="Arial" w:eastAsia="Arial" w:hAnsi="Arial" w:cs="Arial"/>
          <w:b/>
          <w:bCs/>
          <w:highlight w:val="yellow"/>
        </w:rPr>
        <w:t>Table</w:t>
      </w:r>
      <w:r w:rsidR="00030FDD" w:rsidRPr="00F506E3">
        <w:rPr>
          <w:rFonts w:ascii="Arial" w:eastAsia="Arial" w:hAnsi="Arial" w:cs="Arial"/>
          <w:b/>
          <w:bCs/>
          <w:highlight w:val="yellow"/>
        </w:rPr>
        <w:t xml:space="preserve"> </w:t>
      </w:r>
      <w:r w:rsidR="00332819">
        <w:rPr>
          <w:rFonts w:ascii="Arial" w:eastAsia="Arial" w:hAnsi="Arial" w:cs="Arial"/>
          <w:b/>
          <w:bCs/>
          <w:highlight w:val="yellow"/>
        </w:rPr>
        <w:t>2</w:t>
      </w:r>
      <w:r w:rsidR="00A54AA4">
        <w:rPr>
          <w:rFonts w:ascii="Arial" w:eastAsia="Arial" w:hAnsi="Arial" w:cs="Arial"/>
        </w:rPr>
        <w:t xml:space="preserve"> &amp; 3. We detail the </w:t>
      </w:r>
      <w:proofErr w:type="spellStart"/>
      <w:r w:rsidR="00A54AA4">
        <w:rPr>
          <w:rFonts w:ascii="Arial" w:eastAsia="Arial" w:hAnsi="Arial" w:cs="Arial"/>
        </w:rPr>
        <w:t>mathatical</w:t>
      </w:r>
      <w:proofErr w:type="spellEnd"/>
      <w:r w:rsidR="00A54AA4">
        <w:rPr>
          <w:rFonts w:ascii="Arial" w:eastAsia="Arial" w:hAnsi="Arial" w:cs="Arial"/>
        </w:rPr>
        <w:t xml:space="preserve"> </w:t>
      </w:r>
      <w:ins w:id="4" w:author="Huang, Yufei" w:date="2021-09-05T20:35:00Z">
        <w:r w:rsidR="00A54AA4">
          <w:rPr>
            <w:rFonts w:ascii="Arial" w:eastAsia="Arial" w:hAnsi="Arial" w:cs="Arial"/>
          </w:rPr>
          <w:t>definit</w:t>
        </w:r>
      </w:ins>
      <w:ins w:id="5" w:author="Huang, Yufei" w:date="2021-09-05T20:36:00Z">
        <w:r w:rsidR="00A54AA4">
          <w:rPr>
            <w:rFonts w:ascii="Arial" w:eastAsia="Arial" w:hAnsi="Arial" w:cs="Arial"/>
          </w:rPr>
          <w:t xml:space="preserve">ion of the evaluation metrics in the following. </w:t>
        </w:r>
      </w:ins>
    </w:p>
    <w:p w14:paraId="3AFFB42F" w14:textId="77777777" w:rsidR="00743C85" w:rsidRPr="008E6206" w:rsidRDefault="00743C85" w:rsidP="00A604C8">
      <w:pPr>
        <w:spacing w:line="360" w:lineRule="auto"/>
        <w:jc w:val="both"/>
        <w:rPr>
          <w:rFonts w:ascii="Arial" w:eastAsia="Arial" w:hAnsi="Arial" w:cs="Arial"/>
        </w:rPr>
      </w:pPr>
    </w:p>
    <w:p w14:paraId="6B3A7A1A" w14:textId="3D4236FF" w:rsidR="008E6206" w:rsidRPr="00743C85" w:rsidRDefault="008E6206" w:rsidP="0071490E">
      <w:pPr>
        <w:pStyle w:val="ListParagraph"/>
        <w:numPr>
          <w:ilvl w:val="1"/>
          <w:numId w:val="40"/>
        </w:numPr>
        <w:spacing w:after="0" w:line="360" w:lineRule="auto"/>
        <w:jc w:val="both"/>
        <w:rPr>
          <w:rFonts w:ascii="Arial" w:eastAsia="Arial" w:hAnsi="Arial" w:cs="Arial"/>
          <w:b/>
          <w:sz w:val="24"/>
        </w:rPr>
      </w:pPr>
      <w:r w:rsidRPr="00743C85">
        <w:rPr>
          <w:rFonts w:ascii="Arial" w:eastAsia="Arial" w:hAnsi="Arial" w:cs="Arial"/>
          <w:b/>
          <w:sz w:val="24"/>
        </w:rPr>
        <w:t>Evaluation methods</w:t>
      </w:r>
    </w:p>
    <w:p w14:paraId="3044B36C" w14:textId="704AFE46" w:rsidR="008E6206" w:rsidRDefault="008E6206" w:rsidP="00F506E3">
      <w:pPr>
        <w:spacing w:line="480" w:lineRule="auto"/>
        <w:jc w:val="both"/>
        <w:rPr>
          <w:rFonts w:ascii="Arial" w:eastAsia="Arial" w:hAnsi="Arial" w:cs="Arial"/>
        </w:rPr>
      </w:pPr>
      <w:r w:rsidRPr="008E6206">
        <w:rPr>
          <w:rFonts w:ascii="Arial" w:eastAsia="Arial" w:hAnsi="Arial" w:cs="Arial"/>
        </w:rPr>
        <w:t xml:space="preserve">An extensive list of evaluation </w:t>
      </w:r>
      <w:r w:rsidR="00202B96">
        <w:rPr>
          <w:rFonts w:ascii="Arial" w:eastAsia="Arial" w:hAnsi="Arial" w:cs="Arial"/>
        </w:rPr>
        <w:t>methods</w:t>
      </w:r>
      <w:r w:rsidRPr="008E6206">
        <w:rPr>
          <w:rFonts w:ascii="Arial" w:eastAsia="Arial" w:hAnsi="Arial" w:cs="Arial"/>
        </w:rPr>
        <w:t xml:space="preserve"> ha</w:t>
      </w:r>
      <w:r w:rsidR="00743C85">
        <w:rPr>
          <w:rFonts w:ascii="Arial" w:eastAsia="Arial" w:hAnsi="Arial" w:cs="Arial"/>
        </w:rPr>
        <w:t>s</w:t>
      </w:r>
      <w:r w:rsidRPr="008E6206">
        <w:rPr>
          <w:rFonts w:ascii="Arial" w:eastAsia="Arial" w:hAnsi="Arial" w:cs="Arial"/>
        </w:rPr>
        <w:t xml:space="preserve"> be</w:t>
      </w:r>
      <w:r w:rsidR="00202B96">
        <w:rPr>
          <w:rFonts w:ascii="Arial" w:eastAsia="Arial" w:hAnsi="Arial" w:cs="Arial"/>
        </w:rPr>
        <w:t>en</w:t>
      </w:r>
      <w:r w:rsidRPr="008E6206">
        <w:rPr>
          <w:rFonts w:ascii="Arial" w:eastAsia="Arial" w:hAnsi="Arial" w:cs="Arial"/>
        </w:rPr>
        <w:t xml:space="preserve"> proposed for</w:t>
      </w:r>
      <w:r w:rsidR="00F04935">
        <w:rPr>
          <w:rFonts w:ascii="Arial" w:eastAsia="Arial" w:hAnsi="Arial" w:cs="Arial"/>
        </w:rPr>
        <w:t xml:space="preserve"> different </w:t>
      </w:r>
      <w:proofErr w:type="spellStart"/>
      <w:r w:rsidR="00F04935">
        <w:rPr>
          <w:rFonts w:ascii="Arial" w:eastAsia="Arial" w:hAnsi="Arial" w:cs="Arial"/>
        </w:rPr>
        <w:t>scRNA</w:t>
      </w:r>
      <w:proofErr w:type="spellEnd"/>
      <w:r w:rsidR="00F04935">
        <w:rPr>
          <w:rFonts w:ascii="Arial" w:eastAsia="Arial" w:hAnsi="Arial" w:cs="Arial"/>
        </w:rPr>
        <w:t>-seq</w:t>
      </w:r>
      <w:r w:rsidR="006C229F">
        <w:rPr>
          <w:rFonts w:ascii="Arial" w:eastAsia="Arial" w:hAnsi="Arial" w:cs="Arial"/>
        </w:rPr>
        <w:t xml:space="preserve"> </w:t>
      </w:r>
      <w:r w:rsidR="00F04935">
        <w:rPr>
          <w:rFonts w:ascii="Arial" w:eastAsia="Arial" w:hAnsi="Arial" w:cs="Arial"/>
        </w:rPr>
        <w:t>analysis tasks</w:t>
      </w:r>
      <w:r w:rsidR="00030FDD" w:rsidRPr="00030FDD">
        <w:t xml:space="preserve"> </w:t>
      </w:r>
      <w:r w:rsidR="00030FDD">
        <w:rPr>
          <w:rFonts w:ascii="Arial" w:eastAsia="Arial" w:hAnsi="Arial" w:cs="Arial"/>
        </w:rPr>
        <w:fldChar w:fldCharType="begin">
          <w:fldData xml:space="preserve">PEVuZE5vdGU+PENpdGU+PEF1dGhvcj5UcmFuPC9BdXRob3I+PFllYXI+MjAyMDwvWWVhcj48UmVj
TnVtPjQ0PC9SZWNOdW0+PERpc3BsYXlUZXh0PlsxOCwgNDgsIDQ5XTwvRGlzcGxheVRleHQ+PHJl
Y29yZD48cmVjLW51bWJlcj40NDwvcmVjLW51bWJlcj48Zm9yZWlnbi1rZXlzPjxrZXkgYXBwPSJF
TiIgZGItaWQ9InpzcHB4MjVmb2ZmdHp4ZWU5NWZ4MjlwOHRhdGY1dnZhd3R2cCIgdGltZXN0YW1w
PSIwIj40NDwva2V5PjwvZm9yZWlnbi1rZXlzPjxyZWYtdHlwZSBuYW1lPSJKb3VybmFsIEFydGlj
bGUiPjE3PC9yZWYtdHlwZT48Y29udHJpYnV0b3JzPjxhdXRob3JzPjxhdXRob3I+VHJhbiwgSC4g
VC4gTi48L2F1dGhvcj48YXV0aG9yPkFuZywgSy4gUy48L2F1dGhvcj48YXV0aG9yPkNoZXZyaWVy
LCBNLjwvYXV0aG9yPjxhdXRob3I+WmhhbmcsIFguPC9hdXRob3I+PGF1dGhvcj5MZWUsIE4uIFku
IFMuPC9hdXRob3I+PGF1dGhvcj5Hb2gsIE0uPC9hdXRob3I+PGF1dGhvcj5DaGVuLCBKLjwvYXV0
aG9yPjwvYXV0aG9ycz48L2NvbnRyaWJ1dG9ycz48YXV0aC1hZGRyZXNzPlNpbmdhcG9yZSBJbW11
bm9sb2d5IE5ldHdvcmsgKFNJZ04pLCBBZ2VuY3kgZm9yIFNjaWVuY2UsIFRlY2hub2xvZ3kgYW5k
IFJlc2VhcmNoIChBKlNUQVIpLCA4QSBCaW9tZWRpY2FsIEdyb3ZlLCBJbW11bm9zIEJ1aWxkaW5n
LCBMZXZlbCAzLCBTaW5nYXBvcmUsIDEzODY0OCwgU2luZ2Fwb3JlLiYjeEQ7U2luZ2Fwb3JlIElt
bXVub2xvZ3kgTmV0d29yayAoU0lnTiksIEFnZW5jeSBmb3IgU2NpZW5jZSwgVGVjaG5vbG9neSBh
bmQgUmVzZWFyY2ggKEEqU1RBUiksIDhBIEJpb21lZGljYWwgR3JvdmUsIEltbXVub3MgQnVpbGRp
bmcsIExldmVsIDMsIFNpbmdhcG9yZSwgMTM4NjQ4LCBTaW5nYXBvcmUuIGNoZW5famlubWlhb0Bp
bW11bm9sLmEtc3Rhci5lZHUuc2cuPC9hdXRoLWFkZHJlc3M+PHRpdGxlcz48dGl0bGU+QSBiZW5j
aG1hcmsgb2YgYmF0Y2gtZWZmZWN0IGNvcnJlY3Rpb24gbWV0aG9kcyBmb3Igc2luZ2xlLWNlbGwg
Uk5BIHNlcXVlbmNpbmcgZGF0YTwvdGl0bGU+PHNlY29uZGFyeS10aXRsZT5HZW5vbWUgQmlvbDwv
c2Vjb25kYXJ5LXRpdGxlPjwvdGl0bGVzPjxwZXJpb2RpY2FsPjxmdWxsLXRpdGxlPkdlbm9tZSBC
aW9sPC9mdWxsLXRpdGxlPjwvcGVyaW9kaWNhbD48cGFnZXM+MTI8L3BhZ2VzPjx2b2x1bWU+MjE8
L3ZvbHVtZT48bnVtYmVyPjE8L251bWJlcj48ZWRpdGlvbj4yMDIwLzAxLzE4PC9lZGl0aW9uPjxr
ZXl3b3Jkcz48a2V5d29yZD5BbGdvcml0aG1zPC9rZXl3b3JkPjxrZXl3b3JkPkFuaW1hbHM8L2tl
eXdvcmQ+PGtleXdvcmQ+QmVuY2htYXJraW5nPC9rZXl3b3JkPjxrZXl3b3JkPkJpZyBEYXRhPC9r
ZXl3b3JkPjxrZXl3b3JkPkh1bWFuczwva2V5d29yZD48a2V5d29yZD5NaWNlPC9rZXl3b3JkPjxr
ZXl3b3JkPlJOQS1TZXEvKm1ldGhvZHM8L2tleXdvcmQ+PGtleXdvcmQ+U2luZ2xlLUNlbGwgQW5h
bHlzaXMvKm1ldGhvZHM8L2tleXdvcmQ+PGtleXdvcmQ+KkJhdGNoIGNvcnJlY3Rpb248L2tleXdv
cmQ+PGtleXdvcmQ+KkJhdGNoIGVmZmVjdDwva2V5d29yZD48a2V5d29yZD4qRGlmZmVyZW50aWFs
IGdlbmUgZXhwcmVzc2lvbjwva2V5d29yZD48a2V5d29yZD4qSW50ZWdyYXRpb248L2tleXdvcmQ+
PGtleXdvcmQ+KlNpbmdsZS1jZWxsIFJOQS1zZXE8L2tleXdvcmQ+PC9rZXl3b3Jkcz48ZGF0ZXM+
PHllYXI+MjAyMDwveWVhcj48cHViLWRhdGVzPjxkYXRlPkphbiAxNjwvZGF0ZT48L3B1Yi1kYXRl
cz48L2RhdGVzPjxpc2JuPjE0NzQtNzYwWCAoRWxlY3Ryb25pYykmI3hEOzE0NzQtNzU5NiAoTGlu
a2luZyk8L2lzYm4+PGFjY2Vzc2lvbi1udW0+MzE5NDg0ODE8L2FjY2Vzc2lvbi1udW0+PHVybHM+
PHJlbGF0ZWQtdXJscz48dXJsPmh0dHBzOi8vd3d3Lm5jYmkubmxtLm5paC5nb3YvcHVibWVkLzMx
OTQ4NDgxPC91cmw+PC9yZWxhdGVkLXVybHM+PC91cmxzPjxjdXN0b20yPlBNQzY5NjQxMTQ8L2N1
c3RvbTI+PGVsZWN0cm9uaWMtcmVzb3VyY2UtbnVtPjEwLjExODYvczEzMDU5LTAxOS0xODUwLTk8
L2VsZWN0cm9uaWMtcmVzb3VyY2UtbnVtPjwvcmVjb3JkPjwvQ2l0ZT48Q2l0ZT48QXV0aG9yPkhv
dTwvQXV0aG9yPjxZZWFyPjIwMjA8L1llYXI+PFJlY051bT40NTwvUmVjTnVtPjxyZWNvcmQ+PHJl
Yy1udW1iZXI+NDU8L3JlYy1udW1iZXI+PGZvcmVpZ24ta2V5cz48a2V5IGFwcD0iRU4iIGRiLWlk
PSJ6c3BweDI1Zm9mZnR6eGVlOTVmeDI5cDh0YXRmNXZ2YXd0dnAiIHRpbWVzdGFtcD0iMCI+NDU8
L2tleT48L2ZvcmVpZ24ta2V5cz48cmVmLXR5cGUgbmFtZT0iSm91cm5hbCBBcnRpY2xlIj4xNzwv
cmVmLXR5cGU+PGNvbnRyaWJ1dG9ycz48YXV0aG9ycz48YXV0aG9yPkhvdSwgVy48L2F1dGhvcj48
YXV0aG9yPkppLCBaLjwvYXV0aG9yPjxhdXRob3I+SmksIEguPC9hdXRob3I+PGF1dGhvcj5IaWNr
cywgUy4gQy48L2F1dGhvcj48L2F1dGhvcnM+PC9jb250cmlidXRvcnM+PGF1dGgtYWRkcmVzcz5E
ZXBhcnRtZW50IG9mIEJpb3N0YXRpc3RpY3MsIEpvaG5zIEhvcGtpbnMgQmxvb21iZXJnIFNjaG9v
bCBvZiBQdWJsaWMgSGVhbHRoLCA2MTUgTm9ydGggV29sZmUgU3RyZWV0LCBCYWx0aW1vcmUsIDIx
MjA1LCBNRCwgVVNBLiYjeEQ7RGVwYXJ0bWVudCBvZiBCaW9zdGF0aXN0aWNzLCBKb2hucyBIb3Br
aW5zIEJsb29tYmVyZyBTY2hvb2wgb2YgUHVibGljIEhlYWx0aCwgNjE1IE5vcnRoIFdvbGZlIFN0
cmVldCwgQmFsdGltb3JlLCAyMTIwNSwgTUQsIFVTQS4gaGppQGpodS5lZHUuJiN4RDtEZXBhcnRt
ZW50IG9mIEJpb3N0YXRpc3RpY3MsIEpvaG5zIEhvcGtpbnMgQmxvb21iZXJnIFNjaG9vbCBvZiBQ
dWJsaWMgSGVhbHRoLCA2MTUgTm9ydGggV29sZmUgU3RyZWV0LCBCYWx0aW1vcmUsIDIxMjA1LCBN
RCwgVVNBLiBzaGlja3MxOUBqaHUuZWR1LjwvYXV0aC1hZGRyZXNzPjx0aXRsZXM+PHRpdGxlPkEg
c3lzdGVtYXRpYyBldmFsdWF0aW9uIG9mIHNpbmdsZS1jZWxsIFJOQS1zZXF1ZW5jaW5nIGltcHV0
YXRpb24gbWV0aG9kczwvdGl0bGU+PHNlY29uZGFyeS10aXRsZT5HZW5vbWUgQmlvbDwvc2Vjb25k
YXJ5LXRpdGxlPjwvdGl0bGVzPjxwZXJpb2RpY2FsPjxmdWxsLXRpdGxlPkdlbm9tZSBCaW9sPC9m
dWxsLXRpdGxlPjwvcGVyaW9kaWNhbD48cGFnZXM+MjE4PC9wYWdlcz48dm9sdW1lPjIxPC92b2x1
bWU+PG51bWJlcj4xPC9udW1iZXI+PGVkaXRpb24+MjAyMC8wOC8yOTwvZWRpdGlvbj48a2V5d29y
ZHM+PGtleXdvcmQ+QmVuY2htYXJraW5nPC9rZXl3b3JkPjxrZXl3b3JkPkNlbGwgTGluZTwva2V5
d29yZD48a2V5d29yZD5DbHVzdGVyIEFuYWx5c2lzPC9rZXl3b3JkPjxrZXl3b3JkPkdlbmUgRXhw
cmVzc2lvbjwva2V5d29yZD48a2V5d29yZD5HZW5lIEV4cHJlc3Npb24gUHJvZmlsaW5nPC9rZXl3
b3JkPjxrZXl3b3JkPkh1bWFuczwva2V5d29yZD48a2V5d29yZD5STkEvZ2VuZXRpY3M8L2tleXdv
cmQ+PGtleXdvcmQ+KlJOQS1TZXE8L2tleXdvcmQ+PGtleXdvcmQ+U2VxdWVuY2UgQW5hbHlzaXMs
IFJOQS8qbWV0aG9kczwva2V5d29yZD48a2V5d29yZD5TaW5nbGUtQ2VsbCBBbmFseXNpcy8qbWV0
aG9kczwva2V5d29yZD48a2V5d29yZD4qQmVuY2htYXJrPC9rZXl3b3JkPjxrZXl3b3JkPipHZW5l
IGV4cHJlc3Npb248L2tleXdvcmQ+PGtleXdvcmQ+KkltcHV0YXRpb248L2tleXdvcmQ+PGtleXdv
cmQ+KlNpbmdsZS1jZWxsIFJOQS1zZXF1ZW5jaW5nPC9rZXl3b3JkPjwva2V5d29yZHM+PGRhdGVz
Pjx5ZWFyPjIwMjA8L3llYXI+PHB1Yi1kYXRlcz48ZGF0ZT5BdWcgMjc8L2RhdGU+PC9wdWItZGF0
ZXM+PC9kYXRlcz48aXNibj4xNDc0LTc2MFggKEVsZWN0cm9uaWMpJiN4RDsxNDc0LTc1OTYgKExp
bmtpbmcpPC9pc2JuPjxhY2Nlc3Npb24tbnVtPjMyODU0NzU3PC9hY2Nlc3Npb24tbnVtPjx1cmxz
PjxyZWxhdGVkLXVybHM+PHVybD5odHRwczovL3d3dy5uY2JpLm5sbS5uaWguZ292L3B1Ym1lZC8z
Mjg1NDc1NzwvdXJsPjwvcmVsYXRlZC11cmxzPjwvdXJscz48Y3VzdG9tMj5QTUM3NDUwNzA1PC9j
dXN0b20yPjxlbGVjdHJvbmljLXJlc291cmNlLW51bT4xMC4xMTg2L3MxMzA1OS0wMjAtMDIxMzIt
eDwvZWxlY3Ryb25pYy1yZXNvdXJjZS1udW0+PC9yZWNvcmQ+PC9DaXRlPjxDaXRlPjxBdXRob3I+
U3VuPC9BdXRob3I+PFllYXI+MjAxOTwvWWVhcj48UmVjTnVtPjQzPC9SZWNOdW0+PHJlY29yZD48
cmVjLW51bWJlcj40MzwvcmVjLW51bWJlcj48Zm9yZWlnbi1rZXlzPjxrZXkgYXBwPSJFTiIgZGIt
aWQ9InpzcHB4MjVmb2ZmdHp4ZWU5NWZ4MjlwOHRhdGY1dnZhd3R2cCIgdGltZXN0YW1wPSIwIj40
Mzwva2V5PjwvZm9yZWlnbi1rZXlzPjxyZWYtdHlwZSBuYW1lPSJKb3VybmFsIEFydGljbGUiPjE3
PC9yZWYtdHlwZT48Y29udHJpYnV0b3JzPjxhdXRob3JzPjxhdXRob3I+U3VuLCBTLiwgWmh1LCBK
LiwgTWEsIFkuIGFuZCBaaG91LCBYLjwvYXV0aG9yPjwvYXV0aG9ycz48L2NvbnRyaWJ1dG9ycz48
YXV0aC1hZGRyZXNzPlNjaG9vbCBvZiBDb21wdXRlciBTY2llbmNlLCBOb3J0aHdlc3Rlcm4gUG9s
eXRlY2huaWNhbCBVbml2ZXJzaXR5LCBYaSZhcG9zO2FuLCBTaGFhbnhpLCA3MTAwNzIsIFBlb3Bs
ZSZhcG9zO3MgUmVwdWJsaWMgb2YgQ2hpbmEuJiN4RDtEZXBhcnRtZW50IG9mIEJpb3N0YXRpc3Rp
Y3MsIFVuaXZlcnNpdHkgb2YgTWljaGlnYW4sIEFubiBBcmJvciwgTUksIDQ4MTA5LCBVU0EuJiN4
RDtEZXBhcnRtZW50IG9mIEJpb3N0YXRpc3RpY3MsIFVuaXZlcnNpdHkgb2YgTWljaGlnYW4sIEFu
biBBcmJvciwgTUksIDQ4MTA5LCBVU0EuIHh6aG91c3BoQHVtaWNoLmVkdS4mI3hEO0NlbnRlciBm
b3IgU3RhdGlzdGljYWwgR2VuZXRpY3MsIFVuaXZlcnNpdHkgb2YgTWljaGlnYW4sIEFubiBBcmJv
ciwgTUksIDQ4MTA5LCBVU0EuIHh6aG91c3BoQHVtaWNoLmVkdS48L2F1dGgtYWRkcmVzcz48dGl0
bGVzPjx0aXRsZT5BY2N1cmFjeSwgcm9idXN0bmVzcyBhbmQgc2NhbGFiaWxpdHkgb2YgZGltZW5z
aW9uYWxpdHkgcmVkdWN0aW9uIG1ldGhvZHMgZm9yIHNpbmdsZS1jZWxsIFJOQS1zZXEgYW5hbHlz
aXM8L3RpdGxlPjxzZWNvbmRhcnktdGl0bGU+R2Vub21lIEJpb2w8L3NlY29uZGFyeS10aXRsZT48
L3RpdGxlcz48cGVyaW9kaWNhbD48ZnVsbC10aXRsZT5HZW5vbWUgQmlvbDwvZnVsbC10aXRsZT48
L3BlcmlvZGljYWw+PHBhZ2VzPjI2OTwvcGFnZXM+PHZvbHVtZT4yMDwvdm9sdW1lPjxudW1iZXI+
MTwvbnVtYmVyPjxlZGl0aW9uPjIwMTkvMTIvMTI8L2VkaXRpb24+PGtleXdvcmRzPjxrZXl3b3Jk
PkNsdXN0ZXIgQW5hbHlzaXM8L2tleXdvcmQ+PGtleXdvcmQ+RGltZW5zaW9uYWwgTWVhc3VyZW1l
bnQgQWNjdXJhY3k8L2tleXdvcmQ+PGtleXdvcmQ+KlNlcXVlbmNlIEFuYWx5c2lzLCBSTkE8L2tl
eXdvcmQ+PGtleXdvcmQ+KlNpbmdsZS1DZWxsIEFuYWx5c2lzPC9rZXl3b3JkPjwva2V5d29yZHM+
PGRhdGVzPjx5ZWFyPjIwMTk8L3llYXI+PHB1Yi1kYXRlcz48ZGF0ZT5EZWMgMTA8L2RhdGU+PC9w
dWItZGF0ZXM+PC9kYXRlcz48aXNibj4xNDc0LTc2MFggKEVsZWN0cm9uaWMpJiN4RDsxNDc0LTc1
OTYgKExpbmtpbmcpPC9pc2JuPjxhY2Nlc3Npb24tbnVtPjMxODIzODA5PC9hY2Nlc3Npb24tbnVt
Pjx1cmxzPjxyZWxhdGVkLXVybHM+PHVybD5odHRwczovL3d3dy5uY2JpLm5sbS5uaWguZ292L3B1
Ym1lZC8zMTgyMzgwOTwvdXJsPjwvcmVsYXRlZC11cmxzPjwvdXJscz48Y3VzdG9tMj5QTUM2OTAy
NDEzPC9jdXN0b20yPjxlbGVjdHJvbmljLXJlc291cmNlLW51bT4xMC4xMTg2L3MxMzA1OS0wMTkt
MTg5OC02PC9lbGVjdHJvbmljLXJlc291cmNlLW51bT48L3JlY29yZD48L0NpdGU+PC9FbmROb3Rl
Pn==
</w:fldData>
        </w:fldChar>
      </w:r>
      <w:r w:rsidR="00030FDD">
        <w:rPr>
          <w:rFonts w:ascii="Arial" w:eastAsia="Arial" w:hAnsi="Arial" w:cs="Arial"/>
        </w:rPr>
        <w:instrText xml:space="preserve"> ADDIN EN.CITE </w:instrText>
      </w:r>
      <w:r w:rsidR="00030FDD">
        <w:rPr>
          <w:rFonts w:ascii="Arial" w:eastAsia="Arial" w:hAnsi="Arial" w:cs="Arial"/>
        </w:rPr>
        <w:fldChar w:fldCharType="begin">
          <w:fldData xml:space="preserve">PEVuZE5vdGU+PENpdGU+PEF1dGhvcj5UcmFuPC9BdXRob3I+PFllYXI+MjAyMDwvWWVhcj48UmVj
TnVtPjQ0PC9SZWNOdW0+PERpc3BsYXlUZXh0PlsxOCwgNDgsIDQ5XTwvRGlzcGxheVRleHQ+PHJl
Y29yZD48cmVjLW51bWJlcj40NDwvcmVjLW51bWJlcj48Zm9yZWlnbi1rZXlzPjxrZXkgYXBwPSJF
TiIgZGItaWQ9InpzcHB4MjVmb2ZmdHp4ZWU5NWZ4MjlwOHRhdGY1dnZhd3R2cCIgdGltZXN0YW1w
PSIwIj40NDwva2V5PjwvZm9yZWlnbi1rZXlzPjxyZWYtdHlwZSBuYW1lPSJKb3VybmFsIEFydGlj
bGUiPjE3PC9yZWYtdHlwZT48Y29udHJpYnV0b3JzPjxhdXRob3JzPjxhdXRob3I+VHJhbiwgSC4g
VC4gTi48L2F1dGhvcj48YXV0aG9yPkFuZywgSy4gUy48L2F1dGhvcj48YXV0aG9yPkNoZXZyaWVy
LCBNLjwvYXV0aG9yPjxhdXRob3I+WmhhbmcsIFguPC9hdXRob3I+PGF1dGhvcj5MZWUsIE4uIFku
IFMuPC9hdXRob3I+PGF1dGhvcj5Hb2gsIE0uPC9hdXRob3I+PGF1dGhvcj5DaGVuLCBKLjwvYXV0
aG9yPjwvYXV0aG9ycz48L2NvbnRyaWJ1dG9ycz48YXV0aC1hZGRyZXNzPlNpbmdhcG9yZSBJbW11
bm9sb2d5IE5ldHdvcmsgKFNJZ04pLCBBZ2VuY3kgZm9yIFNjaWVuY2UsIFRlY2hub2xvZ3kgYW5k
IFJlc2VhcmNoIChBKlNUQVIpLCA4QSBCaW9tZWRpY2FsIEdyb3ZlLCBJbW11bm9zIEJ1aWxkaW5n
LCBMZXZlbCAzLCBTaW5nYXBvcmUsIDEzODY0OCwgU2luZ2Fwb3JlLiYjeEQ7U2luZ2Fwb3JlIElt
bXVub2xvZ3kgTmV0d29yayAoU0lnTiksIEFnZW5jeSBmb3IgU2NpZW5jZSwgVGVjaG5vbG9neSBh
bmQgUmVzZWFyY2ggKEEqU1RBUiksIDhBIEJpb21lZGljYWwgR3JvdmUsIEltbXVub3MgQnVpbGRp
bmcsIExldmVsIDMsIFNpbmdhcG9yZSwgMTM4NjQ4LCBTaW5nYXBvcmUuIGNoZW5famlubWlhb0Bp
bW11bm9sLmEtc3Rhci5lZHUuc2cuPC9hdXRoLWFkZHJlc3M+PHRpdGxlcz48dGl0bGU+QSBiZW5j
aG1hcmsgb2YgYmF0Y2gtZWZmZWN0IGNvcnJlY3Rpb24gbWV0aG9kcyBmb3Igc2luZ2xlLWNlbGwg
Uk5BIHNlcXVlbmNpbmcgZGF0YTwvdGl0bGU+PHNlY29uZGFyeS10aXRsZT5HZW5vbWUgQmlvbDwv
c2Vjb25kYXJ5LXRpdGxlPjwvdGl0bGVzPjxwZXJpb2RpY2FsPjxmdWxsLXRpdGxlPkdlbm9tZSBC
aW9sPC9mdWxsLXRpdGxlPjwvcGVyaW9kaWNhbD48cGFnZXM+MTI8L3BhZ2VzPjx2b2x1bWU+MjE8
L3ZvbHVtZT48bnVtYmVyPjE8L251bWJlcj48ZWRpdGlvbj4yMDIwLzAxLzE4PC9lZGl0aW9uPjxr
ZXl3b3Jkcz48a2V5d29yZD5BbGdvcml0aG1zPC9rZXl3b3JkPjxrZXl3b3JkPkFuaW1hbHM8L2tl
eXdvcmQ+PGtleXdvcmQ+QmVuY2htYXJraW5nPC9rZXl3b3JkPjxrZXl3b3JkPkJpZyBEYXRhPC9r
ZXl3b3JkPjxrZXl3b3JkPkh1bWFuczwva2V5d29yZD48a2V5d29yZD5NaWNlPC9rZXl3b3JkPjxr
ZXl3b3JkPlJOQS1TZXEvKm1ldGhvZHM8L2tleXdvcmQ+PGtleXdvcmQ+U2luZ2xlLUNlbGwgQW5h
bHlzaXMvKm1ldGhvZHM8L2tleXdvcmQ+PGtleXdvcmQ+KkJhdGNoIGNvcnJlY3Rpb248L2tleXdv
cmQ+PGtleXdvcmQ+KkJhdGNoIGVmZmVjdDwva2V5d29yZD48a2V5d29yZD4qRGlmZmVyZW50aWFs
IGdlbmUgZXhwcmVzc2lvbjwva2V5d29yZD48a2V5d29yZD4qSW50ZWdyYXRpb248L2tleXdvcmQ+
PGtleXdvcmQ+KlNpbmdsZS1jZWxsIFJOQS1zZXE8L2tleXdvcmQ+PC9rZXl3b3Jkcz48ZGF0ZXM+
PHllYXI+MjAyMDwveWVhcj48cHViLWRhdGVzPjxkYXRlPkphbiAxNjwvZGF0ZT48L3B1Yi1kYXRl
cz48L2RhdGVzPjxpc2JuPjE0NzQtNzYwWCAoRWxlY3Ryb25pYykmI3hEOzE0NzQtNzU5NiAoTGlu
a2luZyk8L2lzYm4+PGFjY2Vzc2lvbi1udW0+MzE5NDg0ODE8L2FjY2Vzc2lvbi1udW0+PHVybHM+
PHJlbGF0ZWQtdXJscz48dXJsPmh0dHBzOi8vd3d3Lm5jYmkubmxtLm5paC5nb3YvcHVibWVkLzMx
OTQ4NDgxPC91cmw+PC9yZWxhdGVkLXVybHM+PC91cmxzPjxjdXN0b20yPlBNQzY5NjQxMTQ8L2N1
c3RvbTI+PGVsZWN0cm9uaWMtcmVzb3VyY2UtbnVtPjEwLjExODYvczEzMDU5LTAxOS0xODUwLTk8
L2VsZWN0cm9uaWMtcmVzb3VyY2UtbnVtPjwvcmVjb3JkPjwvQ2l0ZT48Q2l0ZT48QXV0aG9yPkhv
dTwvQXV0aG9yPjxZZWFyPjIwMjA8L1llYXI+PFJlY051bT40NTwvUmVjTnVtPjxyZWNvcmQ+PHJl
Yy1udW1iZXI+NDU8L3JlYy1udW1iZXI+PGZvcmVpZ24ta2V5cz48a2V5IGFwcD0iRU4iIGRiLWlk
PSJ6c3BweDI1Zm9mZnR6eGVlOTVmeDI5cDh0YXRmNXZ2YXd0dnAiIHRpbWVzdGFtcD0iMCI+NDU8
L2tleT48L2ZvcmVpZ24ta2V5cz48cmVmLXR5cGUgbmFtZT0iSm91cm5hbCBBcnRpY2xlIj4xNzwv
cmVmLXR5cGU+PGNvbnRyaWJ1dG9ycz48YXV0aG9ycz48YXV0aG9yPkhvdSwgVy48L2F1dGhvcj48
YXV0aG9yPkppLCBaLjwvYXV0aG9yPjxhdXRob3I+SmksIEguPC9hdXRob3I+PGF1dGhvcj5IaWNr
cywgUy4gQy48L2F1dGhvcj48L2F1dGhvcnM+PC9jb250cmlidXRvcnM+PGF1dGgtYWRkcmVzcz5E
ZXBhcnRtZW50IG9mIEJpb3N0YXRpc3RpY3MsIEpvaG5zIEhvcGtpbnMgQmxvb21iZXJnIFNjaG9v
bCBvZiBQdWJsaWMgSGVhbHRoLCA2MTUgTm9ydGggV29sZmUgU3RyZWV0LCBCYWx0aW1vcmUsIDIx
MjA1LCBNRCwgVVNBLiYjeEQ7RGVwYXJ0bWVudCBvZiBCaW9zdGF0aXN0aWNzLCBKb2hucyBIb3Br
aW5zIEJsb29tYmVyZyBTY2hvb2wgb2YgUHVibGljIEhlYWx0aCwgNjE1IE5vcnRoIFdvbGZlIFN0
cmVldCwgQmFsdGltb3JlLCAyMTIwNSwgTUQsIFVTQS4gaGppQGpodS5lZHUuJiN4RDtEZXBhcnRt
ZW50IG9mIEJpb3N0YXRpc3RpY3MsIEpvaG5zIEhvcGtpbnMgQmxvb21iZXJnIFNjaG9vbCBvZiBQ
dWJsaWMgSGVhbHRoLCA2MTUgTm9ydGggV29sZmUgU3RyZWV0LCBCYWx0aW1vcmUsIDIxMjA1LCBN
RCwgVVNBLiBzaGlja3MxOUBqaHUuZWR1LjwvYXV0aC1hZGRyZXNzPjx0aXRsZXM+PHRpdGxlPkEg
c3lzdGVtYXRpYyBldmFsdWF0aW9uIG9mIHNpbmdsZS1jZWxsIFJOQS1zZXF1ZW5jaW5nIGltcHV0
YXRpb24gbWV0aG9kczwvdGl0bGU+PHNlY29uZGFyeS10aXRsZT5HZW5vbWUgQmlvbDwvc2Vjb25k
YXJ5LXRpdGxlPjwvdGl0bGVzPjxwZXJpb2RpY2FsPjxmdWxsLXRpdGxlPkdlbm9tZSBCaW9sPC9m
dWxsLXRpdGxlPjwvcGVyaW9kaWNhbD48cGFnZXM+MjE4PC9wYWdlcz48dm9sdW1lPjIxPC92b2x1
bWU+PG51bWJlcj4xPC9udW1iZXI+PGVkaXRpb24+MjAyMC8wOC8yOTwvZWRpdGlvbj48a2V5d29y
ZHM+PGtleXdvcmQ+QmVuY2htYXJraW5nPC9rZXl3b3JkPjxrZXl3b3JkPkNlbGwgTGluZTwva2V5
d29yZD48a2V5d29yZD5DbHVzdGVyIEFuYWx5c2lzPC9rZXl3b3JkPjxrZXl3b3JkPkdlbmUgRXhw
cmVzc2lvbjwva2V5d29yZD48a2V5d29yZD5HZW5lIEV4cHJlc3Npb24gUHJvZmlsaW5nPC9rZXl3
b3JkPjxrZXl3b3JkPkh1bWFuczwva2V5d29yZD48a2V5d29yZD5STkEvZ2VuZXRpY3M8L2tleXdv
cmQ+PGtleXdvcmQ+KlJOQS1TZXE8L2tleXdvcmQ+PGtleXdvcmQ+U2VxdWVuY2UgQW5hbHlzaXMs
IFJOQS8qbWV0aG9kczwva2V5d29yZD48a2V5d29yZD5TaW5nbGUtQ2VsbCBBbmFseXNpcy8qbWV0
aG9kczwva2V5d29yZD48a2V5d29yZD4qQmVuY2htYXJrPC9rZXl3b3JkPjxrZXl3b3JkPipHZW5l
IGV4cHJlc3Npb248L2tleXdvcmQ+PGtleXdvcmQ+KkltcHV0YXRpb248L2tleXdvcmQ+PGtleXdv
cmQ+KlNpbmdsZS1jZWxsIFJOQS1zZXF1ZW5jaW5nPC9rZXl3b3JkPjwva2V5d29yZHM+PGRhdGVz
Pjx5ZWFyPjIwMjA8L3llYXI+PHB1Yi1kYXRlcz48ZGF0ZT5BdWcgMjc8L2RhdGU+PC9wdWItZGF0
ZXM+PC9kYXRlcz48aXNibj4xNDc0LTc2MFggKEVsZWN0cm9uaWMpJiN4RDsxNDc0LTc1OTYgKExp
bmtpbmcpPC9pc2JuPjxhY2Nlc3Npb24tbnVtPjMyODU0NzU3PC9hY2Nlc3Npb24tbnVtPjx1cmxz
PjxyZWxhdGVkLXVybHM+PHVybD5odHRwczovL3d3dy5uY2JpLm5sbS5uaWguZ292L3B1Ym1lZC8z
Mjg1NDc1NzwvdXJsPjwvcmVsYXRlZC11cmxzPjwvdXJscz48Y3VzdG9tMj5QTUM3NDUwNzA1PC9j
dXN0b20yPjxlbGVjdHJvbmljLXJlc291cmNlLW51bT4xMC4xMTg2L3MxMzA1OS0wMjAtMDIxMzIt
eDwvZWxlY3Ryb25pYy1yZXNvdXJjZS1udW0+PC9yZWNvcmQ+PC9DaXRlPjxDaXRlPjxBdXRob3I+
U3VuPC9BdXRob3I+PFllYXI+MjAxOTwvWWVhcj48UmVjTnVtPjQzPC9SZWNOdW0+PHJlY29yZD48
cmVjLW51bWJlcj40MzwvcmVjLW51bWJlcj48Zm9yZWlnbi1rZXlzPjxrZXkgYXBwPSJFTiIgZGIt
aWQ9InpzcHB4MjVmb2ZmdHp4ZWU5NWZ4MjlwOHRhdGY1dnZhd3R2cCIgdGltZXN0YW1wPSIwIj40
Mzwva2V5PjwvZm9yZWlnbi1rZXlzPjxyZWYtdHlwZSBuYW1lPSJKb3VybmFsIEFydGljbGUiPjE3
PC9yZWYtdHlwZT48Y29udHJpYnV0b3JzPjxhdXRob3JzPjxhdXRob3I+U3VuLCBTLiwgWmh1LCBK
LiwgTWEsIFkuIGFuZCBaaG91LCBYLjwvYXV0aG9yPjwvYXV0aG9ycz48L2NvbnRyaWJ1dG9ycz48
YXV0aC1hZGRyZXNzPlNjaG9vbCBvZiBDb21wdXRlciBTY2llbmNlLCBOb3J0aHdlc3Rlcm4gUG9s
eXRlY2huaWNhbCBVbml2ZXJzaXR5LCBYaSZhcG9zO2FuLCBTaGFhbnhpLCA3MTAwNzIsIFBlb3Bs
ZSZhcG9zO3MgUmVwdWJsaWMgb2YgQ2hpbmEuJiN4RDtEZXBhcnRtZW50IG9mIEJpb3N0YXRpc3Rp
Y3MsIFVuaXZlcnNpdHkgb2YgTWljaGlnYW4sIEFubiBBcmJvciwgTUksIDQ4MTA5LCBVU0EuJiN4
RDtEZXBhcnRtZW50IG9mIEJpb3N0YXRpc3RpY3MsIFVuaXZlcnNpdHkgb2YgTWljaGlnYW4sIEFu
biBBcmJvciwgTUksIDQ4MTA5LCBVU0EuIHh6aG91c3BoQHVtaWNoLmVkdS4mI3hEO0NlbnRlciBm
b3IgU3RhdGlzdGljYWwgR2VuZXRpY3MsIFVuaXZlcnNpdHkgb2YgTWljaGlnYW4sIEFubiBBcmJv
ciwgTUksIDQ4MTA5LCBVU0EuIHh6aG91c3BoQHVtaWNoLmVkdS48L2F1dGgtYWRkcmVzcz48dGl0
bGVzPjx0aXRsZT5BY2N1cmFjeSwgcm9idXN0bmVzcyBhbmQgc2NhbGFiaWxpdHkgb2YgZGltZW5z
aW9uYWxpdHkgcmVkdWN0aW9uIG1ldGhvZHMgZm9yIHNpbmdsZS1jZWxsIFJOQS1zZXEgYW5hbHlz
aXM8L3RpdGxlPjxzZWNvbmRhcnktdGl0bGU+R2Vub21lIEJpb2w8L3NlY29uZGFyeS10aXRsZT48
L3RpdGxlcz48cGVyaW9kaWNhbD48ZnVsbC10aXRsZT5HZW5vbWUgQmlvbDwvZnVsbC10aXRsZT48
L3BlcmlvZGljYWw+PHBhZ2VzPjI2OTwvcGFnZXM+PHZvbHVtZT4yMDwvdm9sdW1lPjxudW1iZXI+
MTwvbnVtYmVyPjxlZGl0aW9uPjIwMTkvMTIvMTI8L2VkaXRpb24+PGtleXdvcmRzPjxrZXl3b3Jk
PkNsdXN0ZXIgQW5hbHlzaXM8L2tleXdvcmQ+PGtleXdvcmQ+RGltZW5zaW9uYWwgTWVhc3VyZW1l
bnQgQWNjdXJhY3k8L2tleXdvcmQ+PGtleXdvcmQ+KlNlcXVlbmNlIEFuYWx5c2lzLCBSTkE8L2tl
eXdvcmQ+PGtleXdvcmQ+KlNpbmdsZS1DZWxsIEFuYWx5c2lzPC9rZXl3b3JkPjwva2V5d29yZHM+
PGRhdGVzPjx5ZWFyPjIwMTk8L3llYXI+PHB1Yi1kYXRlcz48ZGF0ZT5EZWMgMTA8L2RhdGU+PC9w
dWItZGF0ZXM+PC9kYXRlcz48aXNibj4xNDc0LTc2MFggKEVsZWN0cm9uaWMpJiN4RDsxNDc0LTc1
OTYgKExpbmtpbmcpPC9pc2JuPjxhY2Nlc3Npb24tbnVtPjMxODIzODA5PC9hY2Nlc3Npb24tbnVt
Pjx1cmxzPjxyZWxhdGVkLXVybHM+PHVybD5odHRwczovL3d3dy5uY2JpLm5sbS5uaWguZ292L3B1
Ym1lZC8zMTgyMzgwOTwvdXJsPjwvcmVsYXRlZC11cmxzPjwvdXJscz48Y3VzdG9tMj5QTUM2OTAy
NDEzPC9jdXN0b20yPjxlbGVjdHJvbmljLXJlc291cmNlLW51bT4xMC4xMTg2L3MxMzA1OS0wMTkt
MTg5OC02PC9lbGVjdHJvbmljLXJlc291cmNlLW51bT48L3JlY29yZD48L0NpdGU+PC9FbmROb3Rl
Pn==
</w:fldData>
        </w:fldChar>
      </w:r>
      <w:r w:rsidR="00030FDD">
        <w:rPr>
          <w:rFonts w:ascii="Arial" w:eastAsia="Arial" w:hAnsi="Arial" w:cs="Arial"/>
        </w:rPr>
        <w:instrText xml:space="preserve"> ADDIN EN.CITE.DATA </w:instrText>
      </w:r>
      <w:r w:rsidR="00030FDD">
        <w:rPr>
          <w:rFonts w:ascii="Arial" w:eastAsia="Arial" w:hAnsi="Arial" w:cs="Arial"/>
        </w:rPr>
      </w:r>
      <w:r w:rsidR="00030FDD">
        <w:rPr>
          <w:rFonts w:ascii="Arial" w:eastAsia="Arial" w:hAnsi="Arial" w:cs="Arial"/>
        </w:rPr>
        <w:fldChar w:fldCharType="end"/>
      </w:r>
      <w:r w:rsidR="00030FDD">
        <w:rPr>
          <w:rFonts w:ascii="Arial" w:eastAsia="Arial" w:hAnsi="Arial" w:cs="Arial"/>
        </w:rPr>
      </w:r>
      <w:r w:rsidR="00030FDD">
        <w:rPr>
          <w:rFonts w:ascii="Arial" w:eastAsia="Arial" w:hAnsi="Arial" w:cs="Arial"/>
        </w:rPr>
        <w:fldChar w:fldCharType="separate"/>
      </w:r>
      <w:r w:rsidR="00030FDD">
        <w:rPr>
          <w:rFonts w:ascii="Arial" w:eastAsia="Arial" w:hAnsi="Arial" w:cs="Arial"/>
          <w:noProof/>
        </w:rPr>
        <w:t>[18, 48, 49]</w:t>
      </w:r>
      <w:r w:rsidR="00030FDD">
        <w:rPr>
          <w:rFonts w:ascii="Arial" w:eastAsia="Arial" w:hAnsi="Arial" w:cs="Arial"/>
        </w:rPr>
        <w:fldChar w:fldCharType="end"/>
      </w:r>
      <w:r w:rsidR="00F04935">
        <w:rPr>
          <w:rFonts w:ascii="Arial" w:eastAsia="Arial" w:hAnsi="Arial" w:cs="Arial"/>
        </w:rPr>
        <w:t>.</w:t>
      </w:r>
      <w:r w:rsidR="00202B96">
        <w:rPr>
          <w:rFonts w:ascii="Arial" w:eastAsia="Arial" w:hAnsi="Arial" w:cs="Arial"/>
        </w:rPr>
        <w:t xml:space="preserve"> We provide an overview here the methods adopted in the surveyed papers. We discuss them according</w:t>
      </w:r>
      <w:r w:rsidR="00743C85">
        <w:rPr>
          <w:rFonts w:ascii="Arial" w:eastAsia="Arial" w:hAnsi="Arial" w:cs="Arial"/>
        </w:rPr>
        <w:t xml:space="preserve"> to</w:t>
      </w:r>
      <w:r w:rsidR="00202B96">
        <w:rPr>
          <w:rFonts w:ascii="Arial" w:eastAsia="Arial" w:hAnsi="Arial" w:cs="Arial"/>
        </w:rPr>
        <w:t xml:space="preserve"> the key categories on which the surveyed papers are organized, namely, imputation, batch effect correction, dimension reduction and clustering, cell type identification, and functional analysis.  </w:t>
      </w:r>
      <w:r w:rsidRPr="008E6206">
        <w:rPr>
          <w:rFonts w:ascii="Arial" w:eastAsia="Arial" w:hAnsi="Arial" w:cs="Arial"/>
        </w:rPr>
        <w:t xml:space="preserve">  </w:t>
      </w:r>
    </w:p>
    <w:p w14:paraId="530D8EBE" w14:textId="77777777" w:rsidR="005360DA" w:rsidRPr="00202B96" w:rsidRDefault="005360DA" w:rsidP="008E6206">
      <w:pPr>
        <w:spacing w:line="360" w:lineRule="auto"/>
        <w:jc w:val="both"/>
        <w:rPr>
          <w:rFonts w:ascii="Arial" w:eastAsia="Arial" w:hAnsi="Arial" w:cs="Arial"/>
        </w:rPr>
      </w:pPr>
    </w:p>
    <w:p w14:paraId="21E3DCC3" w14:textId="750F857F" w:rsidR="002A2ED2" w:rsidRDefault="00202B96" w:rsidP="006F4560">
      <w:pPr>
        <w:pStyle w:val="ListParagraph"/>
        <w:numPr>
          <w:ilvl w:val="2"/>
          <w:numId w:val="40"/>
        </w:numPr>
        <w:spacing w:after="0" w:line="360" w:lineRule="auto"/>
        <w:jc w:val="both"/>
        <w:rPr>
          <w:rFonts w:ascii="Arial" w:eastAsia="Arial" w:hAnsi="Arial" w:cs="Arial"/>
          <w:b/>
          <w:sz w:val="24"/>
        </w:rPr>
      </w:pPr>
      <w:r w:rsidRPr="00743C85">
        <w:rPr>
          <w:rFonts w:ascii="Arial" w:eastAsia="Arial" w:hAnsi="Arial" w:cs="Arial"/>
          <w:b/>
          <w:sz w:val="24"/>
        </w:rPr>
        <w:t>Imputation</w:t>
      </w:r>
    </w:p>
    <w:p w14:paraId="0BDB7A48" w14:textId="70943A9A" w:rsidR="00C536B2" w:rsidRDefault="002F7B46" w:rsidP="00F506E3">
      <w:pPr>
        <w:spacing w:line="480" w:lineRule="auto"/>
        <w:jc w:val="both"/>
        <w:rPr>
          <w:rFonts w:ascii="Arial" w:eastAsia="Arial" w:hAnsi="Arial" w:cs="Arial"/>
        </w:rPr>
      </w:pPr>
      <w:r>
        <w:rPr>
          <w:rFonts w:ascii="Arial" w:eastAsia="Arial" w:hAnsi="Arial" w:cs="Arial"/>
        </w:rPr>
        <w:t xml:space="preserve">The </w:t>
      </w:r>
      <w:r w:rsidR="008710D2">
        <w:rPr>
          <w:rFonts w:ascii="Arial" w:eastAsia="Arial" w:hAnsi="Arial" w:cs="Arial"/>
        </w:rPr>
        <w:t xml:space="preserve">evaluation of the performance of imputation methods </w:t>
      </w:r>
      <w:r w:rsidR="0010080C">
        <w:rPr>
          <w:rFonts w:ascii="Arial" w:eastAsia="Arial" w:hAnsi="Arial" w:cs="Arial"/>
        </w:rPr>
        <w:t>considers</w:t>
      </w:r>
      <w:r w:rsidR="008710D2">
        <w:rPr>
          <w:rFonts w:ascii="Arial" w:eastAsia="Arial" w:hAnsi="Arial" w:cs="Arial"/>
        </w:rPr>
        <w:t xml:space="preserve"> </w:t>
      </w:r>
      <w:r w:rsidR="005360DA">
        <w:rPr>
          <w:rFonts w:ascii="Arial" w:eastAsia="Arial" w:hAnsi="Arial" w:cs="Arial"/>
        </w:rPr>
        <w:t xml:space="preserve">their ability to recover biological signals and </w:t>
      </w:r>
      <w:r w:rsidR="005360DA" w:rsidRPr="00E7255D">
        <w:rPr>
          <w:rFonts w:ascii="Arial" w:eastAsia="Arial" w:hAnsi="Arial" w:cs="Arial"/>
        </w:rPr>
        <w:t>improve downstream analyses.</w:t>
      </w:r>
      <w:r w:rsidR="005360DA">
        <w:rPr>
          <w:rFonts w:ascii="Arial" w:eastAsia="Arial" w:hAnsi="Arial" w:cs="Arial"/>
        </w:rPr>
        <w:t xml:space="preserve">  </w:t>
      </w:r>
      <w:r w:rsidR="006061CA">
        <w:rPr>
          <w:rFonts w:ascii="Arial" w:eastAsia="Arial" w:hAnsi="Arial" w:cs="Arial"/>
        </w:rPr>
        <w:t xml:space="preserve">For </w:t>
      </w:r>
      <w:proofErr w:type="gramStart"/>
      <w:r w:rsidR="006061CA">
        <w:rPr>
          <w:rFonts w:ascii="Arial" w:eastAsia="Arial" w:hAnsi="Arial" w:cs="Arial"/>
        </w:rPr>
        <w:t>this two main methods</w:t>
      </w:r>
      <w:proofErr w:type="gramEnd"/>
      <w:r w:rsidR="006061CA">
        <w:rPr>
          <w:rFonts w:ascii="Arial" w:eastAsia="Arial" w:hAnsi="Arial" w:cs="Arial"/>
        </w:rPr>
        <w:t xml:space="preserve"> have been used. First is the evaluation of similarity between bulk and imputed </w:t>
      </w:r>
      <w:proofErr w:type="spellStart"/>
      <w:r w:rsidR="006061CA">
        <w:rPr>
          <w:rFonts w:ascii="Arial" w:eastAsia="Arial" w:hAnsi="Arial" w:cs="Arial"/>
        </w:rPr>
        <w:t>scRNA</w:t>
      </w:r>
      <w:proofErr w:type="spellEnd"/>
      <w:r w:rsidR="006061CA">
        <w:rPr>
          <w:rFonts w:ascii="Arial" w:eastAsia="Arial" w:hAnsi="Arial" w:cs="Arial"/>
        </w:rPr>
        <w:t xml:space="preserve">-seq data. </w:t>
      </w:r>
    </w:p>
    <w:p w14:paraId="3B9A96F8" w14:textId="0280AADF" w:rsidR="006061CA" w:rsidRDefault="006061CA" w:rsidP="00F506E3">
      <w:pPr>
        <w:spacing w:line="480" w:lineRule="auto"/>
        <w:jc w:val="both"/>
        <w:rPr>
          <w:rFonts w:ascii="Arial" w:eastAsia="Arial" w:hAnsi="Arial" w:cs="Arial"/>
        </w:rPr>
      </w:pPr>
      <w:r>
        <w:rPr>
          <w:rFonts w:ascii="Arial" w:eastAsia="Arial" w:hAnsi="Arial" w:cs="Arial"/>
        </w:rPr>
        <w:t>Second is the evaluation of imputation on unsupervised clustering.</w:t>
      </w:r>
    </w:p>
    <w:p w14:paraId="1D27D64D" w14:textId="77777777" w:rsidR="00A04D6A" w:rsidRDefault="00A04D6A" w:rsidP="00F506E3">
      <w:pPr>
        <w:spacing w:line="480" w:lineRule="auto"/>
        <w:jc w:val="both"/>
        <w:rPr>
          <w:rFonts w:ascii="Arial" w:eastAsia="Arial" w:hAnsi="Arial" w:cs="Arial"/>
        </w:rPr>
      </w:pPr>
    </w:p>
    <w:p w14:paraId="5BF57149" w14:textId="10C7358F" w:rsidR="00A04D6A" w:rsidRPr="00A04D6A" w:rsidRDefault="006061CA" w:rsidP="00F506E3">
      <w:pPr>
        <w:spacing w:line="480" w:lineRule="auto"/>
        <w:jc w:val="both"/>
        <w:rPr>
          <w:rFonts w:ascii="Arial" w:eastAsia="Arial" w:hAnsi="Arial" w:cs="Arial"/>
        </w:rPr>
      </w:pPr>
      <w:r>
        <w:rPr>
          <w:rFonts w:ascii="Arial" w:eastAsia="Arial" w:hAnsi="Arial" w:cs="Arial"/>
        </w:rPr>
        <w:t xml:space="preserve">The first approach </w:t>
      </w:r>
      <w:proofErr w:type="gramStart"/>
      <w:r>
        <w:rPr>
          <w:rFonts w:ascii="Arial" w:eastAsia="Arial" w:hAnsi="Arial" w:cs="Arial"/>
        </w:rPr>
        <w:t>consi</w:t>
      </w:r>
      <w:r w:rsidR="00A04D6A">
        <w:rPr>
          <w:rFonts w:ascii="Arial" w:eastAsia="Arial" w:hAnsi="Arial" w:cs="Arial"/>
        </w:rPr>
        <w:t>s</w:t>
      </w:r>
      <w:r>
        <w:rPr>
          <w:rFonts w:ascii="Arial" w:eastAsia="Arial" w:hAnsi="Arial" w:cs="Arial"/>
        </w:rPr>
        <w:t>t</w:t>
      </w:r>
      <w:proofErr w:type="gramEnd"/>
      <w:r>
        <w:rPr>
          <w:rFonts w:ascii="Arial" w:eastAsia="Arial" w:hAnsi="Arial" w:cs="Arial"/>
        </w:rPr>
        <w:t xml:space="preserve"> in </w:t>
      </w:r>
      <w:r w:rsidR="00E657E2">
        <w:rPr>
          <w:rFonts w:ascii="Arial" w:eastAsia="Arial" w:hAnsi="Arial" w:cs="Arial"/>
        </w:rPr>
        <w:t>assessing</w:t>
      </w:r>
      <w:r w:rsidR="008710D2" w:rsidRPr="005360DA">
        <w:rPr>
          <w:rFonts w:ascii="Arial" w:eastAsia="Arial" w:hAnsi="Arial" w:cs="Arial"/>
        </w:rPr>
        <w:t xml:space="preserve"> the similarity between bulk and imputed </w:t>
      </w:r>
      <w:proofErr w:type="spellStart"/>
      <w:r w:rsidR="008710D2" w:rsidRPr="005360DA">
        <w:rPr>
          <w:rFonts w:ascii="Arial" w:eastAsia="Arial" w:hAnsi="Arial" w:cs="Arial"/>
        </w:rPr>
        <w:t>scRNA</w:t>
      </w:r>
      <w:proofErr w:type="spellEnd"/>
      <w:r w:rsidR="008710D2" w:rsidRPr="005360DA">
        <w:rPr>
          <w:rFonts w:ascii="Arial" w:eastAsia="Arial" w:hAnsi="Arial" w:cs="Arial"/>
        </w:rPr>
        <w:t>-seq data</w:t>
      </w:r>
      <w:r w:rsidR="00A97E28">
        <w:rPr>
          <w:rFonts w:ascii="Arial" w:eastAsia="Arial" w:hAnsi="Arial" w:cs="Arial"/>
        </w:rPr>
        <w:t>.</w:t>
      </w:r>
      <w:r>
        <w:rPr>
          <w:rFonts w:ascii="Arial" w:eastAsia="Arial" w:hAnsi="Arial" w:cs="Arial"/>
        </w:rPr>
        <w:t xml:space="preserve"> </w:t>
      </w:r>
      <w:r w:rsidR="0055731F">
        <w:rPr>
          <w:rFonts w:ascii="Arial" w:eastAsia="Arial" w:hAnsi="Arial" w:cs="Arial"/>
        </w:rPr>
        <w:t xml:space="preserve">For </w:t>
      </w:r>
      <w:r w:rsidR="0055731F" w:rsidRPr="0055731F">
        <w:rPr>
          <w:rFonts w:ascii="Arial" w:eastAsia="Arial" w:hAnsi="Arial" w:cs="Arial"/>
        </w:rPr>
        <w:t xml:space="preserve">a given </w:t>
      </w:r>
      <w:proofErr w:type="spellStart"/>
      <w:r w:rsidR="0055731F" w:rsidRPr="0055731F">
        <w:rPr>
          <w:rFonts w:ascii="Arial" w:eastAsia="Arial" w:hAnsi="Arial" w:cs="Arial"/>
        </w:rPr>
        <w:t>scRNA</w:t>
      </w:r>
      <w:proofErr w:type="spellEnd"/>
      <w:r w:rsidR="0055731F" w:rsidRPr="0055731F">
        <w:rPr>
          <w:rFonts w:ascii="Arial" w:eastAsia="Arial" w:hAnsi="Arial" w:cs="Arial"/>
        </w:rPr>
        <w:t xml:space="preserve">-seq dataset, </w:t>
      </w:r>
      <w:r w:rsidR="009719E6">
        <w:rPr>
          <w:rFonts w:ascii="Arial" w:eastAsia="Arial" w:hAnsi="Arial" w:cs="Arial"/>
        </w:rPr>
        <w:t xml:space="preserve">the </w:t>
      </w:r>
      <w:r w:rsidR="009719E6" w:rsidRPr="0055731F">
        <w:rPr>
          <w:rFonts w:ascii="Arial" w:eastAsia="Arial" w:hAnsi="Arial" w:cs="Arial"/>
        </w:rPr>
        <w:t>“</w:t>
      </w:r>
      <w:proofErr w:type="spellStart"/>
      <w:r w:rsidR="009719E6" w:rsidRPr="0055731F">
        <w:rPr>
          <w:rFonts w:ascii="Arial" w:eastAsia="Arial" w:hAnsi="Arial" w:cs="Arial"/>
        </w:rPr>
        <w:t>pseudobulk</w:t>
      </w:r>
      <w:proofErr w:type="spellEnd"/>
      <w:r w:rsidR="009719E6" w:rsidRPr="0055731F">
        <w:rPr>
          <w:rFonts w:ascii="Arial" w:eastAsia="Arial" w:hAnsi="Arial" w:cs="Arial"/>
        </w:rPr>
        <w:t>”</w:t>
      </w:r>
      <w:r w:rsidR="009719E6">
        <w:rPr>
          <w:rFonts w:ascii="Arial" w:eastAsia="Arial" w:hAnsi="Arial" w:cs="Arial"/>
        </w:rPr>
        <w:t xml:space="preserve">, or the </w:t>
      </w:r>
      <w:r w:rsidR="0055731F" w:rsidRPr="0055731F">
        <w:rPr>
          <w:rFonts w:ascii="Arial" w:eastAsia="Arial" w:hAnsi="Arial" w:cs="Arial"/>
        </w:rPr>
        <w:t>average</w:t>
      </w:r>
      <w:r w:rsidR="009719E6">
        <w:rPr>
          <w:rFonts w:ascii="Arial" w:eastAsia="Arial" w:hAnsi="Arial" w:cs="Arial"/>
        </w:rPr>
        <w:t xml:space="preserve"> of </w:t>
      </w:r>
      <w:r w:rsidR="0055731F" w:rsidRPr="0055731F">
        <w:rPr>
          <w:rFonts w:ascii="Arial" w:eastAsia="Arial" w:hAnsi="Arial" w:cs="Arial"/>
        </w:rPr>
        <w:t xml:space="preserve">normalized </w:t>
      </w:r>
      <w:r w:rsidR="0055731F">
        <w:rPr>
          <w:rFonts w:ascii="Arial" w:eastAsia="Arial" w:hAnsi="Arial" w:cs="Arial"/>
        </w:rPr>
        <w:t>(</w:t>
      </w:r>
      <w:r w:rsidR="0055731F" w:rsidRPr="0055731F">
        <w:rPr>
          <w:rFonts w:ascii="Arial" w:eastAsia="Arial" w:hAnsi="Arial" w:cs="Arial"/>
        </w:rPr>
        <w:t>log2-transformed</w:t>
      </w:r>
      <w:r w:rsidR="0055731F">
        <w:rPr>
          <w:rFonts w:ascii="Arial" w:eastAsia="Arial" w:hAnsi="Arial" w:cs="Arial"/>
        </w:rPr>
        <w:t>)</w:t>
      </w:r>
      <w:r w:rsidR="0055731F" w:rsidRPr="0055731F">
        <w:rPr>
          <w:rFonts w:ascii="Arial" w:eastAsia="Arial" w:hAnsi="Arial" w:cs="Arial"/>
        </w:rPr>
        <w:t xml:space="preserve"> </w:t>
      </w:r>
      <w:proofErr w:type="spellStart"/>
      <w:r w:rsidR="0055731F" w:rsidRPr="0055731F">
        <w:rPr>
          <w:rFonts w:ascii="Arial" w:eastAsia="Arial" w:hAnsi="Arial" w:cs="Arial"/>
        </w:rPr>
        <w:t>scRNA</w:t>
      </w:r>
      <w:proofErr w:type="spellEnd"/>
      <w:r w:rsidR="0055731F" w:rsidRPr="0055731F">
        <w:rPr>
          <w:rFonts w:ascii="Arial" w:eastAsia="Arial" w:hAnsi="Arial" w:cs="Arial"/>
        </w:rPr>
        <w:t>-seq counts across cells</w:t>
      </w:r>
      <w:r w:rsidR="009719E6">
        <w:rPr>
          <w:rFonts w:ascii="Arial" w:eastAsia="Arial" w:hAnsi="Arial" w:cs="Arial"/>
        </w:rPr>
        <w:t xml:space="preserve">, is calculated first, and </w:t>
      </w:r>
      <w:r w:rsidR="0055731F" w:rsidRPr="0055731F">
        <w:rPr>
          <w:rFonts w:ascii="Arial" w:eastAsia="Arial" w:hAnsi="Arial" w:cs="Arial"/>
        </w:rPr>
        <w:t xml:space="preserve">the Spearman’s rank correlation coefficient (SCC) between the </w:t>
      </w:r>
      <w:proofErr w:type="spellStart"/>
      <w:r w:rsidR="0055731F" w:rsidRPr="0055731F">
        <w:rPr>
          <w:rFonts w:ascii="Arial" w:eastAsia="Arial" w:hAnsi="Arial" w:cs="Arial"/>
        </w:rPr>
        <w:t>pseudobulk</w:t>
      </w:r>
      <w:proofErr w:type="spellEnd"/>
      <w:r w:rsidR="0055731F" w:rsidRPr="0055731F">
        <w:rPr>
          <w:rFonts w:ascii="Arial" w:eastAsia="Arial" w:hAnsi="Arial" w:cs="Arial"/>
        </w:rPr>
        <w:t xml:space="preserve"> and the bulk RNA-seq profile of the same cell typ</w:t>
      </w:r>
      <w:r w:rsidR="00A04D6A">
        <w:rPr>
          <w:rFonts w:ascii="Arial" w:eastAsia="Arial" w:hAnsi="Arial" w:cs="Arial"/>
        </w:rPr>
        <w:t>e</w:t>
      </w:r>
      <w:r w:rsidR="009719E6">
        <w:rPr>
          <w:rFonts w:ascii="Arial" w:eastAsia="Arial" w:hAnsi="Arial" w:cs="Arial"/>
        </w:rPr>
        <w:t xml:space="preserve"> is evaluated</w:t>
      </w:r>
      <w:r w:rsidR="000675DA">
        <w:rPr>
          <w:rFonts w:ascii="Arial" w:eastAsia="Arial" w:hAnsi="Arial" w:cs="Arial"/>
        </w:rPr>
        <w:t>.</w:t>
      </w:r>
      <w:r w:rsidR="009719E6">
        <w:rPr>
          <w:rFonts w:ascii="Arial" w:eastAsia="Arial" w:hAnsi="Arial" w:cs="Arial"/>
        </w:rPr>
        <w:t xml:space="preserve"> </w:t>
      </w:r>
      <w:r w:rsidR="000675DA">
        <w:rPr>
          <w:rFonts w:ascii="Arial" w:eastAsia="Arial" w:hAnsi="Arial" w:cs="Arial"/>
        </w:rPr>
        <w:t>T</w:t>
      </w:r>
      <w:r w:rsidR="009719E6">
        <w:rPr>
          <w:rFonts w:ascii="Arial" w:eastAsia="Arial" w:hAnsi="Arial" w:cs="Arial"/>
        </w:rPr>
        <w:t>he statistical significance</w:t>
      </w:r>
      <w:r w:rsidR="000675DA">
        <w:rPr>
          <w:rFonts w:ascii="Arial" w:eastAsia="Arial" w:hAnsi="Arial" w:cs="Arial"/>
        </w:rPr>
        <w:t xml:space="preserve"> is assessed whether SCCs </w:t>
      </w:r>
      <w:proofErr w:type="spellStart"/>
      <w:r w:rsidR="000675DA">
        <w:rPr>
          <w:rFonts w:ascii="Arial" w:eastAsia="Arial" w:hAnsi="Arial" w:cs="Arial"/>
        </w:rPr>
        <w:t>bewteen</w:t>
      </w:r>
      <w:proofErr w:type="spellEnd"/>
      <w:r w:rsidR="000675DA">
        <w:rPr>
          <w:rFonts w:ascii="Arial" w:eastAsia="Arial" w:hAnsi="Arial" w:cs="Arial"/>
        </w:rPr>
        <w:t xml:space="preserve"> the bulk and </w:t>
      </w:r>
      <w:proofErr w:type="spellStart"/>
      <w:r w:rsidR="000675DA">
        <w:rPr>
          <w:rFonts w:ascii="Arial" w:eastAsia="Arial" w:hAnsi="Arial" w:cs="Arial"/>
        </w:rPr>
        <w:t>pseudobulks</w:t>
      </w:r>
      <w:proofErr w:type="spellEnd"/>
      <w:r w:rsidR="000675DA">
        <w:rPr>
          <w:rFonts w:ascii="Arial" w:eastAsia="Arial" w:hAnsi="Arial" w:cs="Arial"/>
        </w:rPr>
        <w:t xml:space="preserve"> from two imputation methods are equal</w:t>
      </w:r>
      <w:r w:rsidR="00A04D6A">
        <w:rPr>
          <w:rFonts w:ascii="Arial" w:eastAsia="Arial" w:hAnsi="Arial" w:cs="Arial"/>
        </w:rPr>
        <w:t>.</w:t>
      </w:r>
    </w:p>
    <w:p w14:paraId="6B5C0ECF" w14:textId="77777777" w:rsidR="0055731F" w:rsidRDefault="0055731F" w:rsidP="00F506E3">
      <w:pPr>
        <w:spacing w:line="480" w:lineRule="auto"/>
        <w:jc w:val="both"/>
        <w:rPr>
          <w:rFonts w:ascii="Arial" w:eastAsia="Arial" w:hAnsi="Arial" w:cs="Arial"/>
        </w:rPr>
      </w:pPr>
    </w:p>
    <w:p w14:paraId="5713AD08" w14:textId="42CE3443" w:rsidR="00A04D6A" w:rsidRDefault="00A04D6A" w:rsidP="00F506E3">
      <w:pPr>
        <w:spacing w:line="480" w:lineRule="auto"/>
        <w:jc w:val="both"/>
        <w:rPr>
          <w:rFonts w:ascii="Arial" w:eastAsia="Arial" w:hAnsi="Arial" w:cs="Arial"/>
        </w:rPr>
      </w:pPr>
      <w:r>
        <w:rPr>
          <w:rFonts w:ascii="Arial" w:eastAsia="Arial" w:hAnsi="Arial" w:cs="Arial"/>
        </w:rPr>
        <w:t>The second approach consist in measuring</w:t>
      </w:r>
      <w:r w:rsidR="00035536" w:rsidRPr="00035536">
        <w:rPr>
          <w:rFonts w:ascii="Arial" w:eastAsia="Arial" w:hAnsi="Arial" w:cs="Arial"/>
        </w:rPr>
        <w:t xml:space="preserve"> the accuracy of</w:t>
      </w:r>
      <w:r w:rsidR="00035536">
        <w:rPr>
          <w:rFonts w:ascii="Arial" w:eastAsia="Arial" w:hAnsi="Arial" w:cs="Arial"/>
        </w:rPr>
        <w:t xml:space="preserve"> </w:t>
      </w:r>
      <w:r w:rsidR="005F2F43">
        <w:rPr>
          <w:rFonts w:ascii="Arial" w:eastAsia="Arial" w:hAnsi="Arial" w:cs="Arial"/>
        </w:rPr>
        <w:t xml:space="preserve">several </w:t>
      </w:r>
      <w:r w:rsidR="00035536" w:rsidRPr="00035536">
        <w:rPr>
          <w:rFonts w:ascii="Arial" w:eastAsia="Arial" w:hAnsi="Arial" w:cs="Arial"/>
        </w:rPr>
        <w:t xml:space="preserve">clustering assignments </w:t>
      </w:r>
      <w:r>
        <w:rPr>
          <w:rFonts w:ascii="Arial" w:eastAsia="Arial" w:hAnsi="Arial" w:cs="Arial"/>
        </w:rPr>
        <w:t>methods</w:t>
      </w:r>
      <w:r w:rsidR="005F2F43">
        <w:rPr>
          <w:rFonts w:ascii="Arial" w:eastAsia="Arial" w:hAnsi="Arial" w:cs="Arial"/>
        </w:rPr>
        <w:t xml:space="preserve"> using four metrics:</w:t>
      </w:r>
    </w:p>
    <w:p w14:paraId="32E72CB4" w14:textId="69AAD692" w:rsidR="005F2F43" w:rsidRDefault="005F2F43" w:rsidP="00F506E3">
      <w:pPr>
        <w:spacing w:line="480" w:lineRule="auto"/>
        <w:jc w:val="both"/>
        <w:rPr>
          <w:rFonts w:ascii="Arial" w:eastAsia="Arial" w:hAnsi="Arial" w:cs="Arial"/>
        </w:rPr>
      </w:pPr>
    </w:p>
    <w:p w14:paraId="7E708A40" w14:textId="2A50AEA8" w:rsidR="005F2F43" w:rsidRPr="00F506E3" w:rsidRDefault="005F2F43" w:rsidP="00F506E3">
      <w:pPr>
        <w:pStyle w:val="ListParagraph"/>
        <w:numPr>
          <w:ilvl w:val="0"/>
          <w:numId w:val="44"/>
        </w:numPr>
        <w:spacing w:line="480" w:lineRule="auto"/>
        <w:jc w:val="both"/>
        <w:rPr>
          <w:rFonts w:ascii="Arial" w:eastAsia="Arial" w:hAnsi="Arial" w:cs="Arial"/>
          <w:sz w:val="24"/>
          <w:szCs w:val="24"/>
        </w:rPr>
      </w:pPr>
      <w:r w:rsidRPr="00F506E3">
        <w:rPr>
          <w:rFonts w:ascii="Arial" w:eastAsia="Arial" w:hAnsi="Arial" w:cs="Arial"/>
          <w:sz w:val="24"/>
          <w:szCs w:val="24"/>
        </w:rPr>
        <w:t>Entropy of accuracy (</w:t>
      </w:r>
      <w:proofErr w:type="spellStart"/>
      <w:r w:rsidRPr="00F506E3">
        <w:rPr>
          <w:rFonts w:ascii="Arial" w:eastAsia="Arial" w:hAnsi="Arial" w:cs="Arial"/>
          <w:i/>
          <w:iCs/>
          <w:sz w:val="24"/>
          <w:szCs w:val="24"/>
        </w:rPr>
        <w:t>H</w:t>
      </w:r>
      <w:r w:rsidRPr="00F506E3">
        <w:rPr>
          <w:rFonts w:ascii="Arial" w:eastAsia="Arial" w:hAnsi="Arial" w:cs="Arial"/>
          <w:i/>
          <w:iCs/>
          <w:sz w:val="24"/>
          <w:szCs w:val="24"/>
          <w:vertAlign w:val="subscript"/>
        </w:rPr>
        <w:t>acc</w:t>
      </w:r>
      <w:proofErr w:type="spellEnd"/>
      <w:r w:rsidRPr="00F506E3">
        <w:rPr>
          <w:rFonts w:ascii="Arial" w:eastAsia="Arial" w:hAnsi="Arial" w:cs="Arial"/>
          <w:sz w:val="24"/>
          <w:szCs w:val="24"/>
        </w:rPr>
        <w:t>)</w:t>
      </w:r>
      <w:r w:rsidR="00251009">
        <w:rPr>
          <w:rFonts w:ascii="Arial" w:eastAsia="Arial" w:hAnsi="Arial" w:cs="Arial"/>
          <w:sz w:val="24"/>
          <w:szCs w:val="24"/>
        </w:rPr>
        <w:t xml:space="preserve"> and </w:t>
      </w:r>
      <w:r w:rsidR="00251009">
        <w:rPr>
          <w:rFonts w:ascii="Arial" w:eastAsia="Arial" w:hAnsi="Arial" w:cs="Arial"/>
        </w:rPr>
        <w:t>e</w:t>
      </w:r>
      <w:r w:rsidR="00251009" w:rsidRPr="00FA019C">
        <w:rPr>
          <w:rFonts w:ascii="Arial" w:eastAsia="Arial" w:hAnsi="Arial" w:cs="Arial"/>
        </w:rPr>
        <w:t>ntropy of purity (</w:t>
      </w:r>
      <w:proofErr w:type="spellStart"/>
      <w:r w:rsidR="00251009" w:rsidRPr="00811618">
        <w:rPr>
          <w:rFonts w:ascii="Arial" w:eastAsia="Arial" w:hAnsi="Arial" w:cs="Arial"/>
          <w:i/>
          <w:iCs/>
        </w:rPr>
        <w:t>H</w:t>
      </w:r>
      <w:r w:rsidR="00251009" w:rsidRPr="00811618">
        <w:rPr>
          <w:rFonts w:ascii="Arial" w:eastAsia="Arial" w:hAnsi="Arial" w:cs="Arial"/>
          <w:i/>
          <w:iCs/>
          <w:vertAlign w:val="subscript"/>
        </w:rPr>
        <w:t>pur</w:t>
      </w:r>
      <w:proofErr w:type="spellEnd"/>
      <w:r w:rsidR="00251009" w:rsidRPr="00FA019C">
        <w:rPr>
          <w:rFonts w:ascii="Arial" w:eastAsia="Arial" w:hAnsi="Arial" w:cs="Arial"/>
        </w:rPr>
        <w:t>)</w:t>
      </w:r>
      <w:r w:rsidRPr="00F506E3">
        <w:rPr>
          <w:rFonts w:ascii="Arial" w:eastAsia="Arial" w:hAnsi="Arial" w:cs="Arial"/>
          <w:sz w:val="24"/>
          <w:szCs w:val="24"/>
        </w:rPr>
        <w:t>.</w:t>
      </w:r>
      <w:r w:rsidR="000675DA" w:rsidRPr="00F506E3">
        <w:rPr>
          <w:rFonts w:ascii="Arial" w:eastAsia="Arial" w:hAnsi="Arial" w:cs="Arial"/>
          <w:sz w:val="24"/>
          <w:szCs w:val="24"/>
        </w:rPr>
        <w:t xml:space="preserve"> </w:t>
      </w:r>
      <w:proofErr w:type="spellStart"/>
      <w:r w:rsidR="000675DA" w:rsidRPr="00F506E3">
        <w:rPr>
          <w:rFonts w:ascii="Arial" w:eastAsia="Arial" w:hAnsi="Arial" w:cs="Arial"/>
          <w:i/>
          <w:iCs/>
          <w:sz w:val="24"/>
          <w:szCs w:val="24"/>
        </w:rPr>
        <w:t>H</w:t>
      </w:r>
      <w:r w:rsidR="000675DA" w:rsidRPr="00F506E3">
        <w:rPr>
          <w:rFonts w:ascii="Arial" w:eastAsia="Arial" w:hAnsi="Arial" w:cs="Arial"/>
          <w:i/>
          <w:iCs/>
          <w:sz w:val="24"/>
          <w:szCs w:val="24"/>
          <w:vertAlign w:val="subscript"/>
        </w:rPr>
        <w:t>acc</w:t>
      </w:r>
      <w:proofErr w:type="spellEnd"/>
      <w:r w:rsidR="000675DA" w:rsidRPr="00F506E3">
        <w:rPr>
          <w:rFonts w:ascii="Arial" w:eastAsia="Arial" w:hAnsi="Arial" w:cs="Arial"/>
          <w:sz w:val="24"/>
          <w:szCs w:val="24"/>
        </w:rPr>
        <w:t xml:space="preserve"> </w:t>
      </w:r>
      <w:r w:rsidR="00251009">
        <w:rPr>
          <w:rFonts w:ascii="Arial" w:eastAsia="Arial" w:hAnsi="Arial" w:cs="Arial"/>
          <w:sz w:val="24"/>
          <w:szCs w:val="24"/>
        </w:rPr>
        <w:t>(</w:t>
      </w:r>
      <w:proofErr w:type="spellStart"/>
      <w:r w:rsidR="00251009" w:rsidRPr="00F506E3">
        <w:rPr>
          <w:rFonts w:ascii="Arial" w:eastAsia="Arial" w:hAnsi="Arial" w:cs="Arial"/>
          <w:i/>
          <w:iCs/>
          <w:sz w:val="24"/>
          <w:szCs w:val="24"/>
        </w:rPr>
        <w:t>H</w:t>
      </w:r>
      <w:r w:rsidR="00251009" w:rsidRPr="00F506E3">
        <w:rPr>
          <w:rFonts w:ascii="Arial" w:eastAsia="Arial" w:hAnsi="Arial" w:cs="Arial"/>
          <w:i/>
          <w:iCs/>
          <w:sz w:val="24"/>
          <w:szCs w:val="24"/>
          <w:vertAlign w:val="subscript"/>
        </w:rPr>
        <w:t>pur</w:t>
      </w:r>
      <w:proofErr w:type="spellEnd"/>
      <w:r w:rsidR="00251009">
        <w:rPr>
          <w:rFonts w:ascii="Arial" w:eastAsia="Arial" w:hAnsi="Arial" w:cs="Arial"/>
          <w:sz w:val="24"/>
          <w:szCs w:val="24"/>
        </w:rPr>
        <w:t xml:space="preserve">) </w:t>
      </w:r>
      <w:r w:rsidRPr="00F506E3">
        <w:rPr>
          <w:rFonts w:ascii="Arial" w:eastAsia="Arial" w:hAnsi="Arial" w:cs="Arial"/>
          <w:sz w:val="24"/>
          <w:szCs w:val="24"/>
        </w:rPr>
        <w:t xml:space="preserve">measures the diversity of the ground-truth labels </w:t>
      </w:r>
      <w:r w:rsidR="00251009">
        <w:rPr>
          <w:rFonts w:ascii="Arial" w:eastAsia="Arial" w:hAnsi="Arial" w:cs="Arial"/>
          <w:sz w:val="24"/>
          <w:szCs w:val="24"/>
        </w:rPr>
        <w:t xml:space="preserve">(predicted cluster labels) </w:t>
      </w:r>
      <w:r w:rsidRPr="00F506E3">
        <w:rPr>
          <w:rFonts w:ascii="Arial" w:eastAsia="Arial" w:hAnsi="Arial" w:cs="Arial"/>
          <w:sz w:val="24"/>
          <w:szCs w:val="24"/>
        </w:rPr>
        <w:t>within each predicted cluster group</w:t>
      </w:r>
      <w:r w:rsidR="00251009">
        <w:rPr>
          <w:rFonts w:ascii="Arial" w:eastAsia="Arial" w:hAnsi="Arial" w:cs="Arial"/>
          <w:sz w:val="24"/>
          <w:szCs w:val="24"/>
        </w:rPr>
        <w:t xml:space="preserve"> (ground-truth group), respectively. </w:t>
      </w:r>
    </w:p>
    <w:tbl>
      <w:tblPr>
        <w:tblStyle w:val="TableNormal1"/>
        <w:tblW w:w="9351" w:type="dxa"/>
        <w:tblInd w:w="5" w:type="dxa"/>
        <w:tblLook w:val="04A0" w:firstRow="1" w:lastRow="0" w:firstColumn="1" w:lastColumn="0" w:noHBand="0" w:noVBand="1"/>
      </w:tblPr>
      <w:tblGrid>
        <w:gridCol w:w="1685"/>
        <w:gridCol w:w="5965"/>
        <w:gridCol w:w="1701"/>
      </w:tblGrid>
      <w:tr w:rsidR="006E407D" w14:paraId="32156BB1" w14:textId="77777777" w:rsidTr="009B10A2">
        <w:tc>
          <w:tcPr>
            <w:tcW w:w="1685" w:type="dxa"/>
          </w:tcPr>
          <w:p w14:paraId="6F963716" w14:textId="77777777" w:rsidR="006E407D" w:rsidRDefault="006E407D" w:rsidP="00F506E3">
            <w:pPr>
              <w:pStyle w:val="ListParagraph"/>
              <w:spacing w:line="480" w:lineRule="auto"/>
              <w:ind w:left="0"/>
              <w:jc w:val="both"/>
              <w:rPr>
                <w:rFonts w:ascii="Arial" w:eastAsia="Arial" w:hAnsi="Arial" w:cs="Arial"/>
              </w:rPr>
            </w:pPr>
          </w:p>
        </w:tc>
        <w:tc>
          <w:tcPr>
            <w:tcW w:w="5965" w:type="dxa"/>
            <w:vAlign w:val="center"/>
          </w:tcPr>
          <w:p w14:paraId="70CC3236" w14:textId="37103B70" w:rsidR="006E407D" w:rsidRDefault="00FA5BB1" w:rsidP="00F506E3">
            <w:pPr>
              <w:widowControl w:val="0"/>
              <w:spacing w:line="480" w:lineRule="auto"/>
              <w:jc w:val="center"/>
              <w:rPr>
                <w:rFonts w:eastAsia="Arial"/>
              </w:rPr>
            </w:pPr>
            <m:oMathPara>
              <m:oMath>
                <m:sSub>
                  <m:sSubPr>
                    <m:ctrlPr>
                      <w:rPr>
                        <w:rFonts w:ascii="Cambria Math" w:eastAsia="Arial" w:hAnsi="Cambria Math" w:cs="Arial"/>
                        <w:i/>
                        <w:lang w:eastAsia="zh-CN"/>
                      </w:rPr>
                    </m:ctrlPr>
                  </m:sSubPr>
                  <m:e>
                    <m:r>
                      <w:rPr>
                        <w:rFonts w:ascii="Cambria Math" w:eastAsia="Arial" w:hAnsi="Cambria Math" w:cs="Arial"/>
                      </w:rPr>
                      <m:t>H</m:t>
                    </m:r>
                  </m:e>
                  <m:sub>
                    <m:r>
                      <w:rPr>
                        <w:rFonts w:ascii="Cambria Math" w:eastAsia="Arial" w:hAnsi="Cambria Math" w:cs="Arial"/>
                      </w:rPr>
                      <m:t>acc</m:t>
                    </m:r>
                  </m:sub>
                </m:sSub>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M</m:t>
                    </m:r>
                  </m:den>
                </m:f>
                <m:nary>
                  <m:naryPr>
                    <m:chr m:val="∑"/>
                    <m:limLoc m:val="undOvr"/>
                    <m:ctrlPr>
                      <w:rPr>
                        <w:rFonts w:ascii="Cambria Math" w:eastAsia="Arial" w:hAnsi="Cambria Math" w:cs="Arial"/>
                        <w:i/>
                        <w:lang w:eastAsia="zh-CN"/>
                      </w:rPr>
                    </m:ctrlPr>
                  </m:naryPr>
                  <m:sub>
                    <m:r>
                      <w:rPr>
                        <w:rFonts w:ascii="Cambria Math" w:eastAsia="Arial" w:hAnsi="Cambria Math" w:cs="Arial"/>
                      </w:rPr>
                      <m:t>i=1</m:t>
                    </m:r>
                  </m:sub>
                  <m:sup>
                    <m:r>
                      <w:rPr>
                        <w:rFonts w:ascii="Cambria Math" w:eastAsia="Arial" w:hAnsi="Cambria Math" w:cs="Arial"/>
                      </w:rPr>
                      <m:t>M</m:t>
                    </m:r>
                  </m:sup>
                  <m:e>
                    <m:nary>
                      <m:naryPr>
                        <m:chr m:val="∑"/>
                        <m:limLoc m:val="undOvr"/>
                        <m:ctrlPr>
                          <w:rPr>
                            <w:rFonts w:ascii="Cambria Math" w:eastAsia="Arial" w:hAnsi="Cambria Math" w:cs="Arial"/>
                            <w:i/>
                            <w:lang w:eastAsia="zh-CN"/>
                          </w:rPr>
                        </m:ctrlPr>
                      </m:naryPr>
                      <m:sub>
                        <m:r>
                          <w:rPr>
                            <w:rFonts w:ascii="Cambria Math" w:eastAsia="Arial" w:hAnsi="Cambria Math" w:cs="Arial"/>
                          </w:rPr>
                          <m:t>j=1</m:t>
                        </m:r>
                      </m:sub>
                      <m:sup>
                        <m:sSub>
                          <m:sSubPr>
                            <m:ctrlPr>
                              <w:rPr>
                                <w:rFonts w:ascii="Cambria Math" w:eastAsia="Arial" w:hAnsi="Cambria Math" w:cs="Arial"/>
                                <w:i/>
                                <w:lang w:eastAsia="zh-CN"/>
                              </w:rPr>
                            </m:ctrlPr>
                          </m:sSubPr>
                          <m:e>
                            <m:r>
                              <w:rPr>
                                <w:rFonts w:ascii="Cambria Math" w:eastAsia="Arial" w:hAnsi="Cambria Math" w:cs="Arial"/>
                              </w:rPr>
                              <m:t>N</m:t>
                            </m:r>
                          </m:e>
                          <m:sub>
                            <m:r>
                              <w:rPr>
                                <w:rFonts w:ascii="Cambria Math" w:eastAsia="Arial" w:hAnsi="Cambria Math" w:cs="Arial"/>
                              </w:rPr>
                              <m:t>i</m:t>
                            </m:r>
                          </m:sub>
                        </m:sSub>
                      </m:sup>
                      <m:e>
                        <m:sSub>
                          <m:sSubPr>
                            <m:ctrlPr>
                              <w:rPr>
                                <w:rFonts w:ascii="Cambria Math" w:eastAsia="Arial" w:hAnsi="Cambria Math" w:cs="Arial"/>
                                <w:i/>
                                <w:lang w:eastAsia="zh-CN"/>
                              </w:rPr>
                            </m:ctrlPr>
                          </m:sSubPr>
                          <m:e>
                            <m:r>
                              <w:rPr>
                                <w:rFonts w:ascii="Cambria Math" w:eastAsia="Arial" w:hAnsi="Cambria Math" w:cs="Arial"/>
                              </w:rPr>
                              <m:t>p</m:t>
                            </m:r>
                          </m:e>
                          <m:sub>
                            <m:r>
                              <w:rPr>
                                <w:rFonts w:ascii="Cambria Math" w:eastAsia="Arial" w:hAnsi="Cambria Math" w:cs="Arial"/>
                              </w:rPr>
                              <m:t>i</m:t>
                            </m:r>
                          </m:sub>
                        </m:sSub>
                        <m:d>
                          <m:dPr>
                            <m:ctrlPr>
                              <w:rPr>
                                <w:rFonts w:ascii="Cambria Math" w:eastAsia="Arial" w:hAnsi="Cambria Math" w:cs="Arial"/>
                                <w:i/>
                                <w:lang w:eastAsia="zh-CN"/>
                              </w:rPr>
                            </m:ctrlPr>
                          </m:dPr>
                          <m:e>
                            <m:sSub>
                              <m:sSubPr>
                                <m:ctrlPr>
                                  <w:rPr>
                                    <w:rFonts w:ascii="Cambria Math" w:eastAsia="Arial" w:hAnsi="Cambria Math" w:cs="Arial"/>
                                    <w:i/>
                                    <w:lang w:eastAsia="zh-CN"/>
                                  </w:rPr>
                                </m:ctrlPr>
                              </m:sSubPr>
                              <m:e>
                                <m:r>
                                  <w:rPr>
                                    <w:rFonts w:ascii="Cambria Math" w:eastAsia="Arial" w:hAnsi="Cambria Math" w:cs="Arial"/>
                                  </w:rPr>
                                  <m:t>x</m:t>
                                </m:r>
                              </m:e>
                              <m:sub>
                                <m:r>
                                  <w:rPr>
                                    <w:rFonts w:ascii="Cambria Math" w:eastAsia="Arial" w:hAnsi="Cambria Math" w:cs="Arial"/>
                                  </w:rPr>
                                  <m:t>j</m:t>
                                </m:r>
                              </m:sub>
                            </m:sSub>
                          </m:e>
                        </m:d>
                        <m:func>
                          <m:funcPr>
                            <m:ctrlPr>
                              <w:rPr>
                                <w:rFonts w:ascii="Cambria Math" w:eastAsia="Arial" w:hAnsi="Cambria Math" w:cs="Arial"/>
                                <w:i/>
                                <w:lang w:eastAsia="zh-CN"/>
                              </w:rPr>
                            </m:ctrlPr>
                          </m:funcPr>
                          <m:fName>
                            <m:r>
                              <m:rPr>
                                <m:sty m:val="p"/>
                              </m:rPr>
                              <w:rPr>
                                <w:rFonts w:ascii="Cambria Math" w:eastAsia="Arial" w:hAnsi="Cambria Math" w:cs="Arial"/>
                                <w:lang w:eastAsia="zh-CN"/>
                              </w:rPr>
                              <m:t>log</m:t>
                            </m:r>
                          </m:fName>
                          <m:e>
                            <m:d>
                              <m:dPr>
                                <m:ctrlPr>
                                  <w:rPr>
                                    <w:rFonts w:ascii="Cambria Math" w:eastAsia="Arial" w:hAnsi="Cambria Math" w:cs="Arial"/>
                                    <w:i/>
                                    <w:lang w:eastAsia="zh-CN"/>
                                  </w:rPr>
                                </m:ctrlPr>
                              </m:dPr>
                              <m:e>
                                <m:sSub>
                                  <m:sSubPr>
                                    <m:ctrlPr>
                                      <w:rPr>
                                        <w:rFonts w:ascii="Cambria Math" w:eastAsia="Arial" w:hAnsi="Cambria Math" w:cs="Arial"/>
                                        <w:i/>
                                        <w:lang w:eastAsia="zh-CN"/>
                                      </w:rPr>
                                    </m:ctrlPr>
                                  </m:sSubPr>
                                  <m:e>
                                    <m:r>
                                      <w:rPr>
                                        <w:rFonts w:ascii="Cambria Math" w:eastAsia="Arial" w:hAnsi="Cambria Math" w:cs="Arial"/>
                                        <w:lang w:eastAsia="zh-CN"/>
                                      </w:rPr>
                                      <m:t>p</m:t>
                                    </m:r>
                                  </m:e>
                                  <m:sub>
                                    <m:r>
                                      <w:rPr>
                                        <w:rFonts w:ascii="Cambria Math" w:eastAsia="Arial" w:hAnsi="Cambria Math" w:cs="Arial"/>
                                        <w:lang w:eastAsia="zh-CN"/>
                                      </w:rPr>
                                      <m:t>i</m:t>
                                    </m:r>
                                  </m:sub>
                                </m:sSub>
                                <m:d>
                                  <m:dPr>
                                    <m:ctrlPr>
                                      <w:rPr>
                                        <w:rFonts w:ascii="Cambria Math" w:eastAsia="Arial" w:hAnsi="Cambria Math" w:cs="Arial"/>
                                        <w:i/>
                                        <w:lang w:eastAsia="zh-CN"/>
                                      </w:rPr>
                                    </m:ctrlPr>
                                  </m:dPr>
                                  <m:e>
                                    <m:sSub>
                                      <m:sSubPr>
                                        <m:ctrlPr>
                                          <w:rPr>
                                            <w:rFonts w:ascii="Cambria Math" w:eastAsia="Arial" w:hAnsi="Cambria Math" w:cs="Arial"/>
                                            <w:i/>
                                            <w:lang w:eastAsia="zh-CN"/>
                                          </w:rPr>
                                        </m:ctrlPr>
                                      </m:sSubPr>
                                      <m:e>
                                        <m:r>
                                          <w:rPr>
                                            <w:rFonts w:ascii="Cambria Math" w:eastAsia="Arial" w:hAnsi="Cambria Math" w:cs="Arial"/>
                                            <w:lang w:eastAsia="zh-CN"/>
                                          </w:rPr>
                                          <m:t>x</m:t>
                                        </m:r>
                                      </m:e>
                                      <m:sub>
                                        <m:r>
                                          <w:rPr>
                                            <w:rFonts w:ascii="Cambria Math" w:eastAsia="Arial" w:hAnsi="Cambria Math" w:cs="Arial"/>
                                            <w:lang w:eastAsia="zh-CN"/>
                                          </w:rPr>
                                          <m:t>j</m:t>
                                        </m:r>
                                      </m:sub>
                                    </m:sSub>
                                  </m:e>
                                </m:d>
                              </m:e>
                            </m:d>
                          </m:e>
                        </m:func>
                      </m:e>
                    </m:nary>
                  </m:e>
                </m:nary>
              </m:oMath>
            </m:oMathPara>
          </w:p>
        </w:tc>
        <w:tc>
          <w:tcPr>
            <w:tcW w:w="1701" w:type="dxa"/>
            <w:vAlign w:val="center"/>
          </w:tcPr>
          <w:p w14:paraId="64AF3F1F" w14:textId="32955CE2" w:rsidR="006E407D" w:rsidRDefault="006E407D" w:rsidP="00F506E3">
            <w:pPr>
              <w:pStyle w:val="ListParagraph"/>
              <w:spacing w:line="480" w:lineRule="auto"/>
              <w:ind w:left="0"/>
              <w:jc w:val="center"/>
              <w:rPr>
                <w:rFonts w:ascii="Arial" w:eastAsia="Arial" w:hAnsi="Arial" w:cs="Arial"/>
              </w:rPr>
            </w:pPr>
          </w:p>
        </w:tc>
      </w:tr>
      <w:tr w:rsidR="00251009" w14:paraId="62B8804F" w14:textId="77777777" w:rsidTr="009B10A2">
        <w:tc>
          <w:tcPr>
            <w:tcW w:w="1685" w:type="dxa"/>
          </w:tcPr>
          <w:p w14:paraId="7FB40F1E" w14:textId="77777777" w:rsidR="00251009" w:rsidRDefault="00251009">
            <w:pPr>
              <w:pStyle w:val="ListParagraph"/>
              <w:spacing w:line="480" w:lineRule="auto"/>
              <w:ind w:left="0"/>
              <w:jc w:val="both"/>
              <w:rPr>
                <w:rFonts w:ascii="Arial" w:eastAsia="Arial" w:hAnsi="Arial" w:cs="Arial"/>
              </w:rPr>
            </w:pPr>
          </w:p>
        </w:tc>
        <w:tc>
          <w:tcPr>
            <w:tcW w:w="5965" w:type="dxa"/>
            <w:vAlign w:val="center"/>
          </w:tcPr>
          <w:p w14:paraId="39B4FC5E" w14:textId="1EE603EA" w:rsidR="00251009" w:rsidRDefault="00FA5BB1">
            <w:pPr>
              <w:widowControl w:val="0"/>
              <w:spacing w:line="480" w:lineRule="auto"/>
              <w:jc w:val="center"/>
              <w:rPr>
                <w:rFonts w:ascii="Arial" w:eastAsia="Arial" w:hAnsi="Arial" w:cs="Arial"/>
                <w:lang w:eastAsia="zh-CN"/>
              </w:rPr>
            </w:pPr>
            <m:oMathPara>
              <m:oMath>
                <m:sSub>
                  <m:sSubPr>
                    <m:ctrlPr>
                      <w:rPr>
                        <w:rFonts w:ascii="Cambria Math" w:eastAsia="Arial" w:hAnsi="Cambria Math" w:cs="Arial"/>
                        <w:i/>
                        <w:lang w:eastAsia="zh-CN"/>
                      </w:rPr>
                    </m:ctrlPr>
                  </m:sSubPr>
                  <m:e>
                    <m:r>
                      <w:rPr>
                        <w:rFonts w:ascii="Cambria Math" w:eastAsia="Arial" w:hAnsi="Cambria Math" w:cs="Arial"/>
                      </w:rPr>
                      <m:t>H</m:t>
                    </m:r>
                  </m:e>
                  <m:sub>
                    <m:r>
                      <w:rPr>
                        <w:rFonts w:ascii="Cambria Math" w:eastAsia="Arial" w:hAnsi="Cambria Math" w:cs="Arial"/>
                      </w:rPr>
                      <m:t>pur</m:t>
                    </m:r>
                  </m:sub>
                </m:sSub>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N</m:t>
                    </m:r>
                  </m:den>
                </m:f>
                <m:nary>
                  <m:naryPr>
                    <m:chr m:val="∑"/>
                    <m:limLoc m:val="undOvr"/>
                    <m:ctrlPr>
                      <w:rPr>
                        <w:rFonts w:ascii="Cambria Math" w:eastAsia="Arial" w:hAnsi="Cambria Math" w:cs="Arial"/>
                        <w:i/>
                        <w:lang w:eastAsia="zh-CN"/>
                      </w:rPr>
                    </m:ctrlPr>
                  </m:naryPr>
                  <m:sub>
                    <m:r>
                      <w:rPr>
                        <w:rFonts w:ascii="Cambria Math" w:eastAsia="Arial" w:hAnsi="Cambria Math" w:cs="Arial"/>
                      </w:rPr>
                      <m:t>i=1</m:t>
                    </m:r>
                  </m:sub>
                  <m:sup>
                    <m:r>
                      <w:rPr>
                        <w:rFonts w:ascii="Cambria Math" w:eastAsia="Arial" w:hAnsi="Cambria Math" w:cs="Arial"/>
                      </w:rPr>
                      <m:t>N</m:t>
                    </m:r>
                  </m:sup>
                  <m:e>
                    <m:nary>
                      <m:naryPr>
                        <m:chr m:val="∑"/>
                        <m:limLoc m:val="undOvr"/>
                        <m:ctrlPr>
                          <w:rPr>
                            <w:rFonts w:ascii="Cambria Math" w:eastAsia="Arial" w:hAnsi="Cambria Math" w:cs="Arial"/>
                            <w:i/>
                            <w:lang w:eastAsia="zh-CN"/>
                          </w:rPr>
                        </m:ctrlPr>
                      </m:naryPr>
                      <m:sub>
                        <m:r>
                          <w:rPr>
                            <w:rFonts w:ascii="Cambria Math" w:eastAsia="Arial" w:hAnsi="Cambria Math" w:cs="Arial"/>
                          </w:rPr>
                          <m:t>j=1</m:t>
                        </m:r>
                      </m:sub>
                      <m:sup>
                        <m:sSub>
                          <m:sSubPr>
                            <m:ctrlPr>
                              <w:rPr>
                                <w:rFonts w:ascii="Cambria Math" w:eastAsia="Arial" w:hAnsi="Cambria Math" w:cs="Arial"/>
                                <w:i/>
                                <w:lang w:eastAsia="zh-CN"/>
                              </w:rPr>
                            </m:ctrlPr>
                          </m:sSubPr>
                          <m:e>
                            <m:r>
                              <w:rPr>
                                <w:rFonts w:ascii="Cambria Math" w:eastAsia="Arial" w:hAnsi="Cambria Math" w:cs="Arial"/>
                              </w:rPr>
                              <m:t>M</m:t>
                            </m:r>
                          </m:e>
                          <m:sub>
                            <m:r>
                              <w:rPr>
                                <w:rFonts w:ascii="Cambria Math" w:eastAsia="Arial" w:hAnsi="Cambria Math" w:cs="Arial"/>
                              </w:rPr>
                              <m:t>i</m:t>
                            </m:r>
                          </m:sub>
                        </m:sSub>
                      </m:sup>
                      <m:e>
                        <m:sSub>
                          <m:sSubPr>
                            <m:ctrlPr>
                              <w:rPr>
                                <w:rFonts w:ascii="Cambria Math" w:eastAsia="Arial" w:hAnsi="Cambria Math" w:cs="Arial"/>
                                <w:i/>
                                <w:lang w:eastAsia="zh-CN"/>
                              </w:rPr>
                            </m:ctrlPr>
                          </m:sSubPr>
                          <m:e>
                            <m:r>
                              <w:rPr>
                                <w:rFonts w:ascii="Cambria Math" w:eastAsia="Arial" w:hAnsi="Cambria Math" w:cs="Arial"/>
                              </w:rPr>
                              <m:t>q</m:t>
                            </m:r>
                          </m:e>
                          <m:sub>
                            <m:r>
                              <w:rPr>
                                <w:rFonts w:ascii="Cambria Math" w:eastAsia="Arial" w:hAnsi="Cambria Math" w:cs="Arial"/>
                              </w:rPr>
                              <m:t>i</m:t>
                            </m:r>
                          </m:sub>
                        </m:sSub>
                        <m:d>
                          <m:dPr>
                            <m:ctrlPr>
                              <w:rPr>
                                <w:rFonts w:ascii="Cambria Math" w:eastAsia="Arial" w:hAnsi="Cambria Math" w:cs="Arial"/>
                                <w:i/>
                              </w:rPr>
                            </m:ctrlPr>
                          </m:dPr>
                          <m:e>
                            <m:sSub>
                              <m:sSubPr>
                                <m:ctrlPr>
                                  <w:rPr>
                                    <w:rFonts w:ascii="Cambria Math" w:eastAsia="Arial" w:hAnsi="Cambria Math" w:cs="Arial"/>
                                    <w:i/>
                                    <w:lang w:eastAsia="zh-CN"/>
                                  </w:rPr>
                                </m:ctrlPr>
                              </m:sSubPr>
                              <m:e>
                                <m:r>
                                  <w:rPr>
                                    <w:rFonts w:ascii="Cambria Math" w:eastAsia="Arial" w:hAnsi="Cambria Math" w:cs="Arial"/>
                                  </w:rPr>
                                  <m:t>x</m:t>
                                </m:r>
                              </m:e>
                              <m:sub>
                                <m:r>
                                  <w:rPr>
                                    <w:rFonts w:ascii="Cambria Math" w:eastAsia="Arial" w:hAnsi="Cambria Math" w:cs="Arial"/>
                                  </w:rPr>
                                  <m:t>j</m:t>
                                </m:r>
                              </m:sub>
                            </m:sSub>
                          </m:e>
                        </m:d>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sSub>
                                  <m:sSubPr>
                                    <m:ctrlPr>
                                      <w:rPr>
                                        <w:rFonts w:ascii="Cambria Math" w:eastAsia="Arial" w:hAnsi="Cambria Math" w:cs="Arial"/>
                                        <w:i/>
                                        <w:lang w:eastAsia="zh-CN"/>
                                      </w:rPr>
                                    </m:ctrlPr>
                                  </m:sSubPr>
                                  <m:e>
                                    <m:r>
                                      <w:rPr>
                                        <w:rFonts w:ascii="Cambria Math" w:eastAsia="Arial" w:hAnsi="Cambria Math" w:cs="Arial"/>
                                      </w:rPr>
                                      <m:t>q</m:t>
                                    </m:r>
                                  </m:e>
                                  <m:sub>
                                    <m:r>
                                      <w:rPr>
                                        <w:rFonts w:ascii="Cambria Math" w:eastAsia="Arial" w:hAnsi="Cambria Math" w:cs="Arial"/>
                                      </w:rPr>
                                      <m:t>i</m:t>
                                    </m:r>
                                  </m:sub>
                                </m:sSub>
                                <m:d>
                                  <m:dPr>
                                    <m:ctrlPr>
                                      <w:rPr>
                                        <w:rFonts w:ascii="Cambria Math" w:eastAsia="Arial" w:hAnsi="Cambria Math" w:cs="Arial"/>
                                        <w:i/>
                                      </w:rPr>
                                    </m:ctrlPr>
                                  </m:dPr>
                                  <m:e>
                                    <m:sSub>
                                      <m:sSubPr>
                                        <m:ctrlPr>
                                          <w:rPr>
                                            <w:rFonts w:ascii="Cambria Math" w:eastAsia="Arial" w:hAnsi="Cambria Math" w:cs="Arial"/>
                                            <w:i/>
                                            <w:lang w:eastAsia="zh-CN"/>
                                          </w:rPr>
                                        </m:ctrlPr>
                                      </m:sSubPr>
                                      <m:e>
                                        <m:r>
                                          <w:rPr>
                                            <w:rFonts w:ascii="Cambria Math" w:eastAsia="Arial" w:hAnsi="Cambria Math" w:cs="Arial"/>
                                          </w:rPr>
                                          <m:t>x</m:t>
                                        </m:r>
                                      </m:e>
                                      <m:sub>
                                        <m:r>
                                          <w:rPr>
                                            <w:rFonts w:ascii="Cambria Math" w:eastAsia="Arial" w:hAnsi="Cambria Math" w:cs="Arial"/>
                                          </w:rPr>
                                          <m:t>j</m:t>
                                        </m:r>
                                      </m:sub>
                                    </m:sSub>
                                  </m:e>
                                </m:d>
                              </m:e>
                            </m:d>
                          </m:e>
                        </m:func>
                      </m:e>
                    </m:nary>
                  </m:e>
                </m:nary>
              </m:oMath>
            </m:oMathPara>
          </w:p>
        </w:tc>
        <w:tc>
          <w:tcPr>
            <w:tcW w:w="1701" w:type="dxa"/>
            <w:vAlign w:val="center"/>
          </w:tcPr>
          <w:p w14:paraId="6F426F66" w14:textId="77777777" w:rsidR="00251009" w:rsidRDefault="00251009">
            <w:pPr>
              <w:pStyle w:val="ListParagraph"/>
              <w:spacing w:line="480" w:lineRule="auto"/>
              <w:ind w:left="0"/>
              <w:jc w:val="center"/>
              <w:rPr>
                <w:rFonts w:ascii="Arial" w:eastAsia="Arial" w:hAnsi="Arial" w:cs="Arial"/>
              </w:rPr>
            </w:pPr>
          </w:p>
        </w:tc>
      </w:tr>
    </w:tbl>
    <w:p w14:paraId="1D0CFF22" w14:textId="2098DFB3" w:rsidR="005F2F43" w:rsidRDefault="000675DA">
      <w:pPr>
        <w:spacing w:line="480" w:lineRule="auto"/>
        <w:ind w:left="720"/>
        <w:jc w:val="both"/>
        <w:rPr>
          <w:rFonts w:ascii="Arial" w:eastAsia="Arial" w:hAnsi="Arial" w:cs="Arial"/>
        </w:rPr>
      </w:pPr>
      <w:r>
        <w:rPr>
          <w:rFonts w:ascii="Arial" w:eastAsia="Arial" w:hAnsi="Arial" w:cs="Arial"/>
        </w:rPr>
        <w:t>w</w:t>
      </w:r>
      <w:r w:rsidR="005F2F43" w:rsidRPr="005F2F43">
        <w:rPr>
          <w:rFonts w:ascii="Arial" w:eastAsia="Arial" w:hAnsi="Arial" w:cs="Arial"/>
        </w:rPr>
        <w:t>here</w:t>
      </w:r>
      <w:r w:rsidR="00032FBB">
        <w:rPr>
          <w:rFonts w:ascii="Arial" w:eastAsia="Arial" w:hAnsi="Arial" w:cs="Arial"/>
        </w:rPr>
        <w:t xml:space="preserve"> </w:t>
      </w:r>
      <w:r w:rsidR="005F2F43" w:rsidRPr="00F506E3">
        <w:rPr>
          <w:rFonts w:ascii="Arial" w:eastAsia="Arial" w:hAnsi="Arial" w:cs="Arial"/>
          <w:i/>
          <w:iCs/>
        </w:rPr>
        <w:t>M</w:t>
      </w:r>
      <w:r>
        <w:rPr>
          <w:rFonts w:ascii="Arial" w:eastAsia="Arial" w:hAnsi="Arial" w:cs="Arial"/>
        </w:rPr>
        <w:t xml:space="preserve"> </w:t>
      </w:r>
      <w:r w:rsidR="005F2F43" w:rsidRPr="005F2F43">
        <w:rPr>
          <w:rFonts w:ascii="Arial" w:eastAsia="Arial" w:hAnsi="Arial" w:cs="Arial"/>
        </w:rPr>
        <w:t>is the total number of predicted clusters from the clustering algorithm,</w:t>
      </w:r>
      <w:r>
        <w:rPr>
          <w:rFonts w:ascii="Arial" w:eastAsia="Arial" w:hAnsi="Arial" w:cs="Arial"/>
        </w:rPr>
        <w:t xml:space="preserve"> </w:t>
      </w:r>
      <w:r w:rsidR="005F2F43" w:rsidRPr="00F506E3">
        <w:rPr>
          <w:rFonts w:ascii="Arial" w:eastAsia="Arial" w:hAnsi="Arial" w:cs="Arial"/>
          <w:i/>
          <w:iCs/>
        </w:rPr>
        <w:t>N</w:t>
      </w:r>
      <w:r>
        <w:rPr>
          <w:rFonts w:ascii="Arial" w:eastAsia="Arial" w:hAnsi="Arial" w:cs="Arial"/>
        </w:rPr>
        <w:t xml:space="preserve"> </w:t>
      </w:r>
      <w:r w:rsidR="005F2F43" w:rsidRPr="005F2F43">
        <w:rPr>
          <w:rFonts w:ascii="Arial" w:eastAsia="Arial" w:hAnsi="Arial" w:cs="Arial"/>
        </w:rPr>
        <w:t xml:space="preserve">is the number of ground-truth clusters, </w:t>
      </w:r>
      <w:r w:rsidR="00251009" w:rsidRPr="00811618">
        <w:rPr>
          <w:rFonts w:ascii="Arial" w:eastAsia="Arial" w:hAnsi="Arial" w:cs="Arial"/>
          <w:i/>
          <w:iCs/>
        </w:rPr>
        <w:t>M</w:t>
      </w:r>
      <w:r w:rsidR="00251009" w:rsidRPr="00811618">
        <w:rPr>
          <w:rFonts w:ascii="Arial" w:eastAsia="Arial" w:hAnsi="Arial" w:cs="Arial"/>
          <w:i/>
          <w:iCs/>
          <w:vertAlign w:val="subscript"/>
        </w:rPr>
        <w:t>i</w:t>
      </w:r>
      <w:r w:rsidR="00251009">
        <w:rPr>
          <w:rFonts w:ascii="Arial" w:eastAsia="Arial" w:hAnsi="Arial" w:cs="Arial"/>
          <w:i/>
          <w:iCs/>
          <w:vertAlign w:val="subscript"/>
        </w:rPr>
        <w:t xml:space="preserve">, </w:t>
      </w:r>
      <w:r w:rsidR="00251009">
        <w:rPr>
          <w:rFonts w:ascii="Arial" w:eastAsia="Arial" w:hAnsi="Arial" w:cs="Arial"/>
        </w:rPr>
        <w:t>(or</w:t>
      </w:r>
      <w:r w:rsidR="00251009" w:rsidRPr="00F506E3">
        <w:rPr>
          <w:rFonts w:ascii="Arial" w:eastAsia="Arial" w:hAnsi="Arial" w:cs="Arial"/>
        </w:rPr>
        <w:t xml:space="preserve"> </w:t>
      </w:r>
      <w:r w:rsidR="005F2F43" w:rsidRPr="00F506E3">
        <w:rPr>
          <w:rFonts w:ascii="Arial" w:eastAsia="Arial" w:hAnsi="Arial" w:cs="Arial"/>
          <w:i/>
          <w:iCs/>
        </w:rPr>
        <w:t>N</w:t>
      </w:r>
      <w:r w:rsidR="005F2F43" w:rsidRPr="00F506E3">
        <w:rPr>
          <w:rFonts w:ascii="Arial" w:eastAsia="Arial" w:hAnsi="Arial" w:cs="Arial"/>
          <w:i/>
          <w:iCs/>
          <w:vertAlign w:val="subscript"/>
        </w:rPr>
        <w:t>i</w:t>
      </w:r>
      <w:r w:rsidR="00251009">
        <w:rPr>
          <w:rFonts w:ascii="Arial" w:eastAsia="Arial" w:hAnsi="Arial" w:cs="Arial"/>
        </w:rPr>
        <w:t xml:space="preserve">) </w:t>
      </w:r>
      <w:r w:rsidR="005F2F43" w:rsidRPr="005F2F43">
        <w:rPr>
          <w:rFonts w:ascii="Arial" w:eastAsia="Arial" w:hAnsi="Arial" w:cs="Arial"/>
        </w:rPr>
        <w:t xml:space="preserve">is the number of </w:t>
      </w:r>
      <w:r w:rsidR="00251009" w:rsidRPr="005F2F43">
        <w:rPr>
          <w:rFonts w:ascii="Arial" w:eastAsia="Arial" w:hAnsi="Arial" w:cs="Arial"/>
        </w:rPr>
        <w:t xml:space="preserve">predicted clusters </w:t>
      </w:r>
      <w:r w:rsidR="00251009">
        <w:rPr>
          <w:rFonts w:ascii="Arial" w:eastAsia="Arial" w:hAnsi="Arial" w:cs="Arial"/>
        </w:rPr>
        <w:t xml:space="preserve">(or </w:t>
      </w:r>
      <w:r w:rsidR="005F2F43" w:rsidRPr="005F2F43">
        <w:rPr>
          <w:rFonts w:ascii="Arial" w:eastAsia="Arial" w:hAnsi="Arial" w:cs="Arial"/>
        </w:rPr>
        <w:t>ground-truth clusters</w:t>
      </w:r>
      <w:r w:rsidR="00251009">
        <w:rPr>
          <w:rFonts w:ascii="Arial" w:eastAsia="Arial" w:hAnsi="Arial" w:cs="Arial"/>
        </w:rPr>
        <w:t>)</w:t>
      </w:r>
      <w:r w:rsidR="005F2F43" w:rsidRPr="005F2F43">
        <w:rPr>
          <w:rFonts w:ascii="Arial" w:eastAsia="Arial" w:hAnsi="Arial" w:cs="Arial"/>
        </w:rPr>
        <w:t xml:space="preserve"> in the</w:t>
      </w:r>
      <w:r w:rsidR="00A640FE">
        <w:rPr>
          <w:rFonts w:ascii="Arial" w:eastAsia="Arial" w:hAnsi="Arial" w:cs="Arial"/>
        </w:rPr>
        <w:t xml:space="preserve"> </w:t>
      </w:r>
      <w:proofErr w:type="spellStart"/>
      <w:r w:rsidR="005F2F43" w:rsidRPr="00F506E3">
        <w:rPr>
          <w:rFonts w:ascii="Arial" w:eastAsia="Arial" w:hAnsi="Arial" w:cs="Arial"/>
          <w:i/>
          <w:iCs/>
        </w:rPr>
        <w:t>i</w:t>
      </w:r>
      <w:r w:rsidR="005F2F43" w:rsidRPr="00F506E3">
        <w:rPr>
          <w:rFonts w:ascii="Arial" w:eastAsia="Arial" w:hAnsi="Arial" w:cs="Arial"/>
          <w:vertAlign w:val="superscript"/>
        </w:rPr>
        <w:t>th</w:t>
      </w:r>
      <w:proofErr w:type="spellEnd"/>
      <w:r w:rsidR="00A640FE">
        <w:rPr>
          <w:rFonts w:ascii="Arial" w:eastAsia="Arial" w:hAnsi="Arial" w:cs="Arial"/>
        </w:rPr>
        <w:t xml:space="preserve"> </w:t>
      </w:r>
      <w:r w:rsidR="00251009">
        <w:rPr>
          <w:rFonts w:ascii="Arial" w:eastAsia="Arial" w:hAnsi="Arial" w:cs="Arial"/>
        </w:rPr>
        <w:t>grou</w:t>
      </w:r>
      <w:r w:rsidR="00C606A6">
        <w:rPr>
          <w:rFonts w:ascii="Arial" w:eastAsia="Arial" w:hAnsi="Arial" w:cs="Arial"/>
        </w:rPr>
        <w:t xml:space="preserve">nd -truth cluster </w:t>
      </w:r>
      <w:r w:rsidR="00251009">
        <w:rPr>
          <w:rFonts w:ascii="Arial" w:eastAsia="Arial" w:hAnsi="Arial" w:cs="Arial"/>
        </w:rPr>
        <w:t xml:space="preserve">(or </w:t>
      </w:r>
      <w:r w:rsidR="005F2F43" w:rsidRPr="005F2F43">
        <w:rPr>
          <w:rFonts w:ascii="Arial" w:eastAsia="Arial" w:hAnsi="Arial" w:cs="Arial"/>
        </w:rPr>
        <w:t>predicted cluster</w:t>
      </w:r>
      <w:r w:rsidR="00C606A6">
        <w:rPr>
          <w:rFonts w:ascii="Arial" w:eastAsia="Arial" w:hAnsi="Arial" w:cs="Arial"/>
        </w:rPr>
        <w:t xml:space="preserve">), respectively. </w:t>
      </w:r>
      <w:r w:rsidR="00A640FE">
        <w:rPr>
          <w:rFonts w:ascii="Arial" w:eastAsia="Arial" w:hAnsi="Arial" w:cs="Arial"/>
        </w:rPr>
        <w:t xml:space="preserve"> </w:t>
      </w:r>
      <w:r w:rsidR="005F2F43" w:rsidRPr="00F506E3">
        <w:rPr>
          <w:rFonts w:ascii="Arial" w:eastAsia="Arial" w:hAnsi="Arial" w:cs="Arial"/>
          <w:i/>
          <w:iCs/>
        </w:rPr>
        <w:t>p</w:t>
      </w:r>
      <w:r w:rsidR="005F2F43" w:rsidRPr="00F506E3">
        <w:rPr>
          <w:rFonts w:ascii="Arial" w:eastAsia="Arial" w:hAnsi="Arial" w:cs="Arial"/>
          <w:i/>
          <w:iCs/>
          <w:vertAlign w:val="subscript"/>
        </w:rPr>
        <w:t>i</w:t>
      </w:r>
      <w:r w:rsidR="005F2F43" w:rsidRPr="005F2F43">
        <w:rPr>
          <w:rFonts w:ascii="Arial" w:eastAsia="Arial" w:hAnsi="Arial" w:cs="Arial"/>
        </w:rPr>
        <w:t>(</w:t>
      </w:r>
      <w:proofErr w:type="spellStart"/>
      <w:r w:rsidR="005F2F43" w:rsidRPr="00F506E3">
        <w:rPr>
          <w:rFonts w:ascii="Arial" w:eastAsia="Arial" w:hAnsi="Arial" w:cs="Arial"/>
          <w:i/>
          <w:iCs/>
        </w:rPr>
        <w:t>x</w:t>
      </w:r>
      <w:r w:rsidR="005F2F43" w:rsidRPr="00F506E3">
        <w:rPr>
          <w:rFonts w:ascii="Arial" w:eastAsia="Arial" w:hAnsi="Arial" w:cs="Arial"/>
          <w:i/>
          <w:iCs/>
          <w:vertAlign w:val="subscript"/>
        </w:rPr>
        <w:t>j</w:t>
      </w:r>
      <w:proofErr w:type="spellEnd"/>
      <w:r w:rsidR="005F2F43" w:rsidRPr="005F2F43">
        <w:rPr>
          <w:rFonts w:ascii="Arial" w:eastAsia="Arial" w:hAnsi="Arial" w:cs="Arial"/>
        </w:rPr>
        <w:t xml:space="preserve">) </w:t>
      </w:r>
      <w:r w:rsidR="00C606A6">
        <w:rPr>
          <w:rFonts w:ascii="Arial" w:eastAsia="Arial" w:hAnsi="Arial" w:cs="Arial"/>
        </w:rPr>
        <w:t xml:space="preserve">(or </w:t>
      </w:r>
      <w:r w:rsidR="00C606A6">
        <w:rPr>
          <w:rFonts w:ascii="Arial" w:eastAsia="Arial" w:hAnsi="Arial" w:cs="Arial"/>
          <w:i/>
          <w:iCs/>
        </w:rPr>
        <w:t>q</w:t>
      </w:r>
      <w:r w:rsidR="00C606A6" w:rsidRPr="00811618">
        <w:rPr>
          <w:rFonts w:ascii="Arial" w:eastAsia="Arial" w:hAnsi="Arial" w:cs="Arial"/>
          <w:i/>
          <w:iCs/>
          <w:vertAlign w:val="subscript"/>
        </w:rPr>
        <w:t>i</w:t>
      </w:r>
      <w:r w:rsidR="00C606A6" w:rsidRPr="005F2F43">
        <w:rPr>
          <w:rFonts w:ascii="Arial" w:eastAsia="Arial" w:hAnsi="Arial" w:cs="Arial"/>
        </w:rPr>
        <w:t>(</w:t>
      </w:r>
      <w:proofErr w:type="spellStart"/>
      <w:r w:rsidR="00C606A6" w:rsidRPr="00811618">
        <w:rPr>
          <w:rFonts w:ascii="Arial" w:eastAsia="Arial" w:hAnsi="Arial" w:cs="Arial"/>
          <w:i/>
          <w:iCs/>
        </w:rPr>
        <w:t>x</w:t>
      </w:r>
      <w:r w:rsidR="00C606A6" w:rsidRPr="00811618">
        <w:rPr>
          <w:rFonts w:ascii="Arial" w:eastAsia="Arial" w:hAnsi="Arial" w:cs="Arial"/>
          <w:i/>
          <w:iCs/>
          <w:vertAlign w:val="subscript"/>
        </w:rPr>
        <w:t>j</w:t>
      </w:r>
      <w:proofErr w:type="spellEnd"/>
      <w:r w:rsidR="00C606A6" w:rsidRPr="005F2F43">
        <w:rPr>
          <w:rFonts w:ascii="Arial" w:eastAsia="Arial" w:hAnsi="Arial" w:cs="Arial"/>
        </w:rPr>
        <w:t>)</w:t>
      </w:r>
      <w:r w:rsidR="00C606A6">
        <w:rPr>
          <w:rFonts w:ascii="Arial" w:eastAsia="Arial" w:hAnsi="Arial" w:cs="Arial"/>
        </w:rPr>
        <w:t>)</w:t>
      </w:r>
      <w:r w:rsidR="00C606A6" w:rsidRPr="005F2F43">
        <w:rPr>
          <w:rFonts w:ascii="Arial" w:eastAsia="Arial" w:hAnsi="Arial" w:cs="Arial"/>
        </w:rPr>
        <w:t xml:space="preserve"> </w:t>
      </w:r>
      <w:r w:rsidR="005F2F43" w:rsidRPr="005F2F43">
        <w:rPr>
          <w:rFonts w:ascii="Arial" w:eastAsia="Arial" w:hAnsi="Arial" w:cs="Arial"/>
        </w:rPr>
        <w:t>are the proportions of cells in the</w:t>
      </w:r>
      <w:r w:rsidR="00A640FE">
        <w:rPr>
          <w:rFonts w:ascii="Arial" w:eastAsia="Arial" w:hAnsi="Arial" w:cs="Arial"/>
        </w:rPr>
        <w:t xml:space="preserve"> </w:t>
      </w:r>
      <w:proofErr w:type="spellStart"/>
      <w:r w:rsidR="00A640FE" w:rsidRPr="00811618">
        <w:rPr>
          <w:rFonts w:ascii="Arial" w:eastAsia="Arial" w:hAnsi="Arial" w:cs="Arial"/>
          <w:i/>
          <w:iCs/>
        </w:rPr>
        <w:t>j</w:t>
      </w:r>
      <w:r w:rsidR="00A640FE" w:rsidRPr="00811618">
        <w:rPr>
          <w:rFonts w:ascii="Arial" w:eastAsia="Arial" w:hAnsi="Arial" w:cs="Arial"/>
          <w:vertAlign w:val="superscript"/>
        </w:rPr>
        <w:t>th</w:t>
      </w:r>
      <w:proofErr w:type="spellEnd"/>
      <w:r w:rsidR="00A640FE">
        <w:rPr>
          <w:rFonts w:ascii="Arial" w:eastAsia="Arial" w:hAnsi="Arial" w:cs="Arial"/>
        </w:rPr>
        <w:t xml:space="preserve"> </w:t>
      </w:r>
      <w:r w:rsidR="005F2F43" w:rsidRPr="005F2F43">
        <w:rPr>
          <w:rFonts w:ascii="Arial" w:eastAsia="Arial" w:hAnsi="Arial" w:cs="Arial"/>
        </w:rPr>
        <w:t>ground-truth cluster</w:t>
      </w:r>
      <w:r w:rsidR="00C606A6">
        <w:rPr>
          <w:rFonts w:ascii="Arial" w:eastAsia="Arial" w:hAnsi="Arial" w:cs="Arial"/>
        </w:rPr>
        <w:t xml:space="preserve"> (or </w:t>
      </w:r>
      <w:r w:rsidR="00C606A6" w:rsidRPr="005F2F43">
        <w:rPr>
          <w:rFonts w:ascii="Arial" w:eastAsia="Arial" w:hAnsi="Arial" w:cs="Arial"/>
        </w:rPr>
        <w:t>predicted cluster</w:t>
      </w:r>
      <w:r w:rsidR="00C606A6">
        <w:rPr>
          <w:rFonts w:ascii="Arial" w:eastAsia="Arial" w:hAnsi="Arial" w:cs="Arial"/>
        </w:rPr>
        <w:t>)</w:t>
      </w:r>
      <w:r w:rsidR="005F2F43" w:rsidRPr="005F2F43">
        <w:rPr>
          <w:rFonts w:ascii="Arial" w:eastAsia="Arial" w:hAnsi="Arial" w:cs="Arial"/>
        </w:rPr>
        <w:t xml:space="preserve"> relative to the total number of cells in the</w:t>
      </w:r>
      <w:r w:rsidR="00A640FE">
        <w:rPr>
          <w:rFonts w:ascii="Arial" w:eastAsia="Arial" w:hAnsi="Arial" w:cs="Arial"/>
        </w:rPr>
        <w:t xml:space="preserve"> </w:t>
      </w:r>
      <w:proofErr w:type="spellStart"/>
      <w:r w:rsidR="00A640FE" w:rsidRPr="00811618">
        <w:rPr>
          <w:rFonts w:ascii="Arial" w:eastAsia="Arial" w:hAnsi="Arial" w:cs="Arial"/>
          <w:i/>
          <w:iCs/>
        </w:rPr>
        <w:t>i</w:t>
      </w:r>
      <w:r w:rsidR="00A640FE" w:rsidRPr="00811618">
        <w:rPr>
          <w:rFonts w:ascii="Arial" w:eastAsia="Arial" w:hAnsi="Arial" w:cs="Arial"/>
          <w:vertAlign w:val="superscript"/>
        </w:rPr>
        <w:t>th</w:t>
      </w:r>
      <w:proofErr w:type="spellEnd"/>
      <w:r w:rsidR="00A640FE">
        <w:rPr>
          <w:rFonts w:ascii="Arial" w:eastAsia="Arial" w:hAnsi="Arial" w:cs="Arial"/>
        </w:rPr>
        <w:t xml:space="preserve"> </w:t>
      </w:r>
      <w:r w:rsidR="005F2F43" w:rsidRPr="005F2F43">
        <w:rPr>
          <w:rFonts w:ascii="Arial" w:eastAsia="Arial" w:hAnsi="Arial" w:cs="Arial"/>
        </w:rPr>
        <w:t>predicted cluster</w:t>
      </w:r>
      <w:r w:rsidR="00C606A6">
        <w:rPr>
          <w:rFonts w:ascii="Arial" w:eastAsia="Arial" w:hAnsi="Arial" w:cs="Arial"/>
        </w:rPr>
        <w:t xml:space="preserve"> (or </w:t>
      </w:r>
      <w:r w:rsidR="00C606A6" w:rsidRPr="005F2F43">
        <w:rPr>
          <w:rFonts w:ascii="Arial" w:eastAsia="Arial" w:hAnsi="Arial" w:cs="Arial"/>
        </w:rPr>
        <w:t>ground-truth clusters</w:t>
      </w:r>
      <w:r w:rsidR="00C606A6">
        <w:rPr>
          <w:rFonts w:ascii="Arial" w:eastAsia="Arial" w:hAnsi="Arial" w:cs="Arial"/>
        </w:rPr>
        <w:t>), respectively</w:t>
      </w:r>
      <w:r w:rsidR="005F2F43" w:rsidRPr="005F2F43">
        <w:rPr>
          <w:rFonts w:ascii="Arial" w:eastAsia="Arial" w:hAnsi="Arial" w:cs="Arial"/>
        </w:rPr>
        <w:t>. A smaller value of</w:t>
      </w:r>
      <w:r w:rsidR="00A640FE">
        <w:rPr>
          <w:rFonts w:ascii="Arial" w:eastAsia="Arial" w:hAnsi="Arial" w:cs="Arial"/>
        </w:rPr>
        <w:t xml:space="preserve"> </w:t>
      </w:r>
      <w:proofErr w:type="spellStart"/>
      <w:r w:rsidR="00A640FE" w:rsidRPr="00811618">
        <w:rPr>
          <w:rFonts w:ascii="Arial" w:eastAsia="Arial" w:hAnsi="Arial" w:cs="Arial"/>
          <w:i/>
          <w:iCs/>
        </w:rPr>
        <w:t>H</w:t>
      </w:r>
      <w:r w:rsidR="00A640FE" w:rsidRPr="00811618">
        <w:rPr>
          <w:rFonts w:ascii="Arial" w:eastAsia="Arial" w:hAnsi="Arial" w:cs="Arial"/>
          <w:i/>
          <w:iCs/>
          <w:vertAlign w:val="subscript"/>
        </w:rPr>
        <w:t>acc</w:t>
      </w:r>
      <w:proofErr w:type="spellEnd"/>
      <w:r w:rsidR="00A640FE" w:rsidRPr="005F2F43" w:rsidDel="00A640FE">
        <w:rPr>
          <w:rFonts w:ascii="Arial" w:eastAsia="Arial" w:hAnsi="Arial" w:cs="Arial"/>
        </w:rPr>
        <w:t xml:space="preserve"> </w:t>
      </w:r>
      <w:r w:rsidR="005F2F43" w:rsidRPr="005F2F43">
        <w:rPr>
          <w:rFonts w:ascii="Arial" w:eastAsia="Arial" w:hAnsi="Arial" w:cs="Arial"/>
        </w:rPr>
        <w:t xml:space="preserve">means the cells in a predicted cluster are </w:t>
      </w:r>
      <w:r w:rsidR="00032FBB">
        <w:rPr>
          <w:rFonts w:ascii="Arial" w:eastAsia="Arial" w:hAnsi="Arial" w:cs="Arial"/>
        </w:rPr>
        <w:t xml:space="preserve">constantly </w:t>
      </w:r>
      <w:proofErr w:type="gramStart"/>
      <w:r w:rsidR="00032FBB">
        <w:rPr>
          <w:rFonts w:ascii="Arial" w:eastAsia="Arial" w:hAnsi="Arial" w:cs="Arial"/>
        </w:rPr>
        <w:t xml:space="preserve">labeled </w:t>
      </w:r>
      <w:r w:rsidR="005F2F43" w:rsidRPr="005F2F43">
        <w:rPr>
          <w:rFonts w:ascii="Arial" w:eastAsia="Arial" w:hAnsi="Arial" w:cs="Arial"/>
        </w:rPr>
        <w:t xml:space="preserve"> from</w:t>
      </w:r>
      <w:proofErr w:type="gramEnd"/>
      <w:r w:rsidR="005F2F43" w:rsidRPr="005F2F43">
        <w:rPr>
          <w:rFonts w:ascii="Arial" w:eastAsia="Arial" w:hAnsi="Arial" w:cs="Arial"/>
        </w:rPr>
        <w:t xml:space="preserve"> the same </w:t>
      </w:r>
      <w:r w:rsidR="00C606A6">
        <w:rPr>
          <w:rFonts w:ascii="Arial" w:eastAsia="Arial" w:hAnsi="Arial" w:cs="Arial"/>
        </w:rPr>
        <w:t xml:space="preserve">ground-truth </w:t>
      </w:r>
      <w:r w:rsidR="005F2F43" w:rsidRPr="005F2F43">
        <w:rPr>
          <w:rFonts w:ascii="Arial" w:eastAsia="Arial" w:hAnsi="Arial" w:cs="Arial"/>
        </w:rPr>
        <w:t>group</w:t>
      </w:r>
      <w:r w:rsidR="00C606A6">
        <w:rPr>
          <w:rFonts w:ascii="Arial" w:eastAsia="Arial" w:hAnsi="Arial" w:cs="Arial"/>
        </w:rPr>
        <w:t xml:space="preserve">, while </w:t>
      </w:r>
      <w:r w:rsidR="00C606A6" w:rsidRPr="005F2F43">
        <w:rPr>
          <w:rFonts w:ascii="Arial" w:eastAsia="Arial" w:hAnsi="Arial" w:cs="Arial"/>
        </w:rPr>
        <w:t>A smaller value of</w:t>
      </w:r>
      <w:r w:rsidR="00C606A6">
        <w:rPr>
          <w:rFonts w:ascii="Arial" w:eastAsia="Arial" w:hAnsi="Arial" w:cs="Arial"/>
        </w:rPr>
        <w:t xml:space="preserve"> </w:t>
      </w:r>
      <w:proofErr w:type="spellStart"/>
      <w:r w:rsidR="00C606A6" w:rsidRPr="00811618">
        <w:rPr>
          <w:rFonts w:ascii="Arial" w:eastAsia="Arial" w:hAnsi="Arial" w:cs="Arial"/>
          <w:i/>
          <w:iCs/>
        </w:rPr>
        <w:t>H</w:t>
      </w:r>
      <w:r w:rsidR="00C606A6" w:rsidRPr="00811618">
        <w:rPr>
          <w:rFonts w:ascii="Arial" w:eastAsia="Arial" w:hAnsi="Arial" w:cs="Arial"/>
          <w:i/>
          <w:iCs/>
          <w:vertAlign w:val="subscript"/>
        </w:rPr>
        <w:t>pur</w:t>
      </w:r>
      <w:proofErr w:type="spellEnd"/>
      <w:r w:rsidR="00C606A6" w:rsidRPr="005F2F43" w:rsidDel="002F0407">
        <w:rPr>
          <w:rFonts w:ascii="Arial" w:eastAsia="Arial" w:hAnsi="Arial" w:cs="Arial"/>
        </w:rPr>
        <w:t xml:space="preserve"> </w:t>
      </w:r>
      <w:r w:rsidR="00C606A6" w:rsidRPr="005F2F43">
        <w:rPr>
          <w:rFonts w:ascii="Arial" w:eastAsia="Arial" w:hAnsi="Arial" w:cs="Arial"/>
        </w:rPr>
        <w:t>means the cells in the ground-truth groups are homogeneous with the same predicted cluster</w:t>
      </w:r>
      <w:r w:rsidR="00032FBB">
        <w:rPr>
          <w:rFonts w:ascii="Arial" w:eastAsia="Arial" w:hAnsi="Arial" w:cs="Arial"/>
        </w:rPr>
        <w:t xml:space="preserve"> labels</w:t>
      </w:r>
      <w:r w:rsidR="007A3BED" w:rsidRPr="007A3BED">
        <w:t xml:space="preserve"> </w:t>
      </w:r>
      <w:r w:rsidR="007A3BED">
        <w:rPr>
          <w:rFonts w:ascii="Arial" w:eastAsia="Arial" w:hAnsi="Arial" w:cs="Arial"/>
        </w:rPr>
        <w:fldChar w:fldCharType="begin">
          <w:fldData xml:space="preserve">PEVuZE5vdGU+PENpdGU+PEF1dGhvcj5UcmFuPC9BdXRob3I+PFllYXI+MjAyMDwvWWVhcj48UmVj
TnVtPjQ0PC9SZWNOdW0+PERpc3BsYXlUZXh0PlsxOF08L0Rpc3BsYXlUZXh0PjxyZWNvcmQ+PHJl
Yy1udW1iZXI+NDQ8L3JlYy1udW1iZXI+PGZvcmVpZ24ta2V5cz48a2V5IGFwcD0iRU4iIGRiLWlk
PSJ6c3BweDI1Zm9mZnR6eGVlOTVmeDI5cDh0YXRmNXZ2YXd0dnAiIHRpbWVzdGFtcD0iMCI+NDQ8
L2tleT48L2ZvcmVpZ24ta2V5cz48cmVmLXR5cGUgbmFtZT0iSm91cm5hbCBBcnRpY2xlIj4xNzwv
cmVmLXR5cGU+PGNvbnRyaWJ1dG9ycz48YXV0aG9ycz48YXV0aG9yPlRyYW4sIEguIFQuIE4uPC9h
dXRob3I+PGF1dGhvcj5BbmcsIEsuIFMuPC9hdXRob3I+PGF1dGhvcj5DaGV2cmllciwgTS48L2F1
dGhvcj48YXV0aG9yPlpoYW5nLCBYLjwvYXV0aG9yPjxhdXRob3I+TGVlLCBOLiBZLiBTLjwvYXV0
aG9yPjxhdXRob3I+R29oLCBNLjwvYXV0aG9yPjxhdXRob3I+Q2hlbiwgSi48L2F1dGhvcj48L2F1
dGhvcnM+PC9jb250cmlidXRvcnM+PGF1dGgtYWRkcmVzcz5TaW5nYXBvcmUgSW1tdW5vbG9neSBO
ZXR3b3JrIChTSWdOKSwgQWdlbmN5IGZvciBTY2llbmNlLCBUZWNobm9sb2d5IGFuZCBSZXNlYXJj
aCAoQSpTVEFSKSwgOEEgQmlvbWVkaWNhbCBHcm92ZSwgSW1tdW5vcyBCdWlsZGluZywgTGV2ZWwg
MywgU2luZ2Fwb3JlLCAxMzg2NDgsIFNpbmdhcG9yZS4mI3hEO1NpbmdhcG9yZSBJbW11bm9sb2d5
IE5ldHdvcmsgKFNJZ04pLCBBZ2VuY3kgZm9yIFNjaWVuY2UsIFRlY2hub2xvZ3kgYW5kIFJlc2Vh
cmNoIChBKlNUQVIpLCA4QSBCaW9tZWRpY2FsIEdyb3ZlLCBJbW11bm9zIEJ1aWxkaW5nLCBMZXZl
bCAzLCBTaW5nYXBvcmUsIDEzODY0OCwgU2luZ2Fwb3JlLiBjaGVuX2ppbm1pYW9AaW1tdW5vbC5h
LXN0YXIuZWR1LnNnLjwvYXV0aC1hZGRyZXNzPjx0aXRsZXM+PHRpdGxlPkEgYmVuY2htYXJrIG9m
IGJhdGNoLWVmZmVjdCBjb3JyZWN0aW9uIG1ldGhvZHMgZm9yIHNpbmdsZS1jZWxsIFJOQSBzZXF1
ZW5jaW5nIGRhdGE8L3RpdGxlPjxzZWNvbmRhcnktdGl0bGU+R2Vub21lIEJpb2w8L3NlY29uZGFy
eS10aXRsZT48L3RpdGxlcz48cGVyaW9kaWNhbD48ZnVsbC10aXRsZT5HZW5vbWUgQmlvbDwvZnVs
bC10aXRsZT48L3BlcmlvZGljYWw+PHBhZ2VzPjEyPC9wYWdlcz48dm9sdW1lPjIxPC92b2x1bWU+
PG51bWJlcj4xPC9udW1iZXI+PGVkaXRpb24+MjAyMC8wMS8xODwvZWRpdGlvbj48a2V5d29yZHM+
PGtleXdvcmQ+QWxnb3JpdGhtczwva2V5d29yZD48a2V5d29yZD5BbmltYWxzPC9rZXl3b3JkPjxr
ZXl3b3JkPkJlbmNobWFya2luZzwva2V5d29yZD48a2V5d29yZD5CaWcgRGF0YTwva2V5d29yZD48
a2V5d29yZD5IdW1hbnM8L2tleXdvcmQ+PGtleXdvcmQ+TWljZTwva2V5d29yZD48a2V5d29yZD5S
TkEtU2VxLyptZXRob2RzPC9rZXl3b3JkPjxrZXl3b3JkPlNpbmdsZS1DZWxsIEFuYWx5c2lzLypt
ZXRob2RzPC9rZXl3b3JkPjxrZXl3b3JkPipCYXRjaCBjb3JyZWN0aW9uPC9rZXl3b3JkPjxrZXl3
b3JkPipCYXRjaCBlZmZlY3Q8L2tleXdvcmQ+PGtleXdvcmQ+KkRpZmZlcmVudGlhbCBnZW5lIGV4
cHJlc3Npb248L2tleXdvcmQ+PGtleXdvcmQ+KkludGVncmF0aW9uPC9rZXl3b3JkPjxrZXl3b3Jk
PipTaW5nbGUtY2VsbCBSTkEtc2VxPC9rZXl3b3JkPjwva2V5d29yZHM+PGRhdGVzPjx5ZWFyPjIw
MjA8L3llYXI+PHB1Yi1kYXRlcz48ZGF0ZT5KYW4gMTY8L2RhdGU+PC9wdWItZGF0ZXM+PC9kYXRl
cz48aXNibj4xNDc0LTc2MFggKEVsZWN0cm9uaWMpJiN4RDsxNDc0LTc1OTYgKExpbmtpbmcpPC9p
c2JuPjxhY2Nlc3Npb24tbnVtPjMxOTQ4NDgxPC9hY2Nlc3Npb24tbnVtPjx1cmxzPjxyZWxhdGVk
LXVybHM+PHVybD5odHRwczovL3d3dy5uY2JpLm5sbS5uaWguZ292L3B1Ym1lZC8zMTk0ODQ4MTwv
dXJsPjwvcmVsYXRlZC11cmxzPjwvdXJscz48Y3VzdG9tMj5QTUM2OTY0MTE0PC9jdXN0b20yPjxl
bGVjdHJvbmljLXJlc291cmNlLW51bT4xMC4xMTg2L3MxMzA1OS0wMTktMTg1MC05PC9lbGVjdHJv
bmljLXJlc291cmNlLW51bT48L3JlY29yZD48L0NpdGU+PC9FbmROb3RlPgB=
</w:fldData>
        </w:fldChar>
      </w:r>
      <w:r w:rsidR="007A3BED">
        <w:rPr>
          <w:rFonts w:ascii="Arial" w:eastAsia="Arial" w:hAnsi="Arial" w:cs="Arial"/>
        </w:rPr>
        <w:instrText xml:space="preserve"> ADDIN EN.CITE </w:instrText>
      </w:r>
      <w:r w:rsidR="007A3BED">
        <w:rPr>
          <w:rFonts w:ascii="Arial" w:eastAsia="Arial" w:hAnsi="Arial" w:cs="Arial"/>
        </w:rPr>
        <w:fldChar w:fldCharType="begin">
          <w:fldData xml:space="preserve">PEVuZE5vdGU+PENpdGU+PEF1dGhvcj5UcmFuPC9BdXRob3I+PFllYXI+MjAyMDwvWWVhcj48UmVj
TnVtPjQ0PC9SZWNOdW0+PERpc3BsYXlUZXh0PlsxOF08L0Rpc3BsYXlUZXh0PjxyZWNvcmQ+PHJl
Yy1udW1iZXI+NDQ8L3JlYy1udW1iZXI+PGZvcmVpZ24ta2V5cz48a2V5IGFwcD0iRU4iIGRiLWlk
PSJ6c3BweDI1Zm9mZnR6eGVlOTVmeDI5cDh0YXRmNXZ2YXd0dnAiIHRpbWVzdGFtcD0iMCI+NDQ8
L2tleT48L2ZvcmVpZ24ta2V5cz48cmVmLXR5cGUgbmFtZT0iSm91cm5hbCBBcnRpY2xlIj4xNzwv
cmVmLXR5cGU+PGNvbnRyaWJ1dG9ycz48YXV0aG9ycz48YXV0aG9yPlRyYW4sIEguIFQuIE4uPC9h
dXRob3I+PGF1dGhvcj5BbmcsIEsuIFMuPC9hdXRob3I+PGF1dGhvcj5DaGV2cmllciwgTS48L2F1
dGhvcj48YXV0aG9yPlpoYW5nLCBYLjwvYXV0aG9yPjxhdXRob3I+TGVlLCBOLiBZLiBTLjwvYXV0
aG9yPjxhdXRob3I+R29oLCBNLjwvYXV0aG9yPjxhdXRob3I+Q2hlbiwgSi48L2F1dGhvcj48L2F1
dGhvcnM+PC9jb250cmlidXRvcnM+PGF1dGgtYWRkcmVzcz5TaW5nYXBvcmUgSW1tdW5vbG9neSBO
ZXR3b3JrIChTSWdOKSwgQWdlbmN5IGZvciBTY2llbmNlLCBUZWNobm9sb2d5IGFuZCBSZXNlYXJj
aCAoQSpTVEFSKSwgOEEgQmlvbWVkaWNhbCBHcm92ZSwgSW1tdW5vcyBCdWlsZGluZywgTGV2ZWwg
MywgU2luZ2Fwb3JlLCAxMzg2NDgsIFNpbmdhcG9yZS4mI3hEO1NpbmdhcG9yZSBJbW11bm9sb2d5
IE5ldHdvcmsgKFNJZ04pLCBBZ2VuY3kgZm9yIFNjaWVuY2UsIFRlY2hub2xvZ3kgYW5kIFJlc2Vh
cmNoIChBKlNUQVIpLCA4QSBCaW9tZWRpY2FsIEdyb3ZlLCBJbW11bm9zIEJ1aWxkaW5nLCBMZXZl
bCAzLCBTaW5nYXBvcmUsIDEzODY0OCwgU2luZ2Fwb3JlLiBjaGVuX2ppbm1pYW9AaW1tdW5vbC5h
LXN0YXIuZWR1LnNnLjwvYXV0aC1hZGRyZXNzPjx0aXRsZXM+PHRpdGxlPkEgYmVuY2htYXJrIG9m
IGJhdGNoLWVmZmVjdCBjb3JyZWN0aW9uIG1ldGhvZHMgZm9yIHNpbmdsZS1jZWxsIFJOQSBzZXF1
ZW5jaW5nIGRhdGE8L3RpdGxlPjxzZWNvbmRhcnktdGl0bGU+R2Vub21lIEJpb2w8L3NlY29uZGFy
eS10aXRsZT48L3RpdGxlcz48cGVyaW9kaWNhbD48ZnVsbC10aXRsZT5HZW5vbWUgQmlvbDwvZnVs
bC10aXRsZT48L3BlcmlvZGljYWw+PHBhZ2VzPjEyPC9wYWdlcz48dm9sdW1lPjIxPC92b2x1bWU+
PG51bWJlcj4xPC9udW1iZXI+PGVkaXRpb24+MjAyMC8wMS8xODwvZWRpdGlvbj48a2V5d29yZHM+
PGtleXdvcmQ+QWxnb3JpdGhtczwva2V5d29yZD48a2V5d29yZD5BbmltYWxzPC9rZXl3b3JkPjxr
ZXl3b3JkPkJlbmNobWFya2luZzwva2V5d29yZD48a2V5d29yZD5CaWcgRGF0YTwva2V5d29yZD48
a2V5d29yZD5IdW1hbnM8L2tleXdvcmQ+PGtleXdvcmQ+TWljZTwva2V5d29yZD48a2V5d29yZD5S
TkEtU2VxLyptZXRob2RzPC9rZXl3b3JkPjxrZXl3b3JkPlNpbmdsZS1DZWxsIEFuYWx5c2lzLypt
ZXRob2RzPC9rZXl3b3JkPjxrZXl3b3JkPipCYXRjaCBjb3JyZWN0aW9uPC9rZXl3b3JkPjxrZXl3
b3JkPipCYXRjaCBlZmZlY3Q8L2tleXdvcmQ+PGtleXdvcmQ+KkRpZmZlcmVudGlhbCBnZW5lIGV4
cHJlc3Npb248L2tleXdvcmQ+PGtleXdvcmQ+KkludGVncmF0aW9uPC9rZXl3b3JkPjxrZXl3b3Jk
PipTaW5nbGUtY2VsbCBSTkEtc2VxPC9rZXl3b3JkPjwva2V5d29yZHM+PGRhdGVzPjx5ZWFyPjIw
MjA8L3llYXI+PHB1Yi1kYXRlcz48ZGF0ZT5KYW4gMTY8L2RhdGU+PC9wdWItZGF0ZXM+PC9kYXRl
cz48aXNibj4xNDc0LTc2MFggKEVsZWN0cm9uaWMpJiN4RDsxNDc0LTc1OTYgKExpbmtpbmcpPC9p
c2JuPjxhY2Nlc3Npb24tbnVtPjMxOTQ4NDgxPC9hY2Nlc3Npb24tbnVtPjx1cmxzPjxyZWxhdGVk
LXVybHM+PHVybD5odHRwczovL3d3dy5uY2JpLm5sbS5uaWguZ292L3B1Ym1lZC8zMTk0ODQ4MTwv
dXJsPjwvcmVsYXRlZC11cmxzPjwvdXJscz48Y3VzdG9tMj5QTUM2OTY0MTE0PC9jdXN0b20yPjxl
bGVjdHJvbmljLXJlc291cmNlLW51bT4xMC4xMTg2L3MxMzA1OS0wMTktMTg1MC05PC9lbGVjdHJv
bmljLXJlc291cmNlLW51bT48L3JlY29yZD48L0NpdGU+PC9FbmROb3RlPgB=
</w:fldData>
        </w:fldChar>
      </w:r>
      <w:r w:rsidR="007A3BED">
        <w:rPr>
          <w:rFonts w:ascii="Arial" w:eastAsia="Arial" w:hAnsi="Arial" w:cs="Arial"/>
        </w:rPr>
        <w:instrText xml:space="preserve"> ADDIN EN.CITE.DATA </w:instrText>
      </w:r>
      <w:r w:rsidR="007A3BED">
        <w:rPr>
          <w:rFonts w:ascii="Arial" w:eastAsia="Arial" w:hAnsi="Arial" w:cs="Arial"/>
        </w:rPr>
      </w:r>
      <w:r w:rsidR="007A3BED">
        <w:rPr>
          <w:rFonts w:ascii="Arial" w:eastAsia="Arial" w:hAnsi="Arial" w:cs="Arial"/>
        </w:rPr>
        <w:fldChar w:fldCharType="end"/>
      </w:r>
      <w:r w:rsidR="007A3BED">
        <w:rPr>
          <w:rFonts w:ascii="Arial" w:eastAsia="Arial" w:hAnsi="Arial" w:cs="Arial"/>
        </w:rPr>
      </w:r>
      <w:r w:rsidR="007A3BED">
        <w:rPr>
          <w:rFonts w:ascii="Arial" w:eastAsia="Arial" w:hAnsi="Arial" w:cs="Arial"/>
        </w:rPr>
        <w:fldChar w:fldCharType="separate"/>
      </w:r>
      <w:r w:rsidR="007A3BED">
        <w:rPr>
          <w:rFonts w:ascii="Arial" w:eastAsia="Arial" w:hAnsi="Arial" w:cs="Arial"/>
          <w:noProof/>
        </w:rPr>
        <w:t>[18]</w:t>
      </w:r>
      <w:r w:rsidR="007A3BED">
        <w:rPr>
          <w:rFonts w:ascii="Arial" w:eastAsia="Arial" w:hAnsi="Arial" w:cs="Arial"/>
        </w:rPr>
        <w:fldChar w:fldCharType="end"/>
      </w:r>
      <w:r w:rsidR="005F2F43" w:rsidRPr="005F2F43">
        <w:rPr>
          <w:rFonts w:ascii="Arial" w:eastAsia="Arial" w:hAnsi="Arial" w:cs="Arial"/>
        </w:rPr>
        <w:t>. However,</w:t>
      </w:r>
      <w:r w:rsidR="00E64F3F" w:rsidRPr="005F2F43" w:rsidDel="00E64F3F">
        <w:rPr>
          <w:rFonts w:ascii="Arial" w:eastAsia="Arial" w:hAnsi="Arial" w:cs="Arial"/>
        </w:rPr>
        <w:t xml:space="preserve"> </w:t>
      </w:r>
      <w:r w:rsidR="00C606A6">
        <w:rPr>
          <w:rFonts w:ascii="Arial" w:eastAsia="Arial" w:hAnsi="Arial" w:cs="Arial"/>
        </w:rPr>
        <w:t xml:space="preserve">smaller </w:t>
      </w:r>
      <w:proofErr w:type="spellStart"/>
      <w:r w:rsidR="00E64F3F" w:rsidRPr="00811618">
        <w:rPr>
          <w:rFonts w:ascii="Arial" w:eastAsia="Arial" w:hAnsi="Arial" w:cs="Arial"/>
          <w:i/>
          <w:iCs/>
        </w:rPr>
        <w:t>H</w:t>
      </w:r>
      <w:r w:rsidR="00E64F3F" w:rsidRPr="00811618">
        <w:rPr>
          <w:rFonts w:ascii="Arial" w:eastAsia="Arial" w:hAnsi="Arial" w:cs="Arial"/>
          <w:i/>
          <w:iCs/>
          <w:vertAlign w:val="subscript"/>
        </w:rPr>
        <w:t>acc</w:t>
      </w:r>
      <w:proofErr w:type="spellEnd"/>
      <w:r w:rsidR="00C606A6">
        <w:rPr>
          <w:rFonts w:ascii="Arial" w:eastAsia="Arial" w:hAnsi="Arial" w:cs="Arial"/>
          <w:i/>
          <w:iCs/>
          <w:vertAlign w:val="subscript"/>
        </w:rPr>
        <w:t xml:space="preserve"> </w:t>
      </w:r>
      <w:r w:rsidR="00C606A6">
        <w:rPr>
          <w:rFonts w:ascii="Arial" w:eastAsia="Arial" w:hAnsi="Arial" w:cs="Arial"/>
        </w:rPr>
        <w:t xml:space="preserve">(or </w:t>
      </w:r>
      <w:proofErr w:type="spellStart"/>
      <w:r w:rsidR="00C606A6" w:rsidRPr="00811618">
        <w:rPr>
          <w:rFonts w:ascii="Arial" w:eastAsia="Arial" w:hAnsi="Arial" w:cs="Arial"/>
          <w:i/>
          <w:iCs/>
        </w:rPr>
        <w:t>H</w:t>
      </w:r>
      <w:r w:rsidR="00C606A6" w:rsidRPr="00811618">
        <w:rPr>
          <w:rFonts w:ascii="Arial" w:eastAsia="Arial" w:hAnsi="Arial" w:cs="Arial"/>
          <w:i/>
          <w:iCs/>
          <w:vertAlign w:val="subscript"/>
        </w:rPr>
        <w:t>pur</w:t>
      </w:r>
      <w:proofErr w:type="spellEnd"/>
      <w:r w:rsidR="00C606A6">
        <w:rPr>
          <w:rFonts w:ascii="Arial" w:eastAsia="Arial" w:hAnsi="Arial" w:cs="Arial"/>
        </w:rPr>
        <w:t xml:space="preserve">) </w:t>
      </w:r>
      <w:r w:rsidR="005F2F43" w:rsidRPr="005F2F43">
        <w:rPr>
          <w:rFonts w:ascii="Arial" w:eastAsia="Arial" w:hAnsi="Arial" w:cs="Arial"/>
        </w:rPr>
        <w:t>can lead to over-clustering</w:t>
      </w:r>
      <w:r w:rsidR="00C606A6">
        <w:rPr>
          <w:rFonts w:ascii="Arial" w:eastAsia="Arial" w:hAnsi="Arial" w:cs="Arial"/>
        </w:rPr>
        <w:t xml:space="preserve"> (or under-cluster)</w:t>
      </w:r>
      <w:r w:rsidR="005F2F43" w:rsidRPr="005F2F43">
        <w:rPr>
          <w:rFonts w:ascii="Arial" w:eastAsia="Arial" w:hAnsi="Arial" w:cs="Arial"/>
        </w:rPr>
        <w:t xml:space="preserve">, </w:t>
      </w:r>
      <w:r w:rsidR="00032FBB">
        <w:rPr>
          <w:rFonts w:ascii="Arial" w:eastAsia="Arial" w:hAnsi="Arial" w:cs="Arial"/>
        </w:rPr>
        <w:t>when each</w:t>
      </w:r>
      <w:r w:rsidR="005F2F43" w:rsidRPr="005F2F43">
        <w:rPr>
          <w:rFonts w:ascii="Arial" w:eastAsia="Arial" w:hAnsi="Arial" w:cs="Arial"/>
        </w:rPr>
        <w:t xml:space="preserve"> </w:t>
      </w:r>
      <w:r w:rsidR="00032FBB">
        <w:rPr>
          <w:rFonts w:ascii="Arial" w:eastAsia="Arial" w:hAnsi="Arial" w:cs="Arial"/>
        </w:rPr>
        <w:t xml:space="preserve">predicted </w:t>
      </w:r>
      <w:r w:rsidR="005F2F43" w:rsidRPr="005F2F43">
        <w:rPr>
          <w:rFonts w:ascii="Arial" w:eastAsia="Arial" w:hAnsi="Arial" w:cs="Arial"/>
        </w:rPr>
        <w:t xml:space="preserve">cluster </w:t>
      </w:r>
      <w:r w:rsidR="00032FBB">
        <w:rPr>
          <w:rFonts w:ascii="Arial" w:eastAsia="Arial" w:hAnsi="Arial" w:cs="Arial"/>
        </w:rPr>
        <w:t xml:space="preserve">contains 1 cell </w:t>
      </w:r>
      <w:r w:rsidR="005F2F43" w:rsidRPr="005F2F43">
        <w:rPr>
          <w:rFonts w:ascii="Arial" w:eastAsia="Arial" w:hAnsi="Arial" w:cs="Arial"/>
        </w:rPr>
        <w:t>(</w:t>
      </w:r>
      <w:proofErr w:type="spellStart"/>
      <w:r w:rsidR="00E64F3F" w:rsidRPr="00811618">
        <w:rPr>
          <w:rFonts w:ascii="Arial" w:eastAsia="Arial" w:hAnsi="Arial" w:cs="Arial"/>
          <w:i/>
          <w:iCs/>
        </w:rPr>
        <w:t>H</w:t>
      </w:r>
      <w:r w:rsidR="00E64F3F" w:rsidRPr="00811618">
        <w:rPr>
          <w:rFonts w:ascii="Arial" w:eastAsia="Arial" w:hAnsi="Arial" w:cs="Arial"/>
          <w:i/>
          <w:iCs/>
          <w:vertAlign w:val="subscript"/>
        </w:rPr>
        <w:t>acc</w:t>
      </w:r>
      <w:proofErr w:type="spellEnd"/>
      <w:r w:rsidR="00E64F3F" w:rsidRPr="005F2F43" w:rsidDel="00E64F3F">
        <w:rPr>
          <w:rFonts w:ascii="Arial" w:eastAsia="Arial" w:hAnsi="Arial" w:cs="Arial"/>
        </w:rPr>
        <w:t xml:space="preserve"> </w:t>
      </w:r>
      <w:r w:rsidR="005F2F43" w:rsidRPr="005F2F43">
        <w:rPr>
          <w:rFonts w:ascii="Arial" w:eastAsia="Arial" w:hAnsi="Arial" w:cs="Arial"/>
        </w:rPr>
        <w:t>= 0)</w:t>
      </w:r>
      <w:r w:rsidR="00C31DAC">
        <w:rPr>
          <w:rFonts w:ascii="Arial" w:eastAsia="Arial" w:hAnsi="Arial" w:cs="Arial"/>
        </w:rPr>
        <w:t xml:space="preserve"> or all cells in one predicted cluster (</w:t>
      </w:r>
      <w:proofErr w:type="spellStart"/>
      <w:r w:rsidR="00C31DAC" w:rsidRPr="00811618">
        <w:rPr>
          <w:rFonts w:ascii="Arial" w:eastAsia="Arial" w:hAnsi="Arial" w:cs="Arial"/>
          <w:i/>
          <w:iCs/>
        </w:rPr>
        <w:t>H</w:t>
      </w:r>
      <w:r w:rsidR="00C31DAC" w:rsidRPr="00811618">
        <w:rPr>
          <w:rFonts w:ascii="Arial" w:eastAsia="Arial" w:hAnsi="Arial" w:cs="Arial"/>
          <w:i/>
          <w:iCs/>
          <w:vertAlign w:val="subscript"/>
        </w:rPr>
        <w:t>pur</w:t>
      </w:r>
      <w:proofErr w:type="spellEnd"/>
      <w:r w:rsidR="00C31DAC" w:rsidRPr="005F2F43" w:rsidDel="00EC60FC">
        <w:rPr>
          <w:rFonts w:ascii="Arial" w:eastAsia="Arial" w:hAnsi="Arial" w:cs="Arial"/>
        </w:rPr>
        <w:t xml:space="preserve"> </w:t>
      </w:r>
      <w:r w:rsidR="00C31DAC" w:rsidRPr="005F2F43">
        <w:rPr>
          <w:rFonts w:ascii="Arial" w:eastAsia="Arial" w:hAnsi="Arial" w:cs="Arial"/>
        </w:rPr>
        <w:t>= 0</w:t>
      </w:r>
      <w:r w:rsidR="00C31DAC">
        <w:rPr>
          <w:rFonts w:ascii="Arial" w:eastAsia="Arial" w:hAnsi="Arial" w:cs="Arial"/>
        </w:rPr>
        <w:t>)</w:t>
      </w:r>
      <w:r w:rsidR="00E64F3F">
        <w:rPr>
          <w:rFonts w:ascii="Arial" w:eastAsia="Arial" w:hAnsi="Arial" w:cs="Arial"/>
        </w:rPr>
        <w:t>.</w:t>
      </w:r>
      <w:r w:rsidRPr="00811618">
        <w:rPr>
          <w:rFonts w:ascii="Arial" w:eastAsia="Arial" w:hAnsi="Arial" w:cs="Arial"/>
        </w:rPr>
        <w:t xml:space="preserve"> </w:t>
      </w:r>
    </w:p>
    <w:p w14:paraId="26A23E35" w14:textId="77777777" w:rsidR="00C31DAC" w:rsidRPr="00F506E3" w:rsidRDefault="00C31DAC" w:rsidP="00F506E3">
      <w:pPr>
        <w:spacing w:line="480" w:lineRule="auto"/>
        <w:ind w:left="720"/>
        <w:jc w:val="both"/>
        <w:rPr>
          <w:rFonts w:ascii="Arial" w:eastAsia="Arial" w:hAnsi="Arial" w:cs="Arial"/>
          <w:b/>
          <w:bCs/>
        </w:rPr>
      </w:pPr>
    </w:p>
    <w:p w14:paraId="594DA12C" w14:textId="25B7CD87" w:rsidR="005F2F43" w:rsidRPr="00F506E3" w:rsidRDefault="005F2F43">
      <w:pPr>
        <w:pStyle w:val="ListParagraph"/>
        <w:numPr>
          <w:ilvl w:val="0"/>
          <w:numId w:val="44"/>
        </w:numPr>
        <w:spacing w:line="480" w:lineRule="auto"/>
        <w:jc w:val="both"/>
        <w:rPr>
          <w:rFonts w:ascii="Arial" w:eastAsia="Arial" w:hAnsi="Arial" w:cs="Arial"/>
          <w:sz w:val="24"/>
          <w:szCs w:val="24"/>
        </w:rPr>
      </w:pPr>
      <w:r w:rsidRPr="00F506E3">
        <w:rPr>
          <w:rFonts w:ascii="Arial" w:eastAsia="Arial" w:hAnsi="Arial" w:cs="Arial"/>
          <w:sz w:val="24"/>
          <w:szCs w:val="24"/>
        </w:rPr>
        <w:t xml:space="preserve">Adjusted Rand index (ARI). </w:t>
      </w:r>
      <w:r w:rsidR="009C0330" w:rsidRPr="00F506E3">
        <w:rPr>
          <w:rFonts w:ascii="Arial" w:eastAsia="Arial" w:hAnsi="Arial" w:cs="Arial"/>
          <w:sz w:val="24"/>
          <w:szCs w:val="24"/>
        </w:rPr>
        <w:t>Rand index (RI) is another measure of constancy between two clustering outcome</w:t>
      </w:r>
      <w:r w:rsidR="00E51E30" w:rsidRPr="00F506E3">
        <w:rPr>
          <w:rFonts w:ascii="Arial" w:eastAsia="Arial" w:hAnsi="Arial" w:cs="Arial"/>
          <w:sz w:val="24"/>
          <w:szCs w:val="24"/>
        </w:rPr>
        <w:t>s</w:t>
      </w:r>
      <w:r w:rsidRPr="00F506E3">
        <w:rPr>
          <w:rFonts w:ascii="Arial" w:eastAsia="Arial" w:hAnsi="Arial" w:cs="Arial"/>
          <w:sz w:val="24"/>
          <w:szCs w:val="24"/>
        </w:rPr>
        <w:t>.</w:t>
      </w:r>
      <w:r w:rsidR="009C0330" w:rsidRPr="00F506E3">
        <w:rPr>
          <w:rFonts w:ascii="Arial" w:eastAsia="Arial" w:hAnsi="Arial" w:cs="Arial"/>
          <w:sz w:val="24"/>
          <w:szCs w:val="24"/>
        </w:rPr>
        <w:t xml:space="preserve"> If </w:t>
      </w:r>
      <w:r w:rsidR="009C0330" w:rsidRPr="00F506E3">
        <w:rPr>
          <w:rFonts w:ascii="Arial" w:eastAsia="Arial" w:hAnsi="Arial" w:cs="Arial"/>
          <w:i/>
          <w:iCs/>
          <w:sz w:val="24"/>
          <w:szCs w:val="24"/>
        </w:rPr>
        <w:t>a</w:t>
      </w:r>
      <w:r w:rsidR="009C0330" w:rsidRPr="00F506E3">
        <w:rPr>
          <w:rFonts w:ascii="Arial" w:eastAsia="Arial" w:hAnsi="Arial" w:cs="Arial"/>
          <w:sz w:val="24"/>
          <w:szCs w:val="24"/>
        </w:rPr>
        <w:t xml:space="preserve"> </w:t>
      </w:r>
      <w:r w:rsidR="00667CE3" w:rsidRPr="00F506E3">
        <w:rPr>
          <w:rFonts w:ascii="Arial" w:eastAsia="Arial" w:hAnsi="Arial" w:cs="Arial"/>
          <w:sz w:val="24"/>
          <w:szCs w:val="24"/>
        </w:rPr>
        <w:t xml:space="preserve">(or </w:t>
      </w:r>
      <w:r w:rsidR="009C0330" w:rsidRPr="00F506E3">
        <w:rPr>
          <w:rFonts w:ascii="Arial" w:eastAsia="Arial" w:hAnsi="Arial" w:cs="Arial"/>
          <w:i/>
          <w:iCs/>
          <w:sz w:val="24"/>
          <w:szCs w:val="24"/>
        </w:rPr>
        <w:t>b</w:t>
      </w:r>
      <w:r w:rsidR="00667CE3" w:rsidRPr="00F506E3">
        <w:rPr>
          <w:rFonts w:ascii="Arial" w:eastAsia="Arial" w:hAnsi="Arial" w:cs="Arial"/>
          <w:sz w:val="24"/>
          <w:szCs w:val="24"/>
        </w:rPr>
        <w:t>)</w:t>
      </w:r>
      <w:r w:rsidR="009C0330" w:rsidRPr="00F506E3">
        <w:rPr>
          <w:rFonts w:ascii="Arial" w:eastAsia="Arial" w:hAnsi="Arial" w:cs="Arial"/>
          <w:sz w:val="24"/>
          <w:szCs w:val="24"/>
        </w:rPr>
        <w:t xml:space="preserve"> </w:t>
      </w:r>
      <w:r w:rsidR="00E51E30" w:rsidRPr="00F506E3">
        <w:rPr>
          <w:rFonts w:ascii="Arial" w:eastAsia="Arial" w:hAnsi="Arial" w:cs="Arial"/>
          <w:sz w:val="24"/>
          <w:szCs w:val="24"/>
        </w:rPr>
        <w:t>is</w:t>
      </w:r>
      <w:r w:rsidR="009C0330" w:rsidRPr="00F506E3">
        <w:rPr>
          <w:rFonts w:ascii="Arial" w:eastAsia="Arial" w:hAnsi="Arial" w:cs="Arial"/>
          <w:sz w:val="24"/>
          <w:szCs w:val="24"/>
        </w:rPr>
        <w:t xml:space="preserve"> the count of number of pairs of cells in one cluster </w:t>
      </w:r>
      <w:r w:rsidR="00667CE3" w:rsidRPr="00F506E3">
        <w:rPr>
          <w:rFonts w:ascii="Arial" w:eastAsia="Arial" w:hAnsi="Arial" w:cs="Arial"/>
          <w:sz w:val="24"/>
          <w:szCs w:val="24"/>
        </w:rPr>
        <w:t xml:space="preserve">(or different clusters) </w:t>
      </w:r>
      <w:r w:rsidR="009C0330" w:rsidRPr="00F506E3">
        <w:rPr>
          <w:rFonts w:ascii="Arial" w:eastAsia="Arial" w:hAnsi="Arial" w:cs="Arial"/>
          <w:sz w:val="24"/>
          <w:szCs w:val="24"/>
        </w:rPr>
        <w:t xml:space="preserve">from one clustering algorithm but also fall in </w:t>
      </w:r>
      <w:r w:rsidR="009C0330" w:rsidRPr="00F506E3">
        <w:rPr>
          <w:rFonts w:ascii="Arial" w:eastAsia="Arial" w:hAnsi="Arial" w:cs="Arial"/>
          <w:sz w:val="24"/>
          <w:szCs w:val="24"/>
        </w:rPr>
        <w:lastRenderedPageBreak/>
        <w:t>the same cluster</w:t>
      </w:r>
      <w:r w:rsidR="00667CE3" w:rsidRPr="00F506E3">
        <w:rPr>
          <w:rFonts w:ascii="Arial" w:eastAsia="Arial" w:hAnsi="Arial" w:cs="Arial"/>
          <w:sz w:val="24"/>
          <w:szCs w:val="24"/>
        </w:rPr>
        <w:t xml:space="preserve"> (or different clusters)</w:t>
      </w:r>
      <w:r w:rsidR="009C0330" w:rsidRPr="00F506E3">
        <w:rPr>
          <w:rFonts w:ascii="Arial" w:eastAsia="Arial" w:hAnsi="Arial" w:cs="Arial"/>
          <w:sz w:val="24"/>
          <w:szCs w:val="24"/>
        </w:rPr>
        <w:t xml:space="preserve"> from the other clustering algorithm, </w:t>
      </w:r>
      <w:r w:rsidR="00667CE3" w:rsidRPr="00F506E3">
        <w:rPr>
          <w:rFonts w:ascii="Arial" w:eastAsia="Arial" w:hAnsi="Arial" w:cs="Arial"/>
          <w:sz w:val="24"/>
          <w:szCs w:val="24"/>
        </w:rPr>
        <w:t xml:space="preserve">then, </w:t>
      </w:r>
      <m:oMath>
        <m:r>
          <w:rPr>
            <w:rFonts w:ascii="Cambria Math" w:eastAsia="Arial" w:hAnsi="Cambria Math" w:cs="Arial"/>
            <w:sz w:val="24"/>
            <w:szCs w:val="24"/>
          </w:rPr>
          <m:t>RI=(a+b)/</m:t>
        </m:r>
        <m:d>
          <m:dPr>
            <m:ctrlPr>
              <w:rPr>
                <w:rFonts w:ascii="Cambria Math" w:eastAsia="Arial" w:hAnsi="Cambria Math" w:cs="Arial"/>
                <w:i/>
                <w:sz w:val="24"/>
                <w:szCs w:val="24"/>
              </w:rPr>
            </m:ctrlPr>
          </m:dPr>
          <m:e>
            <m:eqArr>
              <m:eqArrPr>
                <m:ctrlPr>
                  <w:rPr>
                    <w:rFonts w:ascii="Cambria Math" w:eastAsia="Arial" w:hAnsi="Cambria Math" w:cs="Arial"/>
                    <w:i/>
                    <w:sz w:val="24"/>
                    <w:szCs w:val="24"/>
                  </w:rPr>
                </m:ctrlPr>
              </m:eqArrPr>
              <m:e>
                <m:r>
                  <w:rPr>
                    <w:rFonts w:ascii="Cambria Math" w:eastAsia="Arial" w:hAnsi="Cambria Math" w:cs="Arial"/>
                    <w:sz w:val="24"/>
                    <w:szCs w:val="24"/>
                  </w:rPr>
                  <m:t>n</m:t>
                </m:r>
              </m:e>
              <m:e>
                <m:r>
                  <w:rPr>
                    <w:rFonts w:ascii="Cambria Math" w:eastAsia="Arial" w:hAnsi="Cambria Math" w:cs="Arial"/>
                    <w:sz w:val="24"/>
                    <w:szCs w:val="24"/>
                  </w:rPr>
                  <m:t>2</m:t>
                </m:r>
              </m:e>
            </m:eqArr>
          </m:e>
        </m:d>
      </m:oMath>
      <w:r w:rsidR="00667CE3" w:rsidRPr="00F506E3">
        <w:rPr>
          <w:rFonts w:ascii="Arial" w:eastAsia="Arial" w:hAnsi="Arial" w:cs="Arial"/>
          <w:sz w:val="24"/>
          <w:szCs w:val="24"/>
        </w:rPr>
        <w:t xml:space="preserve">, where </w:t>
      </w:r>
      <m:oMath>
        <m:d>
          <m:dPr>
            <m:ctrlPr>
              <w:rPr>
                <w:rFonts w:ascii="Cambria Math" w:eastAsia="Arial" w:hAnsi="Cambria Math" w:cs="Arial"/>
                <w:i/>
                <w:sz w:val="24"/>
                <w:szCs w:val="24"/>
              </w:rPr>
            </m:ctrlPr>
          </m:dPr>
          <m:e>
            <m:eqArr>
              <m:eqArrPr>
                <m:ctrlPr>
                  <w:rPr>
                    <w:rFonts w:ascii="Cambria Math" w:eastAsia="Arial" w:hAnsi="Cambria Math" w:cs="Arial"/>
                    <w:i/>
                    <w:sz w:val="24"/>
                    <w:szCs w:val="24"/>
                  </w:rPr>
                </m:ctrlPr>
              </m:eqArrPr>
              <m:e>
                <m:r>
                  <w:rPr>
                    <w:rFonts w:ascii="Cambria Math" w:eastAsia="Arial" w:hAnsi="Cambria Math" w:cs="Arial"/>
                    <w:sz w:val="24"/>
                    <w:szCs w:val="24"/>
                  </w:rPr>
                  <m:t>n</m:t>
                </m:r>
              </m:e>
              <m:e>
                <m:r>
                  <w:rPr>
                    <w:rFonts w:ascii="Cambria Math" w:eastAsia="Arial" w:hAnsi="Cambria Math" w:cs="Arial"/>
                    <w:sz w:val="24"/>
                    <w:szCs w:val="24"/>
                  </w:rPr>
                  <m:t>2</m:t>
                </m:r>
              </m:e>
            </m:eqArr>
          </m:e>
        </m:d>
      </m:oMath>
      <w:r w:rsidR="00667CE3" w:rsidRPr="00F506E3">
        <w:rPr>
          <w:rFonts w:ascii="Arial" w:eastAsia="Arial" w:hAnsi="Arial" w:cs="Arial"/>
          <w:sz w:val="24"/>
          <w:szCs w:val="24"/>
        </w:rPr>
        <w:t xml:space="preserve"> is the total number of pairs when given </w:t>
      </w:r>
      <w:r w:rsidR="00667CE3" w:rsidRPr="00F506E3">
        <w:rPr>
          <w:rFonts w:ascii="Arial" w:eastAsia="Arial" w:hAnsi="Arial" w:cs="Arial"/>
          <w:i/>
          <w:iCs/>
          <w:sz w:val="24"/>
          <w:szCs w:val="24"/>
        </w:rPr>
        <w:t>n</w:t>
      </w:r>
      <w:r w:rsidR="00667CE3" w:rsidRPr="00F506E3">
        <w:rPr>
          <w:rFonts w:ascii="Arial" w:eastAsia="Arial" w:hAnsi="Arial" w:cs="Arial"/>
          <w:sz w:val="24"/>
          <w:szCs w:val="24"/>
        </w:rPr>
        <w:t xml:space="preserve"> cells. The </w:t>
      </w:r>
      <w:r w:rsidR="00667CE3" w:rsidRPr="00F506E3">
        <w:rPr>
          <w:rFonts w:ascii="Arial" w:eastAsia="Arial" w:hAnsi="Arial" w:cs="Arial"/>
          <w:i/>
          <w:iCs/>
          <w:sz w:val="24"/>
          <w:szCs w:val="24"/>
        </w:rPr>
        <w:t>RI</w:t>
      </w:r>
      <w:r w:rsidR="00667CE3" w:rsidRPr="00F506E3">
        <w:rPr>
          <w:rFonts w:ascii="Arial" w:eastAsia="Arial" w:hAnsi="Arial" w:cs="Arial"/>
          <w:sz w:val="24"/>
          <w:szCs w:val="24"/>
        </w:rPr>
        <w:t xml:space="preserve"> has a value between 0 and 1, with 0 indicating that the two clustering algorithms do not agree on any pair of cells and 1 indicating that the two clustering algorithms are </w:t>
      </w:r>
      <w:proofErr w:type="gramStart"/>
      <w:r w:rsidR="00667CE3" w:rsidRPr="00F506E3">
        <w:rPr>
          <w:rFonts w:ascii="Arial" w:eastAsia="Arial" w:hAnsi="Arial" w:cs="Arial"/>
          <w:sz w:val="24"/>
          <w:szCs w:val="24"/>
        </w:rPr>
        <w:t>exactly the same</w:t>
      </w:r>
      <w:proofErr w:type="gramEnd"/>
      <w:r w:rsidR="00667CE3" w:rsidRPr="00F506E3">
        <w:rPr>
          <w:rFonts w:ascii="Arial" w:eastAsia="Arial" w:hAnsi="Arial" w:cs="Arial"/>
          <w:sz w:val="24"/>
          <w:szCs w:val="24"/>
        </w:rPr>
        <w:t xml:space="preserve">. ARI is a corrected-for-chance version of </w:t>
      </w:r>
      <w:r w:rsidR="00667CE3" w:rsidRPr="00F506E3">
        <w:rPr>
          <w:rFonts w:ascii="Arial" w:eastAsia="Arial" w:hAnsi="Arial" w:cs="Arial"/>
          <w:i/>
          <w:iCs/>
          <w:sz w:val="24"/>
          <w:szCs w:val="24"/>
        </w:rPr>
        <w:t>RI</w:t>
      </w:r>
      <w:r w:rsidR="00667CE3" w:rsidRPr="00F506E3">
        <w:rPr>
          <w:rFonts w:ascii="Arial" w:eastAsia="Arial" w:hAnsi="Arial" w:cs="Arial"/>
          <w:sz w:val="24"/>
          <w:szCs w:val="24"/>
        </w:rPr>
        <w:t xml:space="preserve">, or </w:t>
      </w:r>
    </w:p>
    <w:tbl>
      <w:tblPr>
        <w:tblStyle w:val="TableNormal1"/>
        <w:tblW w:w="9351" w:type="dxa"/>
        <w:tblInd w:w="5" w:type="dxa"/>
        <w:tblLook w:val="04A0" w:firstRow="1" w:lastRow="0" w:firstColumn="1" w:lastColumn="0" w:noHBand="0" w:noVBand="1"/>
      </w:tblPr>
      <w:tblGrid>
        <w:gridCol w:w="1685"/>
        <w:gridCol w:w="5965"/>
        <w:gridCol w:w="1701"/>
      </w:tblGrid>
      <w:tr w:rsidR="00C23C8F" w14:paraId="525CEBFB" w14:textId="77777777" w:rsidTr="00E611B2">
        <w:tc>
          <w:tcPr>
            <w:tcW w:w="1685" w:type="dxa"/>
          </w:tcPr>
          <w:p w14:paraId="202FFDC8" w14:textId="77777777" w:rsidR="00C23C8F" w:rsidRDefault="00C23C8F" w:rsidP="00E611B2">
            <w:pPr>
              <w:pStyle w:val="ListParagraph"/>
              <w:spacing w:line="480" w:lineRule="auto"/>
              <w:ind w:left="0"/>
              <w:jc w:val="both"/>
              <w:rPr>
                <w:rFonts w:ascii="Arial" w:eastAsia="Arial" w:hAnsi="Arial" w:cs="Arial"/>
              </w:rPr>
            </w:pPr>
          </w:p>
        </w:tc>
        <w:tc>
          <w:tcPr>
            <w:tcW w:w="5965" w:type="dxa"/>
            <w:vAlign w:val="center"/>
          </w:tcPr>
          <w:p w14:paraId="6C27A34B" w14:textId="77777777" w:rsidR="00C23C8F" w:rsidRDefault="00C23C8F" w:rsidP="00E611B2">
            <w:pPr>
              <w:widowControl w:val="0"/>
              <w:spacing w:line="480" w:lineRule="auto"/>
              <w:jc w:val="center"/>
              <w:rPr>
                <w:rFonts w:ascii="Arial" w:eastAsia="Arial" w:hAnsi="Arial" w:cs="Arial"/>
                <w:lang w:eastAsia="zh-CN"/>
              </w:rPr>
            </w:pPr>
            <m:oMathPara>
              <m:oMath>
                <m:r>
                  <w:rPr>
                    <w:rFonts w:ascii="Cambria Math" w:eastAsia="Arial" w:hAnsi="Cambria Math" w:cs="Arial"/>
                    <w:lang w:eastAsia="zh-CN"/>
                  </w:rPr>
                  <m:t xml:space="preserve">ARI= </m:t>
                </m:r>
                <m:f>
                  <m:fPr>
                    <m:ctrlPr>
                      <w:rPr>
                        <w:rFonts w:ascii="Cambria Math" w:eastAsia="Arial" w:hAnsi="Cambria Math" w:cs="Arial"/>
                        <w:i/>
                        <w:lang w:eastAsia="zh-CN"/>
                      </w:rPr>
                    </m:ctrlPr>
                  </m:fPr>
                  <m:num>
                    <m:r>
                      <w:rPr>
                        <w:rFonts w:ascii="Cambria Math" w:eastAsia="Arial" w:hAnsi="Cambria Math" w:cs="Arial"/>
                        <w:lang w:eastAsia="zh-CN"/>
                      </w:rPr>
                      <m:t>RI-E[RI]</m:t>
                    </m:r>
                  </m:num>
                  <m:den>
                    <m:func>
                      <m:funcPr>
                        <m:ctrlPr>
                          <w:rPr>
                            <w:rFonts w:ascii="Cambria Math" w:eastAsia="Arial" w:hAnsi="Cambria Math" w:cs="Arial"/>
                            <w:lang w:eastAsia="zh-CN"/>
                          </w:rPr>
                        </m:ctrlPr>
                      </m:funcPr>
                      <m:fName>
                        <m:r>
                          <m:rPr>
                            <m:sty m:val="p"/>
                          </m:rPr>
                          <w:rPr>
                            <w:rFonts w:ascii="Cambria Math" w:eastAsia="Arial" w:hAnsi="Cambria Math" w:cs="Arial"/>
                            <w:lang w:eastAsia="zh-CN"/>
                          </w:rPr>
                          <m:t>max</m:t>
                        </m:r>
                      </m:fName>
                      <m:e>
                        <m:d>
                          <m:dPr>
                            <m:ctrlPr>
                              <w:rPr>
                                <w:rFonts w:ascii="Cambria Math" w:eastAsia="Arial" w:hAnsi="Cambria Math" w:cs="Arial"/>
                                <w:i/>
                                <w:lang w:eastAsia="zh-CN"/>
                              </w:rPr>
                            </m:ctrlPr>
                          </m:dPr>
                          <m:e>
                            <m:r>
                              <w:rPr>
                                <w:rFonts w:ascii="Cambria Math" w:eastAsia="Arial" w:hAnsi="Cambria Math" w:cs="Arial"/>
                                <w:lang w:eastAsia="zh-CN"/>
                              </w:rPr>
                              <m:t>RI</m:t>
                            </m:r>
                          </m:e>
                        </m:d>
                      </m:e>
                    </m:func>
                    <m:r>
                      <w:rPr>
                        <w:rFonts w:ascii="Cambria Math" w:eastAsia="Arial" w:hAnsi="Cambria Math" w:cs="Arial"/>
                        <w:lang w:eastAsia="zh-CN"/>
                      </w:rPr>
                      <m:t>-E[RI]</m:t>
                    </m:r>
                  </m:den>
                </m:f>
              </m:oMath>
            </m:oMathPara>
          </w:p>
        </w:tc>
        <w:tc>
          <w:tcPr>
            <w:tcW w:w="1701" w:type="dxa"/>
            <w:vAlign w:val="center"/>
          </w:tcPr>
          <w:p w14:paraId="47B05295" w14:textId="77777777" w:rsidR="00C23C8F" w:rsidRDefault="00C23C8F" w:rsidP="00E611B2">
            <w:pPr>
              <w:pStyle w:val="ListParagraph"/>
              <w:spacing w:line="480" w:lineRule="auto"/>
              <w:ind w:left="0"/>
              <w:jc w:val="center"/>
              <w:rPr>
                <w:rFonts w:ascii="Arial" w:eastAsia="Arial" w:hAnsi="Arial" w:cs="Arial"/>
              </w:rPr>
            </w:pPr>
          </w:p>
        </w:tc>
      </w:tr>
    </w:tbl>
    <w:p w14:paraId="0E486640" w14:textId="4E7FB52E" w:rsidR="00C23C8F" w:rsidRPr="00F506E3" w:rsidRDefault="00C23C8F" w:rsidP="00F506E3">
      <w:pPr>
        <w:pStyle w:val="ListParagraph"/>
        <w:spacing w:line="480" w:lineRule="auto"/>
        <w:jc w:val="both"/>
        <w:rPr>
          <w:rFonts w:ascii="Arial" w:eastAsia="Arial" w:hAnsi="Arial" w:cs="Arial"/>
          <w:sz w:val="24"/>
          <w:szCs w:val="24"/>
        </w:rPr>
      </w:pPr>
      <w:r w:rsidRPr="00811618">
        <w:rPr>
          <w:rFonts w:ascii="Arial" w:eastAsia="Arial" w:hAnsi="Arial" w:cs="Arial"/>
          <w:sz w:val="24"/>
          <w:szCs w:val="24"/>
        </w:rPr>
        <w:t xml:space="preserve">where </w:t>
      </w:r>
      <w:r w:rsidRPr="00811618">
        <w:rPr>
          <w:rFonts w:ascii="Arial" w:eastAsia="Arial" w:hAnsi="Arial" w:cs="Arial"/>
          <w:i/>
          <w:iCs/>
          <w:sz w:val="24"/>
          <w:szCs w:val="24"/>
        </w:rPr>
        <w:t>E</w:t>
      </w:r>
      <w:r w:rsidRPr="00811618">
        <w:rPr>
          <w:rFonts w:ascii="Arial" w:eastAsia="Arial" w:hAnsi="Arial" w:cs="Arial"/>
          <w:sz w:val="24"/>
          <w:szCs w:val="24"/>
        </w:rPr>
        <w:t>[</w:t>
      </w:r>
      <w:r w:rsidRPr="00811618">
        <w:rPr>
          <w:rFonts w:ascii="Arial" w:eastAsia="Arial" w:hAnsi="Arial" w:cs="Arial"/>
          <w:i/>
          <w:iCs/>
          <w:sz w:val="24"/>
          <w:szCs w:val="24"/>
        </w:rPr>
        <w:t>RI</w:t>
      </w:r>
      <w:r w:rsidRPr="00811618">
        <w:rPr>
          <w:rFonts w:ascii="Arial" w:eastAsia="Arial" w:hAnsi="Arial" w:cs="Arial"/>
          <w:sz w:val="24"/>
          <w:szCs w:val="24"/>
        </w:rPr>
        <w:t>] is the expected Rand Index</w:t>
      </w:r>
      <w:r w:rsidR="00A46162" w:rsidRPr="00A46162">
        <w:t xml:space="preserve"> </w:t>
      </w:r>
      <w:r w:rsidR="00A46162">
        <w:rPr>
          <w:rFonts w:ascii="Arial" w:eastAsia="Arial" w:hAnsi="Arial" w:cs="Arial"/>
          <w:sz w:val="24"/>
          <w:szCs w:val="24"/>
        </w:rPr>
        <w:fldChar w:fldCharType="begin"/>
      </w:r>
      <w:r w:rsidR="00A46162">
        <w:rPr>
          <w:rFonts w:ascii="Arial" w:eastAsia="Arial" w:hAnsi="Arial" w:cs="Arial"/>
          <w:sz w:val="24"/>
          <w:szCs w:val="24"/>
        </w:rPr>
        <w:instrText xml:space="preserve"> ADDIN EN.CITE &lt;EndNote&gt;&lt;Cite&gt;&lt;Author&gt;Hubert&lt;/Author&gt;&lt;Year&gt;1985&lt;/Year&gt;&lt;RecNum&gt;107&lt;/RecNum&gt;&lt;DisplayText&gt;[50]&lt;/DisplayText&gt;&lt;record&gt;&lt;rec-number&gt;107&lt;/rec-number&gt;&lt;foreign-keys&gt;&lt;key app="EN" db-id="zsppx25fofftzxee95fx29p8tatf5vvawtvp" timestamp="0"&gt;107&lt;/key&gt;&lt;/foreign-keys&gt;&lt;ref-type name="Journal Article"&gt;17&lt;/ref-type&gt;&lt;contributors&gt;&lt;authors&gt;&lt;author&gt;Hubert, L. and Arabie, P.&lt;/author&gt;&lt;/authors&gt;&lt;/contributors&gt;&lt;titles&gt;&lt;title&gt;Comparing Partitions&lt;/title&gt;&lt;secondary-title&gt;Journal of Classification&lt;/secondary-title&gt;&lt;/titles&gt;&lt;pages&gt;193-218&lt;/pages&gt;&lt;volume&gt;2&lt;/volume&gt;&lt;dates&gt;&lt;year&gt;1985&lt;/year&gt;&lt;/dates&gt;&lt;urls&gt;&lt;/urls&gt;&lt;/record&gt;&lt;/Cite&gt;&lt;/EndNote&gt;</w:instrText>
      </w:r>
      <w:r w:rsidR="00A46162">
        <w:rPr>
          <w:rFonts w:ascii="Arial" w:eastAsia="Arial" w:hAnsi="Arial" w:cs="Arial"/>
          <w:sz w:val="24"/>
          <w:szCs w:val="24"/>
        </w:rPr>
        <w:fldChar w:fldCharType="separate"/>
      </w:r>
      <w:r w:rsidR="00A46162">
        <w:rPr>
          <w:rFonts w:ascii="Arial" w:eastAsia="Arial" w:hAnsi="Arial" w:cs="Arial"/>
          <w:noProof/>
          <w:sz w:val="24"/>
          <w:szCs w:val="24"/>
        </w:rPr>
        <w:t>[50]</w:t>
      </w:r>
      <w:r w:rsidR="00A46162">
        <w:rPr>
          <w:rFonts w:ascii="Arial" w:eastAsia="Arial" w:hAnsi="Arial" w:cs="Arial"/>
          <w:sz w:val="24"/>
          <w:szCs w:val="24"/>
        </w:rPr>
        <w:fldChar w:fldCharType="end"/>
      </w:r>
      <w:r w:rsidRPr="00811618">
        <w:rPr>
          <w:rFonts w:ascii="Arial" w:eastAsia="Arial" w:hAnsi="Arial" w:cs="Arial"/>
          <w:sz w:val="24"/>
          <w:szCs w:val="24"/>
        </w:rPr>
        <w:t xml:space="preserve">. </w:t>
      </w:r>
    </w:p>
    <w:p w14:paraId="11079847" w14:textId="175478C1" w:rsidR="00E51E30" w:rsidRPr="00C23C8F" w:rsidRDefault="00C23C8F" w:rsidP="00F506E3">
      <w:pPr>
        <w:pStyle w:val="ListParagraph"/>
        <w:numPr>
          <w:ilvl w:val="0"/>
          <w:numId w:val="44"/>
        </w:numPr>
        <w:spacing w:after="0" w:line="480" w:lineRule="auto"/>
        <w:jc w:val="both"/>
        <w:rPr>
          <w:rFonts w:eastAsia="Arial"/>
        </w:rPr>
      </w:pPr>
      <w:r w:rsidRPr="00811618">
        <w:rPr>
          <w:rFonts w:ascii="Arial" w:hAnsi="Arial" w:cs="Arial"/>
          <w:sz w:val="24"/>
          <w:szCs w:val="24"/>
        </w:rPr>
        <w:t>Median Silhouette index. The Silhouette index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51E30" w14:paraId="1433F429" w14:textId="77777777" w:rsidTr="00C23C8F">
        <w:tc>
          <w:tcPr>
            <w:tcW w:w="3116" w:type="dxa"/>
          </w:tcPr>
          <w:p w14:paraId="13B837F8" w14:textId="77777777" w:rsidR="00E51E30" w:rsidRDefault="00E51E30" w:rsidP="00F506E3">
            <w:pPr>
              <w:spacing w:line="480" w:lineRule="auto"/>
              <w:jc w:val="distribute"/>
              <w:rPr>
                <w:rFonts w:eastAsia="Arial"/>
              </w:rPr>
            </w:pPr>
          </w:p>
        </w:tc>
        <w:tc>
          <w:tcPr>
            <w:tcW w:w="3117" w:type="dxa"/>
          </w:tcPr>
          <w:p w14:paraId="1D47CE88" w14:textId="6E2C7339" w:rsidR="00E51E30" w:rsidRDefault="00E51E30" w:rsidP="00F506E3">
            <w:pPr>
              <w:spacing w:line="480" w:lineRule="auto"/>
              <w:jc w:val="distribute"/>
              <w:rPr>
                <w:rFonts w:eastAsia="Arial"/>
              </w:rPr>
            </w:pPr>
            <m:oMathPara>
              <m:oMath>
                <m:r>
                  <w:rPr>
                    <w:rFonts w:ascii="Cambria Math" w:eastAsia="Arial" w:hAnsi="Cambria Math" w:cs="Arial"/>
                  </w:rPr>
                  <m:t>s</m:t>
                </m:r>
                <m:d>
                  <m:dPr>
                    <m:ctrlPr>
                      <w:rPr>
                        <w:rFonts w:ascii="Cambria Math" w:eastAsia="Arial" w:hAnsi="Cambria Math" w:cs="Arial"/>
                        <w:i/>
                      </w:rPr>
                    </m:ctrlPr>
                  </m:dPr>
                  <m:e>
                    <m:r>
                      <w:rPr>
                        <w:rFonts w:ascii="Cambria Math" w:eastAsia="Arial" w:hAnsi="Cambria Math" w:cs="Arial"/>
                      </w:rPr>
                      <m:t>i</m:t>
                    </m:r>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b</m:t>
                    </m:r>
                    <m:d>
                      <m:dPr>
                        <m:ctrlPr>
                          <w:rPr>
                            <w:rFonts w:ascii="Cambria Math" w:eastAsia="Arial" w:hAnsi="Cambria Math" w:cs="Arial"/>
                            <w:i/>
                          </w:rPr>
                        </m:ctrlPr>
                      </m:dPr>
                      <m:e>
                        <m:r>
                          <w:rPr>
                            <w:rFonts w:ascii="Cambria Math" w:eastAsia="Arial" w:hAnsi="Cambria Math" w:cs="Arial"/>
                          </w:rPr>
                          <m:t>i</m:t>
                        </m:r>
                      </m:e>
                    </m:d>
                    <m:r>
                      <w:rPr>
                        <w:rFonts w:ascii="Cambria Math" w:eastAsia="Arial" w:hAnsi="Cambria Math" w:cs="Arial"/>
                      </w:rPr>
                      <m:t>-a(i)</m:t>
                    </m:r>
                  </m:num>
                  <m:den>
                    <m:r>
                      <m:rPr>
                        <m:sty m:val="p"/>
                      </m:rPr>
                      <w:rPr>
                        <w:rFonts w:ascii="Cambria Math" w:eastAsia="Arial" w:hAnsi="Cambria Math" w:cs="Arial"/>
                      </w:rPr>
                      <m:t>max⁡</m:t>
                    </m:r>
                    <m:r>
                      <w:rPr>
                        <w:rFonts w:ascii="Cambria Math" w:eastAsia="Arial" w:hAnsi="Cambria Math" w:cs="Arial"/>
                      </w:rPr>
                      <m:t>(a</m:t>
                    </m:r>
                    <m:d>
                      <m:dPr>
                        <m:ctrlPr>
                          <w:rPr>
                            <w:rFonts w:ascii="Cambria Math" w:eastAsia="Arial" w:hAnsi="Cambria Math" w:cs="Arial"/>
                            <w:i/>
                          </w:rPr>
                        </m:ctrlPr>
                      </m:dPr>
                      <m:e>
                        <m:r>
                          <w:rPr>
                            <w:rFonts w:ascii="Cambria Math" w:eastAsia="Arial" w:hAnsi="Cambria Math" w:cs="Arial"/>
                          </w:rPr>
                          <m:t>i</m:t>
                        </m:r>
                      </m:e>
                    </m:d>
                    <m:r>
                      <w:rPr>
                        <w:rFonts w:ascii="Cambria Math" w:eastAsia="Arial" w:hAnsi="Cambria Math" w:cs="Arial"/>
                      </w:rPr>
                      <m:t>, b(i))</m:t>
                    </m:r>
                  </m:den>
                </m:f>
              </m:oMath>
            </m:oMathPara>
          </w:p>
        </w:tc>
        <w:tc>
          <w:tcPr>
            <w:tcW w:w="3117" w:type="dxa"/>
          </w:tcPr>
          <w:p w14:paraId="66CAFC0A" w14:textId="77777777" w:rsidR="00E51E30" w:rsidRDefault="00E51E30" w:rsidP="00F506E3">
            <w:pPr>
              <w:spacing w:line="480" w:lineRule="auto"/>
              <w:jc w:val="distribute"/>
              <w:rPr>
                <w:rFonts w:eastAsia="Arial"/>
              </w:rPr>
            </w:pPr>
          </w:p>
        </w:tc>
      </w:tr>
    </w:tbl>
    <w:p w14:paraId="208296DE" w14:textId="5FEAD7C2" w:rsidR="005F2F43" w:rsidRPr="005F2F43" w:rsidRDefault="00C23C8F" w:rsidP="00C23C8F">
      <w:pPr>
        <w:spacing w:line="480" w:lineRule="auto"/>
        <w:ind w:left="720"/>
        <w:jc w:val="both"/>
        <w:rPr>
          <w:rFonts w:ascii="Arial" w:eastAsia="Arial" w:hAnsi="Arial" w:cs="Arial"/>
        </w:rPr>
      </w:pPr>
      <w:r>
        <w:rPr>
          <w:rFonts w:ascii="Arial" w:eastAsia="Arial" w:hAnsi="Arial" w:cs="Arial"/>
        </w:rPr>
        <w:t xml:space="preserve">where </w:t>
      </w:r>
      <w:r w:rsidRPr="00C23C8F">
        <w:rPr>
          <w:rFonts w:ascii="Arial" w:eastAsia="Arial" w:hAnsi="Arial" w:cs="Arial"/>
          <w:i/>
          <w:iCs/>
        </w:rPr>
        <w:t>a</w:t>
      </w:r>
      <w:r w:rsidRPr="00C23C8F">
        <w:rPr>
          <w:rFonts w:ascii="Arial" w:eastAsia="Arial" w:hAnsi="Arial" w:cs="Arial"/>
        </w:rPr>
        <w:t>(</w:t>
      </w:r>
      <w:proofErr w:type="spellStart"/>
      <w:r w:rsidRPr="00C23C8F">
        <w:rPr>
          <w:rFonts w:ascii="Arial" w:eastAsia="Arial" w:hAnsi="Arial" w:cs="Arial"/>
          <w:i/>
          <w:iCs/>
        </w:rPr>
        <w:t>i</w:t>
      </w:r>
      <w:proofErr w:type="spellEnd"/>
      <w:r w:rsidRPr="00C23C8F">
        <w:rPr>
          <w:rFonts w:ascii="Arial" w:eastAsia="Arial" w:hAnsi="Arial" w:cs="Arial"/>
        </w:rPr>
        <w:t xml:space="preserve">) is the average dissimilarity of </w:t>
      </w:r>
      <w:proofErr w:type="spellStart"/>
      <w:r w:rsidRPr="00C23C8F">
        <w:rPr>
          <w:rFonts w:ascii="Arial" w:eastAsia="Arial" w:hAnsi="Arial" w:cs="Arial"/>
          <w:i/>
          <w:iCs/>
        </w:rPr>
        <w:t>i</w:t>
      </w:r>
      <w:r w:rsidRPr="00C23C8F">
        <w:rPr>
          <w:rFonts w:ascii="Arial" w:eastAsia="Arial" w:hAnsi="Arial" w:cs="Arial"/>
          <w:vertAlign w:val="superscript"/>
        </w:rPr>
        <w:t>th</w:t>
      </w:r>
      <w:proofErr w:type="spellEnd"/>
      <w:r w:rsidRPr="00C23C8F">
        <w:rPr>
          <w:rFonts w:ascii="Arial" w:eastAsia="Arial" w:hAnsi="Arial" w:cs="Arial"/>
        </w:rPr>
        <w:t xml:space="preserve"> </w:t>
      </w:r>
      <w:r>
        <w:rPr>
          <w:rFonts w:ascii="Arial" w:eastAsia="Arial" w:hAnsi="Arial" w:cs="Arial"/>
        </w:rPr>
        <w:t>cell</w:t>
      </w:r>
      <w:r w:rsidRPr="00C23C8F">
        <w:rPr>
          <w:rFonts w:ascii="Arial" w:eastAsia="Arial" w:hAnsi="Arial" w:cs="Arial"/>
        </w:rPr>
        <w:t xml:space="preserve"> to all other </w:t>
      </w:r>
      <w:r>
        <w:rPr>
          <w:rFonts w:ascii="Arial" w:eastAsia="Arial" w:hAnsi="Arial" w:cs="Arial"/>
        </w:rPr>
        <w:t>cells</w:t>
      </w:r>
      <w:r w:rsidRPr="00C23C8F">
        <w:rPr>
          <w:rFonts w:ascii="Arial" w:eastAsia="Arial" w:hAnsi="Arial" w:cs="Arial"/>
        </w:rPr>
        <w:t xml:space="preserve"> in the same cluster</w:t>
      </w:r>
      <w:r>
        <w:rPr>
          <w:rFonts w:ascii="Arial" w:eastAsia="Arial" w:hAnsi="Arial" w:cs="Arial"/>
        </w:rPr>
        <w:t xml:space="preserve">, and </w:t>
      </w:r>
      <w:r w:rsidRPr="00C23C8F">
        <w:rPr>
          <w:rFonts w:ascii="Arial" w:eastAsia="Arial" w:hAnsi="Arial" w:cs="Arial"/>
          <w:i/>
          <w:iCs/>
        </w:rPr>
        <w:t>b</w:t>
      </w:r>
      <w:r w:rsidRPr="00C23C8F">
        <w:rPr>
          <w:rFonts w:ascii="Arial" w:eastAsia="Arial" w:hAnsi="Arial" w:cs="Arial"/>
        </w:rPr>
        <w:t>(</w:t>
      </w:r>
      <w:proofErr w:type="spellStart"/>
      <w:r w:rsidRPr="00C23C8F">
        <w:rPr>
          <w:rFonts w:ascii="Arial" w:eastAsia="Arial" w:hAnsi="Arial" w:cs="Arial"/>
          <w:i/>
          <w:iCs/>
        </w:rPr>
        <w:t>i</w:t>
      </w:r>
      <w:proofErr w:type="spellEnd"/>
      <w:r w:rsidRPr="00C23C8F">
        <w:rPr>
          <w:rFonts w:ascii="Arial" w:eastAsia="Arial" w:hAnsi="Arial" w:cs="Arial"/>
        </w:rPr>
        <w:t xml:space="preserve">) is the average dissimilarity of </w:t>
      </w:r>
      <w:proofErr w:type="spellStart"/>
      <w:r w:rsidRPr="00811618">
        <w:rPr>
          <w:rFonts w:ascii="Arial" w:eastAsia="Arial" w:hAnsi="Arial" w:cs="Arial"/>
          <w:i/>
          <w:iCs/>
        </w:rPr>
        <w:t>i</w:t>
      </w:r>
      <w:r w:rsidRPr="00811618">
        <w:rPr>
          <w:rFonts w:ascii="Arial" w:eastAsia="Arial" w:hAnsi="Arial" w:cs="Arial"/>
          <w:vertAlign w:val="superscript"/>
        </w:rPr>
        <w:t>th</w:t>
      </w:r>
      <w:proofErr w:type="spellEnd"/>
      <w:r w:rsidRPr="00C23C8F">
        <w:rPr>
          <w:rFonts w:ascii="Arial" w:eastAsia="Arial" w:hAnsi="Arial" w:cs="Arial"/>
        </w:rPr>
        <w:t xml:space="preserve"> </w:t>
      </w:r>
      <w:r>
        <w:rPr>
          <w:rFonts w:ascii="Arial" w:eastAsia="Arial" w:hAnsi="Arial" w:cs="Arial"/>
        </w:rPr>
        <w:t>cell</w:t>
      </w:r>
      <w:r w:rsidRPr="00C23C8F">
        <w:rPr>
          <w:rFonts w:ascii="Arial" w:eastAsia="Arial" w:hAnsi="Arial" w:cs="Arial"/>
        </w:rPr>
        <w:t xml:space="preserve"> </w:t>
      </w:r>
      <w:r>
        <w:rPr>
          <w:rFonts w:ascii="Arial" w:eastAsia="Arial" w:hAnsi="Arial" w:cs="Arial"/>
        </w:rPr>
        <w:t>to</w:t>
      </w:r>
      <w:r w:rsidRPr="00C23C8F">
        <w:rPr>
          <w:rFonts w:ascii="Arial" w:eastAsia="Arial" w:hAnsi="Arial" w:cs="Arial"/>
        </w:rPr>
        <w:t xml:space="preserve"> all </w:t>
      </w:r>
      <w:r>
        <w:rPr>
          <w:rFonts w:ascii="Arial" w:eastAsia="Arial" w:hAnsi="Arial" w:cs="Arial"/>
        </w:rPr>
        <w:t>cells</w:t>
      </w:r>
      <w:r w:rsidRPr="00C23C8F">
        <w:rPr>
          <w:rFonts w:ascii="Arial" w:eastAsia="Arial" w:hAnsi="Arial" w:cs="Arial"/>
        </w:rPr>
        <w:t xml:space="preserve"> in the closest cluster.</w:t>
      </w:r>
      <w:r>
        <w:rPr>
          <w:rFonts w:ascii="Arial" w:eastAsia="Arial" w:hAnsi="Arial" w:cs="Arial"/>
        </w:rPr>
        <w:t xml:space="preserve"> </w:t>
      </w:r>
      <w:proofErr w:type="gramStart"/>
      <w:r>
        <w:rPr>
          <w:rFonts w:ascii="Arial" w:eastAsia="Arial" w:hAnsi="Arial" w:cs="Arial"/>
        </w:rPr>
        <w:t xml:space="preserve">The </w:t>
      </w:r>
      <w:r w:rsidR="005F2F43" w:rsidRPr="005F2F43">
        <w:rPr>
          <w:rFonts w:ascii="Arial" w:eastAsia="Arial" w:hAnsi="Arial" w:cs="Arial"/>
        </w:rPr>
        <w:t xml:space="preserve"> range</w:t>
      </w:r>
      <w:proofErr w:type="gramEnd"/>
      <w:r w:rsidR="005F2F43" w:rsidRPr="005F2F43">
        <w:rPr>
          <w:rFonts w:ascii="Arial" w:eastAsia="Arial" w:hAnsi="Arial" w:cs="Arial"/>
        </w:rPr>
        <w:t xml:space="preserve"> of </w:t>
      </w:r>
      <w:r w:rsidRPr="00C23C8F">
        <w:rPr>
          <w:rFonts w:ascii="Arial" w:eastAsia="Arial" w:hAnsi="Arial" w:cs="Arial"/>
          <w:i/>
          <w:iCs/>
        </w:rPr>
        <w:t>s</w:t>
      </w:r>
      <w:r>
        <w:rPr>
          <w:rFonts w:ascii="Arial" w:eastAsia="Arial" w:hAnsi="Arial" w:cs="Arial"/>
        </w:rPr>
        <w:t>(</w:t>
      </w:r>
      <w:proofErr w:type="spellStart"/>
      <w:r w:rsidRPr="00C23C8F">
        <w:rPr>
          <w:rFonts w:ascii="Arial" w:eastAsia="Arial" w:hAnsi="Arial" w:cs="Arial"/>
          <w:i/>
          <w:iCs/>
        </w:rPr>
        <w:t>i</w:t>
      </w:r>
      <w:proofErr w:type="spellEnd"/>
      <w:r>
        <w:rPr>
          <w:rFonts w:ascii="Arial" w:eastAsia="Arial" w:hAnsi="Arial" w:cs="Arial"/>
        </w:rPr>
        <w:t>)</w:t>
      </w:r>
      <w:r w:rsidR="005F2F43" w:rsidRPr="005F2F43">
        <w:rPr>
          <w:rFonts w:ascii="Arial" w:eastAsia="Arial" w:hAnsi="Arial" w:cs="Arial"/>
        </w:rPr>
        <w:t xml:space="preserve"> is [−1,1]</w:t>
      </w:r>
      <w:r>
        <w:rPr>
          <w:rFonts w:ascii="Arial" w:eastAsia="Arial" w:hAnsi="Arial" w:cs="Arial"/>
        </w:rPr>
        <w:t>, with 1 to be well-clustered with appropriate labels</w:t>
      </w:r>
      <w:r w:rsidR="002F4BB9">
        <w:rPr>
          <w:rFonts w:ascii="Arial" w:eastAsia="Arial" w:hAnsi="Arial" w:cs="Arial"/>
        </w:rPr>
        <w:t xml:space="preserve">, and -1 to be completely misclassified. </w:t>
      </w:r>
      <w:r w:rsidR="002F4BB9" w:rsidRPr="00F506E3">
        <w:rPr>
          <w:rFonts w:ascii="Arial" w:eastAsia="Arial" w:hAnsi="Arial" w:cs="Arial"/>
          <w:i/>
          <w:iCs/>
        </w:rPr>
        <w:t>s</w:t>
      </w:r>
      <w:r w:rsidR="002F4BB9">
        <w:rPr>
          <w:rFonts w:ascii="Arial" w:eastAsia="Arial" w:hAnsi="Arial" w:cs="Arial"/>
        </w:rPr>
        <w:t>(</w:t>
      </w:r>
      <w:proofErr w:type="spellStart"/>
      <w:r w:rsidR="002F4BB9" w:rsidRPr="00F506E3">
        <w:rPr>
          <w:rFonts w:ascii="Arial" w:eastAsia="Arial" w:hAnsi="Arial" w:cs="Arial"/>
          <w:i/>
          <w:iCs/>
        </w:rPr>
        <w:t>i</w:t>
      </w:r>
      <w:proofErr w:type="spellEnd"/>
      <w:r w:rsidR="002F4BB9">
        <w:rPr>
          <w:rFonts w:ascii="Arial" w:eastAsia="Arial" w:hAnsi="Arial" w:cs="Arial"/>
        </w:rPr>
        <w:t xml:space="preserve">) = 0 </w:t>
      </w:r>
      <w:proofErr w:type="spellStart"/>
      <w:r w:rsidR="002F4BB9">
        <w:rPr>
          <w:rFonts w:ascii="Arial" w:eastAsia="Arial" w:hAnsi="Arial" w:cs="Arial"/>
        </w:rPr>
        <w:t>indiates</w:t>
      </w:r>
      <w:proofErr w:type="spellEnd"/>
      <w:r w:rsidR="002F4BB9">
        <w:rPr>
          <w:rFonts w:ascii="Arial" w:eastAsia="Arial" w:hAnsi="Arial" w:cs="Arial"/>
        </w:rPr>
        <w:t xml:space="preserve"> the cell could be assigned to nearest clusters (or overlapping clusters).  </w:t>
      </w:r>
    </w:p>
    <w:p w14:paraId="59F68F6E" w14:textId="77777777" w:rsidR="005F2F43" w:rsidRDefault="005F2F43" w:rsidP="00FE13C2">
      <w:pPr>
        <w:spacing w:line="360" w:lineRule="auto"/>
        <w:jc w:val="both"/>
        <w:rPr>
          <w:rFonts w:ascii="Arial" w:eastAsia="Arial" w:hAnsi="Arial" w:cs="Arial"/>
        </w:rPr>
      </w:pPr>
    </w:p>
    <w:p w14:paraId="1E6C5E79" w14:textId="679B86A7" w:rsidR="00A04D6A" w:rsidRDefault="00A04D6A" w:rsidP="00F506E3">
      <w:pPr>
        <w:spacing w:line="480" w:lineRule="auto"/>
        <w:jc w:val="both"/>
        <w:rPr>
          <w:rFonts w:ascii="Arial" w:eastAsia="Arial" w:hAnsi="Arial" w:cs="Arial"/>
        </w:rPr>
      </w:pPr>
      <w:r w:rsidRPr="00E7255D">
        <w:rPr>
          <w:rFonts w:ascii="Arial" w:eastAsia="Arial" w:hAnsi="Arial" w:cs="Arial"/>
        </w:rPr>
        <w:t xml:space="preserve">A good imputation method should allow </w:t>
      </w:r>
      <w:r w:rsidR="00FA019C">
        <w:rPr>
          <w:rFonts w:ascii="Arial" w:eastAsia="Arial" w:hAnsi="Arial" w:cs="Arial"/>
        </w:rPr>
        <w:t xml:space="preserve">perform </w:t>
      </w:r>
      <w:r w:rsidRPr="00E7255D">
        <w:rPr>
          <w:rFonts w:ascii="Arial" w:eastAsia="Arial" w:hAnsi="Arial" w:cs="Arial"/>
        </w:rPr>
        <w:t>downstream</w:t>
      </w:r>
      <w:r w:rsidR="002F4BB9">
        <w:rPr>
          <w:rFonts w:ascii="Arial" w:eastAsia="Arial" w:hAnsi="Arial" w:cs="Arial"/>
        </w:rPr>
        <w:t xml:space="preserve"> (clustering)</w:t>
      </w:r>
      <w:r w:rsidRPr="00E7255D">
        <w:rPr>
          <w:rFonts w:ascii="Arial" w:eastAsia="Arial" w:hAnsi="Arial" w:cs="Arial"/>
        </w:rPr>
        <w:t xml:space="preserve"> analyses </w:t>
      </w:r>
      <w:r w:rsidR="00FA019C">
        <w:rPr>
          <w:rFonts w:ascii="Arial" w:eastAsia="Arial" w:hAnsi="Arial" w:cs="Arial"/>
        </w:rPr>
        <w:t xml:space="preserve">without </w:t>
      </w:r>
      <w:r w:rsidRPr="00E7255D">
        <w:rPr>
          <w:rFonts w:ascii="Arial" w:eastAsia="Arial" w:hAnsi="Arial" w:cs="Arial"/>
        </w:rPr>
        <w:t>introduc</w:t>
      </w:r>
      <w:r w:rsidR="00FA019C">
        <w:rPr>
          <w:rFonts w:ascii="Arial" w:eastAsia="Arial" w:hAnsi="Arial" w:cs="Arial"/>
        </w:rPr>
        <w:t>ing</w:t>
      </w:r>
      <w:r w:rsidRPr="00E7255D">
        <w:rPr>
          <w:rFonts w:ascii="Arial" w:eastAsia="Arial" w:hAnsi="Arial" w:cs="Arial"/>
        </w:rPr>
        <w:t xml:space="preserve"> any artifacts or</w:t>
      </w:r>
      <w:r>
        <w:rPr>
          <w:rFonts w:ascii="Arial" w:eastAsia="Arial" w:hAnsi="Arial" w:cs="Arial"/>
        </w:rPr>
        <w:t xml:space="preserve"> </w:t>
      </w:r>
      <w:r w:rsidRPr="00E7255D">
        <w:rPr>
          <w:rFonts w:ascii="Arial" w:eastAsia="Arial" w:hAnsi="Arial" w:cs="Arial"/>
        </w:rPr>
        <w:t xml:space="preserve">false signals. </w:t>
      </w:r>
    </w:p>
    <w:p w14:paraId="4E789EB9" w14:textId="77777777" w:rsidR="00041AFB" w:rsidRPr="00FA019C" w:rsidRDefault="00041AFB" w:rsidP="00FA019C">
      <w:pPr>
        <w:spacing w:line="360" w:lineRule="auto"/>
        <w:jc w:val="both"/>
        <w:rPr>
          <w:rFonts w:ascii="Arial" w:eastAsia="Arial" w:hAnsi="Arial" w:cs="Arial"/>
          <w:b/>
        </w:rPr>
      </w:pPr>
    </w:p>
    <w:p w14:paraId="2DCD1A2E" w14:textId="572F7889" w:rsidR="00B6370E" w:rsidRPr="00743C85" w:rsidRDefault="00B6370E" w:rsidP="0071490E">
      <w:pPr>
        <w:pStyle w:val="ListParagraph"/>
        <w:numPr>
          <w:ilvl w:val="2"/>
          <w:numId w:val="40"/>
        </w:numPr>
        <w:spacing w:after="0" w:line="360" w:lineRule="auto"/>
        <w:jc w:val="both"/>
        <w:rPr>
          <w:rFonts w:ascii="Arial" w:eastAsia="Arial" w:hAnsi="Arial" w:cs="Arial"/>
          <w:b/>
          <w:sz w:val="24"/>
        </w:rPr>
      </w:pPr>
      <w:r w:rsidRPr="00743C85">
        <w:rPr>
          <w:rFonts w:ascii="Arial" w:eastAsia="Arial" w:hAnsi="Arial" w:cs="Arial"/>
          <w:b/>
          <w:sz w:val="24"/>
        </w:rPr>
        <w:t>Batch effect correction</w:t>
      </w:r>
    </w:p>
    <w:p w14:paraId="2BE5582A" w14:textId="4F6412A1" w:rsidR="007561F7" w:rsidRDefault="007D5AC3" w:rsidP="00F506E3">
      <w:pPr>
        <w:spacing w:line="480" w:lineRule="auto"/>
        <w:jc w:val="both"/>
        <w:rPr>
          <w:rFonts w:ascii="Arial" w:eastAsia="Arial" w:hAnsi="Arial" w:cs="Arial"/>
        </w:rPr>
      </w:pPr>
      <w:r>
        <w:rPr>
          <w:rFonts w:ascii="Arial" w:eastAsia="Arial" w:hAnsi="Arial" w:cs="Arial"/>
        </w:rPr>
        <w:t xml:space="preserve">When evaluating the performance of a batch correction method, we need to consider how well it mixes </w:t>
      </w:r>
      <w:r w:rsidRPr="007D5AC3">
        <w:rPr>
          <w:rFonts w:ascii="Arial" w:eastAsia="Arial" w:hAnsi="Arial" w:cs="Arial"/>
        </w:rPr>
        <w:t>the shared cell types between different batches and</w:t>
      </w:r>
      <w:r>
        <w:rPr>
          <w:rFonts w:ascii="Arial" w:eastAsia="Arial" w:hAnsi="Arial" w:cs="Arial"/>
        </w:rPr>
        <w:t xml:space="preserve"> at the same time</w:t>
      </w:r>
      <w:r w:rsidRPr="007D5AC3">
        <w:rPr>
          <w:rFonts w:ascii="Arial" w:eastAsia="Arial" w:hAnsi="Arial" w:cs="Arial"/>
        </w:rPr>
        <w:t xml:space="preserve"> identif</w:t>
      </w:r>
      <w:r>
        <w:rPr>
          <w:rFonts w:ascii="Arial" w:eastAsia="Arial" w:hAnsi="Arial" w:cs="Arial"/>
        </w:rPr>
        <w:t>ies</w:t>
      </w:r>
      <w:r w:rsidRPr="007D5AC3">
        <w:rPr>
          <w:rFonts w:ascii="Arial" w:eastAsia="Arial" w:hAnsi="Arial" w:cs="Arial"/>
        </w:rPr>
        <w:t xml:space="preserve"> batch-specific cells.</w:t>
      </w:r>
      <w:r>
        <w:rPr>
          <w:rFonts w:ascii="Arial" w:eastAsia="Arial" w:hAnsi="Arial" w:cs="Arial"/>
        </w:rPr>
        <w:t xml:space="preserve"> The existing metrics can be classified as cluster-level and cell-level metrics. </w:t>
      </w:r>
      <w:r w:rsidR="00A72790">
        <w:rPr>
          <w:rFonts w:ascii="Arial" w:eastAsia="Arial" w:hAnsi="Arial" w:cs="Arial"/>
        </w:rPr>
        <w:t xml:space="preserve">Cluster level metrics are those used for evaluating clustering </w:t>
      </w:r>
      <w:r w:rsidR="00A72790">
        <w:rPr>
          <w:rFonts w:ascii="Arial" w:eastAsia="Arial" w:hAnsi="Arial" w:cs="Arial"/>
        </w:rPr>
        <w:lastRenderedPageBreak/>
        <w:t>performance and include a</w:t>
      </w:r>
      <w:r>
        <w:rPr>
          <w:rFonts w:ascii="Arial" w:eastAsia="Arial" w:hAnsi="Arial" w:cs="Arial"/>
        </w:rPr>
        <w:t>djusted rand index (ARI)</w:t>
      </w:r>
      <w:r w:rsidR="00A72790">
        <w:rPr>
          <w:rFonts w:ascii="Arial" w:eastAsia="Arial" w:hAnsi="Arial" w:cs="Arial"/>
        </w:rPr>
        <w:t>,</w:t>
      </w:r>
      <w:r>
        <w:rPr>
          <w:rFonts w:ascii="Arial" w:eastAsia="Arial" w:hAnsi="Arial" w:cs="Arial"/>
        </w:rPr>
        <w:t xml:space="preserve"> </w:t>
      </w:r>
      <w:r w:rsidR="00A25287">
        <w:rPr>
          <w:rFonts w:ascii="Arial" w:eastAsia="Arial" w:hAnsi="Arial" w:cs="Arial"/>
        </w:rPr>
        <w:t xml:space="preserve">normalized mutual information (NMI), </w:t>
      </w:r>
      <w:r>
        <w:rPr>
          <w:rFonts w:ascii="Arial" w:eastAsia="Arial" w:hAnsi="Arial" w:cs="Arial"/>
        </w:rPr>
        <w:t xml:space="preserve">and </w:t>
      </w:r>
      <w:r w:rsidRPr="007D5AC3">
        <w:rPr>
          <w:rFonts w:ascii="Arial" w:eastAsia="Arial" w:hAnsi="Arial" w:cs="Arial"/>
        </w:rPr>
        <w:t>silhouette coefficient</w:t>
      </w:r>
      <w:r>
        <w:rPr>
          <w:rFonts w:ascii="Arial" w:eastAsia="Arial" w:hAnsi="Arial" w:cs="Arial"/>
        </w:rPr>
        <w:t xml:space="preserve">s. They are easy to compute but do not measure local mixture of cells from different batches. This drawback is addressed by the cell-level metrics, which includes </w:t>
      </w:r>
      <w:r w:rsidRPr="007D5AC3">
        <w:rPr>
          <w:rFonts w:ascii="Arial" w:eastAsia="Arial" w:hAnsi="Arial" w:cs="Arial"/>
        </w:rPr>
        <w:t>k-</w:t>
      </w:r>
      <w:r w:rsidR="005C029C">
        <w:rPr>
          <w:rFonts w:ascii="Arial" w:eastAsia="Arial" w:hAnsi="Arial" w:cs="Arial"/>
        </w:rPr>
        <w:t>n</w:t>
      </w:r>
      <w:r w:rsidRPr="007D5AC3">
        <w:rPr>
          <w:rFonts w:ascii="Arial" w:eastAsia="Arial" w:hAnsi="Arial" w:cs="Arial"/>
        </w:rPr>
        <w:t>earest neighbor batch-effect</w:t>
      </w:r>
      <w:r>
        <w:rPr>
          <w:rFonts w:ascii="Arial" w:eastAsia="Arial" w:hAnsi="Arial" w:cs="Arial"/>
        </w:rPr>
        <w:t xml:space="preserve"> </w:t>
      </w:r>
      <w:r w:rsidRPr="007D5AC3">
        <w:rPr>
          <w:rFonts w:ascii="Arial" w:eastAsia="Arial" w:hAnsi="Arial" w:cs="Arial"/>
        </w:rPr>
        <w:t>test</w:t>
      </w:r>
      <w:r>
        <w:rPr>
          <w:rFonts w:ascii="Arial" w:eastAsia="Arial" w:hAnsi="Arial" w:cs="Arial"/>
        </w:rPr>
        <w:t xml:space="preserve"> (</w:t>
      </w:r>
      <w:proofErr w:type="spellStart"/>
      <w:r>
        <w:rPr>
          <w:rFonts w:ascii="Arial" w:eastAsia="Arial" w:hAnsi="Arial" w:cs="Arial"/>
        </w:rPr>
        <w:t>kBET</w:t>
      </w:r>
      <w:proofErr w:type="spellEnd"/>
      <w:r>
        <w:rPr>
          <w:rFonts w:ascii="Arial" w:eastAsia="Arial" w:hAnsi="Arial" w:cs="Arial"/>
        </w:rPr>
        <w:t xml:space="preserve">), </w:t>
      </w:r>
      <w:r w:rsidR="00A72790">
        <w:rPr>
          <w:rFonts w:ascii="Arial" w:eastAsia="Arial" w:hAnsi="Arial" w:cs="Arial"/>
        </w:rPr>
        <w:t>l</w:t>
      </w:r>
      <w:r w:rsidRPr="007D5AC3">
        <w:rPr>
          <w:rFonts w:ascii="Arial" w:eastAsia="Arial" w:hAnsi="Arial" w:cs="Arial"/>
        </w:rPr>
        <w:t xml:space="preserve">ocal </w:t>
      </w:r>
      <w:r w:rsidR="00A72790">
        <w:rPr>
          <w:rFonts w:ascii="Arial" w:eastAsia="Arial" w:hAnsi="Arial" w:cs="Arial"/>
        </w:rPr>
        <w:t>i</w:t>
      </w:r>
      <w:r w:rsidRPr="007D5AC3">
        <w:rPr>
          <w:rFonts w:ascii="Arial" w:eastAsia="Arial" w:hAnsi="Arial" w:cs="Arial"/>
        </w:rPr>
        <w:t>nverse</w:t>
      </w:r>
      <w:r>
        <w:rPr>
          <w:rFonts w:ascii="Arial" w:eastAsia="Arial" w:hAnsi="Arial" w:cs="Arial"/>
        </w:rPr>
        <w:t xml:space="preserve"> </w:t>
      </w:r>
      <w:r w:rsidRPr="007D5AC3">
        <w:rPr>
          <w:rFonts w:ascii="Arial" w:eastAsia="Arial" w:hAnsi="Arial" w:cs="Arial"/>
        </w:rPr>
        <w:t>Simpson</w:t>
      </w:r>
      <w:r>
        <w:rPr>
          <w:rFonts w:ascii="Arial" w:eastAsiaTheme="minorEastAsia" w:hAnsi="Arial" w:cs="Arial"/>
        </w:rPr>
        <w:t>’</w:t>
      </w:r>
      <w:r w:rsidRPr="007D5AC3">
        <w:rPr>
          <w:rFonts w:ascii="Arial" w:eastAsia="Arial" w:hAnsi="Arial" w:cs="Arial"/>
        </w:rPr>
        <w:t xml:space="preserve">s </w:t>
      </w:r>
      <w:r w:rsidR="00A72790">
        <w:rPr>
          <w:rFonts w:ascii="Arial" w:eastAsia="Arial" w:hAnsi="Arial" w:cs="Arial"/>
        </w:rPr>
        <w:t>i</w:t>
      </w:r>
      <w:r w:rsidRPr="007D5AC3">
        <w:rPr>
          <w:rFonts w:ascii="Arial" w:eastAsia="Arial" w:hAnsi="Arial" w:cs="Arial"/>
        </w:rPr>
        <w:t>ndex</w:t>
      </w:r>
      <w:r>
        <w:rPr>
          <w:rFonts w:ascii="Arial" w:eastAsia="Arial" w:hAnsi="Arial" w:cs="Arial"/>
        </w:rPr>
        <w:t xml:space="preserve"> (LISI), and classifier-based. </w:t>
      </w:r>
      <w:r w:rsidR="00A25287" w:rsidRPr="00F506E3">
        <w:rPr>
          <w:rFonts w:ascii="Arial" w:eastAsia="Arial" w:hAnsi="Arial" w:cs="Arial"/>
          <w:highlight w:val="yellow"/>
        </w:rPr>
        <w:t xml:space="preserve">Because the cluster-level metrics will be discussed in detail in </w:t>
      </w:r>
      <w:r w:rsidR="009C4B58" w:rsidRPr="00F506E3">
        <w:rPr>
          <w:rFonts w:ascii="Arial" w:eastAsia="Arial" w:hAnsi="Arial" w:cs="Arial"/>
          <w:highlight w:val="yellow"/>
        </w:rPr>
        <w:t xml:space="preserve">Section </w:t>
      </w:r>
      <w:r w:rsidR="00A25287" w:rsidRPr="00F506E3">
        <w:rPr>
          <w:rFonts w:ascii="Arial" w:eastAsia="Arial" w:hAnsi="Arial" w:cs="Arial"/>
          <w:highlight w:val="yellow"/>
        </w:rPr>
        <w:t>4.2.3, we focus on discussing cell-level metrics in this section.</w:t>
      </w:r>
      <w:r w:rsidR="00A25287">
        <w:rPr>
          <w:rFonts w:ascii="Arial" w:eastAsia="Arial" w:hAnsi="Arial" w:cs="Arial"/>
        </w:rPr>
        <w:t xml:space="preserve"> </w:t>
      </w:r>
    </w:p>
    <w:p w14:paraId="18A4CF6B" w14:textId="1ABC8DF7" w:rsidR="00C02D49" w:rsidRDefault="00C02D49" w:rsidP="00F506E3">
      <w:pPr>
        <w:spacing w:line="480" w:lineRule="auto"/>
        <w:jc w:val="both"/>
        <w:rPr>
          <w:rFonts w:ascii="Arial" w:eastAsia="Arial" w:hAnsi="Arial" w:cs="Arial"/>
          <w:bCs/>
        </w:rPr>
      </w:pPr>
      <w:r w:rsidRPr="00C02D49">
        <w:rPr>
          <w:rFonts w:ascii="Arial" w:eastAsia="Arial" w:hAnsi="Arial" w:cs="Arial"/>
          <w:b/>
          <w:bCs/>
          <w:u w:val="single"/>
        </w:rPr>
        <w:t>Entropy of mixing</w:t>
      </w:r>
      <w:r>
        <w:rPr>
          <w:rFonts w:ascii="Arial" w:eastAsia="Arial" w:hAnsi="Arial" w:cs="Arial"/>
          <w:b/>
          <w:bCs/>
          <w:u w:val="single"/>
        </w:rPr>
        <w:t>.</w:t>
      </w:r>
      <w:r w:rsidRPr="00C02D49">
        <w:rPr>
          <w:rFonts w:ascii="Arial" w:eastAsia="Arial" w:hAnsi="Arial" w:cs="Arial"/>
          <w:b/>
          <w:bCs/>
        </w:rPr>
        <w:t xml:space="preserve"> </w:t>
      </w:r>
      <w:r w:rsidR="000C5AA1">
        <w:rPr>
          <w:rFonts w:ascii="Arial" w:eastAsia="Arial" w:hAnsi="Arial" w:cs="Arial"/>
          <w:bCs/>
        </w:rPr>
        <w:t xml:space="preserve">This metric evaluates the mixing of cells from different batches in the neighborhood </w:t>
      </w:r>
      <w:r w:rsidR="009C4B58">
        <w:rPr>
          <w:rFonts w:ascii="Arial" w:eastAsia="Arial" w:hAnsi="Arial" w:cs="Arial"/>
          <w:bCs/>
        </w:rPr>
        <w:t xml:space="preserve">of </w:t>
      </w:r>
      <w:r w:rsidR="000C5AA1">
        <w:rPr>
          <w:rFonts w:ascii="Arial" w:eastAsia="Arial" w:hAnsi="Arial" w:cs="Arial"/>
          <w:bCs/>
        </w:rPr>
        <w:t>each cell</w:t>
      </w:r>
      <w:r w:rsidR="00B646A6">
        <w:rPr>
          <w:rFonts w:ascii="Arial" w:eastAsia="Arial" w:hAnsi="Arial" w:cs="Arial"/>
          <w:bCs/>
        </w:rPr>
        <w:t xml:space="preserve"> </w:t>
      </w:r>
      <w:r w:rsidR="0019774E">
        <w:rPr>
          <w:rFonts w:ascii="Arial" w:eastAsia="Arial" w:hAnsi="Arial" w:cs="Arial"/>
          <w:bCs/>
        </w:rPr>
        <w:fldChar w:fldCharType="begin"/>
      </w:r>
      <w:r w:rsidR="00030C34">
        <w:rPr>
          <w:rFonts w:ascii="Arial" w:eastAsia="Arial" w:hAnsi="Arial" w:cs="Arial"/>
          <w:bCs/>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eastAsia="Arial" w:hAnsi="Arial" w:cs="Arial"/>
          <w:bCs/>
        </w:rPr>
        <w:fldChar w:fldCharType="separate"/>
      </w:r>
      <w:r w:rsidR="00A04B4D">
        <w:rPr>
          <w:rFonts w:ascii="Arial" w:eastAsia="Arial" w:hAnsi="Arial" w:cs="Arial"/>
          <w:bCs/>
          <w:noProof/>
        </w:rPr>
        <w:t>[28]</w:t>
      </w:r>
      <w:r w:rsidR="0019774E">
        <w:rPr>
          <w:rFonts w:ascii="Arial" w:eastAsia="Arial" w:hAnsi="Arial" w:cs="Arial"/>
          <w:bCs/>
        </w:rPr>
        <w:fldChar w:fldCharType="end"/>
      </w:r>
      <w:r w:rsidR="000C5AA1">
        <w:rPr>
          <w:rFonts w:ascii="Arial" w:eastAsia="Arial" w:hAnsi="Arial" w:cs="Arial"/>
          <w:bCs/>
        </w:rPr>
        <w:t xml:space="preserve">. It first randomly </w:t>
      </w:r>
      <w:proofErr w:type="gramStart"/>
      <w:r w:rsidR="000C5AA1">
        <w:rPr>
          <w:rFonts w:ascii="Arial" w:eastAsia="Arial" w:hAnsi="Arial" w:cs="Arial"/>
          <w:bCs/>
        </w:rPr>
        <w:t>sample</w:t>
      </w:r>
      <w:proofErr w:type="gramEnd"/>
      <w:r w:rsidR="000C5AA1">
        <w:rPr>
          <w:rFonts w:ascii="Arial" w:eastAsia="Arial" w:hAnsi="Arial" w:cs="Arial"/>
          <w:bCs/>
        </w:rPr>
        <w:t xml:space="preserve"> </w:t>
      </w:r>
      <w:r w:rsidR="006A2CAF" w:rsidRPr="00F506E3">
        <w:rPr>
          <w:rFonts w:ascii="Arial" w:eastAsia="Arial" w:hAnsi="Arial" w:cs="Arial"/>
          <w:bCs/>
          <w:i/>
          <w:iCs/>
        </w:rPr>
        <w:t>N</w:t>
      </w:r>
      <w:r w:rsidR="006A2CAF">
        <w:rPr>
          <w:rFonts w:ascii="Arial" w:eastAsia="Arial" w:hAnsi="Arial" w:cs="Arial"/>
          <w:bCs/>
        </w:rPr>
        <w:t xml:space="preserve"> </w:t>
      </w:r>
      <w:r w:rsidR="000C5AA1">
        <w:rPr>
          <w:rFonts w:ascii="Arial" w:eastAsia="Arial" w:hAnsi="Arial" w:cs="Arial"/>
          <w:bCs/>
        </w:rPr>
        <w:t>cells and then for each cell it calculates the</w:t>
      </w:r>
      <w:r w:rsidR="00A67FCD">
        <w:rPr>
          <w:rFonts w:ascii="Arial" w:eastAsia="Arial" w:hAnsi="Arial" w:cs="Arial"/>
          <w:bCs/>
        </w:rPr>
        <w:t xml:space="preserve"> regional</w:t>
      </w:r>
      <w:r w:rsidR="000C5AA1">
        <w:rPr>
          <w:rFonts w:ascii="Arial" w:eastAsia="Arial" w:hAnsi="Arial" w:cs="Arial"/>
          <w:bCs/>
        </w:rPr>
        <w:t xml:space="preserve"> entropy of mixing as  </w:t>
      </w:r>
      <w:r w:rsidR="0062045A">
        <w:rPr>
          <w:rFonts w:ascii="Arial" w:eastAsia="Arial" w:hAnsi="Arial" w:cs="Arial"/>
          <w:bCs/>
        </w:rPr>
        <w:t xml:space="preserve"> </w:t>
      </w:r>
    </w:p>
    <w:tbl>
      <w:tblPr>
        <w:tblStyle w:val="TableNormal1"/>
        <w:tblW w:w="0" w:type="auto"/>
        <w:tblInd w:w="5" w:type="dxa"/>
        <w:tblLook w:val="04A0" w:firstRow="1" w:lastRow="0" w:firstColumn="1" w:lastColumn="0" w:noHBand="0" w:noVBand="1"/>
      </w:tblPr>
      <w:tblGrid>
        <w:gridCol w:w="3116"/>
        <w:gridCol w:w="3117"/>
        <w:gridCol w:w="3117"/>
      </w:tblGrid>
      <w:tr w:rsidR="009B10A2" w14:paraId="53D58387" w14:textId="77777777" w:rsidTr="009B10A2">
        <w:tc>
          <w:tcPr>
            <w:tcW w:w="3116" w:type="dxa"/>
          </w:tcPr>
          <w:p w14:paraId="3C603D68" w14:textId="77777777" w:rsidR="009B10A2" w:rsidRDefault="009B10A2" w:rsidP="00001DD2">
            <w:pPr>
              <w:spacing w:line="360" w:lineRule="auto"/>
              <w:jc w:val="both"/>
              <w:rPr>
                <w:rFonts w:ascii="Arial" w:eastAsia="Arial" w:hAnsi="Arial" w:cs="Arial"/>
                <w:b/>
                <w:bCs/>
              </w:rPr>
            </w:pPr>
          </w:p>
        </w:tc>
        <w:tc>
          <w:tcPr>
            <w:tcW w:w="3117" w:type="dxa"/>
          </w:tcPr>
          <w:p w14:paraId="53209EEA" w14:textId="6BF10396" w:rsidR="009B10A2" w:rsidRDefault="009B10A2" w:rsidP="00001DD2">
            <w:pPr>
              <w:spacing w:line="360" w:lineRule="auto"/>
              <w:jc w:val="both"/>
              <w:rPr>
                <w:rFonts w:ascii="Arial" w:eastAsia="Arial" w:hAnsi="Arial" w:cs="Arial"/>
                <w:b/>
                <w:bCs/>
              </w:rPr>
            </w:pPr>
            <m:oMathPara>
              <m:oMath>
                <m:r>
                  <w:rPr>
                    <w:rFonts w:ascii="Cambria Math" w:hAnsi="Cambria Math" w:cs="Arial"/>
                  </w:rPr>
                  <m:t>E</m:t>
                </m:r>
                <m:r>
                  <w:rPr>
                    <w:rFonts w:ascii="Cambria Math" w:eastAsiaTheme="minorEastAsia" w:hAnsi="Cambria Math" w:cs="Arial"/>
                  </w:rPr>
                  <m:t>=</m:t>
                </m:r>
                <m:nary>
                  <m:naryPr>
                    <m:chr m:val="∑"/>
                    <m:ctrlPr>
                      <w:rPr>
                        <w:rFonts w:ascii="Cambria Math" w:hAnsi="Cambria Math" w:cs="Arial"/>
                        <w:i/>
                      </w:rPr>
                    </m:ctrlPr>
                  </m:naryPr>
                  <m:sub>
                    <m:r>
                      <w:rPr>
                        <w:rFonts w:ascii="Cambria Math" w:hAnsi="Cambria Math" w:cs="Arial"/>
                      </w:rPr>
                      <m:t>i=1</m:t>
                    </m:r>
                  </m:sub>
                  <m:sup>
                    <m:r>
                      <w:rPr>
                        <w:rFonts w:ascii="Cambria Math" w:hAnsi="Cambria Math" w:cs="Arial"/>
                      </w:rPr>
                      <m:t>C</m:t>
                    </m:r>
                  </m:sup>
                  <m:e>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func>
                      <m:funcPr>
                        <m:ctrlPr>
                          <w:rPr>
                            <w:rFonts w:ascii="Cambria Math" w:hAnsi="Cambria Math" w:cs="Arial"/>
                            <w:i/>
                          </w:rPr>
                        </m:ctrlPr>
                      </m:funcPr>
                      <m:fName>
                        <m:r>
                          <m:rPr>
                            <m:sty m:val="p"/>
                          </m:rPr>
                          <w:rPr>
                            <w:rFonts w:ascii="Cambria Math" w:hAnsi="Cambria Math" w:cs="Arial"/>
                          </w:rPr>
                          <m:t>log</m:t>
                        </m:r>
                      </m:fName>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e>
                        </m:d>
                      </m:e>
                    </m:func>
                  </m:e>
                </m:nary>
              </m:oMath>
            </m:oMathPara>
          </w:p>
        </w:tc>
        <w:tc>
          <w:tcPr>
            <w:tcW w:w="3117" w:type="dxa"/>
          </w:tcPr>
          <w:p w14:paraId="257D5292" w14:textId="77777777" w:rsidR="009B10A2" w:rsidRDefault="009B10A2" w:rsidP="00001DD2">
            <w:pPr>
              <w:spacing w:line="360" w:lineRule="auto"/>
              <w:jc w:val="both"/>
              <w:rPr>
                <w:rFonts w:ascii="Arial" w:eastAsia="Arial" w:hAnsi="Arial" w:cs="Arial"/>
                <w:b/>
                <w:bCs/>
              </w:rPr>
            </w:pPr>
          </w:p>
        </w:tc>
      </w:tr>
    </w:tbl>
    <w:p w14:paraId="3E59A452" w14:textId="77777777" w:rsidR="009B10A2" w:rsidRPr="00C02D49" w:rsidRDefault="009B10A2" w:rsidP="00001DD2">
      <w:pPr>
        <w:spacing w:line="360" w:lineRule="auto"/>
        <w:jc w:val="both"/>
        <w:rPr>
          <w:rFonts w:ascii="Arial" w:eastAsia="Arial" w:hAnsi="Arial" w:cs="Arial"/>
          <w:b/>
          <w:bCs/>
        </w:rPr>
      </w:pPr>
    </w:p>
    <w:p w14:paraId="47ED319B" w14:textId="436EE78C" w:rsidR="00C02D49" w:rsidRDefault="000C5AA1" w:rsidP="00F506E3">
      <w:pPr>
        <w:spacing w:line="480" w:lineRule="auto"/>
        <w:jc w:val="both"/>
        <w:rPr>
          <w:rFonts w:ascii="Arial" w:eastAsia="Arial" w:hAnsi="Arial" w:cs="Arial"/>
          <w:bCs/>
        </w:rPr>
      </w:pPr>
      <w:r w:rsidRPr="000C5AA1">
        <w:rPr>
          <w:rFonts w:ascii="Arial" w:eastAsia="Arial" w:hAnsi="Arial" w:cs="Arial"/>
          <w:bCs/>
        </w:rPr>
        <w:t xml:space="preserve">where </w:t>
      </w:r>
      <m:oMath>
        <m:r>
          <w:rPr>
            <w:rFonts w:ascii="Cambria Math" w:eastAsia="Arial" w:hAnsi="Cambria Math" w:cs="Arial"/>
          </w:rPr>
          <m:t>C</m:t>
        </m:r>
      </m:oMath>
      <w:r w:rsidRPr="000C5AA1">
        <w:rPr>
          <w:rFonts w:ascii="Arial" w:eastAsia="Arial" w:hAnsi="Arial" w:cs="Arial"/>
          <w:bCs/>
        </w:rPr>
        <w:t xml:space="preserve"> is the number of batches and </w:t>
      </w:r>
      <m:oMath>
        <m:sSub>
          <m:sSubPr>
            <m:ctrlPr>
              <w:rPr>
                <w:rFonts w:ascii="Cambria Math" w:eastAsia="Arial" w:hAnsi="Cambria Math" w:cs="Arial"/>
                <w:bCs/>
              </w:rPr>
            </m:ctrlPr>
          </m:sSubPr>
          <m:e>
            <m:r>
              <w:rPr>
                <w:rFonts w:ascii="Cambria Math" w:eastAsia="Arial" w:hAnsi="Cambria Math" w:cs="Arial"/>
              </w:rPr>
              <m:t>p</m:t>
            </m:r>
          </m:e>
          <m:sub>
            <m:r>
              <w:rPr>
                <w:rFonts w:ascii="Cambria Math" w:eastAsia="Arial" w:hAnsi="Cambria Math" w:cs="Arial"/>
              </w:rPr>
              <m:t>i</m:t>
            </m:r>
          </m:sub>
        </m:sSub>
      </m:oMath>
      <w:r w:rsidRPr="000C5AA1">
        <w:rPr>
          <w:rFonts w:ascii="Arial" w:eastAsia="Arial" w:hAnsi="Arial" w:cs="Arial"/>
          <w:bCs/>
        </w:rPr>
        <w:t xml:space="preserve"> is the proportion of cells from batch </w:t>
      </w:r>
      <m:oMath>
        <m:r>
          <w:rPr>
            <w:rFonts w:ascii="Cambria Math" w:eastAsia="Arial" w:hAnsi="Cambria Math" w:cs="Arial"/>
          </w:rPr>
          <m:t>i</m:t>
        </m:r>
      </m:oMath>
      <w:r w:rsidRPr="000C5AA1">
        <w:rPr>
          <w:rFonts w:ascii="Arial" w:eastAsia="Arial" w:hAnsi="Arial" w:cs="Arial"/>
          <w:bCs/>
        </w:rPr>
        <w:t xml:space="preserve"> among </w:t>
      </w:r>
      <w:r w:rsidR="006A2CAF" w:rsidRPr="00F506E3">
        <w:rPr>
          <w:rFonts w:ascii="Arial" w:eastAsia="Arial" w:hAnsi="Arial" w:cs="Arial"/>
          <w:bCs/>
          <w:i/>
          <w:iCs/>
        </w:rPr>
        <w:t>N</w:t>
      </w:r>
      <w:r w:rsidR="006A2CAF" w:rsidRPr="000C5AA1">
        <w:rPr>
          <w:rFonts w:ascii="Arial" w:eastAsia="Arial" w:hAnsi="Arial" w:cs="Arial"/>
          <w:bCs/>
        </w:rPr>
        <w:t xml:space="preserve"> </w:t>
      </w:r>
      <w:r w:rsidRPr="000C5AA1">
        <w:rPr>
          <w:rFonts w:ascii="Arial" w:eastAsia="Arial" w:hAnsi="Arial" w:cs="Arial"/>
          <w:bCs/>
        </w:rPr>
        <w:t>nearest cells</w:t>
      </w:r>
      <w:r w:rsidR="006A2CAF">
        <w:rPr>
          <w:rFonts w:ascii="Arial" w:eastAsia="Arial" w:hAnsi="Arial" w:cs="Arial"/>
          <w:bCs/>
        </w:rPr>
        <w:t xml:space="preserve"> (e.g. </w:t>
      </w:r>
      <w:r w:rsidR="006A2CAF" w:rsidRPr="00F506E3">
        <w:rPr>
          <w:rFonts w:ascii="Arial" w:eastAsia="Arial" w:hAnsi="Arial" w:cs="Arial"/>
          <w:bCs/>
          <w:i/>
          <w:iCs/>
        </w:rPr>
        <w:t>N</w:t>
      </w:r>
      <w:r w:rsidR="006A2CAF">
        <w:rPr>
          <w:rFonts w:ascii="Arial" w:eastAsia="Arial" w:hAnsi="Arial" w:cs="Arial"/>
          <w:bCs/>
        </w:rPr>
        <w:t xml:space="preserve"> = </w:t>
      </w:r>
      <w:proofErr w:type="gramStart"/>
      <w:r w:rsidR="006A2CAF">
        <w:rPr>
          <w:rFonts w:ascii="Arial" w:eastAsia="Arial" w:hAnsi="Arial" w:cs="Arial"/>
          <w:bCs/>
        </w:rPr>
        <w:t>100)</w:t>
      </w:r>
      <w:r w:rsidRPr="000C5AA1">
        <w:rPr>
          <w:rFonts w:ascii="Arial" w:eastAsia="Arial" w:hAnsi="Arial" w:cs="Arial"/>
          <w:bCs/>
        </w:rPr>
        <w:t>.</w:t>
      </w:r>
      <w:proofErr w:type="gramEnd"/>
      <w:r w:rsidRPr="000C5AA1">
        <w:rPr>
          <w:rFonts w:ascii="Arial" w:eastAsia="Arial" w:hAnsi="Arial" w:cs="Arial"/>
          <w:bCs/>
        </w:rPr>
        <w:t xml:space="preserve"> </w:t>
      </w:r>
      <w:r>
        <w:rPr>
          <w:rFonts w:ascii="Arial" w:eastAsia="Arial" w:hAnsi="Arial" w:cs="Arial"/>
          <w:bCs/>
        </w:rPr>
        <w:t xml:space="preserve">The total entropy is the </w:t>
      </w:r>
      <w:r w:rsidR="00A67FCD">
        <w:rPr>
          <w:rFonts w:ascii="Arial" w:eastAsia="Arial" w:hAnsi="Arial" w:cs="Arial"/>
          <w:bCs/>
        </w:rPr>
        <w:t xml:space="preserve">sum of reginal entropies. The computation repeats </w:t>
      </w:r>
      <w:r w:rsidR="006A2CAF" w:rsidRPr="00F506E3">
        <w:rPr>
          <w:rFonts w:ascii="Arial" w:eastAsia="Arial" w:hAnsi="Arial" w:cs="Arial"/>
          <w:bCs/>
          <w:i/>
          <w:iCs/>
        </w:rPr>
        <w:t>K</w:t>
      </w:r>
      <w:r w:rsidR="006A2CAF">
        <w:rPr>
          <w:rFonts w:ascii="Arial" w:eastAsia="Arial" w:hAnsi="Arial" w:cs="Arial"/>
          <w:bCs/>
        </w:rPr>
        <w:t xml:space="preserve"> </w:t>
      </w:r>
      <w:r w:rsidR="00A67FCD">
        <w:rPr>
          <w:rFonts w:ascii="Arial" w:eastAsia="Arial" w:hAnsi="Arial" w:cs="Arial"/>
          <w:bCs/>
        </w:rPr>
        <w:t xml:space="preserve">times to </w:t>
      </w:r>
      <w:r w:rsidR="00514FFE">
        <w:rPr>
          <w:rFonts w:ascii="Arial" w:eastAsia="Arial" w:hAnsi="Arial" w:cs="Arial"/>
          <w:bCs/>
        </w:rPr>
        <w:t xml:space="preserve">obtain an empirical distribution of the entropy of mixing. </w:t>
      </w:r>
    </w:p>
    <w:p w14:paraId="5294F8CC" w14:textId="3346AD09" w:rsidR="00BF39BB" w:rsidRDefault="00BF39BB" w:rsidP="00001DD2">
      <w:pPr>
        <w:spacing w:line="360" w:lineRule="auto"/>
        <w:jc w:val="both"/>
        <w:rPr>
          <w:rFonts w:ascii="Arial" w:eastAsia="Arial" w:hAnsi="Arial" w:cs="Arial"/>
          <w:bCs/>
        </w:rPr>
      </w:pPr>
    </w:p>
    <w:p w14:paraId="7F969C7C" w14:textId="5D0E6AB3" w:rsidR="00765B38" w:rsidRDefault="00765B38" w:rsidP="00F506E3">
      <w:pPr>
        <w:spacing w:line="480" w:lineRule="auto"/>
        <w:jc w:val="both"/>
        <w:rPr>
          <w:rFonts w:ascii="Arial" w:hAnsi="Arial" w:cs="Arial"/>
        </w:rPr>
      </w:pPr>
      <w:r w:rsidRPr="00F506E3">
        <w:rPr>
          <w:rFonts w:ascii="Arial" w:hAnsi="Arial" w:cs="Arial"/>
          <w:b/>
          <w:bCs/>
        </w:rPr>
        <w:t>Maximum Mean Discrepancy</w:t>
      </w:r>
      <w:r w:rsidRPr="006B0130">
        <w:rPr>
          <w:rFonts w:ascii="Arial" w:hAnsi="Arial" w:cs="Arial"/>
        </w:rPr>
        <w:t xml:space="preserve"> (MMD) is</w:t>
      </w:r>
      <w:r>
        <w:rPr>
          <w:rFonts w:ascii="Arial" w:hAnsi="Arial" w:cs="Arial"/>
        </w:rPr>
        <w:t xml:space="preserve"> a non-</w:t>
      </w:r>
      <w:r w:rsidRPr="006B0130">
        <w:rPr>
          <w:rFonts w:ascii="Arial" w:hAnsi="Arial" w:cs="Arial"/>
        </w:rPr>
        <w:t>parametric distance between distributions</w:t>
      </w:r>
      <w:r>
        <w:rPr>
          <w:rFonts w:ascii="Arial" w:hAnsi="Arial" w:cs="Arial"/>
        </w:rPr>
        <w:t xml:space="preserve"> </w:t>
      </w:r>
      <w:r w:rsidRPr="006B0130">
        <w:rPr>
          <w:rFonts w:ascii="Arial" w:hAnsi="Arial" w:cs="Arial"/>
        </w:rPr>
        <w:t>based on the reproducing kernel Hilbert space</w:t>
      </w:r>
      <w:r>
        <w:rPr>
          <w:rFonts w:ascii="Arial" w:hAnsi="Arial" w:cs="Arial"/>
        </w:rPr>
        <w:t xml:space="preserve"> (RKHS) </w:t>
      </w:r>
      <w:r>
        <w:rPr>
          <w:rFonts w:ascii="Arial" w:hAnsi="Arial" w:cs="Arial"/>
        </w:rPr>
        <w:fldChar w:fldCharType="begin"/>
      </w:r>
      <w:r>
        <w:rPr>
          <w:rFonts w:ascii="Arial" w:hAnsi="Arial" w:cs="Arial"/>
        </w:rPr>
        <w:instrText xml:space="preserve"> ADDIN EN.CITE &lt;EndNote&gt;&lt;Cite&gt;&lt;Author&gt;Borgwardt&lt;/Author&gt;&lt;Year&gt;2006&lt;/Year&gt;&lt;RecNum&gt;185&lt;/RecNum&gt;&lt;DisplayText&gt;[51]&lt;/DisplayText&gt;&lt;record&gt;&lt;rec-number&gt;185&lt;/rec-number&gt;&lt;foreign-keys&gt;&lt;key app="EN" db-id="zsppx25fofftzxee95fx29p8tatf5vvawtvp" timestamp="1628810720"&gt;185&lt;/key&gt;&lt;/foreign-keys&gt;&lt;ref-type name="Journal Article"&gt;17&lt;/ref-type&gt;&lt;contributors&gt;&lt;authors&gt;&lt;author&gt;Borgwardt, K. M.&lt;/author&gt;&lt;author&gt;Gretton, A.&lt;/author&gt;&lt;author&gt;Rasch, M. J.&lt;/author&gt;&lt;author&gt;Kriegel, H. P.&lt;/author&gt;&lt;author&gt;Scholkopf, B.&lt;/author&gt;&lt;author&gt;Smola, A. J.&lt;/author&gt;&lt;/authors&gt;&lt;/contributors&gt;&lt;auth-address&gt;Institute for Computer Science, Ludwig-Maximilians-University, Munich, Germany. kb@dbs.ifi.lmu.de&lt;/auth-address&gt;&lt;titles&gt;&lt;title&gt;Integrating structured biological data by Kernel Maximum Mean Discrepancy&lt;/title&gt;&lt;secondary-title&gt;Bioinformatics&lt;/secondary-title&gt;&lt;/titles&gt;&lt;periodical&gt;&lt;full-title&gt;Bioinformatics&lt;/full-title&gt;&lt;/periodical&gt;&lt;pages&gt;e49-57&lt;/pages&gt;&lt;volume&gt;22&lt;/volume&gt;&lt;number&gt;14&lt;/number&gt;&lt;edition&gt;2006/07/29&lt;/edition&gt;&lt;keywords&gt;&lt;keyword&gt;*Algorithms&lt;/keyword&gt;&lt;keyword&gt;Computational Biology/*methods&lt;/keyword&gt;&lt;keyword&gt;Computer Simulation&lt;/keyword&gt;&lt;keyword&gt;*Data Interpretation, Statistical&lt;/keyword&gt;&lt;keyword&gt;*Databases, Factual&lt;/keyword&gt;&lt;keyword&gt;Information Storage and Retrieval/*methods&lt;/keyword&gt;&lt;keyword&gt;*Models, Biological&lt;/keyword&gt;&lt;keyword&gt;*Models, Statistical&lt;/keyword&gt;&lt;keyword&gt;Sample Size&lt;/keyword&gt;&lt;keyword&gt;Statistical Distributions&lt;/keyword&gt;&lt;keyword&gt;Systems Integration&lt;/keyword&gt;&lt;/keywords&gt;&lt;dates&gt;&lt;year&gt;2006&lt;/year&gt;&lt;pub-dates&gt;&lt;date&gt;Jul 15&lt;/date&gt;&lt;/pub-dates&gt;&lt;/dates&gt;&lt;isbn&gt;1367-4811 (Electronic)&amp;#xD;1367-4803 (Linking)&lt;/isbn&gt;&lt;accession-num&gt;16873512&lt;/accession-num&gt;&lt;urls&gt;&lt;related-urls&gt;&lt;url&gt;https://www.ncbi.nlm.nih.gov/pubmed/16873512&lt;/url&gt;&lt;/related-urls&gt;&lt;/urls&gt;&lt;electronic-resource-num&gt;10.1093/bioinformatics/btl242&lt;/electronic-resource-num&gt;&lt;/record&gt;&lt;/Cite&gt;&lt;/EndNote&gt;</w:instrText>
      </w:r>
      <w:r>
        <w:rPr>
          <w:rFonts w:ascii="Arial" w:hAnsi="Arial" w:cs="Arial"/>
        </w:rPr>
        <w:fldChar w:fldCharType="separate"/>
      </w:r>
      <w:r>
        <w:rPr>
          <w:rFonts w:ascii="Arial" w:hAnsi="Arial" w:cs="Arial"/>
          <w:noProof/>
        </w:rPr>
        <w:t>[51]</w:t>
      </w:r>
      <w:r>
        <w:rPr>
          <w:rFonts w:ascii="Arial" w:hAnsi="Arial" w:cs="Arial"/>
        </w:rPr>
        <w:fldChar w:fldCharType="end"/>
      </w:r>
      <w:r>
        <w:rPr>
          <w:rFonts w:ascii="Arial" w:hAnsi="Arial" w:cs="Arial"/>
        </w:rPr>
        <w:t xml:space="preserve">, or, MMD is a distance-based measure between two distribution </w:t>
      </w:r>
      <w:r w:rsidRPr="00F506E3">
        <w:rPr>
          <w:rFonts w:ascii="Arial" w:hAnsi="Arial" w:cs="Arial"/>
          <w:i/>
          <w:iCs/>
        </w:rPr>
        <w:t>p</w:t>
      </w:r>
      <w:r>
        <w:rPr>
          <w:rFonts w:ascii="Arial" w:hAnsi="Arial" w:cs="Arial"/>
        </w:rPr>
        <w:t xml:space="preserve"> and </w:t>
      </w:r>
      <w:r w:rsidRPr="00F506E3">
        <w:rPr>
          <w:rFonts w:ascii="Arial" w:hAnsi="Arial" w:cs="Arial"/>
          <w:i/>
          <w:iCs/>
        </w:rPr>
        <w:t>q</w:t>
      </w:r>
      <w:r>
        <w:rPr>
          <w:rFonts w:ascii="Arial" w:hAnsi="Arial" w:cs="Arial"/>
        </w:rPr>
        <w:t xml:space="preserve"> based on the mean embeddings </w:t>
      </w:r>
      <w:r w:rsidRPr="00F506E3">
        <w:rPr>
          <w:rFonts w:ascii="Symbol" w:hAnsi="Symbol" w:cs="Arial"/>
          <w:i/>
          <w:iCs/>
        </w:rPr>
        <w:t>m</w:t>
      </w:r>
      <w:r w:rsidRPr="00F506E3">
        <w:rPr>
          <w:rFonts w:ascii="Arial" w:hAnsi="Arial" w:cs="Arial"/>
          <w:i/>
          <w:iCs/>
          <w:vertAlign w:val="subscript"/>
        </w:rPr>
        <w:t>p</w:t>
      </w:r>
      <w:r>
        <w:rPr>
          <w:rFonts w:ascii="Arial" w:hAnsi="Arial" w:cs="Arial"/>
        </w:rPr>
        <w:t xml:space="preserve"> and </w:t>
      </w:r>
      <w:r w:rsidRPr="00811618">
        <w:rPr>
          <w:rFonts w:ascii="Symbol" w:hAnsi="Symbol" w:cs="Arial"/>
          <w:i/>
          <w:iCs/>
        </w:rPr>
        <w:t>m</w:t>
      </w:r>
      <w:r>
        <w:rPr>
          <w:rFonts w:ascii="Arial" w:hAnsi="Arial" w:cs="Arial"/>
          <w:i/>
          <w:iCs/>
          <w:vertAlign w:val="subscript"/>
        </w:rPr>
        <w:t>q</w:t>
      </w:r>
      <w:r>
        <w:rPr>
          <w:rFonts w:ascii="Arial" w:hAnsi="Arial" w:cs="Arial"/>
        </w:rPr>
        <w:t xml:space="preserve"> in a reproducing kernel Hilbert space </w:t>
      </w:r>
      <w:r w:rsidRPr="00F506E3">
        <w:rPr>
          <w:rFonts w:ascii="Arial" w:hAnsi="Arial" w:cs="Arial"/>
          <w:i/>
          <w:iCs/>
        </w:rPr>
        <w:t>F</w:t>
      </w:r>
      <w:r>
        <w:rPr>
          <w:rFonts w:ascii="Arial" w:hAnsi="Arial" w:cs="Arial"/>
        </w:rPr>
        <w:t xml:space="preserve">, </w:t>
      </w:r>
    </w:p>
    <w:tbl>
      <w:tblPr>
        <w:tblStyle w:val="TableNormal1"/>
        <w:tblW w:w="0" w:type="auto"/>
        <w:tblInd w:w="5" w:type="dxa"/>
        <w:tblLook w:val="04A0" w:firstRow="1" w:lastRow="0" w:firstColumn="1" w:lastColumn="0" w:noHBand="0" w:noVBand="1"/>
      </w:tblPr>
      <w:tblGrid>
        <w:gridCol w:w="1705"/>
        <w:gridCol w:w="5580"/>
        <w:gridCol w:w="2065"/>
      </w:tblGrid>
      <w:tr w:rsidR="00765B38" w14:paraId="08E4EEE9" w14:textId="77777777" w:rsidTr="00F506E3">
        <w:tc>
          <w:tcPr>
            <w:tcW w:w="1705" w:type="dxa"/>
          </w:tcPr>
          <w:p w14:paraId="2564F6DE" w14:textId="77777777" w:rsidR="00765B38" w:rsidRDefault="00765B38" w:rsidP="00F506E3">
            <w:pPr>
              <w:spacing w:line="480" w:lineRule="auto"/>
              <w:jc w:val="both"/>
              <w:rPr>
                <w:rFonts w:ascii="Arial" w:eastAsia="Arial" w:hAnsi="Arial" w:cs="Arial"/>
                <w:b/>
                <w:bCs/>
              </w:rPr>
            </w:pPr>
          </w:p>
        </w:tc>
        <w:tc>
          <w:tcPr>
            <w:tcW w:w="5580" w:type="dxa"/>
          </w:tcPr>
          <w:p w14:paraId="2D5F56E0" w14:textId="739F221D" w:rsidR="00765B38" w:rsidRDefault="00765B38" w:rsidP="00F506E3">
            <w:pPr>
              <w:spacing w:line="480" w:lineRule="auto"/>
              <w:jc w:val="both"/>
              <w:rPr>
                <w:rFonts w:ascii="Arial" w:eastAsia="Arial" w:hAnsi="Arial" w:cs="Arial"/>
                <w:b/>
                <w:bCs/>
              </w:rPr>
            </w:pPr>
            <m:oMathPara>
              <m:oMath>
                <m:r>
                  <w:rPr>
                    <w:rFonts w:ascii="Cambria Math" w:hAnsi="Cambria Math" w:cs="Arial"/>
                  </w:rPr>
                  <m:t>MMD</m:t>
                </m:r>
                <m:d>
                  <m:dPr>
                    <m:ctrlPr>
                      <w:rPr>
                        <w:rFonts w:ascii="Cambria Math" w:hAnsi="Cambria Math" w:cs="Arial"/>
                        <w:i/>
                      </w:rPr>
                    </m:ctrlPr>
                  </m:dPr>
                  <m:e>
                    <m:r>
                      <w:rPr>
                        <w:rFonts w:ascii="Cambria Math" w:hAnsi="Cambria Math" w:cs="Arial"/>
                      </w:rPr>
                      <m:t>F, p, q</m:t>
                    </m:r>
                  </m:e>
                </m:d>
                <m:r>
                  <w:rPr>
                    <w:rFonts w:ascii="Cambria Math" w:hAnsi="Cambria Math" w:cs="Arial"/>
                  </w:rPr>
                  <m:t xml:space="preserve">= </m:t>
                </m:r>
                <m:func>
                  <m:funcPr>
                    <m:ctrlPr>
                      <w:rPr>
                        <w:rFonts w:ascii="Cambria Math" w:hAnsi="Cambria Math" w:cs="Arial"/>
                        <w:i/>
                      </w:rPr>
                    </m:ctrlPr>
                  </m:funcPr>
                  <m:fName>
                    <m:limLow>
                      <m:limLowPr>
                        <m:ctrlPr>
                          <w:rPr>
                            <w:rFonts w:ascii="Cambria Math" w:hAnsi="Cambria Math" w:cs="Arial"/>
                            <w:i/>
                          </w:rPr>
                        </m:ctrlPr>
                      </m:limLowPr>
                      <m:e>
                        <m:r>
                          <w:rPr>
                            <w:rFonts w:ascii="Cambria Math" w:hAnsi="Cambria Math" w:cs="Arial"/>
                          </w:rPr>
                          <m:t>sup</m:t>
                        </m:r>
                      </m:e>
                      <m:lim>
                        <m:r>
                          <w:rPr>
                            <w:rFonts w:ascii="Cambria Math" w:hAnsi="Cambria Math" w:cs="Arial"/>
                          </w:rPr>
                          <m:t>f∈F</m:t>
                        </m:r>
                      </m:lim>
                    </m:limLow>
                  </m:fName>
                  <m:e>
                    <m:sSub>
                      <m:sSubPr>
                        <m:ctrlPr>
                          <w:rPr>
                            <w:rFonts w:ascii="Cambria Math" w:hAnsi="Cambria Math" w:cs="Arial"/>
                            <w:i/>
                          </w:rPr>
                        </m:ctrlPr>
                      </m:sSub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μ</m:t>
                                </m:r>
                              </m:e>
                              <m:sub>
                                <m:r>
                                  <w:rPr>
                                    <w:rFonts w:ascii="Cambria Math" w:hAnsi="Cambria Math" w:cs="Arial"/>
                                  </w:rPr>
                                  <m:t>p</m:t>
                                </m:r>
                              </m:sub>
                            </m:sSub>
                            <m:r>
                              <w:rPr>
                                <w:rFonts w:ascii="Cambria Math" w:hAnsi="Cambria Math" w:cs="Arial"/>
                              </w:rPr>
                              <m:t>-</m:t>
                            </m:r>
                            <m:sSub>
                              <m:sSubPr>
                                <m:ctrlPr>
                                  <w:rPr>
                                    <w:rFonts w:ascii="Cambria Math" w:hAnsi="Cambria Math" w:cs="Arial"/>
                                    <w:i/>
                                  </w:rPr>
                                </m:ctrlPr>
                              </m:sSubPr>
                              <m:e>
                                <m:r>
                                  <w:rPr>
                                    <w:rFonts w:ascii="Cambria Math" w:hAnsi="Cambria Math" w:cs="Arial"/>
                                  </w:rPr>
                                  <m:t>μ</m:t>
                                </m:r>
                              </m:e>
                              <m:sub>
                                <m:r>
                                  <w:rPr>
                                    <w:rFonts w:ascii="Cambria Math" w:hAnsi="Cambria Math" w:cs="Arial"/>
                                  </w:rPr>
                                  <m:t>q</m:t>
                                </m:r>
                              </m:sub>
                            </m:sSub>
                          </m:e>
                        </m:d>
                      </m:e>
                      <m:sub>
                        <m:r>
                          <w:rPr>
                            <w:rFonts w:ascii="Cambria Math" w:hAnsi="Cambria Math" w:cs="Arial"/>
                          </w:rPr>
                          <m:t>f</m:t>
                        </m:r>
                      </m:sub>
                    </m:sSub>
                  </m:e>
                </m:func>
              </m:oMath>
            </m:oMathPara>
          </w:p>
        </w:tc>
        <w:tc>
          <w:tcPr>
            <w:tcW w:w="2065" w:type="dxa"/>
          </w:tcPr>
          <w:p w14:paraId="3D949A01" w14:textId="77777777" w:rsidR="00765B38" w:rsidRDefault="00765B38" w:rsidP="00F506E3">
            <w:pPr>
              <w:spacing w:line="480" w:lineRule="auto"/>
              <w:jc w:val="both"/>
              <w:rPr>
                <w:rFonts w:ascii="Arial" w:eastAsia="Arial" w:hAnsi="Arial" w:cs="Arial"/>
                <w:b/>
                <w:bCs/>
              </w:rPr>
            </w:pPr>
          </w:p>
        </w:tc>
      </w:tr>
    </w:tbl>
    <w:p w14:paraId="32902993" w14:textId="2294E6EF" w:rsidR="00765B38" w:rsidRPr="00103724" w:rsidRDefault="00765B38" w:rsidP="00F506E3">
      <w:pPr>
        <w:spacing w:line="480" w:lineRule="auto"/>
        <w:jc w:val="both"/>
        <w:rPr>
          <w:rFonts w:ascii="Arial" w:eastAsia="Arial" w:hAnsi="Arial" w:cs="Arial"/>
          <w:bCs/>
        </w:rPr>
      </w:pPr>
      <w:r w:rsidRPr="00103724">
        <w:rPr>
          <w:rFonts w:ascii="Arial" w:eastAsia="Arial" w:hAnsi="Arial" w:cs="Arial"/>
          <w:bCs/>
        </w:rPr>
        <w:t xml:space="preserve">MMD will vanish for most finite samples </w:t>
      </w:r>
      <w:proofErr w:type="spellStart"/>
      <w:r w:rsidRPr="00103724">
        <w:rPr>
          <w:rFonts w:ascii="Arial" w:eastAsia="Arial" w:hAnsi="Arial" w:cs="Arial"/>
          <w:bCs/>
          <w:i/>
          <w:iCs/>
        </w:rPr>
        <w:t>x</w:t>
      </w:r>
      <w:r w:rsidRPr="00F506E3">
        <w:rPr>
          <w:rFonts w:ascii="Arial" w:eastAsia="Arial" w:hAnsi="Arial" w:cs="Arial"/>
          <w:bCs/>
          <w:i/>
          <w:iCs/>
          <w:vertAlign w:val="subscript"/>
        </w:rPr>
        <w:t>k</w:t>
      </w:r>
      <w:proofErr w:type="spellEnd"/>
      <w:r w:rsidRPr="00103724">
        <w:rPr>
          <w:rFonts w:ascii="Arial" w:eastAsia="Arial" w:hAnsi="Arial" w:cs="Arial"/>
          <w:bCs/>
        </w:rPr>
        <w:t xml:space="preserve"> and </w:t>
      </w:r>
      <w:proofErr w:type="spellStart"/>
      <w:r w:rsidRPr="00F506E3">
        <w:rPr>
          <w:rFonts w:ascii="Arial" w:eastAsia="Arial" w:hAnsi="Arial" w:cs="Arial"/>
          <w:bCs/>
          <w:i/>
          <w:iCs/>
        </w:rPr>
        <w:t>y</w:t>
      </w:r>
      <w:r w:rsidRPr="00F506E3">
        <w:rPr>
          <w:rFonts w:ascii="Arial" w:eastAsia="Arial" w:hAnsi="Arial" w:cs="Arial"/>
          <w:bCs/>
          <w:i/>
          <w:iCs/>
          <w:vertAlign w:val="subscript"/>
        </w:rPr>
        <w:t>k</w:t>
      </w:r>
      <w:proofErr w:type="spellEnd"/>
      <w:r w:rsidRPr="00103724">
        <w:rPr>
          <w:rFonts w:ascii="Arial" w:eastAsia="Arial" w:hAnsi="Arial" w:cs="Arial"/>
          <w:bCs/>
        </w:rPr>
        <w:t xml:space="preserve"> only if </w:t>
      </w:r>
      <w:r w:rsidRPr="00F506E3">
        <w:rPr>
          <w:rFonts w:ascii="Arial" w:eastAsia="Arial" w:hAnsi="Arial" w:cs="Arial"/>
          <w:bCs/>
        </w:rPr>
        <w:t>two distributions are the same.</w:t>
      </w:r>
    </w:p>
    <w:p w14:paraId="1110E444" w14:textId="703A76E7" w:rsidR="00001DD2" w:rsidRDefault="00001DD2" w:rsidP="00F506E3">
      <w:pPr>
        <w:spacing w:line="480" w:lineRule="auto"/>
        <w:jc w:val="both"/>
        <w:rPr>
          <w:rFonts w:ascii="Arial" w:eastAsiaTheme="minorEastAsia" w:hAnsi="Arial" w:cs="Arial"/>
        </w:rPr>
      </w:pPr>
      <w:r>
        <w:rPr>
          <w:rFonts w:ascii="Arial" w:eastAsia="Arial" w:hAnsi="Arial" w:cs="Arial"/>
          <w:b/>
          <w:bCs/>
          <w:u w:val="single"/>
        </w:rPr>
        <w:t>k-Nearest neighbor batch-effect test (</w:t>
      </w:r>
      <w:proofErr w:type="spellStart"/>
      <w:r>
        <w:rPr>
          <w:rFonts w:ascii="Arial" w:eastAsia="Arial" w:hAnsi="Arial" w:cs="Arial"/>
          <w:b/>
          <w:bCs/>
          <w:u w:val="single"/>
        </w:rPr>
        <w:t>kBET</w:t>
      </w:r>
      <w:proofErr w:type="spellEnd"/>
      <w:r>
        <w:rPr>
          <w:rFonts w:ascii="Arial" w:eastAsia="Arial" w:hAnsi="Arial" w:cs="Arial"/>
          <w:b/>
          <w:bCs/>
          <w:u w:val="single"/>
        </w:rPr>
        <w:t>).</w:t>
      </w:r>
      <w:r>
        <w:rPr>
          <w:rFonts w:ascii="Arial" w:eastAsia="Arial" w:hAnsi="Arial" w:cs="Arial"/>
        </w:rPr>
        <w:t xml:space="preserve"> </w:t>
      </w:r>
      <w:proofErr w:type="spellStart"/>
      <w:r>
        <w:rPr>
          <w:rFonts w:ascii="Arial" w:eastAsia="Arial" w:hAnsi="Arial" w:cs="Arial"/>
        </w:rPr>
        <w:t>kBET</w:t>
      </w:r>
      <w:proofErr w:type="spellEnd"/>
      <w:r>
        <w:rPr>
          <w:rFonts w:ascii="Arial" w:eastAsia="Arial" w:hAnsi="Arial" w:cs="Arial"/>
        </w:rPr>
        <w:t xml:space="preserve"> assesses the batch mixing by comparing the batch-specific distribution within </w:t>
      </w:r>
      <w:r w:rsidRPr="00F506E3">
        <w:rPr>
          <w:rFonts w:ascii="Arial" w:eastAsia="Arial" w:hAnsi="Arial" w:cs="Arial"/>
          <w:i/>
          <w:iCs/>
        </w:rPr>
        <w:t>k</w:t>
      </w:r>
      <w:r>
        <w:rPr>
          <w:rFonts w:ascii="Arial" w:eastAsia="Arial" w:hAnsi="Arial" w:cs="Arial"/>
        </w:rPr>
        <w:t>-nearest neighbors (</w:t>
      </w:r>
      <w:proofErr w:type="spellStart"/>
      <w:r>
        <w:rPr>
          <w:rFonts w:ascii="Arial" w:eastAsia="Arial" w:hAnsi="Arial" w:cs="Arial"/>
        </w:rPr>
        <w:t>kNNs</w:t>
      </w:r>
      <w:proofErr w:type="spellEnd"/>
      <w:r>
        <w:rPr>
          <w:rFonts w:ascii="Arial" w:eastAsia="Arial" w:hAnsi="Arial" w:cs="Arial"/>
        </w:rPr>
        <w:t xml:space="preserve">) of a cell with </w:t>
      </w:r>
      <w:r>
        <w:rPr>
          <w:rFonts w:ascii="Arial" w:eastAsia="Arial" w:hAnsi="Arial" w:cs="Arial"/>
        </w:rPr>
        <w:lastRenderedPageBreak/>
        <w:t>the global distribution of batches</w:t>
      </w:r>
      <w:r w:rsidR="00B646A6">
        <w:rPr>
          <w:rFonts w:ascii="Arial" w:eastAsia="Arial" w:hAnsi="Arial" w:cs="Arial"/>
        </w:rPr>
        <w:t xml:space="preserve"> </w:t>
      </w:r>
      <w:r w:rsidR="0019774E">
        <w:rPr>
          <w:rFonts w:ascii="Arial" w:eastAsia="Arial" w:hAnsi="Arial" w:cs="Arial"/>
        </w:rPr>
        <w:fldChar w:fldCharType="begin">
          <w:fldData xml:space="preserve">PEVuZE5vdGU+PENpdGU+PEF1dGhvcj5CdXR0bmVyPC9BdXRob3I+PFllYXI+MjAxOTwvWWVhcj48
UmVjTnVtPjEwNTwvUmVjTnVtPjxEaXNwbGF5VGV4dD5bNTJdPC9EaXNwbGF5VGV4dD48cmVjb3Jk
PjxyZWMtbnVtYmVyPjEwNTwvcmVjLW51bWJlcj48Zm9yZWlnbi1rZXlzPjxrZXkgYXBwPSJFTiIg
ZGItaWQ9InpzcHB4MjVmb2ZmdHp4ZWU5NWZ4MjlwOHRhdGY1dnZhd3R2cCIgdGltZXN0YW1wPSIw
Ij4xMDU8L2tleT48L2ZvcmVpZ24ta2V5cz48cmVmLXR5cGUgbmFtZT0iSm91cm5hbCBBcnRpY2xl
Ij4xNzwvcmVmLXR5cGU+PGNvbnRyaWJ1dG9ycz48YXV0aG9ycz48YXV0aG9yPkJ1dHRuZXIsIE0u
PC9hdXRob3I+PGF1dGhvcj5NaWFvLCBaLjwvYXV0aG9yPjxhdXRob3I+V29sZiwgRi4gQS48L2F1
dGhvcj48YXV0aG9yPlRlaWNobWFubiwgUy4gQS48L2F1dGhvcj48YXV0aG9yPlRoZWlzLCBGLiBK
LjwvYXV0aG9yPjwvYXV0aG9ycz48L2NvbnRyaWJ1dG9ycz48YXV0aC1hZGRyZXNzPkhlbG1ob2x0
eiBaZW50cnVtIE11bmNoZW4tR2VybWFuIFJlc2VhcmNoIENlbnRlciBmb3IgRW52aXJvbm1lbnRh
bCBIZWFsdGgsIEluc3RpdHV0ZSBvZiBDb21wdXRhdGlvbmFsIEJpb2xvZ3ksIE5ldWhlcmJlcmcs
IEdlcm1hbnkuJiN4RDtFdXJvcGVhbiBNb2xlY3VsYXIgQmlvbG9neSBMYWJvcmF0b3J5LCBFdXJv
cGVhbiBCaW9pbmZvcm1hdGljcyBJbnN0aXR1dGUgKEVNQkwtRUJJKSwgV2VsbGNvbWUgR2Vub21l
IENhbXB1cywgQ2FtYnJpZGdlLCBVSy4mI3hEO1dlbGxjb21lIFNhbmdlciBJbnN0aXR1dGUsIFdl
bGxjb21lIEdlbm9tZSBDYW1wdXMsIENhbWJyaWRnZSwgVUsuJiN4RDtFdXJvcGVhbiBNb2xlY3Vs
YXIgQmlvbG9neSBMYWJvcmF0b3J5LCBFdXJvcGVhbiBCaW9pbmZvcm1hdGljcyBJbnN0aXR1dGUg
KEVNQkwtRUJJKSwgV2VsbGNvbWUgR2Vub21lIENhbXB1cywgQ2FtYnJpZGdlLCBVSy4gc3Q5QHNh
bmdlci5hYy51ay4mI3hEO1dlbGxjb21lIFNhbmdlciBJbnN0aXR1dGUsIFdlbGxjb21lIEdlbm9t
ZSBDYW1wdXMsIENhbWJyaWRnZSwgVUsuIHN0OUBzYW5nZXIuYWMudWsuJiN4RDtEZXBhcnRtZW50
IG9mIFBoeXNpY3MsIENhdmVuZGlzaCBMYWJvcmF0b3J5LCBVbml2ZXJzaXR5IG9mIENhbWJyaWRn
ZSwgQ2FtYnJpZGdlLCBVSy4gc3Q5QHNhbmdlci5hYy51ay4mI3hEO0hlbG1ob2x0eiBaZW50cnVt
IE11bmNoZW4tR2VybWFuIFJlc2VhcmNoIENlbnRlciBmb3IgRW52aXJvbm1lbnRhbCBIZWFsdGgs
IEluc3RpdHV0ZSBvZiBDb21wdXRhdGlvbmFsIEJpb2xvZ3ksIE5ldWhlcmJlcmcsIEdlcm1hbnku
IGZhYmlhbi50aGVpc0BoZWxtaG9sdHotbXVlbmNoZW4uZGUuJiN4RDtEZXBhcnRtZW50IG9mIE1h
dGhlbWF0aWNzLCBUZWNobmlzY2hlIFVuaXZlcnNpdGF0IE11bmNoZW4sIE11bmljaCwgR2VybWFu
eS4gZmFiaWFuLnRoZWlzQGhlbG1ob2x0ei1tdWVuY2hlbi5kZS48L2F1dGgtYWRkcmVzcz48dGl0
bGVzPjx0aXRsZT5BIHRlc3QgbWV0cmljIGZvciBhc3Nlc3Npbmcgc2luZ2xlLWNlbGwgUk5BLXNl
cSBiYXRjaCBjb3JyZWN0aW9uPC90aXRsZT48c2Vjb25kYXJ5LXRpdGxlPk5hdCBNZXRob2RzPC9z
ZWNvbmRhcnktdGl0bGU+PC90aXRsZXM+PHBlcmlvZGljYWw+PGZ1bGwtdGl0bGU+TmF0IE1ldGhv
ZHM8L2Z1bGwtdGl0bGU+PC9wZXJpb2RpY2FsPjxwYWdlcz40My00OTwvcGFnZXM+PHZvbHVtZT4x
Njwvdm9sdW1lPjxudW1iZXI+MTwvbnVtYmVyPjxlZGl0aW9uPjIwMTgvMTIvMjQ8L2VkaXRpb24+
PGtleXdvcmRzPjxrZXl3b3JkPkFsZ29yaXRobXM8L2tleXdvcmQ+PGtleXdvcmQ+Q2x1c3RlciBB
bmFseXNpczwva2V5d29yZD48a2V5d29yZD5TZXF1ZW5jZSBBbmFseXNpcywgUk5BLyptZXRob2Rz
PC9rZXl3b3JkPjxrZXl3b3JkPlNpbmdsZS1DZWxsIEFuYWx5c2lzLyptZXRob2RzPC9rZXl3b3Jk
Pjwva2V5d29yZHM+PGRhdGVzPjx5ZWFyPjIwMTk8L3llYXI+PHB1Yi1kYXRlcz48ZGF0ZT5KYW48
L2RhdGU+PC9wdWItZGF0ZXM+PC9kYXRlcz48aXNibj4xNTQ4LTcxMDUgKEVsZWN0cm9uaWMpJiN4
RDsxNTQ4LTcwOTEgKExpbmtpbmcpPC9pc2JuPjxhY2Nlc3Npb24tbnVtPjMwNTczODE3PC9hY2Nl
c3Npb24tbnVtPjx1cmxzPjxyZWxhdGVkLXVybHM+PHVybD5odHRwczovL3d3dy5uY2JpLm5sbS5u
aWguZ292L3B1Ym1lZC8zMDU3MzgxNzwvdXJsPjwvcmVsYXRlZC11cmxzPjwvdXJscz48ZWxlY3Ry
b25pYy1yZXNvdXJjZS1udW0+MTAuMTAzOC9zNDE1OTItMDE4LTAyNTQtMTwvZWxlY3Ryb25pYy1y
ZXNvdXJjZS1udW0+PC9yZWNvcmQ+PC9DaXRlPjwvRW5kTm90ZT5=
</w:fldData>
        </w:fldChar>
      </w:r>
      <w:r w:rsidR="00765B38">
        <w:rPr>
          <w:rFonts w:ascii="Arial" w:eastAsia="Arial" w:hAnsi="Arial" w:cs="Arial"/>
        </w:rPr>
        <w:instrText xml:space="preserve"> ADDIN EN.CITE </w:instrText>
      </w:r>
      <w:r w:rsidR="00765B38">
        <w:rPr>
          <w:rFonts w:ascii="Arial" w:eastAsia="Arial" w:hAnsi="Arial" w:cs="Arial"/>
        </w:rPr>
        <w:fldChar w:fldCharType="begin">
          <w:fldData xml:space="preserve">PEVuZE5vdGU+PENpdGU+PEF1dGhvcj5CdXR0bmVyPC9BdXRob3I+PFllYXI+MjAxOTwvWWVhcj48
UmVjTnVtPjEwNTwvUmVjTnVtPjxEaXNwbGF5VGV4dD5bNTJdPC9EaXNwbGF5VGV4dD48cmVjb3Jk
PjxyZWMtbnVtYmVyPjEwNTwvcmVjLW51bWJlcj48Zm9yZWlnbi1rZXlzPjxrZXkgYXBwPSJFTiIg
ZGItaWQ9InpzcHB4MjVmb2ZmdHp4ZWU5NWZ4MjlwOHRhdGY1dnZhd3R2cCIgdGltZXN0YW1wPSIw
Ij4xMDU8L2tleT48L2ZvcmVpZ24ta2V5cz48cmVmLXR5cGUgbmFtZT0iSm91cm5hbCBBcnRpY2xl
Ij4xNzwvcmVmLXR5cGU+PGNvbnRyaWJ1dG9ycz48YXV0aG9ycz48YXV0aG9yPkJ1dHRuZXIsIE0u
PC9hdXRob3I+PGF1dGhvcj5NaWFvLCBaLjwvYXV0aG9yPjxhdXRob3I+V29sZiwgRi4gQS48L2F1
dGhvcj48YXV0aG9yPlRlaWNobWFubiwgUy4gQS48L2F1dGhvcj48YXV0aG9yPlRoZWlzLCBGLiBK
LjwvYXV0aG9yPjwvYXV0aG9ycz48L2NvbnRyaWJ1dG9ycz48YXV0aC1hZGRyZXNzPkhlbG1ob2x0
eiBaZW50cnVtIE11bmNoZW4tR2VybWFuIFJlc2VhcmNoIENlbnRlciBmb3IgRW52aXJvbm1lbnRh
bCBIZWFsdGgsIEluc3RpdHV0ZSBvZiBDb21wdXRhdGlvbmFsIEJpb2xvZ3ksIE5ldWhlcmJlcmcs
IEdlcm1hbnkuJiN4RDtFdXJvcGVhbiBNb2xlY3VsYXIgQmlvbG9neSBMYWJvcmF0b3J5LCBFdXJv
cGVhbiBCaW9pbmZvcm1hdGljcyBJbnN0aXR1dGUgKEVNQkwtRUJJKSwgV2VsbGNvbWUgR2Vub21l
IENhbXB1cywgQ2FtYnJpZGdlLCBVSy4mI3hEO1dlbGxjb21lIFNhbmdlciBJbnN0aXR1dGUsIFdl
bGxjb21lIEdlbm9tZSBDYW1wdXMsIENhbWJyaWRnZSwgVUsuJiN4RDtFdXJvcGVhbiBNb2xlY3Vs
YXIgQmlvbG9neSBMYWJvcmF0b3J5LCBFdXJvcGVhbiBCaW9pbmZvcm1hdGljcyBJbnN0aXR1dGUg
KEVNQkwtRUJJKSwgV2VsbGNvbWUgR2Vub21lIENhbXB1cywgQ2FtYnJpZGdlLCBVSy4gc3Q5QHNh
bmdlci5hYy51ay4mI3hEO1dlbGxjb21lIFNhbmdlciBJbnN0aXR1dGUsIFdlbGxjb21lIEdlbm9t
ZSBDYW1wdXMsIENhbWJyaWRnZSwgVUsuIHN0OUBzYW5nZXIuYWMudWsuJiN4RDtEZXBhcnRtZW50
IG9mIFBoeXNpY3MsIENhdmVuZGlzaCBMYWJvcmF0b3J5LCBVbml2ZXJzaXR5IG9mIENhbWJyaWRn
ZSwgQ2FtYnJpZGdlLCBVSy4gc3Q5QHNhbmdlci5hYy51ay4mI3hEO0hlbG1ob2x0eiBaZW50cnVt
IE11bmNoZW4tR2VybWFuIFJlc2VhcmNoIENlbnRlciBmb3IgRW52aXJvbm1lbnRhbCBIZWFsdGgs
IEluc3RpdHV0ZSBvZiBDb21wdXRhdGlvbmFsIEJpb2xvZ3ksIE5ldWhlcmJlcmcsIEdlcm1hbnku
IGZhYmlhbi50aGVpc0BoZWxtaG9sdHotbXVlbmNoZW4uZGUuJiN4RDtEZXBhcnRtZW50IG9mIE1h
dGhlbWF0aWNzLCBUZWNobmlzY2hlIFVuaXZlcnNpdGF0IE11bmNoZW4sIE11bmljaCwgR2VybWFu
eS4gZmFiaWFuLnRoZWlzQGhlbG1ob2x0ei1tdWVuY2hlbi5kZS48L2F1dGgtYWRkcmVzcz48dGl0
bGVzPjx0aXRsZT5BIHRlc3QgbWV0cmljIGZvciBhc3Nlc3Npbmcgc2luZ2xlLWNlbGwgUk5BLXNl
cSBiYXRjaCBjb3JyZWN0aW9uPC90aXRsZT48c2Vjb25kYXJ5LXRpdGxlPk5hdCBNZXRob2RzPC9z
ZWNvbmRhcnktdGl0bGU+PC90aXRsZXM+PHBlcmlvZGljYWw+PGZ1bGwtdGl0bGU+TmF0IE1ldGhv
ZHM8L2Z1bGwtdGl0bGU+PC9wZXJpb2RpY2FsPjxwYWdlcz40My00OTwvcGFnZXM+PHZvbHVtZT4x
Njwvdm9sdW1lPjxudW1iZXI+MTwvbnVtYmVyPjxlZGl0aW9uPjIwMTgvMTIvMjQ8L2VkaXRpb24+
PGtleXdvcmRzPjxrZXl3b3JkPkFsZ29yaXRobXM8L2tleXdvcmQ+PGtleXdvcmQ+Q2x1c3RlciBB
bmFseXNpczwva2V5d29yZD48a2V5d29yZD5TZXF1ZW5jZSBBbmFseXNpcywgUk5BLyptZXRob2Rz
PC9rZXl3b3JkPjxrZXl3b3JkPlNpbmdsZS1DZWxsIEFuYWx5c2lzLyptZXRob2RzPC9rZXl3b3Jk
Pjwva2V5d29yZHM+PGRhdGVzPjx5ZWFyPjIwMTk8L3llYXI+PHB1Yi1kYXRlcz48ZGF0ZT5KYW48
L2RhdGU+PC9wdWItZGF0ZXM+PC9kYXRlcz48aXNibj4xNTQ4LTcxMDUgKEVsZWN0cm9uaWMpJiN4
RDsxNTQ4LTcwOTEgKExpbmtpbmcpPC9pc2JuPjxhY2Nlc3Npb24tbnVtPjMwNTczODE3PC9hY2Nl
c3Npb24tbnVtPjx1cmxzPjxyZWxhdGVkLXVybHM+PHVybD5odHRwczovL3d3dy5uY2JpLm5sbS5u
aWguZ292L3B1Ym1lZC8zMDU3MzgxNzwvdXJsPjwvcmVsYXRlZC11cmxzPjwvdXJscz48ZWxlY3Ry
b25pYy1yZXNvdXJjZS1udW0+MTAuMTAzOC9zNDE1OTItMDE4LTAyNTQtMTwvZWxlY3Ryb25pYy1y
ZXNvdXJjZS1udW0+PC9yZWNvcmQ+PC9DaXRlPjwvRW5kTm90ZT5=
</w:fldData>
        </w:fldChar>
      </w:r>
      <w:r w:rsidR="00765B38">
        <w:rPr>
          <w:rFonts w:ascii="Arial" w:eastAsia="Arial" w:hAnsi="Arial" w:cs="Arial"/>
        </w:rPr>
        <w:instrText xml:space="preserve"> ADDIN EN.CITE.DATA </w:instrText>
      </w:r>
      <w:r w:rsidR="00765B38">
        <w:rPr>
          <w:rFonts w:ascii="Arial" w:eastAsia="Arial" w:hAnsi="Arial" w:cs="Arial"/>
        </w:rPr>
      </w:r>
      <w:r w:rsidR="00765B38">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765B38">
        <w:rPr>
          <w:rFonts w:ascii="Arial" w:eastAsia="Arial" w:hAnsi="Arial" w:cs="Arial"/>
          <w:noProof/>
        </w:rPr>
        <w:t>[52]</w:t>
      </w:r>
      <w:r w:rsidR="0019774E">
        <w:rPr>
          <w:rFonts w:ascii="Arial" w:eastAsia="Arial" w:hAnsi="Arial" w:cs="Arial"/>
        </w:rPr>
        <w:fldChar w:fldCharType="end"/>
      </w:r>
      <w:r>
        <w:rPr>
          <w:rFonts w:ascii="Arial" w:eastAsia="Arial" w:hAnsi="Arial" w:cs="Arial"/>
        </w:rPr>
        <w:t xml:space="preserve">. </w:t>
      </w:r>
      <w:r>
        <w:rPr>
          <w:rFonts w:ascii="Arial" w:eastAsiaTheme="minorEastAsia" w:hAnsi="Arial" w:cs="Arial"/>
        </w:rPr>
        <w:t xml:space="preserve">It uses a </w:t>
      </w:r>
      <m:oMath>
        <m:sSup>
          <m:sSupPr>
            <m:ctrlPr>
              <w:rPr>
                <w:rFonts w:ascii="Cambria Math" w:hAnsi="Cambria Math" w:cs="Arial"/>
                <w:i/>
                <w:sz w:val="22"/>
                <w:szCs w:val="22"/>
              </w:rPr>
            </m:ctrlPr>
          </m:sSupPr>
          <m:e>
            <m:r>
              <w:rPr>
                <w:rFonts w:ascii="Cambria Math" w:eastAsiaTheme="minorEastAsia" w:hAnsi="Cambria Math" w:cs="Arial"/>
              </w:rPr>
              <m:t>X</m:t>
            </m:r>
          </m:e>
          <m:sup>
            <m:r>
              <w:rPr>
                <w:rFonts w:ascii="Cambria Math" w:eastAsiaTheme="minorEastAsia" w:hAnsi="Cambria Math" w:cs="Arial"/>
              </w:rPr>
              <m:t>2</m:t>
            </m:r>
          </m:sup>
        </m:sSup>
      </m:oMath>
      <w:r>
        <w:rPr>
          <w:rFonts w:ascii="Arial" w:eastAsiaTheme="minorEastAsia" w:hAnsi="Arial" w:cs="Arial"/>
        </w:rPr>
        <w:t>-based test for random neighborhoods of fixed size to determine whether they are well mixed.</w:t>
      </w:r>
      <w:r>
        <w:rPr>
          <w:rFonts w:ascii="Arial" w:eastAsia="Arial" w:hAnsi="Arial" w:cs="Arial"/>
        </w:rPr>
        <w:t xml:space="preserve"> </w:t>
      </w:r>
      <w:r>
        <w:rPr>
          <w:rFonts w:ascii="Arial" w:eastAsiaTheme="minorEastAsia" w:hAnsi="Arial" w:cs="Arial"/>
        </w:rPr>
        <w:t xml:space="preserve">Given a dataset of </w:t>
      </w:r>
      <m:oMath>
        <m:r>
          <w:rPr>
            <w:rFonts w:ascii="Cambria Math" w:eastAsiaTheme="minorEastAsia" w:hAnsi="Cambria Math" w:cs="Arial"/>
          </w:rPr>
          <m:t>N</m:t>
        </m:r>
      </m:oMath>
      <w:r>
        <w:rPr>
          <w:rFonts w:ascii="Arial" w:eastAsiaTheme="minorEastAsia" w:hAnsi="Arial" w:cs="Arial"/>
        </w:rPr>
        <w:t xml:space="preserve"> cells from </w:t>
      </w:r>
      <m:oMath>
        <m:r>
          <w:rPr>
            <w:rFonts w:ascii="Cambria Math" w:eastAsiaTheme="minorEastAsia" w:hAnsi="Cambria Math" w:cs="Arial"/>
          </w:rPr>
          <m:t>L</m:t>
        </m:r>
      </m:oMath>
      <w:r>
        <w:rPr>
          <w:rFonts w:ascii="Arial" w:eastAsiaTheme="minorEastAsia" w:hAnsi="Arial" w:cs="Arial"/>
        </w:rPr>
        <w:t xml:space="preserve"> batch</w:t>
      </w:r>
      <w:r w:rsidR="00DF7CBC">
        <w:rPr>
          <w:rFonts w:ascii="Arial" w:eastAsiaTheme="minorEastAsia" w:hAnsi="Arial" w:cs="Arial"/>
        </w:rPr>
        <w:t>e</w:t>
      </w:r>
      <w:r>
        <w:rPr>
          <w:rFonts w:ascii="Arial" w:eastAsiaTheme="minorEastAsia" w:hAnsi="Arial" w:cs="Arial"/>
        </w:rPr>
        <w:t xml:space="preserve">s with </w:t>
      </w:r>
      <m:oMath>
        <m:sSub>
          <m:sSubPr>
            <m:ctrlPr>
              <w:rPr>
                <w:rFonts w:ascii="Cambria Math" w:hAnsi="Cambria Math" w:cs="Arial"/>
                <w:i/>
                <w:sz w:val="22"/>
                <w:szCs w:val="22"/>
              </w:rPr>
            </m:ctrlPr>
          </m:sSubPr>
          <m:e>
            <m:r>
              <w:rPr>
                <w:rFonts w:ascii="Cambria Math" w:eastAsiaTheme="minorEastAsia" w:hAnsi="Cambria Math" w:cs="Arial"/>
              </w:rPr>
              <m:t>N</m:t>
            </m:r>
          </m:e>
          <m:sub>
            <m:r>
              <w:rPr>
                <w:rFonts w:ascii="Cambria Math" w:eastAsiaTheme="minorEastAsia" w:hAnsi="Cambria Math" w:cs="Arial"/>
              </w:rPr>
              <m:t>l</m:t>
            </m:r>
          </m:sub>
        </m:sSub>
      </m:oMath>
      <w:r>
        <w:rPr>
          <w:rFonts w:ascii="Arial" w:eastAsiaTheme="minorEastAsia" w:hAnsi="Arial" w:cs="Arial"/>
        </w:rPr>
        <w:t xml:space="preserve"> denoting the number of cells in batch </w:t>
      </w:r>
      <m:oMath>
        <m:r>
          <w:rPr>
            <w:rFonts w:ascii="Cambria Math" w:eastAsiaTheme="minorEastAsia" w:hAnsi="Cambria Math" w:cs="Arial"/>
          </w:rPr>
          <m:t>l</m:t>
        </m:r>
      </m:oMath>
      <w:r>
        <w:rPr>
          <w:rFonts w:ascii="Arial" w:eastAsiaTheme="minorEastAsia" w:hAnsi="Arial" w:cs="Arial"/>
        </w:rPr>
        <w:t xml:space="preserve">. </w:t>
      </w:r>
      <w:r w:rsidR="0055342C">
        <w:rPr>
          <w:rFonts w:ascii="Arial" w:eastAsiaTheme="minorEastAsia" w:hAnsi="Arial" w:cs="Arial"/>
        </w:rPr>
        <w:t>U</w:t>
      </w:r>
      <w:r>
        <w:rPr>
          <w:rFonts w:ascii="Arial" w:eastAsiaTheme="minorEastAsia" w:hAnsi="Arial" w:cs="Arial"/>
        </w:rPr>
        <w:t xml:space="preserve">nder the null hypothesis that cells are ‘well mixed’, that is the absence of batch effect, we have the test statistics as </w:t>
      </w:r>
    </w:p>
    <w:tbl>
      <w:tblPr>
        <w:tblStyle w:val="TableNormal1"/>
        <w:tblW w:w="0" w:type="auto"/>
        <w:tblInd w:w="5" w:type="dxa"/>
        <w:tblLook w:val="04A0" w:firstRow="1" w:lastRow="0" w:firstColumn="1" w:lastColumn="0" w:noHBand="0" w:noVBand="1"/>
      </w:tblPr>
      <w:tblGrid>
        <w:gridCol w:w="2547"/>
        <w:gridCol w:w="4252"/>
        <w:gridCol w:w="2551"/>
      </w:tblGrid>
      <w:tr w:rsidR="009B10A2" w14:paraId="68C6AAE8" w14:textId="77777777" w:rsidTr="009B10A2">
        <w:tc>
          <w:tcPr>
            <w:tcW w:w="2547" w:type="dxa"/>
          </w:tcPr>
          <w:p w14:paraId="5DD20F10" w14:textId="77777777" w:rsidR="009B10A2" w:rsidRDefault="009B10A2" w:rsidP="00001DD2">
            <w:pPr>
              <w:spacing w:line="360" w:lineRule="auto"/>
              <w:jc w:val="both"/>
              <w:rPr>
                <w:rFonts w:ascii="Arial" w:eastAsiaTheme="minorEastAsia" w:hAnsi="Arial" w:cs="Arial"/>
                <w:lang w:eastAsia="zh-CN"/>
              </w:rPr>
            </w:pPr>
          </w:p>
        </w:tc>
        <w:tc>
          <w:tcPr>
            <w:tcW w:w="4252" w:type="dxa"/>
          </w:tcPr>
          <w:p w14:paraId="5E98C1C9" w14:textId="49341AF6" w:rsidR="009B10A2" w:rsidRDefault="00FA5BB1" w:rsidP="00001DD2">
            <w:pPr>
              <w:spacing w:line="360" w:lineRule="auto"/>
              <w:jc w:val="both"/>
              <w:rPr>
                <w:rFonts w:ascii="Arial" w:eastAsiaTheme="minorEastAsia" w:hAnsi="Arial" w:cs="Arial"/>
                <w:lang w:eastAsia="zh-CN"/>
              </w:rPr>
            </w:pPr>
            <m:oMathPara>
              <m:oMath>
                <m:sSubSup>
                  <m:sSubSupPr>
                    <m:ctrlPr>
                      <w:rPr>
                        <w:rFonts w:ascii="Cambria Math" w:hAnsi="Cambria Math" w:cs="Arial"/>
                        <w:i/>
                      </w:rPr>
                    </m:ctrlPr>
                  </m:sSubSupPr>
                  <m:e>
                    <m:r>
                      <w:rPr>
                        <w:rFonts w:ascii="Cambria Math" w:eastAsiaTheme="minorEastAsia" w:hAnsi="Cambria Math" w:cs="Arial"/>
                      </w:rPr>
                      <m:t>a</m:t>
                    </m:r>
                  </m:e>
                  <m:sub>
                    <m:r>
                      <w:rPr>
                        <w:rFonts w:ascii="Cambria Math" w:eastAsiaTheme="minorEastAsia" w:hAnsi="Cambria Math" w:cs="Arial"/>
                      </w:rPr>
                      <m:t>n</m:t>
                    </m:r>
                  </m:sub>
                  <m:sup>
                    <m:r>
                      <w:rPr>
                        <w:rFonts w:ascii="Cambria Math" w:eastAsiaTheme="minorEastAsia" w:hAnsi="Cambria Math" w:cs="Arial"/>
                      </w:rPr>
                      <m:t>k</m:t>
                    </m:r>
                  </m:sup>
                </m:sSubSup>
                <m:r>
                  <w:rPr>
                    <w:rFonts w:ascii="Cambria Math" w:eastAsiaTheme="minorEastAsia" w:hAnsi="Cambria Math" w:cs="Arial"/>
                  </w:rPr>
                  <m:t>=</m:t>
                </m:r>
                <m:nary>
                  <m:naryPr>
                    <m:chr m:val="∑"/>
                    <m:limLoc m:val="undOvr"/>
                    <m:grow m:val="1"/>
                    <m:ctrlPr>
                      <w:rPr>
                        <w:rFonts w:ascii="Cambria Math" w:hAnsi="Cambria Math" w:cs="Arial"/>
                        <w:i/>
                      </w:rPr>
                    </m:ctrlPr>
                  </m:naryPr>
                  <m:sub>
                    <m:r>
                      <w:rPr>
                        <w:rFonts w:ascii="Cambria Math" w:eastAsiaTheme="minorEastAsia" w:hAnsi="Cambria Math" w:cs="Arial"/>
                      </w:rPr>
                      <m:t>l=1</m:t>
                    </m:r>
                  </m:sub>
                  <m:sup>
                    <m:r>
                      <w:rPr>
                        <w:rFonts w:ascii="Cambria Math" w:eastAsiaTheme="minorEastAsia" w:hAnsi="Cambria Math" w:cs="Arial"/>
                      </w:rPr>
                      <m:t>L</m:t>
                    </m:r>
                  </m:sup>
                  <m:e>
                    <m:f>
                      <m:fPr>
                        <m:ctrlPr>
                          <w:rPr>
                            <w:rFonts w:ascii="Cambria Math" w:hAnsi="Cambria Math" w:cs="Arial"/>
                            <w:i/>
                          </w:rPr>
                        </m:ctrlPr>
                      </m:fPr>
                      <m:num>
                        <m:sSup>
                          <m:sSupPr>
                            <m:ctrlPr>
                              <w:rPr>
                                <w:rFonts w:ascii="Cambria Math" w:hAnsi="Cambria Math" w:cs="Arial"/>
                                <w:i/>
                              </w:rPr>
                            </m:ctrlPr>
                          </m:sSupPr>
                          <m:e>
                            <m:sSubSup>
                              <m:sSubSupPr>
                                <m:ctrlPr>
                                  <w:rPr>
                                    <w:rFonts w:ascii="Cambria Math" w:hAnsi="Cambria Math" w:cs="Arial"/>
                                    <w:i/>
                                  </w:rPr>
                                </m:ctrlPr>
                              </m:sSubSupPr>
                              <m:e>
                                <m:r>
                                  <w:rPr>
                                    <w:rFonts w:ascii="Cambria Math" w:eastAsiaTheme="minorEastAsia" w:hAnsi="Cambria Math" w:cs="Arial"/>
                                  </w:rPr>
                                  <m:t>(N</m:t>
                                </m:r>
                              </m:e>
                              <m:sub>
                                <m:r>
                                  <w:rPr>
                                    <w:rFonts w:ascii="Cambria Math" w:eastAsiaTheme="minorEastAsia" w:hAnsi="Cambria Math" w:cs="Arial"/>
                                  </w:rPr>
                                  <m:t>nl</m:t>
                                </m:r>
                              </m:sub>
                              <m:sup>
                                <m:r>
                                  <w:rPr>
                                    <w:rFonts w:ascii="Cambria Math" w:eastAsiaTheme="minorEastAsia" w:hAnsi="Cambria Math" w:cs="Arial"/>
                                  </w:rPr>
                                  <m:t>k</m:t>
                                </m:r>
                              </m:sup>
                            </m:sSubSup>
                            <m:r>
                              <w:rPr>
                                <w:rFonts w:ascii="Cambria Math" w:eastAsiaTheme="minorEastAsia" w:hAnsi="Cambria Math" w:cs="Arial"/>
                              </w:rPr>
                              <m:t>-k∙</m:t>
                            </m:r>
                            <m:sSub>
                              <m:sSubPr>
                                <m:ctrlPr>
                                  <w:rPr>
                                    <w:rFonts w:ascii="Cambria Math" w:hAnsi="Cambria Math" w:cs="Arial"/>
                                    <w:i/>
                                  </w:rPr>
                                </m:ctrlPr>
                              </m:sSubPr>
                              <m:e>
                                <m:r>
                                  <w:rPr>
                                    <w:rFonts w:ascii="Cambria Math" w:eastAsiaTheme="minorEastAsia" w:hAnsi="Cambria Math" w:cs="Arial"/>
                                  </w:rPr>
                                  <m:t>f</m:t>
                                </m:r>
                              </m:e>
                              <m:sub>
                                <m:r>
                                  <w:rPr>
                                    <w:rFonts w:ascii="Cambria Math" w:eastAsiaTheme="minorEastAsia" w:hAnsi="Cambria Math" w:cs="Arial"/>
                                  </w:rPr>
                                  <m:t>l</m:t>
                                </m:r>
                              </m:sub>
                            </m:sSub>
                            <m:r>
                              <w:rPr>
                                <w:rFonts w:ascii="Cambria Math" w:eastAsiaTheme="minorEastAsia" w:hAnsi="Cambria Math" w:cs="Arial"/>
                              </w:rPr>
                              <m:t>)</m:t>
                            </m:r>
                          </m:e>
                          <m:sup>
                            <m:r>
                              <w:rPr>
                                <w:rFonts w:ascii="Cambria Math" w:eastAsiaTheme="minorEastAsia" w:hAnsi="Cambria Math" w:cs="Arial"/>
                              </w:rPr>
                              <m:t>2</m:t>
                            </m:r>
                          </m:sup>
                        </m:sSup>
                      </m:num>
                      <m:den>
                        <m:r>
                          <w:rPr>
                            <w:rFonts w:ascii="Cambria Math" w:hAnsi="Cambria Math" w:cs="Arial"/>
                          </w:rPr>
                          <m:t>k∙</m:t>
                        </m:r>
                        <m:sSub>
                          <m:sSubPr>
                            <m:ctrlPr>
                              <w:rPr>
                                <w:rFonts w:ascii="Cambria Math" w:hAnsi="Cambria Math" w:cs="Arial"/>
                                <w:i/>
                              </w:rPr>
                            </m:ctrlPr>
                          </m:sSubPr>
                          <m:e>
                            <m:r>
                              <w:rPr>
                                <w:rFonts w:ascii="Cambria Math" w:eastAsiaTheme="minorEastAsia" w:hAnsi="Cambria Math" w:cs="Arial"/>
                              </w:rPr>
                              <m:t>f</m:t>
                            </m:r>
                          </m:e>
                          <m:sub>
                            <m:r>
                              <w:rPr>
                                <w:rFonts w:ascii="Cambria Math" w:eastAsiaTheme="minorEastAsia" w:hAnsi="Cambria Math" w:cs="Arial"/>
                              </w:rPr>
                              <m:t>l</m:t>
                            </m:r>
                          </m:sub>
                        </m:sSub>
                      </m:den>
                    </m:f>
                  </m:e>
                </m:nary>
                <m:r>
                  <w:rPr>
                    <w:rFonts w:ascii="Cambria Math" w:eastAsiaTheme="minorEastAsia" w:hAnsi="Cambria Math" w:cs="Arial"/>
                  </w:rPr>
                  <m:t xml:space="preserve"> ~</m:t>
                </m:r>
                <m:sSubSup>
                  <m:sSubSupPr>
                    <m:ctrlPr>
                      <w:rPr>
                        <w:rFonts w:ascii="Cambria Math" w:hAnsi="Cambria Math" w:cs="Arial"/>
                        <w:i/>
                      </w:rPr>
                    </m:ctrlPr>
                  </m:sSubSupPr>
                  <m:e>
                    <m:r>
                      <w:rPr>
                        <w:rFonts w:ascii="Cambria Math" w:eastAsiaTheme="minorEastAsia" w:hAnsi="Cambria Math" w:cs="Arial"/>
                      </w:rPr>
                      <m:t>X</m:t>
                    </m:r>
                  </m:e>
                  <m:sub>
                    <m:r>
                      <w:rPr>
                        <w:rFonts w:ascii="Cambria Math" w:eastAsiaTheme="minorEastAsia" w:hAnsi="Cambria Math" w:cs="Arial"/>
                      </w:rPr>
                      <m:t>L-1</m:t>
                    </m:r>
                  </m:sub>
                  <m:sup>
                    <m:r>
                      <w:rPr>
                        <w:rFonts w:ascii="Cambria Math" w:eastAsiaTheme="minorEastAsia" w:hAnsi="Cambria Math" w:cs="Arial"/>
                      </w:rPr>
                      <m:t>2</m:t>
                    </m:r>
                  </m:sup>
                </m:sSubSup>
              </m:oMath>
            </m:oMathPara>
          </w:p>
        </w:tc>
        <w:tc>
          <w:tcPr>
            <w:tcW w:w="2551" w:type="dxa"/>
          </w:tcPr>
          <w:p w14:paraId="254F2838" w14:textId="77777777" w:rsidR="009B10A2" w:rsidRDefault="009B10A2" w:rsidP="00001DD2">
            <w:pPr>
              <w:spacing w:line="360" w:lineRule="auto"/>
              <w:jc w:val="both"/>
              <w:rPr>
                <w:rFonts w:ascii="Arial" w:eastAsiaTheme="minorEastAsia" w:hAnsi="Arial" w:cs="Arial"/>
                <w:lang w:eastAsia="zh-CN"/>
              </w:rPr>
            </w:pPr>
          </w:p>
        </w:tc>
      </w:tr>
    </w:tbl>
    <w:p w14:paraId="52B3EFCE" w14:textId="6EFB229C" w:rsidR="00001DD2" w:rsidRDefault="00001DD2" w:rsidP="00F506E3">
      <w:pPr>
        <w:spacing w:line="480" w:lineRule="auto"/>
        <w:jc w:val="both"/>
        <w:rPr>
          <w:rFonts w:ascii="Arial" w:eastAsiaTheme="minorEastAsia" w:hAnsi="Arial" w:cs="Arial"/>
        </w:rPr>
      </w:pPr>
      <w:r>
        <w:rPr>
          <w:rFonts w:ascii="Arial" w:eastAsiaTheme="minorEastAsia" w:hAnsi="Arial" w:cs="Arial"/>
        </w:rPr>
        <w:t xml:space="preserve">where </w:t>
      </w:r>
      <m:oMath>
        <m:sSubSup>
          <m:sSubSupPr>
            <m:ctrlPr>
              <w:rPr>
                <w:rFonts w:ascii="Cambria Math" w:hAnsi="Cambria Math" w:cs="Arial"/>
                <w:i/>
                <w:sz w:val="22"/>
                <w:szCs w:val="22"/>
              </w:rPr>
            </m:ctrlPr>
          </m:sSubSupPr>
          <m:e>
            <m:r>
              <w:rPr>
                <w:rFonts w:ascii="Cambria Math" w:eastAsiaTheme="minorEastAsia" w:hAnsi="Cambria Math" w:cs="Arial"/>
              </w:rPr>
              <m:t>N</m:t>
            </m:r>
          </m:e>
          <m:sub>
            <m:r>
              <w:rPr>
                <w:rFonts w:ascii="Cambria Math" w:eastAsiaTheme="minorEastAsia" w:hAnsi="Cambria Math" w:cs="Arial"/>
              </w:rPr>
              <m:t>nl</m:t>
            </m:r>
          </m:sub>
          <m:sup>
            <m:r>
              <w:rPr>
                <w:rFonts w:ascii="Cambria Math" w:eastAsiaTheme="minorEastAsia" w:hAnsi="Cambria Math" w:cs="Arial"/>
              </w:rPr>
              <m:t>k</m:t>
            </m:r>
          </m:sup>
        </m:sSubSup>
      </m:oMath>
      <w:r>
        <w:rPr>
          <w:rFonts w:ascii="Arial" w:eastAsiaTheme="minorEastAsia" w:hAnsi="Arial" w:cs="Arial"/>
        </w:rPr>
        <w:t xml:space="preserve"> is the number of cells from batch </w:t>
      </w:r>
      <m:oMath>
        <m:r>
          <w:rPr>
            <w:rFonts w:ascii="Cambria Math" w:eastAsiaTheme="minorEastAsia" w:hAnsi="Cambria Math" w:cs="Arial"/>
          </w:rPr>
          <m:t>l</m:t>
        </m:r>
      </m:oMath>
      <w:r>
        <w:rPr>
          <w:rFonts w:ascii="Arial" w:eastAsiaTheme="minorEastAsia" w:hAnsi="Arial" w:cs="Arial"/>
        </w:rPr>
        <w:t xml:space="preserve"> in the </w:t>
      </w:r>
      <w:r>
        <w:rPr>
          <w:rFonts w:ascii="Arial" w:eastAsiaTheme="minorEastAsia" w:hAnsi="Arial" w:cs="Arial"/>
          <w:i/>
        </w:rPr>
        <w:t>k</w:t>
      </w:r>
      <w:r>
        <w:rPr>
          <w:rFonts w:ascii="Arial" w:eastAsiaTheme="minorEastAsia" w:hAnsi="Arial" w:cs="Arial"/>
        </w:rPr>
        <w:t xml:space="preserve">-nearest neighbors of cell </w:t>
      </w:r>
      <m:oMath>
        <m:r>
          <w:rPr>
            <w:rFonts w:ascii="Cambria Math" w:eastAsiaTheme="minorEastAsia" w:hAnsi="Cambria Math" w:cs="Arial"/>
          </w:rPr>
          <m:t>n</m:t>
        </m:r>
      </m:oMath>
      <w:r w:rsidR="0055342C">
        <w:rPr>
          <w:rFonts w:ascii="Arial" w:eastAsiaTheme="minorEastAsia" w:hAnsi="Arial" w:cs="Arial"/>
        </w:rPr>
        <w:t xml:space="preserve">, </w:t>
      </w:r>
      <w:proofErr w:type="spellStart"/>
      <w:r w:rsidR="0055342C" w:rsidRPr="00F506E3">
        <w:rPr>
          <w:rFonts w:ascii="Arial" w:eastAsiaTheme="minorEastAsia" w:hAnsi="Arial" w:cs="Arial"/>
          <w:i/>
          <w:iCs/>
        </w:rPr>
        <w:t>f</w:t>
      </w:r>
      <w:r w:rsidR="0055342C" w:rsidRPr="00F506E3">
        <w:rPr>
          <w:rFonts w:ascii="Arial" w:eastAsiaTheme="minorEastAsia" w:hAnsi="Arial" w:cs="Arial"/>
          <w:i/>
          <w:iCs/>
          <w:vertAlign w:val="subscript"/>
        </w:rPr>
        <w:t>l</w:t>
      </w:r>
      <w:proofErr w:type="spellEnd"/>
      <w:r w:rsidR="0055342C">
        <w:rPr>
          <w:rFonts w:ascii="Arial" w:eastAsiaTheme="minorEastAsia" w:hAnsi="Arial" w:cs="Arial"/>
        </w:rPr>
        <w:t xml:space="preserve"> is the global fraction of cells in batch </w:t>
      </w:r>
      <m:oMath>
        <m:r>
          <w:rPr>
            <w:rFonts w:ascii="Cambria Math" w:eastAsiaTheme="minorEastAsia" w:hAnsi="Cambria Math" w:cs="Arial"/>
          </w:rPr>
          <m:t>l</m:t>
        </m:r>
      </m:oMath>
      <w:r w:rsidR="0055342C">
        <w:rPr>
          <w:rFonts w:ascii="Arial" w:eastAsiaTheme="minorEastAsia" w:hAnsi="Arial" w:cs="Arial"/>
        </w:rPr>
        <w:t xml:space="preserve">, or </w:t>
      </w:r>
      <m:oMath>
        <m:sSub>
          <m:sSubPr>
            <m:ctrlPr>
              <w:rPr>
                <w:rFonts w:ascii="Cambria Math" w:hAnsi="Cambria Math" w:cs="Arial"/>
                <w:i/>
                <w:sz w:val="22"/>
                <w:szCs w:val="22"/>
              </w:rPr>
            </m:ctrlPr>
          </m:sSubPr>
          <m:e>
            <m:r>
              <w:rPr>
                <w:rFonts w:ascii="Cambria Math" w:eastAsiaTheme="minorEastAsia" w:hAnsi="Cambria Math" w:cs="Arial"/>
              </w:rPr>
              <m:t>f</m:t>
            </m:r>
          </m:e>
          <m:sub>
            <m:r>
              <w:rPr>
                <w:rFonts w:ascii="Cambria Math" w:eastAsiaTheme="minorEastAsia" w:hAnsi="Cambria Math" w:cs="Arial"/>
              </w:rPr>
              <m:t>l</m:t>
            </m:r>
          </m:sub>
        </m:sSub>
        <m:r>
          <w:rPr>
            <w:rFonts w:ascii="Cambria Math" w:eastAsiaTheme="minorEastAsia" w:hAnsi="Cambria Math" w:cs="Arial"/>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eastAsiaTheme="minorEastAsia" w:hAnsi="Cambria Math" w:cs="Arial"/>
                  </w:rPr>
                  <m:t>N</m:t>
                </m:r>
              </m:e>
              <m:sub>
                <m:r>
                  <w:rPr>
                    <w:rFonts w:ascii="Cambria Math" w:eastAsiaTheme="minorEastAsia" w:hAnsi="Cambria Math" w:cs="Arial"/>
                  </w:rPr>
                  <m:t>l</m:t>
                </m:r>
              </m:sub>
            </m:sSub>
          </m:num>
          <m:den>
            <m:r>
              <w:rPr>
                <w:rFonts w:ascii="Cambria Math" w:eastAsiaTheme="minorEastAsia" w:hAnsi="Cambria Math" w:cs="Arial"/>
              </w:rPr>
              <m:t>N</m:t>
            </m:r>
          </m:den>
        </m:f>
      </m:oMath>
      <w:r w:rsidR="0055342C">
        <w:rPr>
          <w:rFonts w:ascii="Arial" w:eastAsiaTheme="minorEastAsia" w:hAnsi="Arial" w:cs="Arial"/>
        </w:rPr>
        <w:t xml:space="preserve">, </w:t>
      </w:r>
      <w:r>
        <w:rPr>
          <w:rFonts w:ascii="Arial" w:eastAsiaTheme="minorEastAsia" w:hAnsi="Arial" w:cs="Arial"/>
        </w:rPr>
        <w:t xml:space="preserve"> and  </w:t>
      </w:r>
      <m:oMath>
        <m:sSubSup>
          <m:sSubSupPr>
            <m:ctrlPr>
              <w:rPr>
                <w:rFonts w:ascii="Cambria Math" w:hAnsi="Cambria Math" w:cs="Arial"/>
                <w:i/>
                <w:sz w:val="22"/>
                <w:szCs w:val="22"/>
              </w:rPr>
            </m:ctrlPr>
          </m:sSubSupPr>
          <m:e>
            <m:r>
              <w:rPr>
                <w:rFonts w:ascii="Cambria Math" w:eastAsiaTheme="minorEastAsia" w:hAnsi="Cambria Math" w:cs="Arial"/>
              </w:rPr>
              <m:t>X</m:t>
            </m:r>
          </m:e>
          <m:sub>
            <m:r>
              <w:rPr>
                <w:rFonts w:ascii="Cambria Math" w:eastAsiaTheme="minorEastAsia" w:hAnsi="Cambria Math" w:cs="Arial"/>
              </w:rPr>
              <m:t>L-1</m:t>
            </m:r>
          </m:sub>
          <m:sup>
            <m:r>
              <w:rPr>
                <w:rFonts w:ascii="Cambria Math" w:eastAsiaTheme="minorEastAsia" w:hAnsi="Cambria Math" w:cs="Arial"/>
              </w:rPr>
              <m:t>2</m:t>
            </m:r>
          </m:sup>
        </m:sSubSup>
      </m:oMath>
      <w:r>
        <w:rPr>
          <w:rFonts w:ascii="Arial" w:eastAsiaTheme="minorEastAsia" w:hAnsi="Arial" w:cs="Arial"/>
        </w:rPr>
        <w:t xml:space="preserve"> denotes the </w:t>
      </w:r>
      <m:oMath>
        <m:sSup>
          <m:sSupPr>
            <m:ctrlPr>
              <w:rPr>
                <w:rFonts w:ascii="Cambria Math" w:hAnsi="Cambria Math" w:cs="Arial"/>
                <w:i/>
                <w:sz w:val="22"/>
                <w:szCs w:val="22"/>
              </w:rPr>
            </m:ctrlPr>
          </m:sSupPr>
          <m:e>
            <m:r>
              <w:rPr>
                <w:rFonts w:ascii="Cambria Math" w:eastAsiaTheme="minorEastAsia" w:hAnsi="Cambria Math" w:cs="Arial"/>
              </w:rPr>
              <m:t>X</m:t>
            </m:r>
          </m:e>
          <m:sup>
            <m:r>
              <w:rPr>
                <w:rFonts w:ascii="Cambria Math" w:eastAsiaTheme="minorEastAsia" w:hAnsi="Cambria Math" w:cs="Arial"/>
              </w:rPr>
              <m:t>2</m:t>
            </m:r>
          </m:sup>
        </m:sSup>
      </m:oMath>
      <w:r>
        <w:rPr>
          <w:rFonts w:ascii="Arial" w:eastAsiaTheme="minorEastAsia" w:hAnsi="Arial" w:cs="Arial"/>
        </w:rPr>
        <w:t xml:space="preserve"> distribution with </w:t>
      </w:r>
      <m:oMath>
        <m:r>
          <w:rPr>
            <w:rFonts w:ascii="Cambria Math" w:eastAsiaTheme="minorEastAsia" w:hAnsi="Cambria Math" w:cs="Arial"/>
          </w:rPr>
          <m:t>L-1</m:t>
        </m:r>
      </m:oMath>
      <w:r>
        <w:rPr>
          <w:rFonts w:ascii="Arial" w:eastAsiaTheme="minorEastAsia" w:hAnsi="Arial" w:cs="Arial"/>
        </w:rPr>
        <w:t xml:space="preserve"> degrees of freedom. </w:t>
      </w:r>
      <w:r w:rsidR="002877F6">
        <w:rPr>
          <w:rFonts w:ascii="Arial" w:eastAsiaTheme="minorEastAsia" w:hAnsi="Arial" w:cs="Arial"/>
        </w:rPr>
        <w:t xml:space="preserve">The averaged rejection rate of the </w:t>
      </w:r>
      <m:oMath>
        <m:sSup>
          <m:sSupPr>
            <m:ctrlPr>
              <w:rPr>
                <w:rFonts w:ascii="Cambria Math" w:hAnsi="Cambria Math" w:cs="Arial"/>
                <w:i/>
                <w:sz w:val="22"/>
                <w:szCs w:val="22"/>
              </w:rPr>
            </m:ctrlPr>
          </m:sSupPr>
          <m:e>
            <m:r>
              <w:rPr>
                <w:rFonts w:ascii="Cambria Math" w:hAnsi="Cambria Math" w:cs="Arial"/>
                <w:sz w:val="22"/>
                <w:szCs w:val="22"/>
              </w:rPr>
              <m:t>Χ</m:t>
            </m:r>
            <m:ctrlPr>
              <w:rPr>
                <w:rFonts w:ascii="Cambria Math" w:hAnsi="Cambria Math" w:cs="Arial"/>
                <w:sz w:val="22"/>
                <w:szCs w:val="22"/>
              </w:rPr>
            </m:ctrlPr>
          </m:e>
          <m:sup>
            <m:r>
              <w:rPr>
                <w:rFonts w:ascii="Cambria Math" w:hAnsi="Cambria Math" w:cs="Arial"/>
                <w:sz w:val="22"/>
                <w:szCs w:val="22"/>
              </w:rPr>
              <m:t>2</m:t>
            </m:r>
          </m:sup>
        </m:sSup>
      </m:oMath>
      <w:r w:rsidR="002877F6">
        <w:rPr>
          <w:rFonts w:ascii="Arial" w:eastAsiaTheme="minorEastAsia" w:hAnsi="Arial" w:cs="Arial"/>
        </w:rPr>
        <w:t xml:space="preserve"> test for all cells is used to define the performance of a batch correction method. </w:t>
      </w:r>
    </w:p>
    <w:p w14:paraId="5C039231" w14:textId="77777777" w:rsidR="00001DD2" w:rsidRDefault="00001DD2" w:rsidP="00001DD2">
      <w:pPr>
        <w:spacing w:after="160" w:line="360" w:lineRule="auto"/>
        <w:rPr>
          <w:rFonts w:ascii="Calibri" w:eastAsiaTheme="minorEastAsia" w:hAnsi="Calibri" w:cs="Calibri"/>
        </w:rPr>
      </w:pPr>
    </w:p>
    <w:p w14:paraId="41E45F9F" w14:textId="512AFE55" w:rsidR="00001DD2" w:rsidRDefault="00001DD2" w:rsidP="00F506E3">
      <w:pPr>
        <w:spacing w:line="480" w:lineRule="auto"/>
        <w:jc w:val="both"/>
        <w:rPr>
          <w:rFonts w:ascii="Arial" w:eastAsiaTheme="minorEastAsia" w:hAnsi="Arial" w:cs="Arial"/>
        </w:rPr>
      </w:pPr>
      <w:r>
        <w:rPr>
          <w:rFonts w:ascii="Arial" w:eastAsia="Arial" w:hAnsi="Arial" w:cs="Arial"/>
          <w:b/>
          <w:u w:val="single"/>
        </w:rPr>
        <w:t xml:space="preserve">Local </w:t>
      </w:r>
      <w:r w:rsidR="003772B7">
        <w:rPr>
          <w:rFonts w:ascii="Arial" w:eastAsia="Arial" w:hAnsi="Arial" w:cs="Arial"/>
          <w:b/>
          <w:u w:val="single"/>
        </w:rPr>
        <w:t>I</w:t>
      </w:r>
      <w:r>
        <w:rPr>
          <w:rFonts w:ascii="Arial" w:eastAsia="Arial" w:hAnsi="Arial" w:cs="Arial"/>
          <w:b/>
          <w:u w:val="single"/>
        </w:rPr>
        <w:t>nverse Simpson</w:t>
      </w:r>
      <w:r>
        <w:rPr>
          <w:rFonts w:ascii="Arial" w:eastAsiaTheme="minorEastAsia" w:hAnsi="Arial" w:cs="Arial"/>
          <w:b/>
          <w:u w:val="single"/>
        </w:rPr>
        <w:t>’</w:t>
      </w:r>
      <w:r>
        <w:rPr>
          <w:rFonts w:ascii="Arial" w:eastAsia="Arial" w:hAnsi="Arial" w:cs="Arial"/>
          <w:b/>
          <w:u w:val="single"/>
        </w:rPr>
        <w:t xml:space="preserve">s </w:t>
      </w:r>
      <w:r w:rsidR="003772B7">
        <w:rPr>
          <w:rFonts w:ascii="Arial" w:eastAsia="Arial" w:hAnsi="Arial" w:cs="Arial"/>
          <w:b/>
          <w:u w:val="single"/>
        </w:rPr>
        <w:t>I</w:t>
      </w:r>
      <w:r>
        <w:rPr>
          <w:rFonts w:ascii="Arial" w:eastAsia="Arial" w:hAnsi="Arial" w:cs="Arial"/>
          <w:b/>
          <w:u w:val="single"/>
        </w:rPr>
        <w:t xml:space="preserve">ndex (LISI). </w:t>
      </w:r>
      <w:r w:rsidR="00267F21">
        <w:rPr>
          <w:rFonts w:ascii="Arial" w:eastAsiaTheme="minorEastAsia" w:hAnsi="Arial" w:cs="Arial"/>
        </w:rPr>
        <w:t xml:space="preserve"> </w:t>
      </w:r>
      <w:bookmarkStart w:id="6" w:name="_Hlk68524174"/>
      <w:r>
        <w:rPr>
          <w:rFonts w:ascii="Arial" w:eastAsiaTheme="minorEastAsia" w:hAnsi="Arial" w:cs="Arial"/>
        </w:rPr>
        <w:t xml:space="preserve">Like </w:t>
      </w:r>
      <w:proofErr w:type="spellStart"/>
      <w:r>
        <w:rPr>
          <w:rFonts w:ascii="Arial" w:eastAsiaTheme="minorEastAsia" w:hAnsi="Arial" w:cs="Arial"/>
        </w:rPr>
        <w:t>kBET</w:t>
      </w:r>
      <w:proofErr w:type="spellEnd"/>
      <w:r>
        <w:rPr>
          <w:rFonts w:ascii="Arial" w:eastAsiaTheme="minorEastAsia" w:hAnsi="Arial" w:cs="Arial"/>
        </w:rPr>
        <w:t xml:space="preserve">, LISI also compares the batch mixing at local level with global batch distribution. However, unlike </w:t>
      </w:r>
      <w:proofErr w:type="spellStart"/>
      <w:r>
        <w:rPr>
          <w:rFonts w:ascii="Arial" w:eastAsiaTheme="minorEastAsia" w:hAnsi="Arial" w:cs="Arial"/>
        </w:rPr>
        <w:t>kBET</w:t>
      </w:r>
      <w:proofErr w:type="spellEnd"/>
      <w:r>
        <w:rPr>
          <w:rFonts w:ascii="Arial" w:eastAsiaTheme="minorEastAsia" w:hAnsi="Arial" w:cs="Arial"/>
        </w:rPr>
        <w:t>, which is agnostic of cell types, LISI requires well mixing of cells from the same cell type but not of those from different types</w:t>
      </w:r>
      <w:r w:rsidR="00B646A6">
        <w:rPr>
          <w:rFonts w:ascii="Arial" w:eastAsiaTheme="minorEastAsia" w:hAnsi="Arial" w:cs="Arial"/>
        </w:rPr>
        <w:t xml:space="preserve"> </w:t>
      </w:r>
      <w:r w:rsidR="0019774E">
        <w:rPr>
          <w:rFonts w:ascii="Arial" w:eastAsiaTheme="minorEastAsia" w:hAnsi="Arial" w:cs="Arial"/>
        </w:rPr>
        <w:fldChar w:fldCharType="begin">
          <w:fldData xml:space="preserve">PEVuZE5vdGU+PENpdGU+PEF1dGhvcj5Lb3JzdW5za3k8L0F1dGhvcj48WWVhcj4yMDE5PC9ZZWFy
PjxSZWNOdW0+NzQ8L1JlY051bT48RGlzcGxheVRleHQ+WzMwXTwvRGlzcGxheVRleHQ+PHJlY29y
ZD48cmVjLW51bWJlcj43NDwvcmVjLW51bWJlcj48Zm9yZWlnbi1rZXlzPjxrZXkgYXBwPSJFTiIg
ZGItaWQ9InpzcHB4MjVmb2ZmdHp4ZWU5NWZ4MjlwOHRhdGY1dnZhd3R2cCIgdGltZXN0YW1wPSIw
Ij43NDwva2V5PjwvZm9yZWlnbi1rZXlzPjxyZWYtdHlwZSBuYW1lPSJKb3VybmFsIEFydGljbGUi
PjE3PC9yZWYtdHlwZT48Y29udHJpYnV0b3JzPjxhdXRob3JzPjxhdXRob3I+S29yc3Vuc2t5LCBJ
LjwvYXV0aG9yPjxhdXRob3I+TWlsbGFyZCwgTi48L2F1dGhvcj48YXV0aG9yPkZhbiwgSi48L2F1
dGhvcj48YXV0aG9yPlNsb3dpa293c2tpLCBLLjwvYXV0aG9yPjxhdXRob3I+WmhhbmcsIEYuPC9h
dXRob3I+PGF1dGhvcj5XZWksIEsuPC9hdXRob3I+PGF1dGhvcj5CYWdsYWVua28sIFkuPC9hdXRo
b3I+PGF1dGhvcj5CcmVubmVyLCBNLjwvYXV0aG9yPjxhdXRob3I+TG9oLCBQLiBSLjwvYXV0aG9y
PjxhdXRob3I+UmF5Y2hhdWRodXJpLCBTLjwvYXV0aG9yPjwvYXV0aG9ycz48L2NvbnRyaWJ1dG9y
cz48YXV0aC1hZGRyZXNzPkNlbnRlciBmb3IgRGF0YSBTY2llbmNlcywgQnJpZ2hhbSBhbmQgV29t
ZW4mYXBvcztzIEhvc3BpdGFsLCBCb3N0b24sIE1BLCBVU0EuJiN4RDtEaXZpc2lvbnMgb2YgR2Vu
ZXRpY3MgYW5kIFJoZXVtYXRvbG9neSwgRGVwYXJ0bWVudCBvZiBNZWRpY2luZSwgQnJpZ2hhbSBh
bmQgV29tZW4mYXBvcztzIEhvc3BpdGFsIGFuZCBIYXJ2YXJkIE1lZGljYWwgU2Nob29sLCBCb3N0
b24sIE1BLCBVU0EuJiN4RDtEZXBhcnRtZW50IG9mIEJpb21lZGljYWwgSW5mb3JtYXRpY3MsIEhh
cnZhcmQgTWVkaWNhbCBTY2hvb2wsIEJvc3RvbiwgTUEsIFVTQS4mI3hEO1Byb2dyYW0gaW4gTWVk
aWNhbCBhbmQgUG9wdWxhdGlvbiBHZW5ldGljcywgQnJvYWQgSW5zdGl0dXRlIG9mIE1JVCBhbmQg
SGFydmFyZCwgQ2FtYnJpZGdlLCBNQSwgVVNBLiYjeEQ7RGVwYXJ0bWVudCBvZiBDaGVtaXN0cnkg
YW5kIENoZW1pY2FsIEJpb2xvZ3ksIEhhcnZhcmQgVW5pdmVyc2l0eSwgQ2FtYnJpZGdlLCBNQSwg
VVNBLiYjeEQ7Q2VudGVyIGZvciBEYXRhIFNjaWVuY2VzLCBCcmlnaGFtIGFuZCBXb21lbiZhcG9z
O3MgSG9zcGl0YWwsIEJvc3RvbiwgTUEsIFVTQS4gc291bXlhQGJyb2FkaW5zdGl0dXRlLm9yZy4m
I3hEO0RpdmlzaW9ucyBvZiBHZW5ldGljcyBhbmQgUmhldW1hdG9sb2d5LCBEZXBhcnRtZW50IG9m
IE1lZGljaW5lLCBCcmlnaGFtIGFuZCBXb21lbiZhcG9zO3MgSG9zcGl0YWwgYW5kIEhhcnZhcmQg
TWVkaWNhbCBTY2hvb2wsIEJvc3RvbiwgTUEsIFVTQS4gc291bXlhQGJyb2FkaW5zdGl0dXRlLm9y
Zy4mI3hEO0RlcGFydG1lbnQgb2YgQmlvbWVkaWNhbCBJbmZvcm1hdGljcywgSGFydmFyZCBNZWRp
Y2FsIFNjaG9vbCwgQm9zdG9uLCBNQSwgVVNBLiBzb3VteWFAYnJvYWRpbnN0aXR1dGUub3JnLiYj
eEQ7UHJvZ3JhbSBpbiBNZWRpY2FsIGFuZCBQb3B1bGF0aW9uIEdlbmV0aWNzLCBCcm9hZCBJbnN0
aXR1dGUgb2YgTUlUIGFuZCBIYXJ2YXJkLCBDYW1icmlkZ2UsIE1BLCBVU0EuIHNvdW15YUBicm9h
ZGluc3RpdHV0ZS5vcmcuJiN4RDtWZXJzdXMgQXJ0aHJpdGlzIENlbnRyZSBmb3IgR2VuZXRpY3Mg
YW5kIEdlbm9taWNzLCBDZW50cmUgZm9yIE11c2N1bG9za2VsZXRhbCBSZXNlYXJjaCwgTWFuY2hl
c3RlciBBY2FkZW1pYyBIZWFsdGggU2NpZW5jZSBDZW50cmUsIFRoZSBVbml2ZXJzaXR5IG9mIE1h
bmNoZXN0ZXIsIE1hbmNoZXN0ZXIsIFVLLiBzb3VteWFAYnJvYWRpbnN0aXR1dGUub3JnLjwvYXV0
aC1hZGRyZXNzPjx0aXRsZXM+PHRpdGxlPkZhc3QsIHNlbnNpdGl2ZSBhbmQgYWNjdXJhdGUgaW50
ZWdyYXRpb24gb2Ygc2luZ2xlLWNlbGwgZGF0YSB3aXRoIEhhcm1vbnk8L3RpdGxlPjxzZWNvbmRh
cnktdGl0bGU+TmF0IE1ldGhvZHM8L3NlY29uZGFyeS10aXRsZT48L3RpdGxlcz48cGVyaW9kaWNh
bD48ZnVsbC10aXRsZT5OYXQgTWV0aG9kczwvZnVsbC10aXRsZT48L3BlcmlvZGljYWw+PHBhZ2Vz
PjEyODktMTI5NjwvcGFnZXM+PHZvbHVtZT4xNjwvdm9sdW1lPjxudW1iZXI+MTI8L251bWJlcj48
ZWRpdGlvbj4yMDE5LzExLzIwPC9lZGl0aW9uPjxrZXl3b3Jkcz48a2V5d29yZD5BbGdvcml0aG1z
PC9rZXl3b3JkPjxrZXl3b3JkPkFuaW1hbHM8L2tleXdvcmQ+PGtleXdvcmQ+QmFzZSBTZXF1ZW5j
ZTwva2V5d29yZD48a2V5d29yZD5EYXRhc2V0cyBhcyBUb3BpYzwva2V5d29yZD48a2V5d29yZD5I
RUsyOTMgQ2VsbHM8L2tleXdvcmQ+PGtleXdvcmQ+SHVtYW5zPC9rZXl3b3JkPjxrZXl3b3JkPkp1
cmthdCBDZWxsczwva2V5d29yZD48a2V5d29yZD5NaWNlPC9rZXl3b3JkPjxrZXl3b3JkPlNpbmds
ZS1DZWxsIEFuYWx5c2lzLyptZXRob2RzPC9rZXl3b3JkPjwva2V5d29yZHM+PGRhdGVzPjx5ZWFy
PjIwMTk8L3llYXI+PHB1Yi1kYXRlcz48ZGF0ZT5EZWM8L2RhdGU+PC9wdWItZGF0ZXM+PC9kYXRl
cz48aXNibj4xNTQ4LTcxMDUgKEVsZWN0cm9uaWMpJiN4RDsxNTQ4LTcwOTEgKExpbmtpbmcpPC9p
c2JuPjxhY2Nlc3Npb24tbnVtPjMxNzQwODE5PC9hY2Nlc3Npb24tbnVtPjx1cmxzPjxyZWxhdGVk
LXVybHM+PHVybD5odHRwczovL3d3dy5uY2JpLm5sbS5uaWguZ292L3B1Ym1lZC8zMTc0MDgxOTwv
dXJsPjwvcmVsYXRlZC11cmxzPjwvdXJscz48Y3VzdG9tMj5QTUM2ODg0NjkzPC9jdXN0b20yPjxl
bGVjdHJvbmljLXJlc291cmNlLW51bT4xMC4xMDM4L3M0MTU5Mi0wMTktMDYxOS0wPC9lbGVjdHJv
bmljLXJlc291cmNlLW51bT48L3JlY29yZD48L0NpdGU+PC9FbmROb3RlPgB=
</w:fldData>
        </w:fldChar>
      </w:r>
      <w:r w:rsidR="00030FDD">
        <w:rPr>
          <w:rFonts w:ascii="Arial" w:eastAsiaTheme="minorEastAsia" w:hAnsi="Arial" w:cs="Arial"/>
        </w:rPr>
        <w:instrText xml:space="preserve"> ADDIN EN.CITE </w:instrText>
      </w:r>
      <w:r w:rsidR="00030FDD">
        <w:rPr>
          <w:rFonts w:ascii="Arial" w:eastAsiaTheme="minorEastAsia" w:hAnsi="Arial" w:cs="Arial"/>
        </w:rPr>
        <w:fldChar w:fldCharType="begin">
          <w:fldData xml:space="preserve">PEVuZE5vdGU+PENpdGU+PEF1dGhvcj5Lb3JzdW5za3k8L0F1dGhvcj48WWVhcj4yMDE5PC9ZZWFy
PjxSZWNOdW0+NzQ8L1JlY051bT48RGlzcGxheVRleHQ+WzMwXTwvRGlzcGxheVRleHQ+PHJlY29y
ZD48cmVjLW51bWJlcj43NDwvcmVjLW51bWJlcj48Zm9yZWlnbi1rZXlzPjxrZXkgYXBwPSJFTiIg
ZGItaWQ9InpzcHB4MjVmb2ZmdHp4ZWU5NWZ4MjlwOHRhdGY1dnZhd3R2cCIgdGltZXN0YW1wPSIw
Ij43NDwva2V5PjwvZm9yZWlnbi1rZXlzPjxyZWYtdHlwZSBuYW1lPSJKb3VybmFsIEFydGljbGUi
PjE3PC9yZWYtdHlwZT48Y29udHJpYnV0b3JzPjxhdXRob3JzPjxhdXRob3I+S29yc3Vuc2t5LCBJ
LjwvYXV0aG9yPjxhdXRob3I+TWlsbGFyZCwgTi48L2F1dGhvcj48YXV0aG9yPkZhbiwgSi48L2F1
dGhvcj48YXV0aG9yPlNsb3dpa293c2tpLCBLLjwvYXV0aG9yPjxhdXRob3I+WmhhbmcsIEYuPC9h
dXRob3I+PGF1dGhvcj5XZWksIEsuPC9hdXRob3I+PGF1dGhvcj5CYWdsYWVua28sIFkuPC9hdXRo
b3I+PGF1dGhvcj5CcmVubmVyLCBNLjwvYXV0aG9yPjxhdXRob3I+TG9oLCBQLiBSLjwvYXV0aG9y
PjxhdXRob3I+UmF5Y2hhdWRodXJpLCBTLjwvYXV0aG9yPjwvYXV0aG9ycz48L2NvbnRyaWJ1dG9y
cz48YXV0aC1hZGRyZXNzPkNlbnRlciBmb3IgRGF0YSBTY2llbmNlcywgQnJpZ2hhbSBhbmQgV29t
ZW4mYXBvcztzIEhvc3BpdGFsLCBCb3N0b24sIE1BLCBVU0EuJiN4RDtEaXZpc2lvbnMgb2YgR2Vu
ZXRpY3MgYW5kIFJoZXVtYXRvbG9neSwgRGVwYXJ0bWVudCBvZiBNZWRpY2luZSwgQnJpZ2hhbSBh
bmQgV29tZW4mYXBvcztzIEhvc3BpdGFsIGFuZCBIYXJ2YXJkIE1lZGljYWwgU2Nob29sLCBCb3N0
b24sIE1BLCBVU0EuJiN4RDtEZXBhcnRtZW50IG9mIEJpb21lZGljYWwgSW5mb3JtYXRpY3MsIEhh
cnZhcmQgTWVkaWNhbCBTY2hvb2wsIEJvc3RvbiwgTUEsIFVTQS4mI3hEO1Byb2dyYW0gaW4gTWVk
aWNhbCBhbmQgUG9wdWxhdGlvbiBHZW5ldGljcywgQnJvYWQgSW5zdGl0dXRlIG9mIE1JVCBhbmQg
SGFydmFyZCwgQ2FtYnJpZGdlLCBNQSwgVVNBLiYjeEQ7RGVwYXJ0bWVudCBvZiBDaGVtaXN0cnkg
YW5kIENoZW1pY2FsIEJpb2xvZ3ksIEhhcnZhcmQgVW5pdmVyc2l0eSwgQ2FtYnJpZGdlLCBNQSwg
VVNBLiYjeEQ7Q2VudGVyIGZvciBEYXRhIFNjaWVuY2VzLCBCcmlnaGFtIGFuZCBXb21lbiZhcG9z
O3MgSG9zcGl0YWwsIEJvc3RvbiwgTUEsIFVTQS4gc291bXlhQGJyb2FkaW5zdGl0dXRlLm9yZy4m
I3hEO0RpdmlzaW9ucyBvZiBHZW5ldGljcyBhbmQgUmhldW1hdG9sb2d5LCBEZXBhcnRtZW50IG9m
IE1lZGljaW5lLCBCcmlnaGFtIGFuZCBXb21lbiZhcG9zO3MgSG9zcGl0YWwgYW5kIEhhcnZhcmQg
TWVkaWNhbCBTY2hvb2wsIEJvc3RvbiwgTUEsIFVTQS4gc291bXlhQGJyb2FkaW5zdGl0dXRlLm9y
Zy4mI3hEO0RlcGFydG1lbnQgb2YgQmlvbWVkaWNhbCBJbmZvcm1hdGljcywgSGFydmFyZCBNZWRp
Y2FsIFNjaG9vbCwgQm9zdG9uLCBNQSwgVVNBLiBzb3VteWFAYnJvYWRpbnN0aXR1dGUub3JnLiYj
eEQ7UHJvZ3JhbSBpbiBNZWRpY2FsIGFuZCBQb3B1bGF0aW9uIEdlbmV0aWNzLCBCcm9hZCBJbnN0
aXR1dGUgb2YgTUlUIGFuZCBIYXJ2YXJkLCBDYW1icmlkZ2UsIE1BLCBVU0EuIHNvdW15YUBicm9h
ZGluc3RpdHV0ZS5vcmcuJiN4RDtWZXJzdXMgQXJ0aHJpdGlzIENlbnRyZSBmb3IgR2VuZXRpY3Mg
YW5kIEdlbm9taWNzLCBDZW50cmUgZm9yIE11c2N1bG9za2VsZXRhbCBSZXNlYXJjaCwgTWFuY2hl
c3RlciBBY2FkZW1pYyBIZWFsdGggU2NpZW5jZSBDZW50cmUsIFRoZSBVbml2ZXJzaXR5IG9mIE1h
bmNoZXN0ZXIsIE1hbmNoZXN0ZXIsIFVLLiBzb3VteWFAYnJvYWRpbnN0aXR1dGUub3JnLjwvYXV0
aC1hZGRyZXNzPjx0aXRsZXM+PHRpdGxlPkZhc3QsIHNlbnNpdGl2ZSBhbmQgYWNjdXJhdGUgaW50
ZWdyYXRpb24gb2Ygc2luZ2xlLWNlbGwgZGF0YSB3aXRoIEhhcm1vbnk8L3RpdGxlPjxzZWNvbmRh
cnktdGl0bGU+TmF0IE1ldGhvZHM8L3NlY29uZGFyeS10aXRsZT48L3RpdGxlcz48cGVyaW9kaWNh
bD48ZnVsbC10aXRsZT5OYXQgTWV0aG9kczwvZnVsbC10aXRsZT48L3BlcmlvZGljYWw+PHBhZ2Vz
PjEyODktMTI5NjwvcGFnZXM+PHZvbHVtZT4xNjwvdm9sdW1lPjxudW1iZXI+MTI8L251bWJlcj48
ZWRpdGlvbj4yMDE5LzExLzIwPC9lZGl0aW9uPjxrZXl3b3Jkcz48a2V5d29yZD5BbGdvcml0aG1z
PC9rZXl3b3JkPjxrZXl3b3JkPkFuaW1hbHM8L2tleXdvcmQ+PGtleXdvcmQ+QmFzZSBTZXF1ZW5j
ZTwva2V5d29yZD48a2V5d29yZD5EYXRhc2V0cyBhcyBUb3BpYzwva2V5d29yZD48a2V5d29yZD5I
RUsyOTMgQ2VsbHM8L2tleXdvcmQ+PGtleXdvcmQ+SHVtYW5zPC9rZXl3b3JkPjxrZXl3b3JkPkp1
cmthdCBDZWxsczwva2V5d29yZD48a2V5d29yZD5NaWNlPC9rZXl3b3JkPjxrZXl3b3JkPlNpbmds
ZS1DZWxsIEFuYWx5c2lzLyptZXRob2RzPC9rZXl3b3JkPjwva2V5d29yZHM+PGRhdGVzPjx5ZWFy
PjIwMTk8L3llYXI+PHB1Yi1kYXRlcz48ZGF0ZT5EZWM8L2RhdGU+PC9wdWItZGF0ZXM+PC9kYXRl
cz48aXNibj4xNTQ4LTcxMDUgKEVsZWN0cm9uaWMpJiN4RDsxNTQ4LTcwOTEgKExpbmtpbmcpPC9p
c2JuPjxhY2Nlc3Npb24tbnVtPjMxNzQwODE5PC9hY2Nlc3Npb24tbnVtPjx1cmxzPjxyZWxhdGVk
LXVybHM+PHVybD5odHRwczovL3d3dy5uY2JpLm5sbS5uaWguZ292L3B1Ym1lZC8zMTc0MDgxOTwv
dXJsPjwvcmVsYXRlZC11cmxzPjwvdXJscz48Y3VzdG9tMj5QTUM2ODg0NjkzPC9jdXN0b20yPjxl
bGVjdHJvbmljLXJlc291cmNlLW51bT4xMC4xMDM4L3M0MTU5Mi0wMTktMDYxOS0wPC9lbGVjdHJv
bmljLXJlc291cmNlLW51bT48L3JlY29yZD48L0NpdGU+PC9FbmROb3RlPgB=
</w:fldData>
        </w:fldChar>
      </w:r>
      <w:r w:rsidR="00030FDD">
        <w:rPr>
          <w:rFonts w:ascii="Arial" w:eastAsiaTheme="minorEastAsia" w:hAnsi="Arial" w:cs="Arial"/>
        </w:rPr>
        <w:instrText xml:space="preserve"> ADDIN EN.CITE.DATA </w:instrText>
      </w:r>
      <w:r w:rsidR="00030FDD">
        <w:rPr>
          <w:rFonts w:ascii="Arial" w:eastAsiaTheme="minorEastAsia" w:hAnsi="Arial" w:cs="Arial"/>
        </w:rPr>
      </w:r>
      <w:r w:rsidR="00030FDD">
        <w:rPr>
          <w:rFonts w:ascii="Arial" w:eastAsiaTheme="minorEastAsia" w:hAnsi="Arial" w:cs="Arial"/>
        </w:rPr>
        <w:fldChar w:fldCharType="end"/>
      </w:r>
      <w:r w:rsidR="0019774E">
        <w:rPr>
          <w:rFonts w:ascii="Arial" w:eastAsiaTheme="minorEastAsia" w:hAnsi="Arial" w:cs="Arial"/>
        </w:rPr>
      </w:r>
      <w:r w:rsidR="0019774E">
        <w:rPr>
          <w:rFonts w:ascii="Arial" w:eastAsiaTheme="minorEastAsia" w:hAnsi="Arial" w:cs="Arial"/>
        </w:rPr>
        <w:fldChar w:fldCharType="separate"/>
      </w:r>
      <w:r w:rsidR="00A04B4D">
        <w:rPr>
          <w:rFonts w:ascii="Arial" w:eastAsiaTheme="minorEastAsia" w:hAnsi="Arial" w:cs="Arial"/>
          <w:noProof/>
        </w:rPr>
        <w:t>[30]</w:t>
      </w:r>
      <w:r w:rsidR="0019774E">
        <w:rPr>
          <w:rFonts w:ascii="Arial" w:eastAsiaTheme="minorEastAsia" w:hAnsi="Arial" w:cs="Arial"/>
        </w:rPr>
        <w:fldChar w:fldCharType="end"/>
      </w:r>
      <w:r>
        <w:rPr>
          <w:rFonts w:ascii="Arial" w:eastAsiaTheme="minorEastAsia" w:hAnsi="Arial" w:cs="Arial"/>
        </w:rPr>
        <w:t>. LISI evaluates cell-type</w:t>
      </w:r>
      <w:r w:rsidR="006D4ACD">
        <w:rPr>
          <w:rFonts w:ascii="Arial" w:eastAsiaTheme="minorEastAsia" w:hAnsi="Arial" w:cs="Arial"/>
        </w:rPr>
        <w:t>-</w:t>
      </w:r>
      <w:r>
        <w:rPr>
          <w:rFonts w:ascii="Arial" w:eastAsiaTheme="minorEastAsia" w:hAnsi="Arial" w:cs="Arial"/>
        </w:rPr>
        <w:t xml:space="preserve">specific mixing using an inverse Simpson’s Index in </w:t>
      </w:r>
      <w:r w:rsidR="006072C7">
        <w:rPr>
          <w:rFonts w:ascii="Arial" w:eastAsiaTheme="minorEastAsia" w:hAnsi="Arial" w:cs="Arial"/>
        </w:rPr>
        <w:t xml:space="preserve">a </w:t>
      </w:r>
      <w:r>
        <w:rPr>
          <w:rFonts w:ascii="Arial" w:eastAsiaTheme="minorEastAsia" w:hAnsi="Arial" w:cs="Arial"/>
        </w:rPr>
        <w:t>local neighborhood of each cell. LISI build</w:t>
      </w:r>
      <w:r w:rsidR="006072C7">
        <w:rPr>
          <w:rFonts w:ascii="Arial" w:eastAsiaTheme="minorEastAsia" w:hAnsi="Arial" w:cs="Arial"/>
        </w:rPr>
        <w:t>s</w:t>
      </w:r>
      <w:r>
        <w:rPr>
          <w:rFonts w:ascii="Arial" w:eastAsiaTheme="minorEastAsia" w:hAnsi="Arial" w:cs="Arial"/>
        </w:rPr>
        <w:t xml:space="preserve"> Gaussian kernel-based distributions of local neighborhoods sensitive to local diversity.</w:t>
      </w:r>
      <w:r w:rsidR="006072C7">
        <w:rPr>
          <w:rFonts w:ascii="Arial" w:eastAsiaTheme="minorEastAsia" w:hAnsi="Arial" w:cs="Arial"/>
        </w:rPr>
        <w:t xml:space="preserve"> </w:t>
      </w:r>
      <w:r>
        <w:rPr>
          <w:rFonts w:ascii="Arial" w:eastAsiaTheme="minorEastAsia" w:hAnsi="Arial" w:cs="Arial"/>
        </w:rPr>
        <w:t xml:space="preserve">It calculates inverse Simpson’s Index in the </w:t>
      </w:r>
      <w:r>
        <w:rPr>
          <w:rFonts w:ascii="Arial" w:eastAsiaTheme="minorEastAsia" w:hAnsi="Arial" w:cs="Arial"/>
          <w:i/>
        </w:rPr>
        <w:t>k</w:t>
      </w:r>
      <w:r>
        <w:rPr>
          <w:rFonts w:ascii="Arial" w:eastAsiaTheme="minorEastAsia" w:hAnsi="Arial" w:cs="Arial"/>
        </w:rPr>
        <w:t xml:space="preserve">-nearest neighbors of cell </w:t>
      </w:r>
      <m:oMath>
        <m:r>
          <w:rPr>
            <w:rFonts w:ascii="Cambria Math" w:eastAsiaTheme="minorEastAsia" w:hAnsi="Cambria Math" w:cs="Arial"/>
          </w:rPr>
          <m:t>n</m:t>
        </m:r>
      </m:oMath>
      <w:r>
        <w:rPr>
          <w:rFonts w:ascii="Arial" w:eastAsiaTheme="minorEastAsia" w:hAnsi="Arial" w:cs="Arial"/>
        </w:rPr>
        <w:t xml:space="preserve"> for all batches as </w:t>
      </w:r>
      <m:oMath>
        <m:f>
          <m:fPr>
            <m:ctrlPr>
              <w:rPr>
                <w:rFonts w:ascii="Cambria Math" w:hAnsi="Cambria Math" w:cs="Arial"/>
                <w:i/>
                <w:sz w:val="22"/>
                <w:szCs w:val="22"/>
              </w:rPr>
            </m:ctrlPr>
          </m:fPr>
          <m:num>
            <m:r>
              <w:rPr>
                <w:rFonts w:ascii="Cambria Math" w:eastAsiaTheme="minorEastAsia" w:hAnsi="Cambria Math" w:cs="Arial"/>
              </w:rPr>
              <m:t>1</m:t>
            </m:r>
          </m:num>
          <m:den>
            <m:r>
              <w:rPr>
                <w:rFonts w:ascii="Cambria Math" w:eastAsiaTheme="minorEastAsia" w:hAnsi="Cambria Math" w:cs="Arial"/>
              </w:rPr>
              <m:t>λ</m:t>
            </m:r>
            <m:d>
              <m:dPr>
                <m:ctrlPr>
                  <w:rPr>
                    <w:rFonts w:ascii="Cambria Math" w:eastAsiaTheme="minorEastAsia" w:hAnsi="Cambria Math" w:cs="Arial"/>
                    <w:i/>
                  </w:rPr>
                </m:ctrlPr>
              </m:dPr>
              <m:e>
                <m:r>
                  <w:rPr>
                    <w:rFonts w:ascii="Cambria Math" w:eastAsiaTheme="minorEastAsia" w:hAnsi="Cambria Math" w:cs="Arial"/>
                  </w:rPr>
                  <m:t>n</m:t>
                </m:r>
              </m:e>
            </m:d>
          </m:den>
        </m:f>
        <m:r>
          <w:rPr>
            <w:rFonts w:ascii="Cambria Math" w:eastAsiaTheme="minorEastAsia" w:hAnsi="Cambria Math" w:cs="Arial"/>
          </w:rPr>
          <m:t>=</m:t>
        </m:r>
        <m:f>
          <m:fPr>
            <m:ctrlPr>
              <w:rPr>
                <w:rFonts w:ascii="Cambria Math" w:hAnsi="Cambria Math" w:cs="Arial"/>
                <w:i/>
                <w:sz w:val="22"/>
                <w:szCs w:val="22"/>
              </w:rPr>
            </m:ctrlPr>
          </m:fPr>
          <m:num>
            <m:r>
              <w:rPr>
                <w:rFonts w:ascii="Cambria Math" w:eastAsiaTheme="minorEastAsia" w:hAnsi="Cambria Math" w:cs="Arial"/>
              </w:rPr>
              <m:t>1</m:t>
            </m:r>
          </m:num>
          <m:den>
            <m:sSubSup>
              <m:sSubSupPr>
                <m:ctrlPr>
                  <w:rPr>
                    <w:rFonts w:ascii="Cambria Math" w:hAnsi="Cambria Math" w:cs="Arial"/>
                    <w:i/>
                    <w:sz w:val="22"/>
                    <w:szCs w:val="22"/>
                  </w:rPr>
                </m:ctrlPr>
              </m:sSubSupPr>
              <m:e>
                <m:r>
                  <w:rPr>
                    <w:rFonts w:ascii="Cambria Math" w:eastAsiaTheme="minorEastAsia" w:hAnsi="Cambria Math" w:cs="Arial"/>
                  </w:rPr>
                  <m:t>Σ</m:t>
                </m:r>
              </m:e>
              <m:sub>
                <m:r>
                  <w:rPr>
                    <w:rFonts w:ascii="Cambria Math" w:eastAsiaTheme="minorEastAsia" w:hAnsi="Cambria Math" w:cs="Arial"/>
                  </w:rPr>
                  <m:t>l=1</m:t>
                </m:r>
              </m:sub>
              <m:sup>
                <m:r>
                  <w:rPr>
                    <w:rFonts w:ascii="Cambria Math" w:eastAsiaTheme="minorEastAsia" w:hAnsi="Cambria Math" w:cs="Arial"/>
                  </w:rPr>
                  <m:t>L</m:t>
                </m:r>
              </m:sup>
            </m:sSubSup>
            <m:sSup>
              <m:sSupPr>
                <m:ctrlPr>
                  <w:rPr>
                    <w:rFonts w:ascii="Cambria Math" w:hAnsi="Cambria Math" w:cs="Arial"/>
                    <w:i/>
                    <w:sz w:val="22"/>
                    <w:szCs w:val="22"/>
                  </w:rPr>
                </m:ctrlPr>
              </m:sSupPr>
              <m:e>
                <m:d>
                  <m:dPr>
                    <m:ctrlPr>
                      <w:rPr>
                        <w:rFonts w:ascii="Cambria Math" w:eastAsiaTheme="minorEastAsia" w:hAnsi="Cambria Math" w:cs="Arial"/>
                        <w:i/>
                      </w:rPr>
                    </m:ctrlPr>
                  </m:dPr>
                  <m:e>
                    <m:r>
                      <w:rPr>
                        <w:rFonts w:ascii="Cambria Math" w:eastAsiaTheme="minorEastAsia" w:hAnsi="Cambria Math" w:cs="Arial"/>
                      </w:rPr>
                      <m:t>p</m:t>
                    </m:r>
                    <m:d>
                      <m:dPr>
                        <m:ctrlPr>
                          <w:rPr>
                            <w:rFonts w:ascii="Cambria Math" w:hAnsi="Cambria Math" w:cs="Arial"/>
                            <w:i/>
                            <w:sz w:val="22"/>
                            <w:szCs w:val="22"/>
                          </w:rPr>
                        </m:ctrlPr>
                      </m:dPr>
                      <m:e>
                        <m:r>
                          <w:rPr>
                            <w:rFonts w:ascii="Cambria Math" w:eastAsiaTheme="minorEastAsia" w:hAnsi="Cambria Math" w:cs="Arial"/>
                          </w:rPr>
                          <m:t>l</m:t>
                        </m:r>
                      </m:e>
                    </m:d>
                    <m:ctrlPr>
                      <w:rPr>
                        <w:rFonts w:ascii="Cambria Math" w:hAnsi="Cambria Math" w:cs="Arial"/>
                        <w:i/>
                        <w:sz w:val="22"/>
                        <w:szCs w:val="22"/>
                      </w:rPr>
                    </m:ctrlPr>
                  </m:e>
                </m:d>
              </m:e>
              <m:sup>
                <m:r>
                  <w:rPr>
                    <w:rFonts w:ascii="Cambria Math" w:hAnsi="Cambria Math" w:cs="Arial"/>
                    <w:sz w:val="22"/>
                    <w:szCs w:val="22"/>
                  </w:rPr>
                  <m:t>2</m:t>
                </m:r>
              </m:sup>
            </m:sSup>
          </m:den>
        </m:f>
      </m:oMath>
      <w:r w:rsidR="006D4ACD">
        <w:rPr>
          <w:rFonts w:ascii="Arial" w:eastAsiaTheme="minorEastAsia" w:hAnsi="Arial" w:cs="Arial"/>
        </w:rPr>
        <w:t>, where</w:t>
      </w:r>
      <w:r>
        <w:rPr>
          <w:rFonts w:ascii="Arial" w:eastAsiaTheme="minorEastAsia" w:hAnsi="Arial" w:cs="Arial"/>
        </w:rPr>
        <w:t xml:space="preserve"> </w:t>
      </w:r>
      <m:oMath>
        <m:r>
          <w:rPr>
            <w:rFonts w:ascii="Cambria Math" w:eastAsiaTheme="minorEastAsia" w:hAnsi="Cambria Math" w:cs="Arial"/>
          </w:rPr>
          <m:t>p</m:t>
        </m:r>
        <m:d>
          <m:dPr>
            <m:ctrlPr>
              <w:rPr>
                <w:rFonts w:ascii="Cambria Math" w:hAnsi="Cambria Math" w:cs="Arial"/>
                <w:i/>
                <w:sz w:val="22"/>
                <w:szCs w:val="22"/>
              </w:rPr>
            </m:ctrlPr>
          </m:dPr>
          <m:e>
            <m:r>
              <w:rPr>
                <w:rFonts w:ascii="Cambria Math" w:eastAsiaTheme="minorEastAsia" w:hAnsi="Cambria Math" w:cs="Arial"/>
              </w:rPr>
              <m:t>l</m:t>
            </m:r>
          </m:e>
        </m:d>
      </m:oMath>
      <w:r w:rsidR="006D4ACD" w:rsidRPr="00736DAD">
        <w:rPr>
          <w:rFonts w:ascii="Arial" w:eastAsiaTheme="minorEastAsia" w:hAnsi="Arial" w:cs="Arial"/>
          <w:szCs w:val="22"/>
        </w:rPr>
        <w:t xml:space="preserve"> denotes</w:t>
      </w:r>
      <w:r w:rsidRPr="00736DAD">
        <w:rPr>
          <w:rFonts w:ascii="Arial" w:eastAsiaTheme="minorEastAsia" w:hAnsi="Arial" w:cs="Arial"/>
          <w:sz w:val="28"/>
        </w:rPr>
        <w:t xml:space="preserve"> </w:t>
      </w:r>
      <w:r>
        <w:rPr>
          <w:rFonts w:ascii="Arial" w:eastAsiaTheme="minorEastAsia" w:hAnsi="Arial" w:cs="Arial"/>
        </w:rPr>
        <w:t xml:space="preserve">the </w:t>
      </w:r>
      <w:r w:rsidR="006D4ACD">
        <w:rPr>
          <w:rFonts w:ascii="Arial" w:eastAsiaTheme="minorEastAsia" w:hAnsi="Arial" w:cs="Arial"/>
        </w:rPr>
        <w:t>proportion</w:t>
      </w:r>
      <w:r w:rsidR="007B640A">
        <w:rPr>
          <w:rFonts w:ascii="Arial" w:eastAsiaTheme="minorEastAsia" w:hAnsi="Arial" w:cs="Arial"/>
        </w:rPr>
        <w:t xml:space="preserve"> </w:t>
      </w:r>
      <w:r w:rsidR="006D4ACD">
        <w:rPr>
          <w:rFonts w:ascii="Arial" w:eastAsiaTheme="minorEastAsia" w:hAnsi="Arial" w:cs="Arial"/>
        </w:rPr>
        <w:t xml:space="preserve">of batch </w:t>
      </w:r>
      <m:oMath>
        <m:r>
          <w:rPr>
            <w:rFonts w:ascii="Cambria Math" w:eastAsiaTheme="minorEastAsia" w:hAnsi="Cambria Math" w:cs="Arial"/>
          </w:rPr>
          <m:t>l</m:t>
        </m:r>
      </m:oMath>
      <w:r w:rsidR="006D4ACD">
        <w:rPr>
          <w:rFonts w:ascii="Arial" w:eastAsiaTheme="minorEastAsia" w:hAnsi="Arial" w:cs="Arial"/>
        </w:rPr>
        <w:t xml:space="preserve"> </w:t>
      </w:r>
      <w:r>
        <w:rPr>
          <w:rFonts w:ascii="Arial" w:eastAsiaTheme="minorEastAsia" w:hAnsi="Arial" w:cs="Arial"/>
        </w:rPr>
        <w:t xml:space="preserve">in the </w:t>
      </w:r>
      <w:r>
        <w:rPr>
          <w:rFonts w:ascii="Arial" w:eastAsiaTheme="minorEastAsia" w:hAnsi="Arial" w:cs="Arial"/>
          <w:i/>
        </w:rPr>
        <w:t>k</w:t>
      </w:r>
      <w:r>
        <w:rPr>
          <w:rFonts w:ascii="Arial" w:eastAsiaTheme="minorEastAsia" w:hAnsi="Arial" w:cs="Arial"/>
        </w:rPr>
        <w:t>-nearest neighbor</w:t>
      </w:r>
      <w:r w:rsidR="006D4ACD">
        <w:rPr>
          <w:rFonts w:ascii="Arial" w:eastAsiaTheme="minorEastAsia" w:hAnsi="Arial" w:cs="Arial"/>
        </w:rPr>
        <w:t>s</w:t>
      </w:r>
      <w:r>
        <w:rPr>
          <w:rFonts w:ascii="Arial" w:eastAsiaTheme="minorEastAsia" w:hAnsi="Arial" w:cs="Arial"/>
        </w:rPr>
        <w:t xml:space="preserve">. The score reports the effective number of batches in the </w:t>
      </w:r>
      <w:r>
        <w:rPr>
          <w:rFonts w:ascii="Arial" w:eastAsiaTheme="minorEastAsia" w:hAnsi="Arial" w:cs="Arial"/>
          <w:i/>
        </w:rPr>
        <w:t>k</w:t>
      </w:r>
      <w:r>
        <w:rPr>
          <w:rFonts w:ascii="Arial" w:eastAsiaTheme="minorEastAsia" w:hAnsi="Arial" w:cs="Arial"/>
        </w:rPr>
        <w:t xml:space="preserve">-nearest neighbors of cell </w:t>
      </w:r>
      <m:oMath>
        <m:r>
          <w:rPr>
            <w:rFonts w:ascii="Cambria Math" w:eastAsiaTheme="minorEastAsia" w:hAnsi="Cambria Math" w:cs="Arial"/>
          </w:rPr>
          <m:t>n</m:t>
        </m:r>
      </m:oMath>
      <w:r>
        <w:rPr>
          <w:rFonts w:ascii="Arial" w:eastAsiaTheme="minorEastAsia" w:hAnsi="Arial" w:cs="Arial"/>
        </w:rPr>
        <w:t xml:space="preserve">. Inverse Simpson’s Index in the </w:t>
      </w:r>
      <w:r>
        <w:rPr>
          <w:rFonts w:ascii="Arial" w:eastAsiaTheme="minorEastAsia" w:hAnsi="Arial" w:cs="Arial"/>
          <w:i/>
        </w:rPr>
        <w:t>k</w:t>
      </w:r>
      <w:r>
        <w:rPr>
          <w:rFonts w:ascii="Arial" w:eastAsiaTheme="minorEastAsia" w:hAnsi="Arial" w:cs="Arial"/>
        </w:rPr>
        <w:t xml:space="preserve">-nearest neighbors of cell </w:t>
      </w:r>
      <m:oMath>
        <m:r>
          <w:rPr>
            <w:rFonts w:ascii="Cambria Math" w:eastAsiaTheme="minorEastAsia" w:hAnsi="Cambria Math" w:cs="Arial"/>
          </w:rPr>
          <m:t>n</m:t>
        </m:r>
      </m:oMath>
      <w:r>
        <w:rPr>
          <w:rFonts w:ascii="Arial" w:eastAsiaTheme="minorEastAsia" w:hAnsi="Arial" w:cs="Arial"/>
        </w:rPr>
        <w:t xml:space="preserve"> can </w:t>
      </w:r>
      <w:r w:rsidR="00DF67C7">
        <w:rPr>
          <w:rFonts w:ascii="Arial" w:eastAsiaTheme="minorEastAsia" w:hAnsi="Arial" w:cs="Arial"/>
        </w:rPr>
        <w:t xml:space="preserve">also </w:t>
      </w:r>
      <w:r>
        <w:rPr>
          <w:rFonts w:ascii="Arial" w:eastAsiaTheme="minorEastAsia" w:hAnsi="Arial" w:cs="Arial"/>
        </w:rPr>
        <w:t xml:space="preserve">be calculated to evaluate </w:t>
      </w:r>
      <w:r w:rsidR="007B640A">
        <w:rPr>
          <w:rFonts w:ascii="Arial" w:eastAsiaTheme="minorEastAsia" w:hAnsi="Arial" w:cs="Arial"/>
        </w:rPr>
        <w:t xml:space="preserve">the </w:t>
      </w:r>
      <w:r>
        <w:rPr>
          <w:rFonts w:ascii="Arial" w:eastAsiaTheme="minorEastAsia" w:hAnsi="Arial" w:cs="Arial"/>
        </w:rPr>
        <w:t>diversity of different cell</w:t>
      </w:r>
      <w:r w:rsidR="006072C7">
        <w:rPr>
          <w:rFonts w:ascii="Arial" w:eastAsiaTheme="minorEastAsia" w:hAnsi="Arial" w:cs="Arial"/>
        </w:rPr>
        <w:t xml:space="preserve"> </w:t>
      </w:r>
      <w:r>
        <w:rPr>
          <w:rFonts w:ascii="Arial" w:eastAsiaTheme="minorEastAsia" w:hAnsi="Arial" w:cs="Arial"/>
        </w:rPr>
        <w:lastRenderedPageBreak/>
        <w:t xml:space="preserve">types. However, in </w:t>
      </w:r>
      <w:r w:rsidR="006072C7">
        <w:rPr>
          <w:rFonts w:ascii="Arial" w:eastAsiaTheme="minorEastAsia" w:hAnsi="Arial" w:cs="Arial"/>
        </w:rPr>
        <w:t xml:space="preserve">an </w:t>
      </w:r>
      <w:r>
        <w:rPr>
          <w:rFonts w:ascii="Arial" w:eastAsiaTheme="minorEastAsia" w:hAnsi="Arial" w:cs="Arial"/>
        </w:rPr>
        <w:t>ideal case, LISI score should be 1, reflecting a separation of unique cell</w:t>
      </w:r>
      <w:r w:rsidR="006072C7">
        <w:rPr>
          <w:rFonts w:ascii="Arial" w:eastAsiaTheme="minorEastAsia" w:hAnsi="Arial" w:cs="Arial"/>
        </w:rPr>
        <w:t xml:space="preserve"> </w:t>
      </w:r>
      <w:r>
        <w:rPr>
          <w:rFonts w:ascii="Arial" w:eastAsiaTheme="minorEastAsia" w:hAnsi="Arial" w:cs="Arial"/>
        </w:rPr>
        <w:t>types.</w:t>
      </w:r>
    </w:p>
    <w:bookmarkEnd w:id="6"/>
    <w:p w14:paraId="71352309" w14:textId="77777777" w:rsidR="00001DD2" w:rsidRDefault="00001DD2" w:rsidP="00001DD2">
      <w:pPr>
        <w:spacing w:after="160" w:line="360" w:lineRule="auto"/>
        <w:jc w:val="both"/>
        <w:rPr>
          <w:rFonts w:ascii="Arial" w:eastAsiaTheme="minorEastAsia" w:hAnsi="Arial" w:cs="Arial"/>
        </w:rPr>
      </w:pPr>
    </w:p>
    <w:p w14:paraId="4A9689A7" w14:textId="539AB6DD" w:rsidR="00001DD2" w:rsidRDefault="00001DD2" w:rsidP="00F506E3">
      <w:pPr>
        <w:spacing w:line="480" w:lineRule="auto"/>
        <w:jc w:val="both"/>
        <w:rPr>
          <w:rFonts w:ascii="Arial" w:eastAsiaTheme="minorEastAsia" w:hAnsi="Arial" w:cs="Arial"/>
        </w:rPr>
      </w:pPr>
      <w:r>
        <w:rPr>
          <w:rFonts w:ascii="Arial" w:eastAsia="Arial" w:hAnsi="Arial" w:cs="Arial"/>
          <w:b/>
          <w:u w:val="single"/>
        </w:rPr>
        <w:t xml:space="preserve">Classifier-based. </w:t>
      </w:r>
      <w:r w:rsidR="004C3355">
        <w:rPr>
          <w:rFonts w:ascii="Arial" w:eastAsiaTheme="minorEastAsia" w:hAnsi="Arial" w:cs="Arial"/>
        </w:rPr>
        <w:t xml:space="preserve"> </w:t>
      </w:r>
      <w:r>
        <w:rPr>
          <w:rFonts w:ascii="Arial" w:eastAsiaTheme="minorEastAsia" w:hAnsi="Arial" w:cs="Arial"/>
        </w:rPr>
        <w:t xml:space="preserve">Although LISI addresses the issue of cell-type proportion of different </w:t>
      </w:r>
      <w:proofErr w:type="gramStart"/>
      <w:r>
        <w:rPr>
          <w:rFonts w:ascii="Arial" w:eastAsiaTheme="minorEastAsia" w:hAnsi="Arial" w:cs="Arial"/>
        </w:rPr>
        <w:t>batches</w:t>
      </w:r>
      <w:proofErr w:type="gramEnd"/>
      <w:r>
        <w:rPr>
          <w:rFonts w:ascii="Arial" w:eastAsiaTheme="minorEastAsia" w:hAnsi="Arial" w:cs="Arial"/>
        </w:rPr>
        <w:t xml:space="preserve"> but it is hard to summarize all single cell-level LISI scores into a simple statistic for comparing across different methods</w:t>
      </w:r>
      <w:r w:rsidR="00B646A6">
        <w:rPr>
          <w:rFonts w:ascii="Arial" w:eastAsiaTheme="minorEastAsia" w:hAnsi="Arial" w:cs="Arial"/>
        </w:rPr>
        <w:t xml:space="preserve"> </w:t>
      </w:r>
      <w:r w:rsidR="0019774E">
        <w:rPr>
          <w:rFonts w:ascii="Arial" w:eastAsiaTheme="minorEastAsia"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eastAsiaTheme="minorEastAsia" w:hAnsi="Arial" w:cs="Arial"/>
        </w:rPr>
        <w:instrText xml:space="preserve"> ADDIN EN.CITE </w:instrText>
      </w:r>
      <w:r w:rsidR="00030FDD">
        <w:rPr>
          <w:rFonts w:ascii="Arial" w:eastAsiaTheme="minorEastAsia"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eastAsiaTheme="minorEastAsia" w:hAnsi="Arial" w:cs="Arial"/>
        </w:rPr>
        <w:instrText xml:space="preserve"> ADDIN EN.CITE.DATA </w:instrText>
      </w:r>
      <w:r w:rsidR="00030FDD">
        <w:rPr>
          <w:rFonts w:ascii="Arial" w:eastAsiaTheme="minorEastAsia" w:hAnsi="Arial" w:cs="Arial"/>
        </w:rPr>
      </w:r>
      <w:r w:rsidR="00030FDD">
        <w:rPr>
          <w:rFonts w:ascii="Arial" w:eastAsiaTheme="minorEastAsia" w:hAnsi="Arial" w:cs="Arial"/>
        </w:rPr>
        <w:fldChar w:fldCharType="end"/>
      </w:r>
      <w:r w:rsidR="0019774E">
        <w:rPr>
          <w:rFonts w:ascii="Arial" w:eastAsiaTheme="minorEastAsia" w:hAnsi="Arial" w:cs="Arial"/>
        </w:rPr>
      </w:r>
      <w:r w:rsidR="0019774E">
        <w:rPr>
          <w:rFonts w:ascii="Arial" w:eastAsiaTheme="minorEastAsia" w:hAnsi="Arial" w:cs="Arial"/>
        </w:rPr>
        <w:fldChar w:fldCharType="separate"/>
      </w:r>
      <w:r w:rsidR="0019774E">
        <w:rPr>
          <w:rFonts w:ascii="Arial" w:eastAsiaTheme="minorEastAsia" w:hAnsi="Arial" w:cs="Arial"/>
          <w:noProof/>
        </w:rPr>
        <w:t>[15]</w:t>
      </w:r>
      <w:r w:rsidR="0019774E">
        <w:rPr>
          <w:rFonts w:ascii="Arial" w:eastAsiaTheme="minorEastAsia" w:hAnsi="Arial" w:cs="Arial"/>
        </w:rPr>
        <w:fldChar w:fldCharType="end"/>
      </w:r>
      <w:r>
        <w:rPr>
          <w:rFonts w:ascii="Arial" w:eastAsiaTheme="minorEastAsia" w:hAnsi="Arial" w:cs="Arial"/>
        </w:rPr>
        <w:t>. The classifier-based approach address</w:t>
      </w:r>
      <w:r w:rsidR="00AB1246">
        <w:rPr>
          <w:rFonts w:ascii="Arial" w:eastAsiaTheme="minorEastAsia" w:hAnsi="Arial" w:cs="Arial"/>
        </w:rPr>
        <w:t>es</w:t>
      </w:r>
      <w:r>
        <w:rPr>
          <w:rFonts w:ascii="Arial" w:eastAsiaTheme="minorEastAsia" w:hAnsi="Arial" w:cs="Arial"/>
        </w:rPr>
        <w:t xml:space="preserve"> this issue by using two distinct local classifiers for each single cell. The first classifier classifies every single cell as positive and negative cells. A single cell </w:t>
      </w:r>
      <m:oMath>
        <m:r>
          <w:rPr>
            <w:rFonts w:ascii="Cambria Math" w:eastAsiaTheme="minorEastAsia" w:hAnsi="Cambria Math" w:cs="Arial"/>
          </w:rPr>
          <m:t>n</m:t>
        </m:r>
      </m:oMath>
      <w:r>
        <w:rPr>
          <w:rFonts w:ascii="Arial" w:eastAsiaTheme="minorEastAsia" w:hAnsi="Arial" w:cs="Arial"/>
        </w:rPr>
        <w:t xml:space="preserve"> is positive if at least 50% cells of its k-nearest neighbor </w:t>
      </w:r>
      <w:r w:rsidR="00267F21">
        <w:rPr>
          <w:rFonts w:ascii="Arial" w:eastAsiaTheme="minorEastAsia" w:hAnsi="Arial" w:cs="Arial"/>
        </w:rPr>
        <w:t xml:space="preserve">(KNN) </w:t>
      </w:r>
      <w:r>
        <w:rPr>
          <w:rFonts w:ascii="Arial" w:eastAsiaTheme="minorEastAsia" w:hAnsi="Arial" w:cs="Arial"/>
        </w:rPr>
        <w:t xml:space="preserve">cells are from the same cell-type label, otherwise ‘negative’. The positive cells are further classified into true and false positive cells, where true positive cells are those surrounded by appropriate portions of cells with </w:t>
      </w:r>
      <m:oMath>
        <m:r>
          <w:rPr>
            <w:rFonts w:ascii="Cambria Math" w:eastAsiaTheme="minorEastAsia" w:hAnsi="Cambria Math" w:cs="Arial"/>
          </w:rPr>
          <m:t>L</m:t>
        </m:r>
      </m:oMath>
      <w:r>
        <w:rPr>
          <w:rFonts w:ascii="Arial" w:eastAsiaTheme="minorEastAsia" w:hAnsi="Arial" w:cs="Arial"/>
        </w:rPr>
        <w:t xml:space="preserve"> batches. </w:t>
      </w:r>
      <w:r w:rsidR="001E16F9">
        <w:rPr>
          <w:rFonts w:ascii="Arial" w:eastAsiaTheme="minorEastAsia" w:hAnsi="Arial" w:cs="Arial"/>
        </w:rPr>
        <w:t>In other words</w:t>
      </w:r>
      <w:r>
        <w:rPr>
          <w:rFonts w:ascii="Arial" w:eastAsiaTheme="minorEastAsia" w:hAnsi="Arial" w:cs="Arial"/>
        </w:rPr>
        <w:t xml:space="preserve">, if we sample </w:t>
      </w:r>
      <m:oMath>
        <m:r>
          <w:rPr>
            <w:rFonts w:ascii="Cambria Math" w:eastAsiaTheme="minorEastAsia" w:hAnsi="Cambria Math" w:cs="Arial"/>
          </w:rPr>
          <m:t>k</m:t>
        </m:r>
      </m:oMath>
      <w:r>
        <w:rPr>
          <w:rFonts w:ascii="Arial" w:eastAsiaTheme="minorEastAsia" w:hAnsi="Arial" w:cs="Arial"/>
        </w:rPr>
        <w:t xml:space="preserve"> cells from this cell-type cluster, the expected number of cells from batch </w:t>
      </w:r>
      <m:oMath>
        <m:r>
          <w:rPr>
            <w:rFonts w:ascii="Cambria Math" w:eastAsiaTheme="minorEastAsia" w:hAnsi="Cambria Math" w:cs="Arial"/>
          </w:rPr>
          <m:t>l</m:t>
        </m:r>
      </m:oMath>
      <w:r>
        <w:rPr>
          <w:rFonts w:ascii="Arial" w:eastAsiaTheme="minorEastAsia" w:hAnsi="Arial" w:cs="Arial"/>
        </w:rPr>
        <w:t xml:space="preserve"> will be</w:t>
      </w:r>
      <w:r w:rsidR="001E16F9">
        <w:rPr>
          <w:rFonts w:ascii="Arial" w:eastAsiaTheme="minorEastAsia" w:hAnsi="Arial" w:cs="Arial"/>
        </w:rPr>
        <w:t xml:space="preserve"> </w:t>
      </w:r>
      <w:r w:rsidR="001E16F9" w:rsidRPr="00F506E3">
        <w:rPr>
          <w:rFonts w:eastAsiaTheme="minorEastAsia"/>
          <w:i/>
          <w:iCs/>
        </w:rPr>
        <w:t>k</w:t>
      </w:r>
      <w:r w:rsidR="00A46162">
        <w:rPr>
          <w:rFonts w:eastAsiaTheme="minorEastAsia"/>
          <w:i/>
          <w:iCs/>
        </w:rPr>
        <w:sym w:font="Symbol" w:char="F0D7"/>
      </w:r>
      <w:r w:rsidR="00A46162">
        <w:rPr>
          <w:rFonts w:eastAsiaTheme="minorEastAsia"/>
          <w:i/>
          <w:iCs/>
        </w:rPr>
        <w:t xml:space="preserve"> </w:t>
      </w:r>
      <w:proofErr w:type="spellStart"/>
      <w:r w:rsidR="001E16F9" w:rsidRPr="00811618">
        <w:rPr>
          <w:rFonts w:eastAsiaTheme="minorEastAsia"/>
          <w:i/>
          <w:iCs/>
        </w:rPr>
        <w:t>f</w:t>
      </w:r>
      <w:r w:rsidR="001E16F9" w:rsidRPr="00811618">
        <w:rPr>
          <w:rFonts w:eastAsiaTheme="minorEastAsia"/>
          <w:i/>
          <w:iCs/>
          <w:vertAlign w:val="subscript"/>
        </w:rPr>
        <w:t>l</w:t>
      </w:r>
      <w:proofErr w:type="spellEnd"/>
      <w:r w:rsidR="001E16F9">
        <w:rPr>
          <w:rFonts w:ascii="Arial" w:eastAsiaTheme="minorEastAsia" w:hAnsi="Arial" w:cs="Arial"/>
        </w:rPr>
        <w:t xml:space="preserve">, where </w:t>
      </w:r>
      <w:proofErr w:type="spellStart"/>
      <w:r w:rsidR="001E16F9" w:rsidRPr="00F506E3">
        <w:rPr>
          <w:rFonts w:eastAsiaTheme="minorEastAsia"/>
          <w:i/>
          <w:iCs/>
        </w:rPr>
        <w:t>f</w:t>
      </w:r>
      <w:r w:rsidR="001E16F9" w:rsidRPr="00F506E3">
        <w:rPr>
          <w:rFonts w:eastAsiaTheme="minorEastAsia"/>
          <w:i/>
          <w:iCs/>
          <w:vertAlign w:val="subscript"/>
        </w:rPr>
        <w:t>l</w:t>
      </w:r>
      <w:proofErr w:type="spellEnd"/>
      <w:r w:rsidR="001E16F9">
        <w:rPr>
          <w:rFonts w:ascii="Arial" w:eastAsiaTheme="minorEastAsia" w:hAnsi="Arial" w:cs="Arial"/>
        </w:rPr>
        <w:t xml:space="preserve"> is the global fraction of cells in batch </w:t>
      </w:r>
      <w:r w:rsidR="001E16F9" w:rsidRPr="00F506E3">
        <w:rPr>
          <w:rFonts w:eastAsiaTheme="minorEastAsia"/>
          <w:i/>
          <w:iCs/>
        </w:rPr>
        <w:t>l</w:t>
      </w:r>
      <w:r w:rsidR="001E16F9">
        <w:rPr>
          <w:rFonts w:ascii="Arial" w:eastAsiaTheme="minorEastAsia" w:hAnsi="Arial" w:cs="Arial"/>
        </w:rPr>
        <w:t>.</w:t>
      </w:r>
      <w:r>
        <w:rPr>
          <w:rFonts w:ascii="Arial" w:eastAsiaTheme="minorEastAsia" w:hAnsi="Arial" w:cs="Arial"/>
        </w:rPr>
        <w:t xml:space="preserve"> </w:t>
      </w:r>
      <w:r w:rsidR="006330F1">
        <w:rPr>
          <w:rFonts w:ascii="Arial" w:eastAsiaTheme="minorEastAsia" w:hAnsi="Arial" w:cs="Arial"/>
        </w:rPr>
        <w:t>A positive cell in this cluster is a true positive</w:t>
      </w:r>
      <w:r w:rsidR="006330F1" w:rsidDel="001E16F9">
        <w:rPr>
          <w:rFonts w:ascii="Arial" w:eastAsiaTheme="minorEastAsia" w:hAnsi="Arial" w:cs="Arial"/>
        </w:rPr>
        <w:t xml:space="preserve"> </w:t>
      </w:r>
      <w:r>
        <w:rPr>
          <w:rFonts w:ascii="Arial" w:eastAsiaTheme="minorEastAsia" w:hAnsi="Arial" w:cs="Arial"/>
        </w:rPr>
        <w:t xml:space="preserve">when the observed cell numbers for each batch among its </w:t>
      </w:r>
      <m:oMath>
        <m:r>
          <w:rPr>
            <w:rFonts w:ascii="Cambria Math" w:eastAsiaTheme="minorEastAsia" w:hAnsi="Cambria Math" w:cs="Arial"/>
          </w:rPr>
          <m:t>k</m:t>
        </m:r>
      </m:oMath>
      <w:r>
        <w:rPr>
          <w:rFonts w:ascii="Arial" w:eastAsiaTheme="minorEastAsia" w:hAnsi="Arial" w:cs="Arial"/>
        </w:rPr>
        <w:t xml:space="preserve"> neighbors are within 3 standard deviation</w:t>
      </w:r>
      <w:r w:rsidR="005476FF">
        <w:rPr>
          <w:rFonts w:ascii="Arial" w:eastAsiaTheme="minorEastAsia" w:hAnsi="Arial" w:cs="Arial"/>
        </w:rPr>
        <w:t>s</w:t>
      </w:r>
      <w:r>
        <w:rPr>
          <w:rFonts w:ascii="Arial" w:eastAsiaTheme="minorEastAsia" w:hAnsi="Arial" w:cs="Arial"/>
        </w:rPr>
        <w:t xml:space="preserve"> around the expect</w:t>
      </w:r>
      <w:r w:rsidR="005476FF">
        <w:rPr>
          <w:rFonts w:ascii="Arial" w:eastAsiaTheme="minorEastAsia" w:hAnsi="Arial" w:cs="Arial"/>
        </w:rPr>
        <w:t>ed</w:t>
      </w:r>
      <w:r>
        <w:rPr>
          <w:rFonts w:ascii="Arial" w:eastAsiaTheme="minorEastAsia" w:hAnsi="Arial" w:cs="Arial"/>
        </w:rPr>
        <w:t xml:space="preserve"> numbers. The proportions of positive cells and true positive cells are used as the summary metrics to evaluate the overall performance of batch effect removal. The higher the proportions, the better the algorithm. </w:t>
      </w:r>
    </w:p>
    <w:p w14:paraId="294B5487" w14:textId="77777777" w:rsidR="00C24053" w:rsidRDefault="00C24053" w:rsidP="00001DD2">
      <w:pPr>
        <w:spacing w:after="160" w:line="360" w:lineRule="auto"/>
        <w:jc w:val="both"/>
        <w:rPr>
          <w:rFonts w:ascii="Arial" w:eastAsiaTheme="minorEastAsia" w:hAnsi="Arial" w:cs="Arial"/>
        </w:rPr>
      </w:pPr>
    </w:p>
    <w:p w14:paraId="57648ACD" w14:textId="0AF34C71" w:rsidR="00EB1724" w:rsidRPr="00EB1724" w:rsidRDefault="00B263D5" w:rsidP="0071490E">
      <w:pPr>
        <w:pStyle w:val="ListParagraph"/>
        <w:numPr>
          <w:ilvl w:val="2"/>
          <w:numId w:val="40"/>
        </w:numPr>
        <w:spacing w:after="0" w:line="360" w:lineRule="auto"/>
        <w:jc w:val="both"/>
        <w:rPr>
          <w:rFonts w:ascii="Arial" w:eastAsia="Arial" w:hAnsi="Arial" w:cs="Arial"/>
          <w:b/>
          <w:sz w:val="24"/>
        </w:rPr>
      </w:pPr>
      <w:r>
        <w:rPr>
          <w:rFonts w:ascii="Arial" w:eastAsia="Arial" w:hAnsi="Arial" w:cs="Arial"/>
          <w:b/>
          <w:sz w:val="24"/>
        </w:rPr>
        <w:t>Clustering</w:t>
      </w:r>
    </w:p>
    <w:p w14:paraId="517CAEDD" w14:textId="7166191E" w:rsidR="00EB1724" w:rsidRPr="00EB1724" w:rsidRDefault="00EB1724" w:rsidP="00F506E3">
      <w:pPr>
        <w:spacing w:after="160" w:line="480" w:lineRule="auto"/>
        <w:jc w:val="both"/>
        <w:rPr>
          <w:rFonts w:ascii="Arial" w:eastAsia="Arial" w:hAnsi="Arial" w:cs="Arial"/>
        </w:rPr>
      </w:pPr>
      <w:r>
        <w:rPr>
          <w:rFonts w:ascii="Arial" w:eastAsia="Arial" w:hAnsi="Arial" w:cs="Arial"/>
        </w:rPr>
        <w:t xml:space="preserve">Evaluating the performance of clustering algorithms is not as trivial as counting the number of errors like supervised learning. In general, the clustering performance evaluation metric should not just take absolute corrected labelled </w:t>
      </w:r>
      <w:proofErr w:type="gramStart"/>
      <w:r>
        <w:rPr>
          <w:rFonts w:ascii="Arial" w:eastAsia="Arial" w:hAnsi="Arial" w:cs="Arial"/>
        </w:rPr>
        <w:t>cells  into</w:t>
      </w:r>
      <w:proofErr w:type="gramEnd"/>
      <w:r>
        <w:rPr>
          <w:rFonts w:ascii="Arial" w:eastAsia="Arial" w:hAnsi="Arial" w:cs="Arial"/>
        </w:rPr>
        <w:t xml:space="preserve"> account but also consider if the clustering defines a good similarity or separation in the dataset </w:t>
      </w:r>
      <w:r>
        <w:rPr>
          <w:rFonts w:ascii="Arial" w:eastAsia="Arial" w:hAnsi="Arial" w:cs="Arial"/>
        </w:rPr>
        <w:lastRenderedPageBreak/>
        <w:t>compared to ground truth. When ground truth is not available, evaluation must be performed using model itself such as clustering distance, dispersion, etc.</w:t>
      </w:r>
      <w:r w:rsidR="00A46162">
        <w:rPr>
          <w:rFonts w:ascii="Arial" w:eastAsia="Arial" w:hAnsi="Arial" w:cs="Arial"/>
        </w:rPr>
        <w:t xml:space="preserve"> Similar measures, such as Adjusted Rand Index (ARI) </w:t>
      </w:r>
      <w:r w:rsidR="0035590F">
        <w:rPr>
          <w:rFonts w:ascii="Arial" w:eastAsia="Arial" w:hAnsi="Arial" w:cs="Arial"/>
        </w:rPr>
        <w:t xml:space="preserve">and </w:t>
      </w:r>
      <w:r w:rsidR="0035590F" w:rsidRPr="00811618">
        <w:rPr>
          <w:rFonts w:ascii="Arial" w:hAnsi="Arial" w:cs="Arial"/>
        </w:rPr>
        <w:t xml:space="preserve">Silhouette </w:t>
      </w:r>
      <w:r w:rsidR="0035590F">
        <w:rPr>
          <w:rFonts w:ascii="Arial" w:hAnsi="Arial" w:cs="Arial"/>
        </w:rPr>
        <w:t>I</w:t>
      </w:r>
      <w:r w:rsidR="0035590F" w:rsidRPr="00811618">
        <w:rPr>
          <w:rFonts w:ascii="Arial" w:hAnsi="Arial" w:cs="Arial"/>
        </w:rPr>
        <w:t>ndex</w:t>
      </w:r>
      <w:r w:rsidR="0035590F">
        <w:rPr>
          <w:rFonts w:ascii="Arial" w:eastAsia="Arial" w:hAnsi="Arial" w:cs="Arial"/>
        </w:rPr>
        <w:t xml:space="preserve"> </w:t>
      </w:r>
      <w:r w:rsidR="00A46162">
        <w:rPr>
          <w:rFonts w:ascii="Arial" w:eastAsia="Arial" w:hAnsi="Arial" w:cs="Arial"/>
        </w:rPr>
        <w:t xml:space="preserve">discussed in Section 4.2.1 can also be employed here to measure the agreement between predicted assignment to the ground-truth assignment. </w:t>
      </w:r>
    </w:p>
    <w:p w14:paraId="04277C13" w14:textId="77777777" w:rsidR="000002F9" w:rsidRDefault="000002F9" w:rsidP="000002F9">
      <w:pPr>
        <w:spacing w:line="360" w:lineRule="auto"/>
        <w:jc w:val="both"/>
        <w:rPr>
          <w:rFonts w:ascii="Arial" w:eastAsia="Arial" w:hAnsi="Arial" w:cs="Arial"/>
        </w:rPr>
      </w:pPr>
    </w:p>
    <w:p w14:paraId="2A2454C8" w14:textId="41228376" w:rsidR="000002F9" w:rsidRDefault="000002F9" w:rsidP="00F506E3">
      <w:pPr>
        <w:spacing w:line="480" w:lineRule="auto"/>
        <w:jc w:val="both"/>
        <w:rPr>
          <w:rFonts w:ascii="Arial" w:eastAsia="Arial" w:hAnsi="Arial" w:cs="Arial"/>
        </w:rPr>
      </w:pPr>
      <w:r>
        <w:rPr>
          <w:rFonts w:ascii="Arial" w:eastAsia="Arial" w:hAnsi="Arial" w:cs="Arial"/>
          <w:b/>
          <w:bCs/>
          <w:u w:val="single"/>
        </w:rPr>
        <w:t>Normalized Mutual Information (NMI).</w:t>
      </w:r>
      <w:r>
        <w:rPr>
          <w:rFonts w:ascii="Arial" w:eastAsia="Arial" w:hAnsi="Arial" w:cs="Arial"/>
        </w:rPr>
        <w:t xml:space="preserve"> </w:t>
      </w:r>
      <w:r w:rsidR="00656872">
        <w:rPr>
          <w:rFonts w:ascii="Arial" w:eastAsia="Arial" w:hAnsi="Arial" w:cs="Arial"/>
        </w:rPr>
        <w:t>The mutual information(MI)</w:t>
      </w:r>
      <w:r w:rsidR="00543930">
        <w:rPr>
          <w:rFonts w:ascii="Arial" w:eastAsia="Arial" w:hAnsi="Arial" w:cs="Arial"/>
        </w:rPr>
        <w:t xml:space="preserve"> </w:t>
      </w:r>
      <w:r w:rsidR="0019774E">
        <w:rPr>
          <w:rFonts w:ascii="Arial" w:eastAsia="Arial" w:hAnsi="Arial" w:cs="Arial"/>
        </w:rPr>
        <w:fldChar w:fldCharType="begin"/>
      </w:r>
      <w:r w:rsidR="00A04B4D">
        <w:rPr>
          <w:rFonts w:ascii="Arial" w:eastAsia="Arial" w:hAnsi="Arial" w:cs="Arial"/>
        </w:rPr>
        <w:instrText xml:space="preserve"> ADDIN EN.CITE &lt;EndNote&gt;&lt;Cite&gt;&lt;Author&gt;Strehl&lt;/Author&gt;&lt;Year&gt;2002&lt;/Year&gt;&lt;RecNum&gt;23&lt;/RecNum&gt;&lt;DisplayText&gt;[47]&lt;/DisplayText&gt;&lt;record&gt;&lt;rec-number&gt;23&lt;/rec-number&gt;&lt;foreign-keys&gt;&lt;key app="EN" db-id="rxtpa2xz4r9wxoewz0qvzrvvvez0pe55sfe2" timestamp="1626744901"&gt;23&lt;/key&gt;&lt;/foreign-keys&gt;&lt;ref-type name="Journal Article"&gt;17&lt;/ref-type&gt;&lt;contributors&gt;&lt;authors&gt;&lt;author&gt;Strehl, Alexander&lt;/author&gt;&lt;author&gt;Ghosh, Joydeep&lt;/author&gt;&lt;/authors&gt;&lt;/contributors&gt;&lt;titles&gt;&lt;title&gt;Cluster ensembles---a knowledge reuse framework for combining multiple partitions&lt;/title&gt;&lt;secondary-title&gt;Journal of machine learning research&lt;/secondary-title&gt;&lt;/titles&gt;&lt;pages&gt;583-617&lt;/pages&gt;&lt;volume&gt;3&lt;/volume&gt;&lt;number&gt;Dec&lt;/number&gt;&lt;dates&gt;&lt;year&gt;2002&lt;/year&gt;&lt;/dates&gt;&lt;urls&gt;&lt;/urls&gt;&lt;/record&gt;&lt;/Cite&gt;&lt;/EndNote&gt;</w:instrText>
      </w:r>
      <w:r w:rsidR="0019774E">
        <w:rPr>
          <w:rFonts w:ascii="Arial" w:eastAsia="Arial" w:hAnsi="Arial" w:cs="Arial"/>
        </w:rPr>
        <w:fldChar w:fldCharType="separate"/>
      </w:r>
      <w:r w:rsidR="00A04B4D">
        <w:rPr>
          <w:rFonts w:ascii="Arial" w:eastAsia="Arial" w:hAnsi="Arial" w:cs="Arial"/>
          <w:noProof/>
        </w:rPr>
        <w:t>[47]</w:t>
      </w:r>
      <w:r w:rsidR="0019774E">
        <w:rPr>
          <w:rFonts w:ascii="Arial" w:eastAsia="Arial" w:hAnsi="Arial" w:cs="Arial"/>
        </w:rPr>
        <w:fldChar w:fldCharType="end"/>
      </w:r>
      <w:r w:rsidR="00656872" w:rsidRPr="00B8249C">
        <w:t xml:space="preserve"> </w:t>
      </w:r>
      <w:r w:rsidR="00656872">
        <w:rPr>
          <w:rFonts w:ascii="Arial" w:eastAsia="Arial" w:hAnsi="Arial" w:cs="Arial"/>
        </w:rPr>
        <w:t xml:space="preserve"> is </w:t>
      </w:r>
      <w:r>
        <w:rPr>
          <w:rFonts w:ascii="Arial" w:eastAsia="Arial" w:hAnsi="Arial" w:cs="Arial"/>
        </w:rPr>
        <w:t xml:space="preserve">a measure of mutual dependency between two cluster assignments </w:t>
      </w:r>
      <w:r w:rsidRPr="00235C2F">
        <w:rPr>
          <w:rFonts w:ascii="Arial" w:eastAsia="Arial" w:hAnsi="Arial" w:cs="Arial"/>
          <w:i/>
          <w:iCs/>
        </w:rPr>
        <w:t>U</w:t>
      </w:r>
      <w:r>
        <w:rPr>
          <w:rFonts w:ascii="Arial" w:eastAsia="Arial" w:hAnsi="Arial" w:cs="Arial"/>
        </w:rPr>
        <w:t xml:space="preserve"> and </w:t>
      </w:r>
      <w:r w:rsidRPr="00235C2F">
        <w:rPr>
          <w:rFonts w:ascii="Arial" w:eastAsia="Arial" w:hAnsi="Arial" w:cs="Arial"/>
          <w:i/>
          <w:iCs/>
        </w:rPr>
        <w:t>V</w:t>
      </w:r>
      <w:r>
        <w:rPr>
          <w:rFonts w:ascii="Arial" w:eastAsia="Arial" w:hAnsi="Arial" w:cs="Arial"/>
        </w:rPr>
        <w:t xml:space="preserve">. It quantifies the amount of information we could have about one assignment by observing the other assignment. For </w:t>
      </w:r>
      <m:oMath>
        <m:r>
          <w:rPr>
            <w:rFonts w:ascii="Cambria Math" w:eastAsia="Arial" w:hAnsi="Cambria Math" w:cs="Arial"/>
          </w:rPr>
          <m:t>N</m:t>
        </m:r>
      </m:oMath>
      <w:r>
        <w:rPr>
          <w:rFonts w:ascii="Arial" w:eastAsia="Arial" w:hAnsi="Arial" w:cs="Arial"/>
        </w:rPr>
        <w:t xml:space="preserve"> samples, we have the entropy for cluster assignments </w:t>
      </w:r>
      <w:r w:rsidRPr="00471061">
        <w:rPr>
          <w:rFonts w:ascii="Arial" w:eastAsia="Arial" w:hAnsi="Arial" w:cs="Arial"/>
          <w:i/>
        </w:rPr>
        <w:t>U</w:t>
      </w:r>
      <w:r>
        <w:rPr>
          <w:rFonts w:ascii="Arial" w:eastAsia="Arial" w:hAnsi="Arial" w:cs="Arial"/>
        </w:rPr>
        <w:t xml:space="preserve"> and </w:t>
      </w:r>
      <w:r w:rsidRPr="00471061">
        <w:rPr>
          <w:rFonts w:ascii="Arial" w:eastAsia="Arial" w:hAnsi="Arial" w:cs="Arial"/>
          <w:i/>
        </w:rPr>
        <w:t>V</w:t>
      </w:r>
      <w:r>
        <w:rPr>
          <w:rFonts w:ascii="Arial" w:eastAsia="Arial" w:hAnsi="Arial" w:cs="Arial"/>
        </w:rPr>
        <w:t xml:space="preserve"> as</w:t>
      </w:r>
    </w:p>
    <w:tbl>
      <w:tblPr>
        <w:tblStyle w:val="TableNormal1"/>
        <w:tblW w:w="0" w:type="auto"/>
        <w:tblInd w:w="5" w:type="dxa"/>
        <w:tblLook w:val="04A0" w:firstRow="1" w:lastRow="0" w:firstColumn="1" w:lastColumn="0" w:noHBand="0" w:noVBand="1"/>
      </w:tblPr>
      <w:tblGrid>
        <w:gridCol w:w="1474"/>
        <w:gridCol w:w="6176"/>
        <w:gridCol w:w="1619"/>
      </w:tblGrid>
      <w:tr w:rsidR="003D500D" w14:paraId="007722FE" w14:textId="77777777" w:rsidTr="003D500D">
        <w:tc>
          <w:tcPr>
            <w:tcW w:w="1474" w:type="dxa"/>
          </w:tcPr>
          <w:p w14:paraId="404378EE" w14:textId="77777777" w:rsidR="003D500D" w:rsidRDefault="003D500D" w:rsidP="00F506E3">
            <w:pPr>
              <w:spacing w:line="480" w:lineRule="auto"/>
              <w:jc w:val="both"/>
              <w:rPr>
                <w:rFonts w:ascii="Arial" w:eastAsia="Arial" w:hAnsi="Arial" w:cs="Arial"/>
              </w:rPr>
            </w:pPr>
          </w:p>
        </w:tc>
        <w:tc>
          <w:tcPr>
            <w:tcW w:w="6176" w:type="dxa"/>
          </w:tcPr>
          <w:p w14:paraId="77831BD9" w14:textId="5A52FA23" w:rsidR="003D500D" w:rsidRDefault="003D500D" w:rsidP="00F506E3">
            <w:pPr>
              <w:spacing w:line="480" w:lineRule="auto"/>
              <w:jc w:val="both"/>
              <w:rPr>
                <w:rFonts w:ascii="Arial" w:eastAsia="Arial" w:hAnsi="Arial" w:cs="Arial"/>
              </w:rPr>
            </w:pPr>
            <m:oMathPara>
              <m:oMath>
                <m:r>
                  <w:rPr>
                    <w:rFonts w:ascii="Cambria Math" w:eastAsia="Arial" w:hAnsi="Cambria Math" w:cs="Arial"/>
                  </w:rPr>
                  <m:t>H</m:t>
                </m:r>
                <m:d>
                  <m:dPr>
                    <m:ctrlPr>
                      <w:rPr>
                        <w:rFonts w:ascii="Cambria Math" w:eastAsia="Arial" w:hAnsi="Cambria Math" w:cs="Arial"/>
                        <w:i/>
                      </w:rPr>
                    </m:ctrlPr>
                  </m:dPr>
                  <m:e>
                    <m:r>
                      <w:rPr>
                        <w:rFonts w:ascii="Cambria Math" w:eastAsia="Arial" w:hAnsi="Cambria Math" w:cs="Arial"/>
                      </w:rPr>
                      <m:t>U</m:t>
                    </m:r>
                  </m:e>
                </m:d>
                <m:r>
                  <w:rPr>
                    <w:rFonts w:ascii="Cambria Math" w:eastAsia="Arial" w:hAnsi="Cambria Math" w:cs="Arial"/>
                  </w:rPr>
                  <m:t>=</m:t>
                </m:r>
                <m:nary>
                  <m:naryPr>
                    <m:chr m:val="∑"/>
                    <m:limLoc m:val="undOvr"/>
                    <m:ctrlPr>
                      <w:rPr>
                        <w:rFonts w:ascii="Cambria Math" w:eastAsia="Arial" w:hAnsi="Cambria Math" w:cs="Arial"/>
                        <w:i/>
                      </w:rPr>
                    </m:ctrlPr>
                  </m:naryPr>
                  <m:sub>
                    <m:r>
                      <w:rPr>
                        <w:rFonts w:ascii="Cambria Math" w:eastAsia="Arial" w:hAnsi="Cambria Math" w:cs="Arial"/>
                      </w:rPr>
                      <m:t>i=1</m:t>
                    </m:r>
                  </m:sub>
                  <m:sup>
                    <m:d>
                      <m:dPr>
                        <m:begChr m:val="|"/>
                        <m:endChr m:val="|"/>
                        <m:ctrlPr>
                          <w:rPr>
                            <w:rFonts w:ascii="Cambria Math" w:eastAsia="Arial" w:hAnsi="Cambria Math" w:cs="Arial"/>
                            <w:i/>
                          </w:rPr>
                        </m:ctrlPr>
                      </m:dPr>
                      <m:e>
                        <m:r>
                          <w:rPr>
                            <w:rFonts w:ascii="Cambria Math" w:eastAsia="Arial" w:hAnsi="Cambria Math" w:cs="Arial"/>
                          </w:rPr>
                          <m:t>U</m:t>
                        </m:r>
                      </m:e>
                    </m:d>
                  </m:sup>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m:t>
                        </m:r>
                      </m:sub>
                    </m:sSub>
                    <m:d>
                      <m:dPr>
                        <m:ctrlPr>
                          <w:rPr>
                            <w:rFonts w:ascii="Cambria Math" w:eastAsia="Arial" w:hAnsi="Cambria Math" w:cs="Arial"/>
                            <w:i/>
                          </w:rPr>
                        </m:ctrlPr>
                      </m:dPr>
                      <m:e>
                        <m:r>
                          <w:rPr>
                            <w:rFonts w:ascii="Cambria Math" w:eastAsia="Arial" w:hAnsi="Cambria Math" w:cs="Arial"/>
                          </w:rPr>
                          <m:t>i</m:t>
                        </m:r>
                      </m:e>
                    </m:d>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m:t>
                                </m:r>
                              </m:sub>
                            </m:sSub>
                            <m:d>
                              <m:dPr>
                                <m:ctrlPr>
                                  <w:rPr>
                                    <w:rFonts w:ascii="Cambria Math" w:eastAsia="Arial" w:hAnsi="Cambria Math" w:cs="Arial"/>
                                    <w:i/>
                                  </w:rPr>
                                </m:ctrlPr>
                              </m:dPr>
                              <m:e>
                                <m:r>
                                  <w:rPr>
                                    <w:rFonts w:ascii="Cambria Math" w:eastAsia="Arial" w:hAnsi="Cambria Math" w:cs="Arial"/>
                                  </w:rPr>
                                  <m:t>i</m:t>
                                </m:r>
                              </m:e>
                            </m:d>
                          </m:e>
                        </m:d>
                      </m:e>
                    </m:func>
                  </m:e>
                </m:nary>
                <m:r>
                  <w:rPr>
                    <w:rFonts w:ascii="Cambria Math" w:eastAsia="Arial" w:hAnsi="Cambria Math" w:cs="Arial"/>
                  </w:rPr>
                  <m:t>,H</m:t>
                </m:r>
                <m:d>
                  <m:dPr>
                    <m:ctrlPr>
                      <w:rPr>
                        <w:rFonts w:ascii="Cambria Math" w:eastAsia="Arial" w:hAnsi="Cambria Math" w:cs="Arial"/>
                        <w:i/>
                      </w:rPr>
                    </m:ctrlPr>
                  </m:dPr>
                  <m:e>
                    <m:r>
                      <w:rPr>
                        <w:rFonts w:ascii="Cambria Math" w:eastAsia="Arial" w:hAnsi="Cambria Math" w:cs="Arial"/>
                      </w:rPr>
                      <m:t>V</m:t>
                    </m:r>
                  </m:e>
                </m:d>
                <m:r>
                  <w:rPr>
                    <w:rFonts w:ascii="Cambria Math" w:eastAsia="Arial" w:hAnsi="Cambria Math" w:cs="Arial"/>
                  </w:rPr>
                  <m:t>=</m:t>
                </m:r>
                <m:nary>
                  <m:naryPr>
                    <m:chr m:val="∑"/>
                    <m:limLoc m:val="undOvr"/>
                    <m:ctrlPr>
                      <w:rPr>
                        <w:rFonts w:ascii="Cambria Math" w:eastAsia="Arial" w:hAnsi="Cambria Math" w:cs="Arial"/>
                        <w:i/>
                      </w:rPr>
                    </m:ctrlPr>
                  </m:naryPr>
                  <m:sub>
                    <m:r>
                      <w:rPr>
                        <w:rFonts w:ascii="Cambria Math" w:eastAsia="Arial" w:hAnsi="Cambria Math" w:cs="Arial"/>
                      </w:rPr>
                      <m:t>i=1</m:t>
                    </m:r>
                  </m:sub>
                  <m:sup>
                    <m:d>
                      <m:dPr>
                        <m:begChr m:val="|"/>
                        <m:endChr m:val="|"/>
                        <m:ctrlPr>
                          <w:rPr>
                            <w:rFonts w:ascii="Cambria Math" w:eastAsia="Arial" w:hAnsi="Cambria Math" w:cs="Arial"/>
                            <w:i/>
                          </w:rPr>
                        </m:ctrlPr>
                      </m:dPr>
                      <m:e>
                        <m:r>
                          <w:rPr>
                            <w:rFonts w:ascii="Cambria Math" w:eastAsia="Arial" w:hAnsi="Cambria Math" w:cs="Arial"/>
                          </w:rPr>
                          <m:t>V</m:t>
                        </m:r>
                      </m:e>
                    </m:d>
                  </m:sup>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V</m:t>
                        </m:r>
                      </m:sub>
                    </m:sSub>
                    <m:d>
                      <m:dPr>
                        <m:ctrlPr>
                          <w:rPr>
                            <w:rFonts w:ascii="Cambria Math" w:eastAsia="Arial" w:hAnsi="Cambria Math" w:cs="Arial"/>
                            <w:i/>
                          </w:rPr>
                        </m:ctrlPr>
                      </m:dPr>
                      <m:e>
                        <m:r>
                          <w:rPr>
                            <w:rFonts w:ascii="Cambria Math" w:eastAsia="Arial" w:hAnsi="Cambria Math" w:cs="Arial"/>
                          </w:rPr>
                          <m:t>i</m:t>
                        </m:r>
                      </m:e>
                    </m:d>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V</m:t>
                                </m:r>
                              </m:sub>
                            </m:sSub>
                            <m:d>
                              <m:dPr>
                                <m:ctrlPr>
                                  <w:rPr>
                                    <w:rFonts w:ascii="Cambria Math" w:eastAsia="Arial" w:hAnsi="Cambria Math" w:cs="Arial"/>
                                    <w:i/>
                                  </w:rPr>
                                </m:ctrlPr>
                              </m:dPr>
                              <m:e>
                                <m:r>
                                  <w:rPr>
                                    <w:rFonts w:ascii="Cambria Math" w:eastAsia="Arial" w:hAnsi="Cambria Math" w:cs="Arial"/>
                                  </w:rPr>
                                  <m:t>i</m:t>
                                </m:r>
                              </m:e>
                            </m:d>
                          </m:e>
                        </m:d>
                      </m:e>
                    </m:func>
                  </m:e>
                </m:nary>
              </m:oMath>
            </m:oMathPara>
          </w:p>
        </w:tc>
        <w:tc>
          <w:tcPr>
            <w:tcW w:w="1619" w:type="dxa"/>
          </w:tcPr>
          <w:p w14:paraId="7BD0486B" w14:textId="77777777" w:rsidR="003D500D" w:rsidRDefault="003D500D" w:rsidP="00F506E3">
            <w:pPr>
              <w:spacing w:line="480" w:lineRule="auto"/>
              <w:jc w:val="both"/>
              <w:rPr>
                <w:rFonts w:ascii="Arial" w:eastAsia="Arial" w:hAnsi="Arial" w:cs="Arial"/>
              </w:rPr>
            </w:pPr>
          </w:p>
        </w:tc>
      </w:tr>
    </w:tbl>
    <w:p w14:paraId="67FFA7D8" w14:textId="3C52E695" w:rsidR="000002F9" w:rsidRDefault="000002F9" w:rsidP="00F506E3">
      <w:pPr>
        <w:spacing w:line="480" w:lineRule="auto"/>
        <w:jc w:val="both"/>
        <w:rPr>
          <w:rFonts w:ascii="Arial" w:eastAsia="Arial" w:hAnsi="Arial" w:cs="Arial"/>
        </w:rPr>
      </w:pPr>
      <w:r>
        <w:rPr>
          <w:rFonts w:ascii="Arial" w:eastAsia="Arial" w:hAnsi="Arial" w:cs="Arial"/>
        </w:rPr>
        <w:t xml:space="preserve">where </w:t>
      </w:r>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m:t>
            </m:r>
          </m:sub>
        </m:sSub>
        <m:d>
          <m:dPr>
            <m:ctrlPr>
              <w:rPr>
                <w:rFonts w:ascii="Cambria Math" w:eastAsia="Arial" w:hAnsi="Cambria Math" w:cs="Arial"/>
                <w:i/>
              </w:rPr>
            </m:ctrlPr>
          </m:dPr>
          <m:e>
            <m:r>
              <w:rPr>
                <w:rFonts w:ascii="Cambria Math" w:eastAsia="Arial" w:hAnsi="Cambria Math" w:cs="Arial"/>
              </w:rPr>
              <m:t>i</m:t>
            </m:r>
          </m:e>
        </m:d>
        <m:r>
          <w:rPr>
            <w:rFonts w:ascii="Cambria Math" w:eastAsia="Arial" w:hAnsi="Cambria Math" w:cs="Arial"/>
          </w:rPr>
          <m:t>=</m:t>
        </m:r>
        <m:f>
          <m:fPr>
            <m:ctrlPr>
              <w:rPr>
                <w:rFonts w:ascii="Cambria Math" w:eastAsia="Arial" w:hAnsi="Cambria Math" w:cs="Arial"/>
                <w:i/>
              </w:rPr>
            </m:ctrlPr>
          </m:fPr>
          <m:num>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U</m:t>
                    </m:r>
                  </m:e>
                  <m:sub>
                    <m:r>
                      <w:rPr>
                        <w:rFonts w:ascii="Cambria Math" w:eastAsia="Arial" w:hAnsi="Cambria Math" w:cs="Arial"/>
                      </w:rPr>
                      <m:t>i</m:t>
                    </m:r>
                  </m:sub>
                </m:sSub>
              </m:e>
            </m:d>
          </m:num>
          <m:den>
            <m:r>
              <w:rPr>
                <w:rFonts w:ascii="Cambria Math" w:eastAsia="Arial" w:hAnsi="Cambria Math" w:cs="Arial"/>
              </w:rPr>
              <m:t>N</m:t>
            </m:r>
          </m:den>
        </m:f>
        <m:r>
          <w:rPr>
            <w:rFonts w:ascii="Cambria Math" w:eastAsia="Arial" w:hAnsi="Cambria Math" w:cs="Arial"/>
          </w:rPr>
          <m:t xml:space="preserve"> </m:t>
        </m:r>
      </m:oMath>
      <w:r>
        <w:rPr>
          <w:rFonts w:ascii="Arial" w:eastAsia="Arial" w:hAnsi="Arial" w:cs="Arial"/>
        </w:rPr>
        <w:t xml:space="preserve"> and </w:t>
      </w:r>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V</m:t>
            </m:r>
          </m:sub>
        </m:sSub>
        <m:d>
          <m:dPr>
            <m:ctrlPr>
              <w:rPr>
                <w:rFonts w:ascii="Cambria Math" w:eastAsia="Arial" w:hAnsi="Cambria Math" w:cs="Arial"/>
                <w:i/>
              </w:rPr>
            </m:ctrlPr>
          </m:dPr>
          <m:e>
            <m:r>
              <w:rPr>
                <w:rFonts w:ascii="Cambria Math" w:eastAsia="Arial" w:hAnsi="Cambria Math" w:cs="Arial"/>
              </w:rPr>
              <m:t>j</m:t>
            </m:r>
          </m:e>
        </m:d>
        <m:r>
          <w:rPr>
            <w:rFonts w:ascii="Cambria Math" w:eastAsia="Arial" w:hAnsi="Cambria Math" w:cs="Arial"/>
          </w:rPr>
          <m:t>=</m:t>
        </m:r>
        <m:f>
          <m:fPr>
            <m:ctrlPr>
              <w:rPr>
                <w:rFonts w:ascii="Cambria Math" w:eastAsia="Arial" w:hAnsi="Cambria Math" w:cs="Arial"/>
                <w:i/>
              </w:rPr>
            </m:ctrlPr>
          </m:fPr>
          <m:num>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j</m:t>
                    </m:r>
                  </m:sub>
                </m:sSub>
              </m:e>
            </m:d>
          </m:num>
          <m:den>
            <m:r>
              <w:rPr>
                <w:rFonts w:ascii="Cambria Math" w:eastAsia="Arial" w:hAnsi="Cambria Math" w:cs="Arial"/>
              </w:rPr>
              <m:t>N</m:t>
            </m:r>
          </m:den>
        </m:f>
      </m:oMath>
      <w:r>
        <w:rPr>
          <w:rFonts w:ascii="Arial" w:eastAsia="Arial" w:hAnsi="Arial" w:cs="Arial"/>
        </w:rPr>
        <w:t xml:space="preserve">. </w:t>
      </w:r>
      <w:r w:rsidR="00EB1724">
        <w:rPr>
          <w:rFonts w:ascii="Arial" w:eastAsia="Arial" w:hAnsi="Arial" w:cs="Arial"/>
        </w:rPr>
        <w:t xml:space="preserve">Also, define the joint distribution probability is </w:t>
      </w:r>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UV</m:t>
            </m:r>
          </m:sub>
        </m:sSub>
        <m:d>
          <m:dPr>
            <m:ctrlPr>
              <w:rPr>
                <w:rFonts w:ascii="Cambria Math" w:eastAsia="Arial" w:hAnsi="Cambria Math" w:cs="Arial"/>
                <w:i/>
              </w:rPr>
            </m:ctrlPr>
          </m:dPr>
          <m:e>
            <m:r>
              <w:rPr>
                <w:rFonts w:ascii="Cambria Math" w:eastAsia="Arial" w:hAnsi="Cambria Math" w:cs="Arial"/>
              </w:rPr>
              <m:t>i,j</m:t>
            </m:r>
          </m:e>
        </m:d>
        <m:r>
          <w:rPr>
            <w:rFonts w:ascii="Cambria Math" w:eastAsia="Arial" w:hAnsi="Cambria Math" w:cs="Arial"/>
          </w:rPr>
          <m:t>=</m:t>
        </m:r>
        <m:f>
          <m:fPr>
            <m:ctrlPr>
              <w:rPr>
                <w:rFonts w:ascii="Cambria Math" w:eastAsia="Arial" w:hAnsi="Cambria Math" w:cs="Arial"/>
                <w:i/>
              </w:rPr>
            </m:ctrlPr>
          </m:fPr>
          <m:num>
            <m:d>
              <m:dPr>
                <m:begChr m:val="|"/>
                <m:endChr m:val="|"/>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U</m:t>
                    </m:r>
                  </m:e>
                  <m:sub>
                    <m:r>
                      <w:rPr>
                        <w:rFonts w:ascii="Cambria Math" w:eastAsia="Arial" w:hAnsi="Cambria Math" w:cs="Arial"/>
                      </w:rPr>
                      <m:t>i</m:t>
                    </m:r>
                  </m:sub>
                </m:sSub>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j</m:t>
                    </m:r>
                  </m:sub>
                </m:sSub>
              </m:e>
            </m:d>
          </m:num>
          <m:den>
            <m:r>
              <w:rPr>
                <w:rFonts w:ascii="Cambria Math" w:eastAsia="Arial" w:hAnsi="Cambria Math" w:cs="Arial"/>
              </w:rPr>
              <m:t>N</m:t>
            </m:r>
          </m:den>
        </m:f>
      </m:oMath>
      <w:r w:rsidR="00EB1724">
        <w:rPr>
          <w:rFonts w:ascii="Arial" w:eastAsia="Arial" w:hAnsi="Arial" w:cs="Arial"/>
        </w:rPr>
        <w:t xml:space="preserve">. Then, </w:t>
      </w:r>
      <w:r>
        <w:rPr>
          <w:rFonts w:ascii="Arial" w:eastAsia="Arial" w:hAnsi="Arial" w:cs="Arial"/>
        </w:rPr>
        <w:t xml:space="preserve">the mutual information of </w:t>
      </w:r>
      <w:r w:rsidRPr="00235C2F">
        <w:rPr>
          <w:rFonts w:ascii="Arial" w:eastAsia="Arial" w:hAnsi="Arial" w:cs="Arial"/>
          <w:i/>
          <w:iCs/>
        </w:rPr>
        <w:t>U</w:t>
      </w:r>
      <w:r>
        <w:rPr>
          <w:rFonts w:ascii="Arial" w:eastAsia="Arial" w:hAnsi="Arial" w:cs="Arial"/>
        </w:rPr>
        <w:t xml:space="preserve"> and </w:t>
      </w:r>
      <w:r w:rsidRPr="00235C2F">
        <w:rPr>
          <w:rFonts w:ascii="Arial" w:eastAsia="Arial" w:hAnsi="Arial" w:cs="Arial"/>
          <w:i/>
          <w:iCs/>
        </w:rPr>
        <w:t>V</w:t>
      </w:r>
      <w:r>
        <w:rPr>
          <w:rFonts w:ascii="Arial" w:eastAsia="Arial" w:hAnsi="Arial" w:cs="Arial"/>
        </w:rPr>
        <w:t xml:space="preserve"> is defined as</w:t>
      </w:r>
    </w:p>
    <w:tbl>
      <w:tblPr>
        <w:tblStyle w:val="TableNormal1"/>
        <w:tblW w:w="0" w:type="auto"/>
        <w:tblInd w:w="5" w:type="dxa"/>
        <w:tblLook w:val="04A0" w:firstRow="1" w:lastRow="0" w:firstColumn="1" w:lastColumn="0" w:noHBand="0" w:noVBand="1"/>
      </w:tblPr>
      <w:tblGrid>
        <w:gridCol w:w="1474"/>
        <w:gridCol w:w="6034"/>
        <w:gridCol w:w="1761"/>
      </w:tblGrid>
      <w:tr w:rsidR="003D500D" w14:paraId="3FF7CADC" w14:textId="77777777" w:rsidTr="003D500D">
        <w:tc>
          <w:tcPr>
            <w:tcW w:w="1474" w:type="dxa"/>
          </w:tcPr>
          <w:p w14:paraId="3577E577" w14:textId="77777777" w:rsidR="003D500D" w:rsidRDefault="003D500D" w:rsidP="000002F9">
            <w:pPr>
              <w:spacing w:line="360" w:lineRule="auto"/>
              <w:jc w:val="both"/>
              <w:rPr>
                <w:rFonts w:ascii="Arial" w:eastAsia="Arial" w:hAnsi="Arial" w:cs="Arial"/>
              </w:rPr>
            </w:pPr>
          </w:p>
        </w:tc>
        <w:tc>
          <w:tcPr>
            <w:tcW w:w="6034" w:type="dxa"/>
          </w:tcPr>
          <w:p w14:paraId="53AAD534" w14:textId="5364C21C" w:rsidR="003D500D" w:rsidRDefault="003D500D" w:rsidP="000002F9">
            <w:pPr>
              <w:spacing w:line="360" w:lineRule="auto"/>
              <w:jc w:val="both"/>
              <w:rPr>
                <w:rFonts w:ascii="Arial" w:eastAsia="Arial" w:hAnsi="Arial" w:cs="Arial"/>
              </w:rPr>
            </w:pPr>
            <m:oMathPara>
              <m:oMath>
                <m:r>
                  <w:rPr>
                    <w:rFonts w:ascii="Cambria Math" w:eastAsia="Arial" w:hAnsi="Cambria Math" w:cs="Arial"/>
                  </w:rPr>
                  <m:t>MI</m:t>
                </m:r>
                <m:d>
                  <m:dPr>
                    <m:ctrlPr>
                      <w:rPr>
                        <w:rFonts w:ascii="Cambria Math" w:eastAsia="Arial" w:hAnsi="Cambria Math" w:cs="Arial"/>
                        <w:i/>
                      </w:rPr>
                    </m:ctrlPr>
                  </m:dPr>
                  <m:e>
                    <m:r>
                      <w:rPr>
                        <w:rFonts w:ascii="Cambria Math" w:eastAsia="Arial" w:hAnsi="Cambria Math" w:cs="Arial"/>
                      </w:rPr>
                      <m:t>U,V</m:t>
                    </m:r>
                  </m:e>
                </m:d>
                <m:r>
                  <w:rPr>
                    <w:rFonts w:ascii="Cambria Math" w:eastAsia="Arial" w:hAnsi="Cambria Math" w:cs="Arial"/>
                  </w:rPr>
                  <m:t>=</m:t>
                </m:r>
                <m:nary>
                  <m:naryPr>
                    <m:chr m:val="∑"/>
                    <m:limLoc m:val="undOvr"/>
                    <m:ctrlPr>
                      <w:rPr>
                        <w:rFonts w:ascii="Cambria Math" w:eastAsia="Arial" w:hAnsi="Cambria Math" w:cs="Arial"/>
                        <w:i/>
                      </w:rPr>
                    </m:ctrlPr>
                  </m:naryPr>
                  <m:sub>
                    <m:r>
                      <w:rPr>
                        <w:rFonts w:ascii="Cambria Math" w:eastAsia="Arial" w:hAnsi="Cambria Math" w:cs="Arial"/>
                      </w:rPr>
                      <m:t>i=1</m:t>
                    </m:r>
                  </m:sub>
                  <m:sup>
                    <m:d>
                      <m:dPr>
                        <m:begChr m:val="|"/>
                        <m:endChr m:val="|"/>
                        <m:ctrlPr>
                          <w:rPr>
                            <w:rFonts w:ascii="Cambria Math" w:eastAsia="Arial" w:hAnsi="Cambria Math" w:cs="Arial"/>
                            <w:i/>
                          </w:rPr>
                        </m:ctrlPr>
                      </m:dPr>
                      <m:e>
                        <m:r>
                          <w:rPr>
                            <w:rFonts w:ascii="Cambria Math" w:eastAsia="Arial" w:hAnsi="Cambria Math" w:cs="Arial"/>
                          </w:rPr>
                          <m:t>U</m:t>
                        </m:r>
                      </m:e>
                    </m:d>
                  </m:sup>
                  <m:e>
                    <m:nary>
                      <m:naryPr>
                        <m:chr m:val="∑"/>
                        <m:limLoc m:val="undOvr"/>
                        <m:ctrlPr>
                          <w:rPr>
                            <w:rFonts w:ascii="Cambria Math" w:eastAsia="Arial" w:hAnsi="Cambria Math" w:cs="Arial"/>
                            <w:i/>
                          </w:rPr>
                        </m:ctrlPr>
                      </m:naryPr>
                      <m:sub>
                        <m:r>
                          <w:rPr>
                            <w:rFonts w:ascii="Cambria Math" w:eastAsia="Arial" w:hAnsi="Cambria Math" w:cs="Arial"/>
                          </w:rPr>
                          <m:t>j=1</m:t>
                        </m:r>
                      </m:sub>
                      <m:sup>
                        <m:d>
                          <m:dPr>
                            <m:begChr m:val="|"/>
                            <m:endChr m:val="|"/>
                            <m:ctrlPr>
                              <w:rPr>
                                <w:rFonts w:ascii="Cambria Math" w:eastAsia="Arial" w:hAnsi="Cambria Math" w:cs="Arial"/>
                                <w:i/>
                              </w:rPr>
                            </m:ctrlPr>
                          </m:dPr>
                          <m:e>
                            <m:r>
                              <w:rPr>
                                <w:rFonts w:ascii="Cambria Math" w:eastAsia="Arial" w:hAnsi="Cambria Math" w:cs="Arial"/>
                              </w:rPr>
                              <m:t>V</m:t>
                            </m:r>
                          </m:e>
                        </m:d>
                      </m:sup>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UV</m:t>
                            </m:r>
                          </m:sub>
                        </m:sSub>
                        <m:d>
                          <m:dPr>
                            <m:ctrlPr>
                              <w:rPr>
                                <w:rFonts w:ascii="Cambria Math" w:eastAsia="Arial" w:hAnsi="Cambria Math" w:cs="Arial"/>
                                <w:i/>
                              </w:rPr>
                            </m:ctrlPr>
                          </m:dPr>
                          <m:e>
                            <m:r>
                              <w:rPr>
                                <w:rFonts w:ascii="Cambria Math" w:eastAsia="Arial" w:hAnsi="Cambria Math" w:cs="Arial"/>
                              </w:rPr>
                              <m:t>i,j</m:t>
                            </m:r>
                          </m:e>
                        </m:d>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UV</m:t>
                                        </m:r>
                                      </m:sub>
                                    </m:sSub>
                                    <m:d>
                                      <m:dPr>
                                        <m:ctrlPr>
                                          <w:rPr>
                                            <w:rFonts w:ascii="Cambria Math" w:eastAsia="Arial" w:hAnsi="Cambria Math" w:cs="Arial"/>
                                            <w:i/>
                                          </w:rPr>
                                        </m:ctrlPr>
                                      </m:dPr>
                                      <m:e>
                                        <m:r>
                                          <w:rPr>
                                            <w:rFonts w:ascii="Cambria Math" w:eastAsia="Arial" w:hAnsi="Cambria Math" w:cs="Arial"/>
                                          </w:rPr>
                                          <m:t>i,j</m:t>
                                        </m:r>
                                      </m:e>
                                    </m:d>
                                  </m:num>
                                  <m:den>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U</m:t>
                                        </m:r>
                                      </m:sub>
                                    </m:sSub>
                                    <m:d>
                                      <m:dPr>
                                        <m:ctrlPr>
                                          <w:rPr>
                                            <w:rFonts w:ascii="Cambria Math" w:eastAsia="Arial" w:hAnsi="Cambria Math" w:cs="Arial"/>
                                            <w:i/>
                                          </w:rPr>
                                        </m:ctrlPr>
                                      </m:dPr>
                                      <m:e>
                                        <m:r>
                                          <w:rPr>
                                            <w:rFonts w:ascii="Cambria Math" w:eastAsia="Arial" w:hAnsi="Cambria Math" w:cs="Arial"/>
                                          </w:rPr>
                                          <m:t>i</m:t>
                                        </m:r>
                                      </m:e>
                                    </m:d>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V</m:t>
                                        </m:r>
                                      </m:sub>
                                    </m:sSub>
                                    <m:d>
                                      <m:dPr>
                                        <m:ctrlPr>
                                          <w:rPr>
                                            <w:rFonts w:ascii="Cambria Math" w:eastAsia="Arial" w:hAnsi="Cambria Math" w:cs="Arial"/>
                                            <w:i/>
                                          </w:rPr>
                                        </m:ctrlPr>
                                      </m:dPr>
                                      <m:e>
                                        <m:r>
                                          <w:rPr>
                                            <w:rFonts w:ascii="Cambria Math" w:eastAsia="Arial" w:hAnsi="Cambria Math" w:cs="Arial"/>
                                          </w:rPr>
                                          <m:t>j</m:t>
                                        </m:r>
                                      </m:e>
                                    </m:d>
                                  </m:den>
                                </m:f>
                              </m:e>
                            </m:d>
                          </m:e>
                        </m:func>
                      </m:e>
                    </m:nary>
                  </m:e>
                </m:nary>
              </m:oMath>
            </m:oMathPara>
          </w:p>
        </w:tc>
        <w:tc>
          <w:tcPr>
            <w:tcW w:w="1761" w:type="dxa"/>
          </w:tcPr>
          <w:p w14:paraId="5BC216F6" w14:textId="77777777" w:rsidR="003D500D" w:rsidRDefault="003D500D" w:rsidP="000002F9">
            <w:pPr>
              <w:spacing w:line="360" w:lineRule="auto"/>
              <w:jc w:val="both"/>
              <w:rPr>
                <w:rFonts w:ascii="Arial" w:eastAsia="Arial" w:hAnsi="Arial" w:cs="Arial"/>
              </w:rPr>
            </w:pPr>
          </w:p>
        </w:tc>
      </w:tr>
    </w:tbl>
    <w:p w14:paraId="050F0C49" w14:textId="77777777" w:rsidR="003D500D" w:rsidRDefault="003D500D" w:rsidP="000002F9">
      <w:pPr>
        <w:spacing w:line="360" w:lineRule="auto"/>
        <w:jc w:val="both"/>
        <w:rPr>
          <w:rFonts w:ascii="Arial" w:eastAsia="Arial" w:hAnsi="Arial" w:cs="Arial"/>
        </w:rPr>
      </w:pPr>
    </w:p>
    <w:p w14:paraId="31A14AF0" w14:textId="74B84435" w:rsidR="000002F9" w:rsidRDefault="000002F9" w:rsidP="000002F9">
      <w:pPr>
        <w:spacing w:line="360" w:lineRule="auto"/>
        <w:jc w:val="both"/>
        <w:rPr>
          <w:rFonts w:ascii="Arial" w:eastAsia="Arial" w:hAnsi="Arial" w:cs="Arial"/>
        </w:rPr>
      </w:pPr>
      <w:r>
        <w:rPr>
          <w:rFonts w:ascii="Arial" w:eastAsia="Arial" w:hAnsi="Arial" w:cs="Arial"/>
        </w:rPr>
        <w:t xml:space="preserve">The </w:t>
      </w:r>
      <w:r w:rsidR="00266934">
        <w:rPr>
          <w:rFonts w:ascii="Arial" w:eastAsia="Arial" w:hAnsi="Arial" w:cs="Arial"/>
        </w:rPr>
        <w:t>NMI</w:t>
      </w:r>
      <w:r>
        <w:rPr>
          <w:rFonts w:ascii="Arial" w:eastAsia="Arial" w:hAnsi="Arial" w:cs="Arial"/>
        </w:rPr>
        <w:t xml:space="preserve"> is a normalization of the MI score between 0 and 1. For example, the average NMI is defined as</w:t>
      </w:r>
      <w:r w:rsidR="00266934">
        <w:rPr>
          <w:rFonts w:ascii="Arial" w:eastAsia="Arial" w:hAnsi="Arial" w:cs="Arial"/>
        </w:rPr>
        <w:t xml:space="preserve"> </w:t>
      </w:r>
      <w:r w:rsidR="002F1B5D">
        <w:rPr>
          <w:rFonts w:ascii="Arial" w:eastAsia="Arial" w:hAnsi="Arial" w:cs="Arial"/>
        </w:rPr>
        <w:fldChar w:fldCharType="begin"/>
      </w:r>
      <w:r w:rsidR="002F1B5D">
        <w:rPr>
          <w:rFonts w:ascii="Arial" w:eastAsia="Arial" w:hAnsi="Arial" w:cs="Arial"/>
        </w:rPr>
        <w:instrText xml:space="preserve"> ADDIN EN.CITE &lt;EndNote&gt;&lt;Cite&gt;&lt;Author&gt;Cover&lt;/Author&gt;&lt;Year&gt;1999&lt;/Year&gt;&lt;RecNum&gt;250&lt;/RecNum&gt;&lt;DisplayText&gt;[53]&lt;/DisplayText&gt;&lt;record&gt;&lt;rec-number&gt;250&lt;/rec-number&gt;&lt;foreign-keys&gt;&lt;key app="EN" db-id="zsppx25fofftzxee95fx29p8tatf5vvawtvp" timestamp="1630888286"&gt;250&lt;/key&gt;&lt;/foreign-keys&gt;&lt;ref-type name="Book"&gt;6&lt;/ref-type&gt;&lt;contributors&gt;&lt;authors&gt;&lt;author&gt;Cover, Thomas M&lt;/author&gt;&lt;/authors&gt;&lt;/contributors&gt;&lt;titles&gt;&lt;title&gt;Elements of information theory&lt;/title&gt;&lt;/titles&gt;&lt;dates&gt;&lt;year&gt;1999&lt;/year&gt;&lt;/dates&gt;&lt;publisher&gt;John Wiley &amp;amp; Sons&lt;/publisher&gt;&lt;isbn&gt;8126508140&lt;/isbn&gt;&lt;urls&gt;&lt;/urls&gt;&lt;/record&gt;&lt;/Cite&gt;&lt;/EndNote&gt;</w:instrText>
      </w:r>
      <w:r w:rsidR="002F1B5D">
        <w:rPr>
          <w:rFonts w:ascii="Arial" w:eastAsia="Arial" w:hAnsi="Arial" w:cs="Arial"/>
        </w:rPr>
        <w:fldChar w:fldCharType="separate"/>
      </w:r>
      <w:r w:rsidR="002F1B5D">
        <w:rPr>
          <w:rFonts w:ascii="Arial" w:eastAsia="Arial" w:hAnsi="Arial" w:cs="Arial"/>
          <w:noProof/>
        </w:rPr>
        <w:t>[53]</w:t>
      </w:r>
      <w:r w:rsidR="002F1B5D">
        <w:rPr>
          <w:rFonts w:ascii="Arial" w:eastAsia="Arial" w:hAnsi="Arial" w:cs="Arial"/>
        </w:rPr>
        <w:fldChar w:fldCharType="end"/>
      </w:r>
    </w:p>
    <w:tbl>
      <w:tblPr>
        <w:tblStyle w:val="TableNormal1"/>
        <w:tblW w:w="9383" w:type="dxa"/>
        <w:tblInd w:w="5" w:type="dxa"/>
        <w:tblLook w:val="04A0" w:firstRow="1" w:lastRow="0" w:firstColumn="1" w:lastColumn="0" w:noHBand="0" w:noVBand="1"/>
      </w:tblPr>
      <w:tblGrid>
        <w:gridCol w:w="2438"/>
        <w:gridCol w:w="4536"/>
        <w:gridCol w:w="2409"/>
      </w:tblGrid>
      <w:tr w:rsidR="003D500D" w14:paraId="7662DEC6" w14:textId="77777777" w:rsidTr="003D500D">
        <w:tc>
          <w:tcPr>
            <w:tcW w:w="2438" w:type="dxa"/>
          </w:tcPr>
          <w:p w14:paraId="43A618C1" w14:textId="77777777" w:rsidR="003D500D" w:rsidRDefault="003D500D" w:rsidP="000002F9">
            <w:pPr>
              <w:spacing w:line="360" w:lineRule="auto"/>
              <w:jc w:val="both"/>
              <w:rPr>
                <w:rFonts w:ascii="Arial" w:eastAsia="Arial" w:hAnsi="Arial" w:cs="Arial"/>
              </w:rPr>
            </w:pPr>
          </w:p>
        </w:tc>
        <w:tc>
          <w:tcPr>
            <w:tcW w:w="4536" w:type="dxa"/>
          </w:tcPr>
          <w:p w14:paraId="561078EE" w14:textId="08F4B677" w:rsidR="003D500D" w:rsidRDefault="003D500D" w:rsidP="000002F9">
            <w:pPr>
              <w:spacing w:line="360" w:lineRule="auto"/>
              <w:jc w:val="both"/>
              <w:rPr>
                <w:rFonts w:ascii="Arial" w:eastAsia="Arial" w:hAnsi="Arial" w:cs="Arial"/>
              </w:rPr>
            </w:pPr>
            <m:oMathPara>
              <m:oMath>
                <m:r>
                  <w:rPr>
                    <w:rFonts w:ascii="Cambria Math" w:eastAsia="Arial" w:hAnsi="Cambria Math" w:cs="Arial"/>
                  </w:rPr>
                  <m:t>NMI</m:t>
                </m:r>
                <m:d>
                  <m:dPr>
                    <m:ctrlPr>
                      <w:rPr>
                        <w:rFonts w:ascii="Cambria Math" w:eastAsia="Arial" w:hAnsi="Cambria Math" w:cs="Arial"/>
                        <w:i/>
                      </w:rPr>
                    </m:ctrlPr>
                  </m:dPr>
                  <m:e>
                    <m:r>
                      <w:rPr>
                        <w:rFonts w:ascii="Cambria Math" w:eastAsia="Arial" w:hAnsi="Cambria Math" w:cs="Arial"/>
                      </w:rPr>
                      <m:t>U,V</m:t>
                    </m:r>
                  </m:e>
                </m:d>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2×MI</m:t>
                    </m:r>
                    <m:d>
                      <m:dPr>
                        <m:ctrlPr>
                          <w:rPr>
                            <w:rFonts w:ascii="Cambria Math" w:eastAsia="Arial" w:hAnsi="Cambria Math" w:cs="Arial"/>
                            <w:i/>
                          </w:rPr>
                        </m:ctrlPr>
                      </m:dPr>
                      <m:e>
                        <m:r>
                          <w:rPr>
                            <w:rFonts w:ascii="Cambria Math" w:eastAsia="Arial" w:hAnsi="Cambria Math" w:cs="Arial"/>
                          </w:rPr>
                          <m:t>U,V</m:t>
                        </m:r>
                      </m:e>
                    </m:d>
                  </m:num>
                  <m:den>
                    <m:d>
                      <m:dPr>
                        <m:begChr m:val="["/>
                        <m:endChr m:val="]"/>
                        <m:ctrlPr>
                          <w:rPr>
                            <w:rFonts w:ascii="Cambria Math" w:eastAsia="Arial" w:hAnsi="Cambria Math" w:cs="Arial"/>
                            <w:i/>
                          </w:rPr>
                        </m:ctrlPr>
                      </m:dPr>
                      <m:e>
                        <m:r>
                          <w:rPr>
                            <w:rFonts w:ascii="Cambria Math" w:eastAsia="Arial" w:hAnsi="Cambria Math" w:cs="Arial"/>
                          </w:rPr>
                          <m:t>H</m:t>
                        </m:r>
                        <m:d>
                          <m:dPr>
                            <m:ctrlPr>
                              <w:rPr>
                                <w:rFonts w:ascii="Cambria Math" w:eastAsia="Arial" w:hAnsi="Cambria Math" w:cs="Arial"/>
                                <w:i/>
                              </w:rPr>
                            </m:ctrlPr>
                          </m:dPr>
                          <m:e>
                            <m:r>
                              <w:rPr>
                                <w:rFonts w:ascii="Cambria Math" w:eastAsia="Arial" w:hAnsi="Cambria Math" w:cs="Arial"/>
                              </w:rPr>
                              <m:t>U</m:t>
                            </m:r>
                          </m:e>
                        </m:d>
                        <m:r>
                          <w:rPr>
                            <w:rFonts w:ascii="Cambria Math" w:eastAsia="Arial" w:hAnsi="Cambria Math" w:cs="Arial"/>
                          </w:rPr>
                          <m:t>+H</m:t>
                        </m:r>
                        <m:d>
                          <m:dPr>
                            <m:ctrlPr>
                              <w:rPr>
                                <w:rFonts w:ascii="Cambria Math" w:eastAsia="Arial" w:hAnsi="Cambria Math" w:cs="Arial"/>
                                <w:i/>
                              </w:rPr>
                            </m:ctrlPr>
                          </m:dPr>
                          <m:e>
                            <m:r>
                              <w:rPr>
                                <w:rFonts w:ascii="Cambria Math" w:eastAsia="Arial" w:hAnsi="Cambria Math" w:cs="Arial"/>
                              </w:rPr>
                              <m:t>V</m:t>
                            </m:r>
                          </m:e>
                        </m:d>
                      </m:e>
                    </m:d>
                  </m:den>
                </m:f>
              </m:oMath>
            </m:oMathPara>
          </w:p>
        </w:tc>
        <w:tc>
          <w:tcPr>
            <w:tcW w:w="2409" w:type="dxa"/>
          </w:tcPr>
          <w:p w14:paraId="50FC33FA" w14:textId="77777777" w:rsidR="003D500D" w:rsidRDefault="003D500D" w:rsidP="000002F9">
            <w:pPr>
              <w:spacing w:line="360" w:lineRule="auto"/>
              <w:jc w:val="both"/>
              <w:rPr>
                <w:rFonts w:ascii="Arial" w:eastAsia="Arial" w:hAnsi="Arial" w:cs="Arial"/>
              </w:rPr>
            </w:pPr>
          </w:p>
        </w:tc>
      </w:tr>
    </w:tbl>
    <w:p w14:paraId="3ADD977F" w14:textId="77777777" w:rsidR="000002F9" w:rsidRDefault="000002F9" w:rsidP="000002F9">
      <w:pPr>
        <w:spacing w:line="360" w:lineRule="auto"/>
        <w:jc w:val="both"/>
        <w:rPr>
          <w:rFonts w:ascii="Arial" w:eastAsia="Arial" w:hAnsi="Arial" w:cs="Arial"/>
          <w:b/>
          <w:bCs/>
          <w:u w:val="single"/>
        </w:rPr>
      </w:pPr>
    </w:p>
    <w:p w14:paraId="63ED790F" w14:textId="5A2FAA72" w:rsidR="00EB1724" w:rsidRDefault="000002F9" w:rsidP="00F506E3">
      <w:pPr>
        <w:spacing w:line="480" w:lineRule="auto"/>
        <w:jc w:val="both"/>
        <w:rPr>
          <w:rFonts w:ascii="Arial" w:eastAsia="Arial" w:hAnsi="Arial" w:cs="Arial"/>
        </w:rPr>
      </w:pPr>
      <w:r>
        <w:rPr>
          <w:rFonts w:ascii="Arial" w:eastAsia="Arial" w:hAnsi="Arial" w:cs="Arial"/>
          <w:b/>
          <w:bCs/>
          <w:u w:val="single"/>
        </w:rPr>
        <w:t>Homogeneity, Comp</w:t>
      </w:r>
      <w:r w:rsidR="001E1353">
        <w:rPr>
          <w:rFonts w:ascii="Arial" w:eastAsia="Arial" w:hAnsi="Arial" w:cs="Arial"/>
          <w:b/>
          <w:bCs/>
          <w:u w:val="single"/>
        </w:rPr>
        <w:t>l</w:t>
      </w:r>
      <w:r>
        <w:rPr>
          <w:rFonts w:ascii="Arial" w:eastAsia="Arial" w:hAnsi="Arial" w:cs="Arial"/>
          <w:b/>
          <w:bCs/>
          <w:u w:val="single"/>
        </w:rPr>
        <w:t>eteness, and V-Measure.</w:t>
      </w:r>
      <w:r>
        <w:rPr>
          <w:rFonts w:ascii="Arial" w:eastAsia="Arial" w:hAnsi="Arial" w:cs="Arial"/>
        </w:rPr>
        <w:t xml:space="preserve"> </w:t>
      </w:r>
      <w:r w:rsidR="00EB1724">
        <w:rPr>
          <w:rFonts w:ascii="Arial" w:eastAsia="Arial" w:hAnsi="Arial" w:cs="Arial"/>
        </w:rPr>
        <w:t>The h</w:t>
      </w:r>
      <w:r w:rsidR="00EB1724" w:rsidRPr="00AB47B5">
        <w:rPr>
          <w:rFonts w:ascii="Arial" w:eastAsia="Arial" w:hAnsi="Arial" w:cs="Arial"/>
        </w:rPr>
        <w:t xml:space="preserve">omogeneity </w:t>
      </w:r>
      <w:r w:rsidR="00EB1724">
        <w:rPr>
          <w:rFonts w:ascii="Arial" w:eastAsia="Arial" w:hAnsi="Arial" w:cs="Arial"/>
        </w:rPr>
        <w:t>s</w:t>
      </w:r>
      <w:r w:rsidR="00EB1724" w:rsidRPr="00AB47B5">
        <w:rPr>
          <w:rFonts w:ascii="Arial" w:eastAsia="Arial" w:hAnsi="Arial" w:cs="Arial"/>
        </w:rPr>
        <w:t>core</w:t>
      </w:r>
      <w:r w:rsidR="00EB1724">
        <w:rPr>
          <w:rFonts w:ascii="Arial" w:eastAsia="Arial" w:hAnsi="Arial" w:cs="Arial"/>
        </w:rPr>
        <w:t xml:space="preserve"> (HS)</w:t>
      </w:r>
      <w:r w:rsidR="00EB1724" w:rsidRPr="00B8249C">
        <w:t xml:space="preserve"> </w:t>
      </w:r>
      <w:r w:rsidR="00EB1724">
        <w:rPr>
          <w:rFonts w:ascii="Arial" w:eastAsia="Arial" w:hAnsi="Arial" w:cs="Arial"/>
        </w:rPr>
        <w:t>measures the extent to which</w:t>
      </w:r>
      <w:r w:rsidR="00EB1724" w:rsidRPr="00AB47B5">
        <w:rPr>
          <w:rFonts w:ascii="Arial" w:eastAsia="Arial" w:hAnsi="Arial" w:cs="Arial"/>
        </w:rPr>
        <w:t xml:space="preserve"> its clusters contain only </w:t>
      </w:r>
      <w:r w:rsidR="00EB1724">
        <w:rPr>
          <w:rFonts w:ascii="Arial" w:eastAsia="Arial" w:hAnsi="Arial" w:cs="Arial"/>
        </w:rPr>
        <w:t>samples</w:t>
      </w:r>
      <w:r w:rsidR="00EB1724" w:rsidRPr="00AB47B5">
        <w:rPr>
          <w:rFonts w:ascii="Arial" w:eastAsia="Arial" w:hAnsi="Arial" w:cs="Arial"/>
        </w:rPr>
        <w:t xml:space="preserve"> that belong to</w:t>
      </w:r>
      <w:r w:rsidR="00EB1724">
        <w:rPr>
          <w:rFonts w:ascii="Arial" w:eastAsia="Arial" w:hAnsi="Arial" w:cs="Arial"/>
        </w:rPr>
        <w:t xml:space="preserve"> one cell type</w:t>
      </w:r>
      <w:r w:rsidR="001E1353">
        <w:rPr>
          <w:rFonts w:ascii="Arial" w:eastAsia="Arial" w:hAnsi="Arial" w:cs="Arial"/>
        </w:rPr>
        <w:t xml:space="preserve">, or </w:t>
      </w:r>
      <m:oMath>
        <m:r>
          <w:rPr>
            <w:rFonts w:ascii="Cambria Math" w:eastAsia="Arial" w:hAnsi="Cambria Math" w:cs="Arial"/>
          </w:rPr>
          <m:t>HS=</m:t>
        </m:r>
        <m:r>
          <w:rPr>
            <w:rFonts w:ascii="Cambria Math" w:eastAsia="Arial" w:hAnsi="Cambria Math" w:cs="Arial"/>
          </w:rPr>
          <w:lastRenderedPageBreak/>
          <m:t>1-H(P(U|V))/H(P</m:t>
        </m:r>
        <m:d>
          <m:dPr>
            <m:ctrlPr>
              <w:rPr>
                <w:rFonts w:ascii="Cambria Math" w:eastAsia="Arial" w:hAnsi="Cambria Math" w:cs="Arial"/>
                <w:i/>
              </w:rPr>
            </m:ctrlPr>
          </m:dPr>
          <m:e>
            <m:r>
              <w:rPr>
                <w:rFonts w:ascii="Cambria Math" w:eastAsia="Arial" w:hAnsi="Cambria Math" w:cs="Arial"/>
              </w:rPr>
              <m:t>U</m:t>
            </m:r>
          </m:e>
        </m:d>
        <m:r>
          <w:rPr>
            <w:rFonts w:ascii="Cambria Math" w:eastAsia="Arial" w:hAnsi="Cambria Math" w:cs="Arial"/>
          </w:rPr>
          <m:t>)</m:t>
        </m:r>
      </m:oMath>
      <w:r w:rsidR="00D17FB9">
        <w:rPr>
          <w:rFonts w:ascii="Arial" w:eastAsia="Arial" w:hAnsi="Arial" w:cs="Arial"/>
        </w:rPr>
        <w:t xml:space="preserve">, where </w:t>
      </w:r>
      <w:proofErr w:type="gramStart"/>
      <w:r w:rsidR="00D17FB9" w:rsidRPr="00F506E3">
        <w:rPr>
          <w:rFonts w:ascii="Arial" w:eastAsia="Arial" w:hAnsi="Arial" w:cs="Arial"/>
          <w:i/>
          <w:iCs/>
        </w:rPr>
        <w:t>H</w:t>
      </w:r>
      <w:r w:rsidR="00D17FB9">
        <w:rPr>
          <w:rFonts w:ascii="Arial" w:eastAsia="Arial" w:hAnsi="Arial" w:cs="Arial"/>
        </w:rPr>
        <w:t>(</w:t>
      </w:r>
      <w:proofErr w:type="gramEnd"/>
      <w:r w:rsidR="00D17FB9">
        <w:rPr>
          <w:rFonts w:ascii="Arial" w:eastAsia="Arial" w:hAnsi="Arial" w:cs="Arial"/>
        </w:rPr>
        <w:t xml:space="preserve">) is the entropy, and </w:t>
      </w:r>
      <w:r w:rsidR="00D17FB9" w:rsidRPr="00F506E3">
        <w:rPr>
          <w:rFonts w:ascii="Arial" w:eastAsia="Arial" w:hAnsi="Arial" w:cs="Arial"/>
          <w:i/>
          <w:iCs/>
        </w:rPr>
        <w:t>U</w:t>
      </w:r>
      <w:r w:rsidR="00D17FB9">
        <w:rPr>
          <w:rFonts w:ascii="Arial" w:eastAsia="Arial" w:hAnsi="Arial" w:cs="Arial"/>
        </w:rPr>
        <w:t xml:space="preserve"> is the ground-truth assignment and </w:t>
      </w:r>
      <w:r w:rsidR="00D17FB9" w:rsidRPr="00F506E3">
        <w:rPr>
          <w:rFonts w:ascii="Arial" w:eastAsia="Arial" w:hAnsi="Arial" w:cs="Arial"/>
          <w:i/>
          <w:iCs/>
        </w:rPr>
        <w:t xml:space="preserve">V </w:t>
      </w:r>
      <w:r w:rsidR="00D17FB9">
        <w:rPr>
          <w:rFonts w:ascii="Arial" w:eastAsia="Arial" w:hAnsi="Arial" w:cs="Arial"/>
        </w:rPr>
        <w:t xml:space="preserve">is the predicted assignment. The </w:t>
      </w:r>
      <w:r w:rsidR="00D17FB9" w:rsidRPr="00F506E3">
        <w:rPr>
          <w:rFonts w:ascii="Arial" w:eastAsia="Arial" w:hAnsi="Arial" w:cs="Arial"/>
          <w:i/>
          <w:iCs/>
        </w:rPr>
        <w:t>HS</w:t>
      </w:r>
      <w:r w:rsidR="00EB1724" w:rsidRPr="00AB47B5">
        <w:rPr>
          <w:rFonts w:ascii="Arial" w:eastAsia="Arial" w:hAnsi="Arial" w:cs="Arial"/>
        </w:rPr>
        <w:t xml:space="preserve"> range from 0 to 1, where 1 indicates perfectly homogeneous labelling. </w:t>
      </w:r>
      <w:r w:rsidR="00D17FB9">
        <w:rPr>
          <w:rFonts w:ascii="Arial" w:eastAsia="Arial" w:hAnsi="Arial" w:cs="Arial"/>
        </w:rPr>
        <w:t xml:space="preserve"> Similarly, t</w:t>
      </w:r>
      <w:r w:rsidR="00EB1724">
        <w:rPr>
          <w:rFonts w:ascii="Arial" w:eastAsia="Arial" w:hAnsi="Arial" w:cs="Arial"/>
        </w:rPr>
        <w:t>he c</w:t>
      </w:r>
      <w:r w:rsidR="00EB1724" w:rsidRPr="00AB47B5">
        <w:rPr>
          <w:rFonts w:ascii="Arial" w:eastAsia="Arial" w:hAnsi="Arial" w:cs="Arial"/>
        </w:rPr>
        <w:t xml:space="preserve">ompleteness </w:t>
      </w:r>
      <w:r w:rsidR="00EB1724">
        <w:rPr>
          <w:rFonts w:ascii="Arial" w:eastAsia="Arial" w:hAnsi="Arial" w:cs="Arial"/>
        </w:rPr>
        <w:t>s</w:t>
      </w:r>
      <w:r w:rsidR="00EB1724" w:rsidRPr="00AB47B5">
        <w:rPr>
          <w:rFonts w:ascii="Arial" w:eastAsia="Arial" w:hAnsi="Arial" w:cs="Arial"/>
        </w:rPr>
        <w:t>core</w:t>
      </w:r>
      <w:r w:rsidR="00EB1724">
        <w:rPr>
          <w:rFonts w:ascii="Arial" w:eastAsia="Arial" w:hAnsi="Arial" w:cs="Arial"/>
        </w:rPr>
        <w:t xml:space="preserve"> (CS</w:t>
      </w:r>
      <w:r w:rsidR="00D17FB9">
        <w:rPr>
          <w:rFonts w:ascii="Arial" w:eastAsia="Arial" w:hAnsi="Arial" w:cs="Arial"/>
        </w:rPr>
        <w:t>)</w:t>
      </w:r>
      <w:r w:rsidR="00EB1724" w:rsidRPr="00AB47B5">
        <w:rPr>
          <w:rFonts w:ascii="Arial" w:eastAsia="Arial" w:hAnsi="Arial" w:cs="Arial"/>
        </w:rPr>
        <w:t xml:space="preserve"> </w:t>
      </w:r>
      <w:r w:rsidR="00D17FB9">
        <w:rPr>
          <w:rFonts w:ascii="Arial" w:eastAsia="Arial" w:hAnsi="Arial" w:cs="Arial"/>
        </w:rPr>
        <w:t xml:space="preserve">is defined as </w:t>
      </w:r>
      <m:oMath>
        <m:r>
          <w:rPr>
            <w:rFonts w:ascii="Cambria Math" w:eastAsia="Arial" w:hAnsi="Cambria Math" w:cs="Arial"/>
          </w:rPr>
          <m:t>CS=1-H(P</m:t>
        </m:r>
        <m:d>
          <m:dPr>
            <m:ctrlPr>
              <w:rPr>
                <w:rFonts w:ascii="Cambria Math" w:eastAsia="Arial" w:hAnsi="Cambria Math" w:cs="Arial"/>
                <w:i/>
              </w:rPr>
            </m:ctrlPr>
          </m:dPr>
          <m:e>
            <m:r>
              <w:rPr>
                <w:rFonts w:ascii="Cambria Math" w:eastAsia="Arial" w:hAnsi="Cambria Math" w:cs="Arial"/>
              </w:rPr>
              <m:t>V</m:t>
            </m:r>
          </m:e>
          <m:e>
            <m:r>
              <w:rPr>
                <w:rFonts w:ascii="Cambria Math" w:eastAsia="Arial" w:hAnsi="Cambria Math" w:cs="Arial"/>
              </w:rPr>
              <m:t>U</m:t>
            </m:r>
          </m:e>
        </m:d>
        <m:r>
          <w:rPr>
            <w:rFonts w:ascii="Cambria Math" w:eastAsia="Arial" w:hAnsi="Cambria Math" w:cs="Arial"/>
          </w:rPr>
          <m:t>)/H(P</m:t>
        </m:r>
        <m:d>
          <m:dPr>
            <m:ctrlPr>
              <w:rPr>
                <w:rFonts w:ascii="Cambria Math" w:eastAsia="Arial" w:hAnsi="Cambria Math" w:cs="Arial"/>
                <w:i/>
              </w:rPr>
            </m:ctrlPr>
          </m:dPr>
          <m:e>
            <m:r>
              <w:rPr>
                <w:rFonts w:ascii="Cambria Math" w:eastAsia="Arial" w:hAnsi="Cambria Math" w:cs="Arial"/>
              </w:rPr>
              <m:t>V</m:t>
            </m:r>
          </m:e>
        </m:d>
        <m:r>
          <w:rPr>
            <w:rFonts w:ascii="Cambria Math" w:eastAsia="Arial" w:hAnsi="Cambria Math" w:cs="Arial"/>
          </w:rPr>
          <m:t>)</m:t>
        </m:r>
      </m:oMath>
      <w:r w:rsidR="00D17FB9">
        <w:rPr>
          <w:rFonts w:ascii="Arial" w:eastAsia="Arial" w:hAnsi="Arial" w:cs="Arial"/>
        </w:rPr>
        <w:t xml:space="preserve">, </w:t>
      </w:r>
      <w:r w:rsidR="00EB1724" w:rsidRPr="00AB47B5">
        <w:rPr>
          <w:rFonts w:ascii="Arial" w:eastAsia="Arial" w:hAnsi="Arial" w:cs="Arial"/>
        </w:rPr>
        <w:t xml:space="preserve">Its values range from 0 to 1, where 1 indicates </w:t>
      </w:r>
      <w:r w:rsidR="00D17FB9">
        <w:rPr>
          <w:rFonts w:ascii="Arial" w:eastAsia="Arial" w:hAnsi="Arial" w:cs="Arial"/>
        </w:rPr>
        <w:t>all member from a ground-truth label are assigned to a single cluster</w:t>
      </w:r>
      <w:r w:rsidR="00EB1724" w:rsidRPr="00AB47B5">
        <w:rPr>
          <w:rFonts w:ascii="Arial" w:eastAsia="Arial" w:hAnsi="Arial" w:cs="Arial"/>
        </w:rPr>
        <w:t>.</w:t>
      </w:r>
    </w:p>
    <w:p w14:paraId="31D098FF" w14:textId="669142DB" w:rsidR="00EB1724" w:rsidRDefault="00D17FB9" w:rsidP="00F506E3">
      <w:pPr>
        <w:spacing w:line="480" w:lineRule="auto"/>
        <w:jc w:val="both"/>
        <w:rPr>
          <w:rFonts w:ascii="Arial" w:eastAsia="Arial" w:hAnsi="Arial" w:cs="Arial"/>
        </w:rPr>
      </w:pPr>
      <w:r w:rsidRPr="00F506E3">
        <w:rPr>
          <w:rFonts w:ascii="Arial" w:eastAsia="Arial" w:hAnsi="Arial" w:cs="Arial"/>
        </w:rPr>
        <w:t xml:space="preserve">    </w:t>
      </w:r>
      <w:r w:rsidR="00EB1724">
        <w:rPr>
          <w:rFonts w:ascii="Arial" w:eastAsia="Arial" w:hAnsi="Arial" w:cs="Arial"/>
        </w:rPr>
        <w:t xml:space="preserve">The </w:t>
      </w:r>
      <w:r w:rsidR="00EB1724" w:rsidRPr="00AB47B5">
        <w:rPr>
          <w:rFonts w:ascii="Arial" w:eastAsia="Arial" w:hAnsi="Arial" w:cs="Arial"/>
        </w:rPr>
        <w:t>V-</w:t>
      </w:r>
      <w:r w:rsidR="00EB1724" w:rsidRPr="00D17FB9">
        <w:rPr>
          <w:rFonts w:ascii="Arial" w:eastAsia="Arial" w:hAnsi="Arial" w:cs="Arial"/>
        </w:rPr>
        <w:t>Measure</w:t>
      </w:r>
      <w:r w:rsidR="00EB1724" w:rsidRPr="00F506E3">
        <w:rPr>
          <w:rFonts w:ascii="Arial" w:hAnsi="Arial" w:cs="Arial"/>
        </w:rPr>
        <w:t xml:space="preserve"> </w:t>
      </w:r>
      <w:r w:rsidR="0019774E" w:rsidRPr="00F506E3">
        <w:rPr>
          <w:rFonts w:ascii="Arial" w:hAnsi="Arial" w:cs="Arial"/>
        </w:rPr>
        <w:fldChar w:fldCharType="begin"/>
      </w:r>
      <w:r w:rsidR="002F1B5D">
        <w:rPr>
          <w:rFonts w:ascii="Arial" w:hAnsi="Arial" w:cs="Arial"/>
        </w:rPr>
        <w:instrText xml:space="preserve"> ADDIN EN.CITE &lt;EndNote&gt;&lt;Cite&gt;&lt;Author&gt;Rosenberg&lt;/Author&gt;&lt;Year&gt;2007&lt;/Year&gt;&lt;RecNum&gt;24&lt;/RecNum&gt;&lt;DisplayText&gt;[54]&lt;/DisplayText&gt;&lt;record&gt;&lt;rec-number&gt;24&lt;/rec-number&gt;&lt;foreign-keys&gt;&lt;key app="EN" db-id="rxtpa2xz4r9wxoewz0qvzrvvvez0pe55sfe2" timestamp="1626744901"&gt;24&lt;/key&gt;&lt;/foreign-keys&gt;&lt;ref-type name="Conference Proceedings"&gt;10&lt;/ref-type&gt;&lt;contributors&gt;&lt;authors&gt;&lt;author&gt;Rosenberg, Andrew&lt;/author&gt;&lt;author&gt;Hirschberg, Julia&lt;/author&gt;&lt;/authors&gt;&lt;/contributors&gt;&lt;titles&gt;&lt;title&gt;V-measure: A conditional entropy-based external cluster evaluation measure&lt;/title&gt;&lt;secondary-title&gt;Proceedings of the 2007 joint conference on empirical methods in natural language processing and computational natural language learning (EMNLP-CoNLL)&lt;/secondary-title&gt;&lt;/titles&gt;&lt;pages&gt;410-420&lt;/pages&gt;&lt;dates&gt;&lt;year&gt;2007&lt;/year&gt;&lt;/dates&gt;&lt;urls&gt;&lt;/urls&gt;&lt;/record&gt;&lt;/Cite&gt;&lt;/EndNote&gt;</w:instrText>
      </w:r>
      <w:r w:rsidR="0019774E" w:rsidRPr="00F506E3">
        <w:rPr>
          <w:rFonts w:ascii="Arial" w:hAnsi="Arial" w:cs="Arial"/>
        </w:rPr>
        <w:fldChar w:fldCharType="separate"/>
      </w:r>
      <w:r w:rsidR="002F1B5D">
        <w:rPr>
          <w:rFonts w:ascii="Arial" w:hAnsi="Arial" w:cs="Arial"/>
          <w:noProof/>
        </w:rPr>
        <w:t>[54]</w:t>
      </w:r>
      <w:r w:rsidR="0019774E" w:rsidRPr="00F506E3">
        <w:rPr>
          <w:rFonts w:ascii="Arial" w:hAnsi="Arial" w:cs="Arial"/>
        </w:rPr>
        <w:fldChar w:fldCharType="end"/>
      </w:r>
      <w:r w:rsidR="00EB1724" w:rsidRPr="00D17FB9">
        <w:rPr>
          <w:rFonts w:ascii="Arial" w:eastAsia="Arial" w:hAnsi="Arial" w:cs="Arial"/>
        </w:rPr>
        <w:t xml:space="preserve"> is the</w:t>
      </w:r>
      <w:r w:rsidR="00EB1724" w:rsidRPr="00AB47B5">
        <w:rPr>
          <w:rFonts w:ascii="Arial" w:eastAsia="Arial" w:hAnsi="Arial" w:cs="Arial"/>
        </w:rPr>
        <w:t xml:space="preserve"> harmonic mean between </w:t>
      </w:r>
      <w:r w:rsidR="00EB1724" w:rsidRPr="00F506E3">
        <w:rPr>
          <w:rFonts w:ascii="Arial" w:eastAsia="Arial" w:hAnsi="Arial" w:cs="Arial"/>
          <w:i/>
          <w:iCs/>
        </w:rPr>
        <w:t>HS</w:t>
      </w:r>
      <w:r w:rsidR="00EB1724" w:rsidRPr="00AB47B5">
        <w:rPr>
          <w:rFonts w:ascii="Arial" w:eastAsia="Arial" w:hAnsi="Arial" w:cs="Arial"/>
        </w:rPr>
        <w:t xml:space="preserve"> and </w:t>
      </w:r>
      <w:r w:rsidR="00EB1724" w:rsidRPr="00F506E3">
        <w:rPr>
          <w:rFonts w:ascii="Arial" w:eastAsia="Arial" w:hAnsi="Arial" w:cs="Arial"/>
          <w:i/>
          <w:iCs/>
        </w:rPr>
        <w:t>CS</w:t>
      </w:r>
      <w:r>
        <w:rPr>
          <w:rFonts w:ascii="Arial" w:eastAsia="Arial" w:hAnsi="Arial" w:cs="Arial"/>
        </w:rPr>
        <w:t xml:space="preserve">, defined as </w:t>
      </w:r>
      <m:oMath>
        <m:sSub>
          <m:sSubPr>
            <m:ctrlPr>
              <w:rPr>
                <w:rFonts w:ascii="Cambria Math" w:eastAsia="Arial" w:hAnsi="Cambria Math" w:cs="Arial"/>
                <w:i/>
              </w:rPr>
            </m:ctrlPr>
          </m:sSubPr>
          <m:e>
            <m:r>
              <w:rPr>
                <w:rFonts w:ascii="Cambria Math" w:eastAsia="Arial" w:hAnsi="Cambria Math" w:cs="Arial"/>
              </w:rPr>
              <m:t>V</m:t>
            </m:r>
          </m:e>
          <m:sub>
            <m:r>
              <w:rPr>
                <w:rFonts w:ascii="Cambria Math" w:eastAsia="Arial" w:hAnsi="Cambria Math" w:cs="Arial"/>
              </w:rPr>
              <m:t>β</m:t>
            </m:r>
          </m:sub>
        </m:sSub>
        <m:r>
          <w:rPr>
            <w:rFonts w:ascii="Cambria Math" w:eastAsia="Arial" w:hAnsi="Cambria Math" w:cs="Arial"/>
          </w:rPr>
          <m:t>=</m:t>
        </m:r>
        <m:f>
          <m:fPr>
            <m:ctrlPr>
              <w:rPr>
                <w:rFonts w:ascii="Cambria Math" w:eastAsia="Arial" w:hAnsi="Cambria Math" w:cs="Arial"/>
                <w:i/>
              </w:rPr>
            </m:ctrlPr>
          </m:fPr>
          <m:num>
            <m:d>
              <m:dPr>
                <m:ctrlPr>
                  <w:rPr>
                    <w:rFonts w:ascii="Cambria Math" w:eastAsia="Arial" w:hAnsi="Cambria Math" w:cs="Arial"/>
                    <w:i/>
                  </w:rPr>
                </m:ctrlPr>
              </m:dPr>
              <m:e>
                <m:r>
                  <w:rPr>
                    <w:rFonts w:ascii="Cambria Math" w:eastAsia="Arial" w:hAnsi="Cambria Math" w:cs="Arial"/>
                  </w:rPr>
                  <m:t>1+β</m:t>
                </m:r>
              </m:e>
            </m:d>
            <m:r>
              <w:rPr>
                <w:rFonts w:ascii="Cambria Math" w:eastAsia="Arial" w:hAnsi="Cambria Math" w:cs="Arial"/>
              </w:rPr>
              <m:t>HS×CS</m:t>
            </m:r>
          </m:num>
          <m:den>
            <m:r>
              <w:rPr>
                <w:rFonts w:ascii="Cambria Math" w:eastAsia="Arial" w:hAnsi="Cambria Math" w:cs="Arial"/>
              </w:rPr>
              <m:t>βHC+CS</m:t>
            </m:r>
          </m:den>
        </m:f>
      </m:oMath>
      <w:r w:rsidR="001464F9">
        <w:rPr>
          <w:rFonts w:ascii="Arial" w:eastAsia="Arial" w:hAnsi="Arial" w:cs="Arial"/>
        </w:rPr>
        <w:t xml:space="preserve">, where </w:t>
      </w:r>
      <w:r w:rsidR="001464F9" w:rsidRPr="00F506E3">
        <w:rPr>
          <w:rFonts w:ascii="Symbol" w:eastAsia="Arial" w:hAnsi="Symbol" w:cs="Arial"/>
          <w:i/>
          <w:iCs/>
        </w:rPr>
        <w:t>b</w:t>
      </w:r>
      <w:r w:rsidR="001464F9">
        <w:rPr>
          <w:rFonts w:ascii="Arial" w:eastAsia="Arial" w:hAnsi="Arial" w:cs="Arial"/>
        </w:rPr>
        <w:t xml:space="preserve"> indicates the weight of </w:t>
      </w:r>
      <w:r w:rsidR="001464F9" w:rsidRPr="00F506E3">
        <w:rPr>
          <w:rFonts w:ascii="Arial" w:eastAsia="Arial" w:hAnsi="Arial" w:cs="Arial"/>
          <w:i/>
          <w:iCs/>
        </w:rPr>
        <w:t>HS</w:t>
      </w:r>
      <w:r w:rsidR="001464F9">
        <w:rPr>
          <w:rFonts w:ascii="Arial" w:eastAsia="Arial" w:hAnsi="Arial" w:cs="Arial"/>
        </w:rPr>
        <w:t xml:space="preserve">. V-Measure </w:t>
      </w:r>
      <w:r>
        <w:rPr>
          <w:rFonts w:ascii="Arial" w:eastAsia="Arial" w:hAnsi="Arial" w:cs="Arial"/>
        </w:rPr>
        <w:t xml:space="preserve">is a </w:t>
      </w:r>
      <w:r w:rsidR="00EB1724">
        <w:rPr>
          <w:rFonts w:ascii="Arial" w:eastAsia="Arial" w:hAnsi="Arial" w:cs="Arial"/>
        </w:rPr>
        <w:t xml:space="preserve">more symmetric, </w:t>
      </w:r>
      <w:proofErr w:type="gramStart"/>
      <w:r w:rsidR="00EB1724">
        <w:rPr>
          <w:rFonts w:ascii="Arial" w:eastAsia="Arial" w:hAnsi="Arial" w:cs="Arial"/>
        </w:rPr>
        <w:t>i.e.</w:t>
      </w:r>
      <w:proofErr w:type="gramEnd"/>
      <w:r w:rsidR="00EB1724">
        <w:rPr>
          <w:rFonts w:ascii="Arial" w:eastAsia="Arial" w:hAnsi="Arial" w:cs="Arial"/>
        </w:rPr>
        <w:t xml:space="preserve"> switching the true and predicted cluster labels does not change V</w:t>
      </w:r>
      <w:r>
        <w:rPr>
          <w:rFonts w:ascii="Arial" w:eastAsia="Arial" w:hAnsi="Arial" w:cs="Arial"/>
        </w:rPr>
        <w:t>-Measure</w:t>
      </w:r>
      <w:r w:rsidR="00EB1724">
        <w:rPr>
          <w:rFonts w:ascii="Arial" w:eastAsia="Arial" w:hAnsi="Arial" w:cs="Arial"/>
        </w:rPr>
        <w:t>.</w:t>
      </w:r>
    </w:p>
    <w:p w14:paraId="698353BF" w14:textId="32ED5698" w:rsidR="00EE48F2" w:rsidRDefault="00EE48F2" w:rsidP="00FC2FE5">
      <w:pPr>
        <w:spacing w:line="360" w:lineRule="auto"/>
        <w:jc w:val="both"/>
        <w:rPr>
          <w:rFonts w:ascii="Arial" w:eastAsia="Arial" w:hAnsi="Arial" w:cs="Arial"/>
        </w:rPr>
      </w:pPr>
    </w:p>
    <w:p w14:paraId="540711E4" w14:textId="77777777" w:rsidR="00A25733" w:rsidRPr="009B7834" w:rsidRDefault="00A25733" w:rsidP="00A54AA4">
      <w:pPr>
        <w:spacing w:after="200" w:line="276" w:lineRule="auto"/>
        <w:rPr>
          <w:rFonts w:ascii="Arial" w:eastAsia="Arial" w:hAnsi="Arial" w:cs="Arial"/>
          <w:sz w:val="28"/>
          <w:szCs w:val="28"/>
        </w:rPr>
      </w:pPr>
    </w:p>
    <w:p w14:paraId="0D4AECE7" w14:textId="365C78BB" w:rsidR="00AC217F" w:rsidRPr="009B7834" w:rsidRDefault="00AC217F" w:rsidP="006F4560">
      <w:pPr>
        <w:pStyle w:val="ListParagraph"/>
        <w:numPr>
          <w:ilvl w:val="0"/>
          <w:numId w:val="40"/>
        </w:numPr>
        <w:spacing w:after="0" w:line="360" w:lineRule="auto"/>
        <w:ind w:left="360" w:hanging="403"/>
        <w:jc w:val="both"/>
        <w:outlineLvl w:val="0"/>
        <w:rPr>
          <w:rFonts w:ascii="Arial" w:hAnsi="Arial" w:cs="Arial"/>
          <w:b/>
          <w:sz w:val="28"/>
          <w:szCs w:val="24"/>
        </w:rPr>
      </w:pPr>
      <w:r w:rsidRPr="009B7834">
        <w:rPr>
          <w:rFonts w:ascii="Arial" w:hAnsi="Arial" w:cs="Arial"/>
          <w:b/>
          <w:sz w:val="28"/>
          <w:szCs w:val="24"/>
        </w:rPr>
        <w:t xml:space="preserve">Survey of </w:t>
      </w:r>
      <w:r w:rsidR="00336F5E" w:rsidRPr="009B7834">
        <w:rPr>
          <w:rFonts w:ascii="Arial" w:hAnsi="Arial" w:cs="Arial"/>
          <w:b/>
          <w:sz w:val="28"/>
          <w:szCs w:val="24"/>
        </w:rPr>
        <w:t xml:space="preserve">deep learning models </w:t>
      </w:r>
      <w:r w:rsidRPr="009B7834">
        <w:rPr>
          <w:rFonts w:ascii="Arial" w:hAnsi="Arial" w:cs="Arial"/>
          <w:b/>
          <w:sz w:val="28"/>
          <w:szCs w:val="24"/>
        </w:rPr>
        <w:t xml:space="preserve">for </w:t>
      </w:r>
      <w:proofErr w:type="spellStart"/>
      <w:r w:rsidRPr="009B7834">
        <w:rPr>
          <w:rFonts w:ascii="Arial" w:hAnsi="Arial" w:cs="Arial"/>
          <w:b/>
          <w:sz w:val="28"/>
          <w:szCs w:val="24"/>
        </w:rPr>
        <w:t>scRNA</w:t>
      </w:r>
      <w:proofErr w:type="spellEnd"/>
      <w:r w:rsidRPr="009B7834">
        <w:rPr>
          <w:rFonts w:ascii="Arial" w:hAnsi="Arial" w:cs="Arial"/>
          <w:b/>
          <w:sz w:val="28"/>
          <w:szCs w:val="24"/>
        </w:rPr>
        <w:t xml:space="preserve">-Seq </w:t>
      </w:r>
      <w:r w:rsidR="00336F5E" w:rsidRPr="009B7834">
        <w:rPr>
          <w:rFonts w:ascii="Arial" w:hAnsi="Arial" w:cs="Arial"/>
          <w:b/>
          <w:sz w:val="28"/>
          <w:szCs w:val="24"/>
        </w:rPr>
        <w:t>analysis</w:t>
      </w:r>
      <w:r w:rsidRPr="009B7834">
        <w:rPr>
          <w:rFonts w:ascii="Arial" w:hAnsi="Arial" w:cs="Arial"/>
          <w:b/>
          <w:sz w:val="28"/>
          <w:szCs w:val="24"/>
        </w:rPr>
        <w:t xml:space="preserve"> </w:t>
      </w:r>
    </w:p>
    <w:p w14:paraId="0E6F2453" w14:textId="7C670665" w:rsidR="00AC217F" w:rsidRDefault="003D6714" w:rsidP="00F506E3">
      <w:pPr>
        <w:spacing w:line="480" w:lineRule="auto"/>
        <w:jc w:val="both"/>
        <w:outlineLvl w:val="0"/>
        <w:rPr>
          <w:rFonts w:ascii="Arial" w:eastAsiaTheme="minorEastAsia" w:hAnsi="Arial" w:cs="Arial"/>
        </w:rPr>
      </w:pPr>
      <w:ins w:id="7" w:author="Huang, Yufei" w:date="2021-09-05T20:46:00Z">
        <w:r>
          <w:rPr>
            <w:rFonts w:ascii="Arial" w:eastAsiaTheme="minorEastAsia" w:hAnsi="Arial" w:cs="Arial"/>
          </w:rPr>
          <w:t xml:space="preserve">In this section, </w:t>
        </w:r>
      </w:ins>
      <w:del w:id="8" w:author="Huang, Yufei" w:date="2021-09-05T20:46:00Z">
        <w:r w:rsidR="00AC217F" w:rsidRPr="00A42318" w:rsidDel="003D6714">
          <w:rPr>
            <w:rFonts w:ascii="Arial" w:eastAsiaTheme="minorEastAsia" w:hAnsi="Arial" w:cs="Arial"/>
          </w:rPr>
          <w:delText xml:space="preserve">During the past </w:delText>
        </w:r>
        <w:r w:rsidR="00455EC9" w:rsidDel="003D6714">
          <w:rPr>
            <w:rFonts w:ascii="Arial" w:eastAsiaTheme="minorEastAsia" w:hAnsi="Arial" w:cs="Arial"/>
          </w:rPr>
          <w:delText>few</w:delText>
        </w:r>
        <w:r w:rsidR="00AC217F" w:rsidRPr="00A42318" w:rsidDel="003D6714">
          <w:rPr>
            <w:rFonts w:ascii="Arial" w:eastAsiaTheme="minorEastAsia" w:hAnsi="Arial" w:cs="Arial"/>
          </w:rPr>
          <w:delText xml:space="preserve"> years, there has been an increase in the number of DL models developed for scRNA-Seq data analysis. Here </w:delText>
        </w:r>
      </w:del>
      <w:ins w:id="9" w:author="Huang, Yufei" w:date="2021-09-05T20:46:00Z">
        <w:r>
          <w:rPr>
            <w:rFonts w:ascii="Arial" w:eastAsiaTheme="minorEastAsia" w:hAnsi="Arial" w:cs="Arial"/>
          </w:rPr>
          <w:t>w</w:t>
        </w:r>
      </w:ins>
      <w:del w:id="10" w:author="Huang, Yufei" w:date="2021-09-05T20:46:00Z">
        <w:r w:rsidR="00AC217F" w:rsidRPr="00A42318" w:rsidDel="003D6714">
          <w:rPr>
            <w:rFonts w:ascii="Arial" w:eastAsiaTheme="minorEastAsia" w:hAnsi="Arial" w:cs="Arial"/>
          </w:rPr>
          <w:delText>w</w:delText>
        </w:r>
      </w:del>
      <w:r w:rsidR="00AC217F" w:rsidRPr="00A42318">
        <w:rPr>
          <w:rFonts w:ascii="Arial" w:eastAsiaTheme="minorEastAsia" w:hAnsi="Arial" w:cs="Arial"/>
        </w:rPr>
        <w:t>e</w:t>
      </w:r>
      <w:del w:id="11" w:author="Huang, Yufei" w:date="2021-09-05T20:47:00Z">
        <w:r w:rsidR="00AC217F" w:rsidRPr="00A42318" w:rsidDel="003D6714">
          <w:rPr>
            <w:rFonts w:ascii="Arial" w:eastAsiaTheme="minorEastAsia" w:hAnsi="Arial" w:cs="Arial"/>
          </w:rPr>
          <w:delText xml:space="preserve"> </w:delText>
        </w:r>
        <w:r w:rsidR="00336F5E" w:rsidDel="003D6714">
          <w:rPr>
            <w:rFonts w:ascii="Arial" w:eastAsiaTheme="minorEastAsia" w:hAnsi="Arial" w:cs="Arial"/>
          </w:rPr>
          <w:delText>co</w:delText>
        </w:r>
      </w:del>
      <w:del w:id="12" w:author="Huang, Yufei" w:date="2021-09-05T20:46:00Z">
        <w:r w:rsidR="00336F5E" w:rsidDel="003D6714">
          <w:rPr>
            <w:rFonts w:ascii="Arial" w:eastAsiaTheme="minorEastAsia" w:hAnsi="Arial" w:cs="Arial"/>
          </w:rPr>
          <w:delText>mprehensively</w:delText>
        </w:r>
      </w:del>
      <w:r w:rsidR="00336F5E">
        <w:rPr>
          <w:rFonts w:ascii="Arial" w:eastAsiaTheme="minorEastAsia" w:hAnsi="Arial" w:cs="Arial"/>
        </w:rPr>
        <w:t xml:space="preserve"> </w:t>
      </w:r>
      <w:r w:rsidR="00AC217F" w:rsidRPr="00A42318">
        <w:rPr>
          <w:rFonts w:ascii="Arial" w:eastAsiaTheme="minorEastAsia" w:hAnsi="Arial" w:cs="Arial"/>
        </w:rPr>
        <w:t xml:space="preserve">survey </w:t>
      </w:r>
      <w:r w:rsidR="00336F5E">
        <w:rPr>
          <w:rFonts w:ascii="Arial" w:eastAsiaTheme="minorEastAsia" w:hAnsi="Arial" w:cs="Arial"/>
        </w:rPr>
        <w:t>the</w:t>
      </w:r>
      <w:ins w:id="13" w:author="Huang, Yufei" w:date="2021-09-05T20:46:00Z">
        <w:r>
          <w:rPr>
            <w:rFonts w:ascii="Arial" w:eastAsiaTheme="minorEastAsia" w:hAnsi="Arial" w:cs="Arial"/>
          </w:rPr>
          <w:t xml:space="preserve"> DL</w:t>
        </w:r>
      </w:ins>
      <w:del w:id="14" w:author="Huang, Yufei" w:date="2021-09-05T20:46:00Z">
        <w:r w:rsidR="00336F5E" w:rsidDel="003D6714">
          <w:rPr>
            <w:rFonts w:ascii="Arial" w:eastAsiaTheme="minorEastAsia" w:hAnsi="Arial" w:cs="Arial"/>
          </w:rPr>
          <w:delText>se</w:delText>
        </w:r>
      </w:del>
      <w:r w:rsidR="00336F5E">
        <w:rPr>
          <w:rFonts w:ascii="Arial" w:eastAsiaTheme="minorEastAsia" w:hAnsi="Arial" w:cs="Arial"/>
        </w:rPr>
        <w:t xml:space="preserve"> </w:t>
      </w:r>
      <w:r w:rsidR="00336F5E" w:rsidRPr="00A42318">
        <w:rPr>
          <w:rFonts w:ascii="Arial" w:eastAsiaTheme="minorEastAsia" w:hAnsi="Arial" w:cs="Arial"/>
        </w:rPr>
        <w:t>models</w:t>
      </w:r>
      <w:ins w:id="15" w:author="Huang, Yufei" w:date="2021-09-05T20:46:00Z">
        <w:r>
          <w:rPr>
            <w:rFonts w:ascii="Arial" w:eastAsiaTheme="minorEastAsia" w:hAnsi="Arial" w:cs="Arial"/>
          </w:rPr>
          <w:t xml:space="preserve"> </w:t>
        </w:r>
      </w:ins>
      <w:ins w:id="16" w:author="Huang, Yufei" w:date="2021-09-05T20:47:00Z">
        <w:r>
          <w:rPr>
            <w:rFonts w:ascii="Arial" w:eastAsiaTheme="minorEastAsia" w:hAnsi="Arial" w:cs="Arial"/>
          </w:rPr>
          <w:t xml:space="preserve">for </w:t>
        </w:r>
        <w:proofErr w:type="spellStart"/>
        <w:r>
          <w:rPr>
            <w:rFonts w:ascii="Arial" w:eastAsiaTheme="minorEastAsia" w:hAnsi="Arial" w:cs="Arial"/>
          </w:rPr>
          <w:t>scRNA</w:t>
        </w:r>
        <w:proofErr w:type="spellEnd"/>
        <w:r>
          <w:rPr>
            <w:rFonts w:ascii="Arial" w:eastAsiaTheme="minorEastAsia" w:hAnsi="Arial" w:cs="Arial"/>
          </w:rPr>
          <w:t>-seq analysis.</w:t>
        </w:r>
      </w:ins>
      <w:del w:id="17" w:author="Huang, Yufei" w:date="2021-09-05T20:46:00Z">
        <w:r w:rsidR="00336F5E" w:rsidDel="003D6714">
          <w:rPr>
            <w:rFonts w:ascii="Arial" w:eastAsiaTheme="minorEastAsia" w:hAnsi="Arial" w:cs="Arial"/>
          </w:rPr>
          <w:delText>.</w:delText>
        </w:r>
      </w:del>
      <w:r w:rsidR="00336F5E">
        <w:rPr>
          <w:rFonts w:ascii="Arial" w:eastAsiaTheme="minorEastAsia" w:hAnsi="Arial" w:cs="Arial"/>
        </w:rPr>
        <w:t xml:space="preserve"> </w:t>
      </w:r>
      <w:r w:rsidR="00AC217F">
        <w:rPr>
          <w:rFonts w:ascii="Arial" w:eastAsiaTheme="minorEastAsia" w:hAnsi="Arial" w:cs="Arial"/>
        </w:rPr>
        <w:t>To help the reader understand the relationship between the problem</w:t>
      </w:r>
      <w:r w:rsidR="00336F5E">
        <w:rPr>
          <w:rFonts w:ascii="Arial" w:eastAsiaTheme="minorEastAsia" w:hAnsi="Arial" w:cs="Arial"/>
        </w:rPr>
        <w:t>s</w:t>
      </w:r>
      <w:r w:rsidR="00AC217F">
        <w:rPr>
          <w:rFonts w:ascii="Arial" w:eastAsiaTheme="minorEastAsia" w:hAnsi="Arial" w:cs="Arial"/>
        </w:rPr>
        <w:t xml:space="preserve"> that each surveyed work addresses and the key challenges in the general </w:t>
      </w:r>
      <w:proofErr w:type="spellStart"/>
      <w:r w:rsidR="00AC217F">
        <w:rPr>
          <w:rFonts w:ascii="Arial" w:eastAsiaTheme="minorEastAsia" w:hAnsi="Arial" w:cs="Arial"/>
        </w:rPr>
        <w:t>scRNA</w:t>
      </w:r>
      <w:proofErr w:type="spellEnd"/>
      <w:r w:rsidR="00AC217F">
        <w:rPr>
          <w:rFonts w:ascii="Arial" w:eastAsiaTheme="minorEastAsia" w:hAnsi="Arial" w:cs="Arial"/>
        </w:rPr>
        <w:t>-seq processing pipeline,</w:t>
      </w:r>
      <w:del w:id="18" w:author="Huang, Yufei" w:date="2021-09-05T20:47:00Z">
        <w:r w:rsidR="00AC217F" w:rsidDel="003D6714">
          <w:rPr>
            <w:rFonts w:ascii="Arial" w:eastAsiaTheme="minorEastAsia" w:hAnsi="Arial" w:cs="Arial"/>
          </w:rPr>
          <w:delText xml:space="preserve"> </w:delText>
        </w:r>
      </w:del>
      <w:r w:rsidR="00AC217F">
        <w:rPr>
          <w:rFonts w:ascii="Arial" w:eastAsiaTheme="minorEastAsia" w:hAnsi="Arial" w:cs="Arial"/>
        </w:rPr>
        <w:t xml:space="preserve">  we divide the survey into sections according to </w:t>
      </w:r>
      <w:r w:rsidR="00336F5E">
        <w:rPr>
          <w:rFonts w:ascii="Arial" w:eastAsiaTheme="minorEastAsia" w:hAnsi="Arial" w:cs="Arial"/>
        </w:rPr>
        <w:t xml:space="preserve">general </w:t>
      </w:r>
      <w:r w:rsidR="00EE48F2">
        <w:rPr>
          <w:rFonts w:ascii="Arial" w:eastAsiaTheme="minorEastAsia" w:hAnsi="Arial" w:cs="Arial"/>
        </w:rPr>
        <w:t xml:space="preserve">functions </w:t>
      </w:r>
      <w:r w:rsidR="00336F5E">
        <w:rPr>
          <w:rFonts w:ascii="Arial" w:eastAsiaTheme="minorEastAsia" w:hAnsi="Arial" w:cs="Arial"/>
        </w:rPr>
        <w:t xml:space="preserve">in the </w:t>
      </w:r>
      <w:proofErr w:type="spellStart"/>
      <w:r w:rsidR="00336F5E">
        <w:rPr>
          <w:rFonts w:ascii="Arial" w:eastAsiaTheme="minorEastAsia" w:hAnsi="Arial" w:cs="Arial"/>
        </w:rPr>
        <w:t>scRNA</w:t>
      </w:r>
      <w:proofErr w:type="spellEnd"/>
      <w:r w:rsidR="00336F5E">
        <w:rPr>
          <w:rFonts w:ascii="Arial" w:eastAsiaTheme="minorEastAsia" w:hAnsi="Arial" w:cs="Arial"/>
        </w:rPr>
        <w:t>-seq processing pipeline</w:t>
      </w:r>
      <w:r w:rsidR="00EE48F2">
        <w:rPr>
          <w:rFonts w:ascii="Arial" w:eastAsiaTheme="minorEastAsia" w:hAnsi="Arial" w:cs="Arial"/>
        </w:rPr>
        <w:t xml:space="preserve"> illustrated in </w:t>
      </w:r>
      <w:r w:rsidR="00EE48F2" w:rsidRPr="00F506E3">
        <w:rPr>
          <w:rFonts w:ascii="Arial" w:eastAsiaTheme="minorEastAsia" w:hAnsi="Arial" w:cs="Arial"/>
          <w:b/>
          <w:bCs/>
        </w:rPr>
        <w:t>Fig. 1</w:t>
      </w:r>
      <w:r w:rsidR="00AC217F">
        <w:rPr>
          <w:rFonts w:ascii="Arial" w:eastAsiaTheme="minorEastAsia" w:hAnsi="Arial" w:cs="Arial"/>
        </w:rPr>
        <w:t>.</w:t>
      </w:r>
      <w:r w:rsidR="008E5ADD">
        <w:rPr>
          <w:rFonts w:ascii="Arial" w:eastAsiaTheme="minorEastAsia" w:hAnsi="Arial" w:cs="Arial"/>
        </w:rPr>
        <w:t xml:space="preserve"> For each paper, we </w:t>
      </w:r>
      <w:r w:rsidR="00757CDC">
        <w:rPr>
          <w:rFonts w:ascii="Arial" w:eastAsiaTheme="minorEastAsia" w:hAnsi="Arial" w:cs="Arial"/>
        </w:rPr>
        <w:t>describe</w:t>
      </w:r>
      <w:r w:rsidR="008E5ADD">
        <w:rPr>
          <w:rFonts w:ascii="Arial" w:eastAsiaTheme="minorEastAsia" w:hAnsi="Arial" w:cs="Arial"/>
        </w:rPr>
        <w:t xml:space="preserve"> the model details under the general </w:t>
      </w:r>
      <w:r w:rsidR="00757CDC">
        <w:rPr>
          <w:rFonts w:ascii="Arial" w:eastAsiaTheme="minorEastAsia" w:hAnsi="Arial" w:cs="Arial"/>
        </w:rPr>
        <w:t xml:space="preserve">model </w:t>
      </w:r>
      <w:r w:rsidR="008E5ADD">
        <w:rPr>
          <w:rFonts w:ascii="Arial" w:eastAsiaTheme="minorEastAsia" w:hAnsi="Arial" w:cs="Arial"/>
        </w:rPr>
        <w:t xml:space="preserve">framework introduced in Section 3 and </w:t>
      </w:r>
      <w:r w:rsidR="00757CDC">
        <w:rPr>
          <w:rFonts w:ascii="Arial" w:eastAsiaTheme="minorEastAsia" w:hAnsi="Arial" w:cs="Arial"/>
        </w:rPr>
        <w:t>discuss the specific loss function. We also survey the</w:t>
      </w:r>
      <w:r w:rsidR="008E5ADD">
        <w:rPr>
          <w:rFonts w:ascii="Arial" w:eastAsiaTheme="minorEastAsia" w:hAnsi="Arial" w:cs="Arial"/>
        </w:rPr>
        <w:t xml:space="preserve"> evaluation metrics and </w:t>
      </w:r>
      <w:r w:rsidR="00757CDC">
        <w:rPr>
          <w:rFonts w:ascii="Arial" w:eastAsiaTheme="minorEastAsia" w:hAnsi="Arial" w:cs="Arial"/>
        </w:rPr>
        <w:t xml:space="preserve">summarize </w:t>
      </w:r>
      <w:r w:rsidR="008E5ADD">
        <w:rPr>
          <w:rFonts w:ascii="Arial" w:eastAsiaTheme="minorEastAsia" w:hAnsi="Arial" w:cs="Arial"/>
        </w:rPr>
        <w:t>results</w:t>
      </w:r>
      <w:r w:rsidR="00757CDC">
        <w:rPr>
          <w:rFonts w:ascii="Arial" w:eastAsiaTheme="minorEastAsia" w:hAnsi="Arial" w:cs="Arial"/>
        </w:rPr>
        <w:t xml:space="preserve">. </w:t>
      </w:r>
      <w:ins w:id="19" w:author="Huang, Yufei" w:date="2021-09-05T20:49:00Z">
        <w:r>
          <w:rPr>
            <w:rFonts w:ascii="Arial" w:eastAsiaTheme="minorEastAsia" w:hAnsi="Arial" w:cs="Arial"/>
          </w:rPr>
          <w:t>To facilitate cross-reference of the information, w</w:t>
        </w:r>
      </w:ins>
      <w:moveToRangeStart w:id="20" w:author="Huang, Yufei" w:date="2021-09-05T20:48:00Z" w:name="move81767355"/>
      <w:moveTo w:id="21" w:author="Huang, Yufei" w:date="2021-09-05T20:48:00Z">
        <w:del w:id="22" w:author="Huang, Yufei" w:date="2021-09-05T20:49:00Z">
          <w:r w:rsidDel="003D6714">
            <w:rPr>
              <w:rFonts w:ascii="Arial" w:eastAsiaTheme="minorEastAsia" w:hAnsi="Arial" w:cs="Arial"/>
            </w:rPr>
            <w:delText>W</w:delText>
          </w:r>
        </w:del>
        <w:r>
          <w:rPr>
            <w:rFonts w:ascii="Arial" w:eastAsiaTheme="minorEastAsia" w:hAnsi="Arial" w:cs="Arial"/>
          </w:rPr>
          <w:t>e</w:t>
        </w:r>
        <w:del w:id="23" w:author="Huang, Yufei" w:date="2021-09-05T20:49:00Z">
          <w:r w:rsidDel="003D6714">
            <w:rPr>
              <w:rFonts w:ascii="Arial" w:eastAsiaTheme="minorEastAsia" w:hAnsi="Arial" w:cs="Arial"/>
            </w:rPr>
            <w:delText xml:space="preserve"> also</w:delText>
          </w:r>
        </w:del>
        <w:r>
          <w:rPr>
            <w:rFonts w:ascii="Arial" w:eastAsiaTheme="minorEastAsia" w:hAnsi="Arial" w:cs="Arial"/>
          </w:rPr>
          <w:t xml:space="preserve"> summarized all algorithms reviewed in this section in </w:t>
        </w:r>
        <w:r w:rsidRPr="00F506E3">
          <w:rPr>
            <w:rFonts w:ascii="Arial" w:eastAsiaTheme="minorEastAsia" w:hAnsi="Arial" w:cs="Arial"/>
            <w:b/>
            <w:bCs/>
          </w:rPr>
          <w:t xml:space="preserve">Table </w:t>
        </w:r>
        <w:r>
          <w:rPr>
            <w:rFonts w:ascii="Arial" w:eastAsiaTheme="minorEastAsia" w:hAnsi="Arial" w:cs="Arial"/>
            <w:b/>
            <w:bCs/>
          </w:rPr>
          <w:t>1</w:t>
        </w:r>
        <w:del w:id="24" w:author="Huang, Yufei" w:date="2021-09-05T20:49:00Z">
          <w:r w:rsidDel="003D6714">
            <w:rPr>
              <w:rFonts w:ascii="Arial" w:eastAsiaTheme="minorEastAsia" w:hAnsi="Arial" w:cs="Arial"/>
            </w:rPr>
            <w:delText xml:space="preserve">. </w:delText>
          </w:r>
        </w:del>
      </w:moveTo>
      <w:moveToRangeEnd w:id="20"/>
      <w:del w:id="25" w:author="Huang, Yufei" w:date="2021-09-05T20:48:00Z">
        <w:r w:rsidR="00EE48F2" w:rsidDel="003D6714">
          <w:rPr>
            <w:rFonts w:ascii="Arial" w:eastAsiaTheme="minorEastAsia" w:hAnsi="Arial" w:cs="Arial"/>
          </w:rPr>
          <w:delText>W</w:delText>
        </w:r>
      </w:del>
      <w:del w:id="26" w:author="Huang, Yufei" w:date="2021-09-05T20:49:00Z">
        <w:r w:rsidR="00EE48F2" w:rsidDel="003D6714">
          <w:rPr>
            <w:rFonts w:ascii="Arial" w:eastAsiaTheme="minorEastAsia" w:hAnsi="Arial" w:cs="Arial"/>
          </w:rPr>
          <w:delText>e</w:delText>
        </w:r>
      </w:del>
      <w:ins w:id="27" w:author="Huang, Yufei" w:date="2021-09-05T20:49:00Z">
        <w:r>
          <w:rPr>
            <w:rFonts w:ascii="Arial" w:eastAsiaTheme="minorEastAsia" w:hAnsi="Arial" w:cs="Arial"/>
          </w:rPr>
          <w:t xml:space="preserve"> and</w:t>
        </w:r>
      </w:ins>
      <w:r w:rsidR="00EE48F2">
        <w:rPr>
          <w:rFonts w:ascii="Arial" w:eastAsiaTheme="minorEastAsia" w:hAnsi="Arial" w:cs="Arial"/>
        </w:rPr>
        <w:t xml:space="preserve"> </w:t>
      </w:r>
      <w:ins w:id="28" w:author="Huang, Yufei" w:date="2021-09-05T20:48:00Z">
        <w:r>
          <w:rPr>
            <w:rFonts w:ascii="Arial" w:eastAsiaTheme="minorEastAsia" w:hAnsi="Arial" w:cs="Arial"/>
          </w:rPr>
          <w:t>tabulate</w:t>
        </w:r>
      </w:ins>
      <w:del w:id="29" w:author="Huang, Yufei" w:date="2021-09-05T20:48:00Z">
        <w:r w:rsidR="00EE48F2" w:rsidDel="003D6714">
          <w:rPr>
            <w:rFonts w:ascii="Arial" w:eastAsiaTheme="minorEastAsia" w:hAnsi="Arial" w:cs="Arial"/>
          </w:rPr>
          <w:delText>summarieze</w:delText>
        </w:r>
      </w:del>
      <w:r w:rsidR="00EE48F2">
        <w:rPr>
          <w:rFonts w:ascii="Arial" w:eastAsiaTheme="minorEastAsia" w:hAnsi="Arial" w:cs="Arial"/>
        </w:rPr>
        <w:t xml:space="preserve"> </w:t>
      </w:r>
      <w:ins w:id="30" w:author="Huang, Yufei" w:date="2021-09-05T20:48:00Z">
        <w:r>
          <w:rPr>
            <w:rFonts w:ascii="Arial" w:eastAsiaTheme="minorEastAsia" w:hAnsi="Arial" w:cs="Arial"/>
          </w:rPr>
          <w:t xml:space="preserve">the </w:t>
        </w:r>
      </w:ins>
      <w:r w:rsidR="00757CDC">
        <w:rPr>
          <w:rFonts w:ascii="Arial" w:eastAsiaTheme="minorEastAsia" w:hAnsi="Arial" w:cs="Arial"/>
        </w:rPr>
        <w:t xml:space="preserve">datasets </w:t>
      </w:r>
      <w:ins w:id="31" w:author="Huang, Yufei" w:date="2021-09-05T20:48:00Z">
        <w:r>
          <w:rPr>
            <w:rFonts w:ascii="Arial" w:eastAsiaTheme="minorEastAsia" w:hAnsi="Arial" w:cs="Arial"/>
          </w:rPr>
          <w:t xml:space="preserve">and evaluation metrics </w:t>
        </w:r>
      </w:ins>
      <w:r w:rsidR="00EE48F2">
        <w:rPr>
          <w:rFonts w:ascii="Arial" w:eastAsiaTheme="minorEastAsia" w:hAnsi="Arial" w:cs="Arial"/>
        </w:rPr>
        <w:t xml:space="preserve">used in each paper </w:t>
      </w:r>
      <w:r w:rsidR="00757CDC">
        <w:rPr>
          <w:rFonts w:ascii="Arial" w:eastAsiaTheme="minorEastAsia" w:hAnsi="Arial" w:cs="Arial"/>
        </w:rPr>
        <w:t xml:space="preserve">in </w:t>
      </w:r>
      <w:r w:rsidR="00757CDC" w:rsidRPr="00F506E3">
        <w:rPr>
          <w:rFonts w:ascii="Arial" w:eastAsiaTheme="minorEastAsia" w:hAnsi="Arial" w:cs="Arial"/>
          <w:b/>
          <w:bCs/>
          <w:highlight w:val="yellow"/>
        </w:rPr>
        <w:t>Table</w:t>
      </w:r>
      <w:r w:rsidR="00757CDC" w:rsidRPr="00F506E3">
        <w:rPr>
          <w:rFonts w:ascii="Arial" w:eastAsiaTheme="minorEastAsia" w:hAnsi="Arial" w:cs="Arial"/>
          <w:b/>
          <w:bCs/>
        </w:rPr>
        <w:t xml:space="preserve"> </w:t>
      </w:r>
      <w:r w:rsidR="00921895">
        <w:rPr>
          <w:rFonts w:ascii="Arial" w:eastAsiaTheme="minorEastAsia" w:hAnsi="Arial" w:cs="Arial"/>
          <w:b/>
          <w:bCs/>
        </w:rPr>
        <w:t>2</w:t>
      </w:r>
      <w:ins w:id="32" w:author="Huang, Yufei" w:date="2021-09-05T20:48:00Z">
        <w:r>
          <w:rPr>
            <w:rFonts w:ascii="Arial" w:eastAsiaTheme="minorEastAsia" w:hAnsi="Arial" w:cs="Arial"/>
            <w:b/>
            <w:bCs/>
          </w:rPr>
          <w:t xml:space="preserve"> &amp;3</w:t>
        </w:r>
      </w:ins>
      <w:r w:rsidR="00921895">
        <w:rPr>
          <w:rFonts w:ascii="Arial" w:eastAsiaTheme="minorEastAsia" w:hAnsi="Arial" w:cs="Arial"/>
          <w:b/>
          <w:bCs/>
        </w:rPr>
        <w:t>.</w:t>
      </w:r>
      <w:r w:rsidR="00D6100C">
        <w:rPr>
          <w:rFonts w:ascii="Arial" w:eastAsiaTheme="minorEastAsia" w:hAnsi="Arial" w:cs="Arial"/>
          <w:b/>
          <w:bCs/>
        </w:rPr>
        <w:t xml:space="preserve"> </w:t>
      </w:r>
      <w:moveFromRangeStart w:id="33" w:author="Huang, Yufei" w:date="2021-09-05T20:48:00Z" w:name="move81767355"/>
      <w:moveFrom w:id="34" w:author="Huang, Yufei" w:date="2021-09-05T20:48:00Z">
        <w:r w:rsidR="006C0549" w:rsidDel="003D6714">
          <w:rPr>
            <w:rFonts w:ascii="Arial" w:eastAsiaTheme="minorEastAsia" w:hAnsi="Arial" w:cs="Arial"/>
          </w:rPr>
          <w:t xml:space="preserve">We also summarized all algorithms reviewed in this section in </w:t>
        </w:r>
        <w:r w:rsidR="006C0549" w:rsidRPr="00F506E3" w:rsidDel="003D6714">
          <w:rPr>
            <w:rFonts w:ascii="Arial" w:eastAsiaTheme="minorEastAsia" w:hAnsi="Arial" w:cs="Arial"/>
            <w:b/>
            <w:bCs/>
          </w:rPr>
          <w:t xml:space="preserve">Table </w:t>
        </w:r>
        <w:r w:rsidR="00921895" w:rsidDel="003D6714">
          <w:rPr>
            <w:rFonts w:ascii="Arial" w:eastAsiaTheme="minorEastAsia" w:hAnsi="Arial" w:cs="Arial"/>
            <w:b/>
            <w:bCs/>
          </w:rPr>
          <w:t>1</w:t>
        </w:r>
        <w:r w:rsidR="006C0549" w:rsidDel="003D6714">
          <w:rPr>
            <w:rFonts w:ascii="Arial" w:eastAsiaTheme="minorEastAsia" w:hAnsi="Arial" w:cs="Arial"/>
          </w:rPr>
          <w:t xml:space="preserve">. </w:t>
        </w:r>
      </w:moveFrom>
      <w:moveFromRangeEnd w:id="33"/>
    </w:p>
    <w:p w14:paraId="77C1EEB2" w14:textId="77777777" w:rsidR="007B2A99" w:rsidRPr="00046543" w:rsidRDefault="007B2A99" w:rsidP="00046543">
      <w:pPr>
        <w:pBdr>
          <w:top w:val="nil"/>
          <w:left w:val="nil"/>
          <w:bottom w:val="nil"/>
          <w:right w:val="nil"/>
          <w:between w:val="nil"/>
        </w:pBdr>
        <w:jc w:val="both"/>
        <w:rPr>
          <w:rFonts w:ascii="Arial" w:eastAsia="Arial" w:hAnsi="Arial" w:cs="Arial"/>
          <w:b/>
          <w:vanish/>
          <w:color w:val="000000"/>
        </w:rPr>
      </w:pPr>
    </w:p>
    <w:p w14:paraId="58D145CA" w14:textId="1BF97598" w:rsidR="00AC217F" w:rsidRPr="006F4560" w:rsidRDefault="00AC217F" w:rsidP="00146496">
      <w:pPr>
        <w:pStyle w:val="ListParagraph"/>
        <w:numPr>
          <w:ilvl w:val="1"/>
          <w:numId w:val="40"/>
        </w:numPr>
        <w:pBdr>
          <w:top w:val="nil"/>
          <w:left w:val="nil"/>
          <w:bottom w:val="nil"/>
          <w:right w:val="nil"/>
          <w:between w:val="nil"/>
        </w:pBdr>
        <w:snapToGrid w:val="0"/>
        <w:spacing w:after="0" w:line="360" w:lineRule="auto"/>
        <w:jc w:val="both"/>
        <w:rPr>
          <w:rFonts w:ascii="Arial" w:eastAsia="Arial" w:hAnsi="Arial" w:cs="Arial"/>
          <w:b/>
          <w:color w:val="000000"/>
          <w:sz w:val="24"/>
          <w:szCs w:val="24"/>
        </w:rPr>
      </w:pPr>
      <w:r w:rsidRPr="006F4560">
        <w:rPr>
          <w:rFonts w:ascii="Arial" w:eastAsia="Arial" w:hAnsi="Arial" w:cs="Arial"/>
          <w:b/>
          <w:color w:val="000000"/>
          <w:sz w:val="24"/>
          <w:szCs w:val="24"/>
        </w:rPr>
        <w:t>Imputation</w:t>
      </w:r>
    </w:p>
    <w:p w14:paraId="0D84DA55" w14:textId="298AE189" w:rsidR="00985A45" w:rsidRDefault="00985A45" w:rsidP="00F506E3">
      <w:pPr>
        <w:spacing w:line="480" w:lineRule="auto"/>
        <w:jc w:val="both"/>
        <w:outlineLvl w:val="0"/>
        <w:rPr>
          <w:rFonts w:ascii="Arial" w:hAnsi="Arial" w:cs="Arial"/>
        </w:rPr>
      </w:pPr>
      <w:r>
        <w:rPr>
          <w:rFonts w:ascii="Arial" w:hAnsi="Arial" w:cs="Arial"/>
        </w:rPr>
        <w:t>The goal of imputation is to estimate the missing gene expression values due to d</w:t>
      </w:r>
      <w:r w:rsidRPr="00491D87">
        <w:rPr>
          <w:rFonts w:ascii="Arial" w:eastAsiaTheme="minorEastAsia" w:hAnsi="Arial" w:cs="Arial"/>
        </w:rPr>
        <w:t>ropout</w:t>
      </w:r>
      <w:r>
        <w:rPr>
          <w:rFonts w:ascii="Arial" w:eastAsiaTheme="minorEastAsia" w:hAnsi="Arial" w:cs="Arial"/>
        </w:rPr>
        <w:t xml:space="preserve">, or the </w:t>
      </w:r>
      <w:r w:rsidRPr="00491D87">
        <w:rPr>
          <w:rFonts w:ascii="Arial" w:eastAsiaTheme="minorEastAsia" w:hAnsi="Arial" w:cs="Arial"/>
        </w:rPr>
        <w:t>failure</w:t>
      </w:r>
      <w:r w:rsidRPr="00491D87">
        <w:rPr>
          <w:rFonts w:ascii="Arial" w:hAnsi="Arial" w:cs="Arial"/>
        </w:rPr>
        <w:t xml:space="preserve"> </w:t>
      </w:r>
      <w:r>
        <w:rPr>
          <w:rFonts w:ascii="Arial" w:eastAsiaTheme="minorEastAsia" w:hAnsi="Arial" w:cs="Arial"/>
        </w:rPr>
        <w:t xml:space="preserve">to </w:t>
      </w:r>
      <w:r w:rsidRPr="00491D87">
        <w:rPr>
          <w:rFonts w:ascii="Arial" w:eastAsiaTheme="minorEastAsia" w:hAnsi="Arial" w:cs="Arial"/>
        </w:rPr>
        <w:t>amplif</w:t>
      </w:r>
      <w:r>
        <w:rPr>
          <w:rFonts w:ascii="Arial" w:eastAsiaTheme="minorEastAsia" w:hAnsi="Arial" w:cs="Arial"/>
        </w:rPr>
        <w:t>y</w:t>
      </w:r>
      <w:r w:rsidRPr="00491D87">
        <w:rPr>
          <w:rFonts w:ascii="Arial" w:hAnsi="Arial" w:cs="Arial"/>
        </w:rPr>
        <w:t xml:space="preserve"> the original RNA transcripts</w:t>
      </w:r>
      <w:r>
        <w:rPr>
          <w:rFonts w:ascii="Arial" w:hAnsi="Arial" w:cs="Arial"/>
        </w:rPr>
        <w:t xml:space="preserve">. </w:t>
      </w:r>
      <w:r w:rsidRPr="00491D87">
        <w:rPr>
          <w:rFonts w:ascii="Arial" w:hAnsi="Arial" w:cs="Arial"/>
        </w:rPr>
        <w:t xml:space="preserve"> </w:t>
      </w:r>
      <w:r>
        <w:rPr>
          <w:rFonts w:ascii="Arial" w:hAnsi="Arial" w:cs="Arial"/>
        </w:rPr>
        <w:t>These missing expression values</w:t>
      </w:r>
      <w:r w:rsidRPr="00491D87">
        <w:rPr>
          <w:rFonts w:ascii="Arial" w:hAnsi="Arial" w:cs="Arial"/>
        </w:rPr>
        <w:t xml:space="preserve"> </w:t>
      </w:r>
      <w:r w:rsidRPr="00491D87">
        <w:rPr>
          <w:rFonts w:ascii="Arial" w:eastAsiaTheme="minorEastAsia" w:hAnsi="Arial" w:cs="Arial"/>
        </w:rPr>
        <w:t>can affect downstream bioinformatics</w:t>
      </w:r>
      <w:r w:rsidRPr="00491D87">
        <w:rPr>
          <w:rFonts w:ascii="Arial" w:hAnsi="Arial" w:cs="Arial"/>
        </w:rPr>
        <w:t xml:space="preserve"> analysis significantly as it decreases the </w:t>
      </w:r>
      <w:r w:rsidRPr="00491D87">
        <w:rPr>
          <w:rFonts w:ascii="Arial" w:eastAsiaTheme="minorEastAsia" w:hAnsi="Arial" w:cs="Arial"/>
        </w:rPr>
        <w:t xml:space="preserve">power of </w:t>
      </w:r>
      <w:r w:rsidRPr="00491D87">
        <w:rPr>
          <w:rFonts w:ascii="Arial" w:eastAsiaTheme="minorEastAsia" w:hAnsi="Arial" w:cs="Arial"/>
        </w:rPr>
        <w:lastRenderedPageBreak/>
        <w:t>the studies and introduces biases in gene expression</w:t>
      </w:r>
      <w:r w:rsidRPr="00491D87">
        <w:rPr>
          <w:rFonts w:ascii="Arial" w:hAnsi="Arial" w:cs="Arial"/>
        </w:rPr>
        <w:t xml:space="preserve"> </w:t>
      </w:r>
      <w:r w:rsidR="0019774E">
        <w:rPr>
          <w:rFonts w:ascii="Arial" w:hAnsi="Arial" w:cs="Arial"/>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[17]</w:t>
      </w:r>
      <w:r w:rsidR="0019774E">
        <w:rPr>
          <w:rFonts w:ascii="Arial" w:hAnsi="Arial" w:cs="Arial"/>
        </w:rPr>
        <w:fldChar w:fldCharType="end"/>
      </w:r>
      <w:r w:rsidRPr="00491D87">
        <w:rPr>
          <w:rFonts w:ascii="Arial" w:eastAsiaTheme="minorEastAsia" w:hAnsi="Arial" w:cs="Arial"/>
        </w:rPr>
        <w:t>.</w:t>
      </w:r>
      <w:r w:rsidRPr="00491D87">
        <w:rPr>
          <w:rFonts w:ascii="Arial" w:hAnsi="Arial" w:cs="Arial"/>
        </w:rPr>
        <w:t xml:space="preserve"> </w:t>
      </w:r>
      <w:r>
        <w:rPr>
          <w:rFonts w:ascii="Arial" w:hAnsi="Arial" w:cs="Arial"/>
        </w:rPr>
        <w:t>VAE</w:t>
      </w:r>
      <w:r w:rsidR="00DD779F">
        <w:rPr>
          <w:rFonts w:ascii="Arial" w:hAnsi="Arial" w:cs="Arial"/>
        </w:rPr>
        <w:t>,</w:t>
      </w:r>
      <w:r>
        <w:rPr>
          <w:rFonts w:ascii="Arial" w:hAnsi="Arial" w:cs="Arial"/>
        </w:rPr>
        <w:t xml:space="preserve"> AE</w:t>
      </w:r>
      <w:r w:rsidR="00DD779F">
        <w:rPr>
          <w:rFonts w:ascii="Arial" w:hAnsi="Arial" w:cs="Arial"/>
        </w:rPr>
        <w:t>, and GAN</w:t>
      </w:r>
      <w:r>
        <w:rPr>
          <w:rFonts w:ascii="Arial" w:hAnsi="Arial" w:cs="Arial"/>
        </w:rPr>
        <w:t xml:space="preserve"> have been applied</w:t>
      </w:r>
      <w:r w:rsidRPr="00491D87">
        <w:rPr>
          <w:rFonts w:ascii="Arial" w:hAnsi="Arial" w:cs="Arial"/>
        </w:rPr>
        <w:t xml:space="preserve"> </w:t>
      </w:r>
      <w:r>
        <w:rPr>
          <w:rFonts w:ascii="Arial" w:hAnsi="Arial" w:cs="Arial"/>
        </w:rPr>
        <w:t xml:space="preserve">for </w:t>
      </w:r>
      <w:r w:rsidRPr="00491D87">
        <w:rPr>
          <w:rFonts w:ascii="Arial" w:hAnsi="Arial" w:cs="Arial"/>
        </w:rPr>
        <w:t>imputation</w:t>
      </w:r>
      <w:r w:rsidR="00DD779F">
        <w:rPr>
          <w:rFonts w:ascii="Arial" w:hAnsi="Arial" w:cs="Arial"/>
        </w:rPr>
        <w:t xml:space="preserve"> and </w:t>
      </w:r>
      <w:r w:rsidRPr="00491D87">
        <w:rPr>
          <w:rFonts w:ascii="Arial" w:hAnsi="Arial" w:cs="Arial"/>
        </w:rPr>
        <w:t xml:space="preserve">we review </w:t>
      </w:r>
      <w:r w:rsidR="00DD779F">
        <w:rPr>
          <w:rFonts w:ascii="Arial" w:hAnsi="Arial" w:cs="Arial"/>
        </w:rPr>
        <w:t>their specific</w:t>
      </w:r>
      <w:r w:rsidRPr="00491D87">
        <w:rPr>
          <w:rFonts w:ascii="Arial" w:hAnsi="Arial" w:cs="Arial"/>
        </w:rPr>
        <w:t xml:space="preserve"> model design</w:t>
      </w:r>
      <w:r w:rsidR="00DD779F">
        <w:rPr>
          <w:rFonts w:ascii="Arial" w:hAnsi="Arial" w:cs="Arial"/>
        </w:rPr>
        <w:t>s in this section.</w:t>
      </w:r>
      <w:r w:rsidRPr="00491D87">
        <w:rPr>
          <w:rFonts w:ascii="Arial" w:hAnsi="Arial" w:cs="Arial"/>
        </w:rPr>
        <w:t xml:space="preserve">   </w:t>
      </w:r>
    </w:p>
    <w:p w14:paraId="1032175E" w14:textId="77777777" w:rsidR="00C24053" w:rsidRPr="00101137" w:rsidRDefault="00C24053" w:rsidP="00985A45">
      <w:pPr>
        <w:spacing w:line="360" w:lineRule="auto"/>
        <w:jc w:val="both"/>
        <w:outlineLvl w:val="0"/>
        <w:rPr>
          <w:rFonts w:ascii="Arial" w:hAnsi="Arial" w:cs="Arial"/>
        </w:rPr>
      </w:pPr>
    </w:p>
    <w:p w14:paraId="3CB8A8A6" w14:textId="4FE7B660" w:rsidR="00985A45" w:rsidRPr="001B5E89" w:rsidRDefault="00985A45" w:rsidP="0071490E">
      <w:pPr>
        <w:pStyle w:val="ListParagraph"/>
        <w:numPr>
          <w:ilvl w:val="2"/>
          <w:numId w:val="40"/>
        </w:numPr>
        <w:jc w:val="both"/>
        <w:rPr>
          <w:rFonts w:ascii="Arial" w:eastAsia="Arial" w:hAnsi="Arial" w:cs="Arial"/>
          <w:b/>
          <w:i/>
          <w:sz w:val="24"/>
        </w:rPr>
      </w:pPr>
      <w:r w:rsidRPr="001B5E89">
        <w:rPr>
          <w:rFonts w:ascii="Arial" w:eastAsia="Arial" w:hAnsi="Arial" w:cs="Arial"/>
          <w:b/>
          <w:sz w:val="24"/>
        </w:rPr>
        <w:t>DCA</w:t>
      </w:r>
      <w:r w:rsidR="00194510" w:rsidRPr="001B5E89">
        <w:rPr>
          <w:rFonts w:ascii="Arial" w:eastAsia="Arial" w:hAnsi="Arial" w:cs="Arial"/>
          <w:b/>
          <w:sz w:val="24"/>
        </w:rPr>
        <w:t>:</w:t>
      </w:r>
      <w:r w:rsidR="00194510" w:rsidRPr="001B5E89">
        <w:rPr>
          <w:rFonts w:ascii="Arial" w:hAnsi="Arial" w:cs="Arial"/>
          <w:sz w:val="24"/>
        </w:rPr>
        <w:t xml:space="preserve"> </w:t>
      </w:r>
      <w:r w:rsidR="00194510" w:rsidRPr="001B5E89">
        <w:rPr>
          <w:rFonts w:ascii="Arial" w:hAnsi="Arial" w:cs="Arial"/>
          <w:b/>
          <w:sz w:val="24"/>
        </w:rPr>
        <w:t xml:space="preserve">deep count autoencoder </w:t>
      </w:r>
    </w:p>
    <w:p w14:paraId="121768F5" w14:textId="385B52D7" w:rsidR="00194510" w:rsidRDefault="00194510" w:rsidP="00F506E3">
      <w:pPr>
        <w:spacing w:after="120" w:line="480" w:lineRule="auto"/>
        <w:jc w:val="both"/>
        <w:rPr>
          <w:rFonts w:ascii="Arial" w:hAnsi="Arial" w:cs="Arial"/>
          <w:i/>
          <w:iCs/>
          <w:u w:val="single"/>
        </w:rPr>
      </w:pPr>
      <w:r w:rsidRPr="00C26F59">
        <w:rPr>
          <w:rFonts w:ascii="Arial" w:hAnsi="Arial" w:cs="Arial"/>
        </w:rPr>
        <w:t>DCA</w:t>
      </w:r>
      <w:r>
        <w:rPr>
          <w:rFonts w:ascii="Arial" w:hAnsi="Arial" w:cs="Arial"/>
        </w:rPr>
        <w:t xml:space="preserve"> </w:t>
      </w:r>
      <w:r w:rsidR="0019774E">
        <w:rPr>
          <w:rFonts w:ascii="Arial"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[15]</w:t>
      </w:r>
      <w:r w:rsidR="0019774E">
        <w:rPr>
          <w:rFonts w:ascii="Arial" w:hAnsi="Arial" w:cs="Arial"/>
        </w:rPr>
        <w:fldChar w:fldCharType="end"/>
      </w:r>
      <w:r>
        <w:rPr>
          <w:rFonts w:ascii="Arial" w:hAnsi="Arial" w:cs="Arial"/>
        </w:rPr>
        <w:t xml:space="preserve"> </w:t>
      </w:r>
      <w:r w:rsidRPr="00C26F59">
        <w:rPr>
          <w:rFonts w:ascii="Arial" w:hAnsi="Arial" w:cs="Arial"/>
        </w:rPr>
        <w:t>is a</w:t>
      </w:r>
      <w:r>
        <w:rPr>
          <w:rFonts w:ascii="Arial" w:hAnsi="Arial" w:cs="Arial"/>
        </w:rPr>
        <w:t>n</w:t>
      </w:r>
      <w:r w:rsidRPr="00C26F59">
        <w:rPr>
          <w:rFonts w:ascii="Arial" w:hAnsi="Arial" w:cs="Arial"/>
        </w:rPr>
        <w:t xml:space="preserve"> AE designed for imputation</w:t>
      </w:r>
      <w:r w:rsidR="00EE48F2">
        <w:rPr>
          <w:rFonts w:ascii="Arial" w:hAnsi="Arial" w:cs="Arial"/>
        </w:rPr>
        <w:t xml:space="preserve"> (</w:t>
      </w:r>
      <w:r w:rsidR="00EE48F2" w:rsidRPr="00F506E3">
        <w:rPr>
          <w:rFonts w:ascii="Arial" w:hAnsi="Arial" w:cs="Arial"/>
          <w:b/>
          <w:bCs/>
        </w:rPr>
        <w:t>Fig. 2B</w:t>
      </w:r>
      <w:r w:rsidR="00EE48F2">
        <w:rPr>
          <w:rFonts w:ascii="Arial" w:hAnsi="Arial" w:cs="Arial"/>
        </w:rPr>
        <w:t>)</w:t>
      </w:r>
      <w:r>
        <w:rPr>
          <w:rFonts w:ascii="Arial" w:hAnsi="Arial" w:cs="Arial"/>
        </w:rPr>
        <w:t>.</w:t>
      </w:r>
      <w:r w:rsidR="002C2768">
        <w:rPr>
          <w:rFonts w:ascii="Arial" w:hAnsi="Arial" w:cs="Arial"/>
        </w:rPr>
        <w:t xml:space="preserve"> </w:t>
      </w:r>
      <w:r w:rsidR="00E52ED2" w:rsidRPr="00491D87">
        <w:rPr>
          <w:rFonts w:ascii="Arial" w:hAnsi="Arial" w:cs="Arial"/>
        </w:rPr>
        <w:t xml:space="preserve">DCA is implemented in Python as a command line </w:t>
      </w:r>
      <w:proofErr w:type="gramStart"/>
      <w:r w:rsidR="00E52ED2" w:rsidRPr="00491D87">
        <w:rPr>
          <w:rFonts w:ascii="Arial" w:hAnsi="Arial" w:cs="Arial"/>
        </w:rPr>
        <w:t>and also</w:t>
      </w:r>
      <w:proofErr w:type="gramEnd"/>
      <w:r w:rsidR="00E52ED2" w:rsidRPr="00491D87">
        <w:rPr>
          <w:rFonts w:ascii="Arial" w:hAnsi="Arial" w:cs="Arial"/>
        </w:rPr>
        <w:t xml:space="preserve"> integrated into</w:t>
      </w:r>
      <w:r w:rsidR="00E52ED2">
        <w:rPr>
          <w:rFonts w:ascii="Arial" w:hAnsi="Arial" w:cs="Arial"/>
        </w:rPr>
        <w:t xml:space="preserve"> the</w:t>
      </w:r>
      <w:r w:rsidR="00E52ED2" w:rsidRPr="00491D87">
        <w:rPr>
          <w:rFonts w:ascii="Arial" w:hAnsi="Arial" w:cs="Arial"/>
        </w:rPr>
        <w:t xml:space="preserve"> </w:t>
      </w:r>
      <w:proofErr w:type="spellStart"/>
      <w:r w:rsidR="00E52ED2">
        <w:rPr>
          <w:rFonts w:ascii="Arial" w:hAnsi="Arial" w:cs="Arial"/>
        </w:rPr>
        <w:t>S</w:t>
      </w:r>
      <w:r w:rsidR="00E52ED2" w:rsidRPr="0001403B">
        <w:rPr>
          <w:rFonts w:ascii="Arial" w:hAnsi="Arial" w:cs="Arial"/>
        </w:rPr>
        <w:t>canpy</w:t>
      </w:r>
      <w:proofErr w:type="spellEnd"/>
      <w:r w:rsidR="00E52ED2" w:rsidRPr="00491D87">
        <w:rPr>
          <w:rFonts w:ascii="Arial" w:hAnsi="Arial" w:cs="Arial"/>
        </w:rPr>
        <w:t xml:space="preserve"> framework.</w:t>
      </w:r>
    </w:p>
    <w:p w14:paraId="132AC3DF" w14:textId="7FEC2A06" w:rsidR="00985A45" w:rsidRDefault="00985A45" w:rsidP="00F506E3">
      <w:pPr>
        <w:spacing w:after="120" w:line="480" w:lineRule="auto"/>
        <w:jc w:val="both"/>
        <w:rPr>
          <w:rFonts w:ascii="Arial" w:eastAsia="Arial" w:hAnsi="Arial" w:cs="Arial"/>
        </w:rPr>
      </w:pPr>
      <w:r w:rsidRPr="00ED0566">
        <w:rPr>
          <w:rFonts w:ascii="Arial" w:hAnsi="Arial" w:cs="Arial"/>
          <w:i/>
          <w:iCs/>
          <w:u w:val="single"/>
        </w:rPr>
        <w:t>Model</w:t>
      </w:r>
      <w:r>
        <w:rPr>
          <w:rFonts w:ascii="Arial" w:hAnsi="Arial" w:cs="Arial"/>
        </w:rPr>
        <w:t>.</w:t>
      </w:r>
      <w:r w:rsidR="006D02E6">
        <w:rPr>
          <w:rFonts w:ascii="Arial" w:hAnsi="Arial" w:cs="Arial"/>
        </w:rPr>
        <w:t xml:space="preserve"> DCA models</w:t>
      </w:r>
      <w:r>
        <w:rPr>
          <w:rFonts w:ascii="Arial" w:hAnsi="Arial" w:cs="Arial"/>
        </w:rPr>
        <w:t xml:space="preserve"> </w:t>
      </w:r>
      <w:r>
        <w:rPr>
          <w:rFonts w:ascii="Arial" w:eastAsia="Arial" w:hAnsi="Arial" w:cs="Arial"/>
        </w:rPr>
        <w:t xml:space="preserve">UMI </w:t>
      </w:r>
      <w:r w:rsidRPr="00C26F59">
        <w:rPr>
          <w:rFonts w:ascii="Arial" w:eastAsia="Arial" w:hAnsi="Arial" w:cs="Arial"/>
        </w:rPr>
        <w:t xml:space="preserve">counts </w:t>
      </w:r>
      <w:r w:rsidR="00A000C9">
        <w:rPr>
          <w:rFonts w:ascii="Arial" w:eastAsia="Arial" w:hAnsi="Arial" w:cs="Arial"/>
        </w:rPr>
        <w:t>of a cell with missing values using the</w:t>
      </w:r>
      <w:r>
        <w:rPr>
          <w:rFonts w:ascii="Arial" w:eastAsia="Arial" w:hAnsi="Arial" w:cs="Arial"/>
        </w:rPr>
        <w:t xml:space="preserve"> </w:t>
      </w:r>
      <w:r w:rsidRPr="004D2E01">
        <w:rPr>
          <w:rFonts w:ascii="Arial" w:eastAsia="Arial" w:hAnsi="Arial" w:cs="Arial"/>
        </w:rPr>
        <w:t>ZINB distribution</w:t>
      </w:r>
      <w:r w:rsidRPr="00553973">
        <w:rPr>
          <w:rFonts w:ascii="Arial" w:eastAsia="Arial" w:hAnsi="Arial" w:cs="Arial"/>
        </w:rPr>
        <w:t xml:space="preserve"> </w:t>
      </w:r>
      <w:r>
        <w:rPr>
          <w:rFonts w:ascii="Arial" w:eastAsia="Arial" w:hAnsi="Arial" w:cs="Arial"/>
        </w:rPr>
        <w:t>as</w:t>
      </w:r>
    </w:p>
    <w:tbl>
      <w:tblPr>
        <w:tblStyle w:val="TableNormal1"/>
        <w:tblW w:w="0" w:type="auto"/>
        <w:tblInd w:w="5" w:type="dxa"/>
        <w:tblLook w:val="04A0" w:firstRow="1" w:lastRow="0" w:firstColumn="1" w:lastColumn="0" w:noHBand="0" w:noVBand="1"/>
      </w:tblPr>
      <w:tblGrid>
        <w:gridCol w:w="8642"/>
        <w:gridCol w:w="708"/>
      </w:tblGrid>
      <w:tr w:rsidR="00095074" w14:paraId="4419BF4E" w14:textId="77777777" w:rsidTr="00095074">
        <w:tc>
          <w:tcPr>
            <w:tcW w:w="8642" w:type="dxa"/>
            <w:vAlign w:val="center"/>
          </w:tcPr>
          <w:p w14:paraId="5433512C" w14:textId="5A6CFC66" w:rsidR="00095074" w:rsidRDefault="00095074" w:rsidP="00F506E3">
            <w:pPr>
              <w:spacing w:after="120" w:line="480" w:lineRule="auto"/>
              <w:jc w:val="center"/>
              <w:rPr>
                <w:rFonts w:ascii="Arial" w:eastAsia="Arial" w:hAnsi="Arial" w:cs="Arial"/>
              </w:rPr>
            </w:pPr>
            <m:oMath>
              <m:r>
                <w:rPr>
                  <w:rFonts w:ascii="Cambria Math" w:eastAsia="Cambria Math" w:hAnsi="Cambria Math" w:cs="Arial"/>
                </w:rPr>
                <m:t>p</m:t>
              </m:r>
              <m:d>
                <m:dPr>
                  <m:ctrlPr>
                    <w:rPr>
                      <w:rFonts w:ascii="Cambria Math" w:eastAsia="Cambria Math" w:hAnsi="Cambria Math" w:cs="Arial"/>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r>
                    <w:rPr>
                      <w:rFonts w:ascii="Cambria Math" w:hAnsi="Cambria Math" w:cs="Arial"/>
                    </w:rPr>
                    <m:t>|</m:t>
                  </m:r>
                  <m:r>
                    <m:rPr>
                      <m:sty m:val="b"/>
                    </m:rPr>
                    <w:rPr>
                      <w:rFonts w:ascii="Cambria Math" w:eastAsia="Arial" w:hAnsi="Cambria Math" w:cs="Arial"/>
                    </w:rPr>
                    <m:t xml:space="preserve"> </m:t>
                  </m:r>
                  <m:r>
                    <m:rPr>
                      <m:sty m:val="b"/>
                    </m:rPr>
                    <w:rPr>
                      <w:rFonts w:ascii="Cambria Math" w:hAnsi="Cambria Math" w:cs="Arial"/>
                    </w:rPr>
                    <m:t>Θ</m:t>
                  </m:r>
                </m:e>
              </m:d>
              <m:r>
                <w:rPr>
                  <w:rFonts w:ascii="Cambria Math" w:eastAsia="Cambria Math" w:hAnsi="Cambria Math" w:cs="Arial"/>
                </w:rPr>
                <m:t>=</m:t>
              </m:r>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r>
                <w:rPr>
                  <w:rFonts w:ascii="Cambria Math" w:eastAsia="Cambria Math" w:hAnsi="Cambria Math" w:cs="Arial"/>
                </w:rPr>
                <m:t>δ</m:t>
              </m:r>
              <m:d>
                <m:dPr>
                  <m:ctrlPr>
                    <w:rPr>
                      <w:rFonts w:ascii="Cambria Math" w:eastAsia="Cambria Math" w:hAnsi="Cambria Math" w:cs="Arial"/>
                    </w:rPr>
                  </m:ctrlPr>
                </m:dPr>
                <m:e>
                  <m:r>
                    <w:rPr>
                      <w:rFonts w:ascii="Cambria Math" w:eastAsia="Cambria Math" w:hAnsi="Cambria Math" w:cs="Arial"/>
                    </w:rPr>
                    <m:t>0</m:t>
                  </m:r>
                </m:e>
              </m:d>
              <m:r>
                <w:rPr>
                  <w:rFonts w:ascii="Cambria Math" w:eastAsia="Cambria Math" w:hAnsi="Cambria Math" w:cs="Arial"/>
                </w:rPr>
                <m:t>+</m:t>
              </m:r>
              <m:d>
                <m:dPr>
                  <m:ctrlPr>
                    <w:rPr>
                      <w:rFonts w:ascii="Cambria Math" w:eastAsia="Cambria Math" w:hAnsi="Cambria Math" w:cs="Arial"/>
                      <w:i/>
                    </w:rPr>
                  </m:ctrlPr>
                </m:dPr>
                <m:e>
                  <m:r>
                    <w:rPr>
                      <w:rFonts w:ascii="Cambria Math" w:eastAsia="Cambria Math" w:hAnsi="Cambria Math" w:cs="Arial"/>
                    </w:rPr>
                    <m:t>1-</m:t>
                  </m:r>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e>
              </m:d>
              <m:r>
                <w:rPr>
                  <w:rFonts w:ascii="Cambria Math" w:eastAsia="Cambria Math" w:hAnsi="Cambria Math" w:cs="Arial"/>
                </w:rPr>
                <m:t>NB</m:t>
              </m:r>
              <m:d>
                <m:dPr>
                  <m:ctrlPr>
                    <w:rPr>
                      <w:rFonts w:ascii="Cambria Math" w:eastAsia="Cambria Math" w:hAnsi="Cambria Math" w:cs="Arial"/>
                      <w:i/>
                    </w:rPr>
                  </m:ctrlPr>
                </m:dPr>
                <m:e>
                  <m:sSub>
                    <m:sSubPr>
                      <m:ctrlPr>
                        <w:rPr>
                          <w:rFonts w:ascii="Cambria Math" w:eastAsia="Cambria Math" w:hAnsi="Cambria Math" w:cs="Arial"/>
                        </w:rPr>
                      </m:ctrlPr>
                    </m:sSubPr>
                    <m:e>
                      <m:r>
                        <w:rPr>
                          <w:rFonts w:ascii="Cambria Math" w:eastAsia="Cambria Math" w:hAnsi="Cambria Math" w:cs="Arial"/>
                        </w:rPr>
                        <m:t>ν</m:t>
                      </m:r>
                    </m:e>
                    <m:sub>
                      <m:r>
                        <w:rPr>
                          <w:rFonts w:ascii="Cambria Math" w:eastAsia="Cambria Math" w:hAnsi="Cambria Math" w:cs="Arial"/>
                        </w:rPr>
                        <m:t>gn</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α</m:t>
                      </m:r>
                    </m:e>
                    <m:sub>
                      <m:r>
                        <w:rPr>
                          <w:rFonts w:ascii="Cambria Math" w:eastAsia="Cambria Math" w:hAnsi="Cambria Math" w:cs="Arial"/>
                        </w:rPr>
                        <m:t>gn</m:t>
                      </m:r>
                    </m:sub>
                  </m:sSub>
                </m:e>
              </m:d>
            </m:oMath>
            <w:r w:rsidRPr="00C26F59">
              <w:rPr>
                <w:rFonts w:ascii="Arial" w:eastAsia="Arial" w:hAnsi="Arial" w:cs="Arial"/>
              </w:rPr>
              <w:t xml:space="preserve">, for </w:t>
            </w:r>
            <m:oMath>
              <m:r>
                <w:rPr>
                  <w:rFonts w:ascii="Cambria Math" w:eastAsia="Cambria Math" w:hAnsi="Cambria Math" w:cs="Arial"/>
                </w:rPr>
                <m:t>g=1,…G</m:t>
              </m:r>
            </m:oMath>
            <w:r w:rsidRPr="00C26F59">
              <w:rPr>
                <w:rFonts w:ascii="Arial" w:eastAsia="Arial" w:hAnsi="Arial" w:cs="Arial"/>
              </w:rPr>
              <w:t xml:space="preserve">; </w:t>
            </w:r>
            <m:oMath>
              <m:r>
                <w:rPr>
                  <w:rFonts w:ascii="Cambria Math" w:eastAsia="Cambria Math" w:hAnsi="Cambria Math" w:cs="Arial"/>
                </w:rPr>
                <m:t>n=1,…N</m:t>
              </m:r>
            </m:oMath>
          </w:p>
        </w:tc>
        <w:tc>
          <w:tcPr>
            <w:tcW w:w="708" w:type="dxa"/>
          </w:tcPr>
          <w:p w14:paraId="4FBDEC29" w14:textId="7D64FC96" w:rsidR="00095074" w:rsidRDefault="00095074" w:rsidP="00F506E3">
            <w:pPr>
              <w:spacing w:after="120" w:line="480" w:lineRule="auto"/>
              <w:jc w:val="right"/>
              <w:rPr>
                <w:rFonts w:ascii="Arial" w:eastAsia="Arial" w:hAnsi="Arial" w:cs="Arial"/>
              </w:rPr>
            </w:pPr>
            <w:r>
              <w:rPr>
                <w:rFonts w:ascii="Arial" w:eastAsia="Arial" w:hAnsi="Arial" w:cs="Arial"/>
              </w:rPr>
              <w:t>(1</w:t>
            </w:r>
            <w:r w:rsidR="00EB5223">
              <w:rPr>
                <w:rFonts w:ascii="Arial" w:eastAsia="Arial" w:hAnsi="Arial" w:cs="Arial"/>
              </w:rPr>
              <w:t>1)</w:t>
            </w:r>
          </w:p>
        </w:tc>
      </w:tr>
    </w:tbl>
    <w:p w14:paraId="6EAAD068" w14:textId="221BCE37" w:rsidR="00985A45" w:rsidRDefault="00985A45" w:rsidP="00F506E3">
      <w:pPr>
        <w:spacing w:after="120" w:line="480" w:lineRule="auto"/>
        <w:jc w:val="both"/>
        <w:rPr>
          <w:rFonts w:ascii="Arial" w:eastAsia="Arial" w:hAnsi="Arial" w:cs="Arial"/>
        </w:rPr>
      </w:pPr>
      <w:r>
        <w:rPr>
          <w:rFonts w:ascii="Arial" w:eastAsia="Arial" w:hAnsi="Arial" w:cs="Arial"/>
        </w:rPr>
        <w:t xml:space="preserve">where </w:t>
      </w:r>
      <m:oMath>
        <m:r>
          <w:rPr>
            <w:rFonts w:ascii="Cambria Math" w:hAnsi="Cambria Math" w:cs="Arial"/>
          </w:rPr>
          <m:t>δ</m:t>
        </m:r>
        <m:d>
          <m:dPr>
            <m:ctrlPr>
              <w:rPr>
                <w:rFonts w:ascii="Cambria Math" w:hAnsi="Cambria Math" w:cs="Arial"/>
              </w:rPr>
            </m:ctrlPr>
          </m:dPr>
          <m:e>
            <m:r>
              <w:rPr>
                <w:rFonts w:ascii="Cambria Math" w:hAnsi="Cambria Math" w:cs="Arial"/>
              </w:rPr>
              <m:t>⋅</m:t>
            </m:r>
          </m:e>
        </m:d>
      </m:oMath>
      <w:r w:rsidRPr="00C26F59">
        <w:rPr>
          <w:rFonts w:ascii="Arial" w:eastAsia="Arial" w:hAnsi="Arial" w:cs="Arial"/>
        </w:rPr>
        <w:t xml:space="preserve"> is a Dirac delta function,</w:t>
      </w:r>
      <m:oMath>
        <m:r>
          <w:rPr>
            <w:rFonts w:ascii="Cambria Math" w:eastAsia="Cambria Math" w:hAnsi="Cambria Math" w:cs="Arial"/>
          </w:rPr>
          <m:t xml:space="preserve"> NB</m:t>
        </m:r>
        <m:d>
          <m:dPr>
            <m:ctrlPr>
              <w:rPr>
                <w:rFonts w:ascii="Cambria Math" w:eastAsia="Cambria Math" w:hAnsi="Cambria Math" w:cs="Arial"/>
              </w:rPr>
            </m:ctrlPr>
          </m:dPr>
          <m:e>
            <m:r>
              <w:rPr>
                <w:rFonts w:ascii="Cambria Math" w:eastAsia="Cambria Math" w:hAnsi="Cambria Math" w:cs="Arial"/>
              </w:rPr>
              <m:t>⋅,⋅</m:t>
            </m:r>
          </m:e>
        </m:d>
      </m:oMath>
      <w:r w:rsidRPr="00C26F59">
        <w:rPr>
          <w:rFonts w:ascii="Arial" w:eastAsia="Arial" w:hAnsi="Arial" w:cs="Arial"/>
        </w:rPr>
        <w:t xml:space="preserve"> denotes the negative binomial distribution</w:t>
      </w:r>
      <w:r>
        <w:rPr>
          <w:rFonts w:ascii="Arial" w:eastAsia="Arial" w:hAnsi="Arial" w:cs="Arial"/>
        </w:rPr>
        <w:t xml:space="preserve"> and  </w:t>
      </w:r>
      <m:oMath>
        <m:sSub>
          <m:sSubPr>
            <m:ctrlPr>
              <w:rPr>
                <w:rFonts w:ascii="Cambria Math" w:eastAsia="Cambria Math" w:hAnsi="Cambria Math" w:cs="Arial"/>
              </w:rPr>
            </m:ctrlPr>
          </m:sSubPr>
          <m:e>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r>
              <w:rPr>
                <w:rFonts w:ascii="Cambria Math" w:eastAsia="Cambria Math" w:hAnsi="Cambria Math" w:cs="Arial"/>
              </w:rPr>
              <m:t>,ν</m:t>
            </m:r>
          </m:e>
          <m:sub>
            <m:r>
              <w:rPr>
                <w:rFonts w:ascii="Cambria Math" w:eastAsia="Cambria Math" w:hAnsi="Cambria Math" w:cs="Arial"/>
              </w:rPr>
              <m:t>gn</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α</m:t>
            </m:r>
          </m:e>
          <m:sub>
            <m:r>
              <w:rPr>
                <w:rFonts w:ascii="Cambria Math" w:eastAsia="Cambria Math" w:hAnsi="Cambria Math" w:cs="Arial"/>
              </w:rPr>
              <m:t>gn</m:t>
            </m:r>
          </m:sub>
        </m:sSub>
      </m:oMath>
      <w:r>
        <w:rPr>
          <w:rFonts w:ascii="Arial" w:eastAsia="Arial" w:hAnsi="Arial" w:cs="Arial"/>
        </w:rPr>
        <w:t xml:space="preserve"> are dropout rate, mean, and dispersion, which are functions of DCA decoder</w:t>
      </w:r>
      <w:r w:rsidR="00823E35">
        <w:rPr>
          <w:rFonts w:ascii="Arial" w:eastAsia="Arial" w:hAnsi="Arial" w:cs="Arial"/>
        </w:rPr>
        <w:t xml:space="preserve"> output</w:t>
      </w:r>
      <w:r>
        <w:rPr>
          <w:rFonts w:ascii="Arial" w:eastAsia="Arial" w:hAnsi="Arial" w:cs="Arial"/>
        </w:rPr>
        <w:t xml:space="preserve">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oMath>
      <w:r>
        <w:rPr>
          <w:rFonts w:ascii="Arial" w:eastAsia="Arial" w:hAnsi="Arial" w:cs="Arial"/>
        </w:rPr>
        <w:t xml:space="preserve"> </w:t>
      </w:r>
      <w:proofErr w:type="gramStart"/>
      <w:r>
        <w:rPr>
          <w:rFonts w:ascii="Arial" w:eastAsia="Arial" w:hAnsi="Arial" w:cs="Arial"/>
        </w:rPr>
        <w:t>as</w:t>
      </w:r>
      <w:proofErr w:type="gramEnd"/>
      <w:r>
        <w:rPr>
          <w:rFonts w:ascii="Arial" w:eastAsia="Arial" w:hAnsi="Arial" w:cs="Arial"/>
        </w:rPr>
        <w:t xml:space="preserve"> </w:t>
      </w:r>
    </w:p>
    <w:tbl>
      <w:tblPr>
        <w:tblStyle w:val="TableNormal1"/>
        <w:tblW w:w="0" w:type="auto"/>
        <w:tblInd w:w="5" w:type="dxa"/>
        <w:tblLook w:val="04A0" w:firstRow="1" w:lastRow="0" w:firstColumn="1" w:lastColumn="0" w:noHBand="0" w:noVBand="1"/>
      </w:tblPr>
      <w:tblGrid>
        <w:gridCol w:w="8075"/>
        <w:gridCol w:w="1275"/>
      </w:tblGrid>
      <w:tr w:rsidR="00095074" w14:paraId="384A80AC" w14:textId="77777777" w:rsidTr="00095074">
        <w:tc>
          <w:tcPr>
            <w:tcW w:w="8075" w:type="dxa"/>
          </w:tcPr>
          <w:p w14:paraId="46C6EEC3" w14:textId="6651F0E0" w:rsidR="00095074" w:rsidRDefault="00FA5BB1" w:rsidP="00F506E3">
            <w:pPr>
              <w:spacing w:after="120" w:line="480" w:lineRule="auto"/>
              <w:jc w:val="center"/>
              <w:rPr>
                <w:rFonts w:ascii="Arial" w:eastAsia="Arial" w:hAnsi="Arial" w:cs="Arial"/>
              </w:rPr>
            </w:pPr>
            <m:oMathPara>
              <m:oMath>
                <m:sSub>
                  <m:sSubPr>
                    <m:ctrlPr>
                      <w:rPr>
                        <w:rFonts w:ascii="Cambria Math" w:eastAsia="Cambria Math" w:hAnsi="Cambria Math" w:cs="Arial"/>
                        <w:b/>
                        <w:i/>
                      </w:rPr>
                    </m:ctrlPr>
                  </m:sSubPr>
                  <m:e>
                    <m:r>
                      <m:rPr>
                        <m:sty m:val="bi"/>
                      </m:rPr>
                      <w:rPr>
                        <w:rFonts w:ascii="Cambria Math" w:eastAsia="Cambria Math" w:hAnsi="Cambria Math" w:cs="Arial"/>
                      </w:rPr>
                      <m:t>π</m:t>
                    </m:r>
                  </m:e>
                  <m:sub>
                    <m:r>
                      <w:rPr>
                        <w:rFonts w:ascii="Cambria Math" w:eastAsia="Cambria Math" w:hAnsi="Cambria Math" w:cs="Arial"/>
                      </w:rPr>
                      <m:t>n</m:t>
                    </m:r>
                  </m:sub>
                </m:sSub>
                <m:r>
                  <m:rPr>
                    <m:sty m:val="bi"/>
                  </m:rPr>
                  <w:rPr>
                    <w:rFonts w:ascii="Cambria Math" w:eastAsia="Cambria Math" w:hAnsi="Cambria Math" w:cs="Arial"/>
                  </w:rPr>
                  <m:t>=</m:t>
                </m:r>
                <m:r>
                  <w:rPr>
                    <w:rFonts w:ascii="Cambria Math" w:eastAsia="Cambria Math" w:hAnsi="Cambria Math" w:cs="Arial"/>
                  </w:rPr>
                  <m:t>sigmoid</m:t>
                </m:r>
                <m:d>
                  <m:dPr>
                    <m:ctrlPr>
                      <w:rPr>
                        <w:rFonts w:ascii="Cambria Math" w:eastAsia="Cambria Math" w:hAnsi="Cambria Math" w:cs="Arial"/>
                        <w:b/>
                        <w:i/>
                      </w:rPr>
                    </m:ctrlPr>
                  </m:dPr>
                  <m:e>
                    <m:sSub>
                      <m:sSubPr>
                        <m:ctrlPr>
                          <w:rPr>
                            <w:rFonts w:ascii="Cambria Math" w:eastAsia="Arial" w:hAnsi="Cambria Math" w:cs="Arial"/>
                            <w:i/>
                          </w:rPr>
                        </m:ctrlPr>
                      </m:sSubPr>
                      <m:e>
                        <m:sSub>
                          <m:sSubPr>
                            <m:ctrlPr>
                              <w:rPr>
                                <w:rFonts w:ascii="Cambria Math" w:eastAsia="Arial" w:hAnsi="Cambria Math" w:cs="Arial"/>
                                <w:b/>
                                <w:i/>
                              </w:rPr>
                            </m:ctrlPr>
                          </m:sSubPr>
                          <m:e>
                            <m:r>
                              <m:rPr>
                                <m:sty m:val="bi"/>
                              </m:rPr>
                              <w:rPr>
                                <w:rFonts w:ascii="Cambria Math" w:eastAsia="Arial" w:hAnsi="Cambria Math" w:cs="Arial"/>
                              </w:rPr>
                              <m:t>W</m:t>
                            </m:r>
                          </m:e>
                          <m:sub>
                            <m:r>
                              <w:rPr>
                                <w:rFonts w:ascii="Cambria Math" w:eastAsia="Arial" w:hAnsi="Cambria Math" w:cs="Arial"/>
                              </w:rPr>
                              <m:t>π</m:t>
                            </m:r>
                          </m:sub>
                        </m:sSub>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e>
                </m:d>
                <m:r>
                  <m:rPr>
                    <m:sty m:val="bi"/>
                  </m:rPr>
                  <w:rPr>
                    <w:rFonts w:ascii="Cambria Math" w:eastAsia="Cambria Math" w:hAnsi="Cambria Math" w:cs="Arial"/>
                  </w:rPr>
                  <m:t xml:space="preserve">; </m:t>
                </m:r>
                <m:sSub>
                  <m:sSubPr>
                    <m:ctrlPr>
                      <w:rPr>
                        <w:rFonts w:ascii="Cambria Math" w:eastAsia="Cambria Math" w:hAnsi="Cambria Math" w:cs="Arial"/>
                        <w:b/>
                        <w:i/>
                      </w:rPr>
                    </m:ctrlPr>
                  </m:sSubPr>
                  <m:e>
                    <m:r>
                      <m:rPr>
                        <m:sty m:val="bi"/>
                      </m:rPr>
                      <w:rPr>
                        <w:rFonts w:ascii="Cambria Math" w:eastAsia="Cambria Math" w:hAnsi="Cambria Math" w:cs="Arial"/>
                      </w:rPr>
                      <m:t>v</m:t>
                    </m:r>
                  </m:e>
                  <m:sub>
                    <m:r>
                      <w:rPr>
                        <w:rFonts w:ascii="Cambria Math" w:eastAsia="Cambria Math" w:hAnsi="Cambria Math" w:cs="Arial"/>
                      </w:rPr>
                      <m:t>n</m:t>
                    </m:r>
                  </m:sub>
                </m:sSub>
                <m:r>
                  <m:rPr>
                    <m:sty m:val="bi"/>
                  </m:rPr>
                  <w:rPr>
                    <w:rFonts w:ascii="Cambria Math" w:eastAsia="Cambria Math" w:hAnsi="Cambria Math" w:cs="Arial"/>
                  </w:rPr>
                  <m:t>=</m:t>
                </m:r>
                <m:func>
                  <m:funcPr>
                    <m:ctrlPr>
                      <w:rPr>
                        <w:rFonts w:ascii="Cambria Math" w:eastAsia="Cambria Math" w:hAnsi="Cambria Math" w:cs="Arial"/>
                      </w:rPr>
                    </m:ctrlPr>
                  </m:funcPr>
                  <m:fName>
                    <m:r>
                      <m:rPr>
                        <m:sty m:val="p"/>
                      </m:rPr>
                      <w:rPr>
                        <w:rFonts w:ascii="Cambria Math" w:eastAsia="Cambria Math" w:hAnsi="Cambria Math" w:cs="Arial"/>
                      </w:rPr>
                      <m:t>exp</m:t>
                    </m:r>
                  </m:fName>
                  <m:e>
                    <m:d>
                      <m:dPr>
                        <m:ctrlPr>
                          <w:rPr>
                            <w:rFonts w:ascii="Cambria Math" w:eastAsia="Cambria Math" w:hAnsi="Cambria Math" w:cs="Arial"/>
                            <w:i/>
                          </w:rPr>
                        </m:ctrlPr>
                      </m:dPr>
                      <m:e>
                        <m:sSub>
                          <m:sSubPr>
                            <m:ctrlPr>
                              <w:rPr>
                                <w:rFonts w:ascii="Cambria Math" w:eastAsia="Arial" w:hAnsi="Cambria Math" w:cs="Arial"/>
                                <w:i/>
                              </w:rPr>
                            </m:ctrlPr>
                          </m:sSubPr>
                          <m:e>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v</m:t>
                                </m:r>
                              </m:sub>
                            </m:sSub>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ctrlPr>
                          <w:rPr>
                            <w:rFonts w:ascii="Cambria Math" w:eastAsia="Arial" w:hAnsi="Cambria Math" w:cs="Arial"/>
                            <w:i/>
                          </w:rPr>
                        </m:ctrlPr>
                      </m:e>
                    </m:d>
                  </m:e>
                </m:func>
                <m:r>
                  <w:rPr>
                    <w:rFonts w:ascii="Cambria Math" w:eastAsia="Arial" w:hAnsi="Cambria Math" w:cs="Arial"/>
                  </w:rPr>
                  <m:t>;</m:t>
                </m:r>
                <m:sSub>
                  <m:sSubPr>
                    <m:ctrlPr>
                      <w:rPr>
                        <w:rFonts w:ascii="Cambria Math" w:eastAsia="Cambria Math" w:hAnsi="Cambria Math" w:cs="Arial"/>
                        <w:b/>
                        <w:i/>
                      </w:rPr>
                    </m:ctrlPr>
                  </m:sSubPr>
                  <m:e>
                    <m:r>
                      <m:rPr>
                        <m:sty m:val="bi"/>
                      </m:rPr>
                      <w:rPr>
                        <w:rFonts w:ascii="Cambria Math" w:eastAsia="Cambria Math" w:hAnsi="Cambria Math" w:cs="Arial"/>
                      </w:rPr>
                      <m:t>α</m:t>
                    </m:r>
                  </m:e>
                  <m:sub>
                    <m:r>
                      <w:rPr>
                        <w:rFonts w:ascii="Cambria Math" w:eastAsia="Cambria Math" w:hAnsi="Cambria Math" w:cs="Arial"/>
                      </w:rPr>
                      <m:t>n</m:t>
                    </m:r>
                  </m:sub>
                </m:sSub>
                <m:r>
                  <m:rPr>
                    <m:sty m:val="bi"/>
                  </m:rPr>
                  <w:rPr>
                    <w:rFonts w:ascii="Cambria Math" w:eastAsia="Cambria Math" w:hAnsi="Cambria Math" w:cs="Arial"/>
                  </w:rPr>
                  <m:t>=</m:t>
                </m:r>
                <m:func>
                  <m:funcPr>
                    <m:ctrlPr>
                      <w:rPr>
                        <w:rFonts w:ascii="Cambria Math" w:eastAsia="Cambria Math" w:hAnsi="Cambria Math" w:cs="Arial"/>
                      </w:rPr>
                    </m:ctrlPr>
                  </m:funcPr>
                  <m:fName>
                    <m:r>
                      <m:rPr>
                        <m:sty m:val="p"/>
                      </m:rPr>
                      <w:rPr>
                        <w:rFonts w:ascii="Cambria Math" w:eastAsia="Cambria Math" w:hAnsi="Cambria Math" w:cs="Arial"/>
                      </w:rPr>
                      <m:t>exp</m:t>
                    </m:r>
                  </m:fName>
                  <m:e>
                    <m:d>
                      <m:dPr>
                        <m:ctrlPr>
                          <w:rPr>
                            <w:rFonts w:ascii="Cambria Math" w:eastAsia="Cambria Math" w:hAnsi="Cambria Math" w:cs="Arial"/>
                            <w:i/>
                          </w:rPr>
                        </m:ctrlPr>
                      </m:dPr>
                      <m:e>
                        <m:sSub>
                          <m:sSubPr>
                            <m:ctrlPr>
                              <w:rPr>
                                <w:rFonts w:ascii="Cambria Math" w:eastAsia="Arial" w:hAnsi="Cambria Math" w:cs="Arial"/>
                                <w:i/>
                              </w:rPr>
                            </m:ctrlPr>
                          </m:sSubPr>
                          <m:e>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α</m:t>
                                </m:r>
                              </m:sub>
                            </m:sSub>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ctrlPr>
                          <w:rPr>
                            <w:rFonts w:ascii="Cambria Math" w:eastAsia="Arial" w:hAnsi="Cambria Math" w:cs="Arial"/>
                            <w:i/>
                          </w:rPr>
                        </m:ctrlPr>
                      </m:e>
                    </m:d>
                  </m:e>
                </m:func>
              </m:oMath>
            </m:oMathPara>
          </w:p>
        </w:tc>
        <w:tc>
          <w:tcPr>
            <w:tcW w:w="1275" w:type="dxa"/>
          </w:tcPr>
          <w:p w14:paraId="58C27D37" w14:textId="2A735F46" w:rsidR="00095074" w:rsidRDefault="00095074" w:rsidP="00F506E3">
            <w:pPr>
              <w:spacing w:after="120" w:line="480" w:lineRule="auto"/>
              <w:jc w:val="right"/>
              <w:rPr>
                <w:rFonts w:ascii="Arial" w:eastAsia="Arial" w:hAnsi="Arial" w:cs="Arial"/>
              </w:rPr>
            </w:pPr>
            <w:r>
              <w:rPr>
                <w:rFonts w:ascii="Arial" w:eastAsia="Arial" w:hAnsi="Arial" w:cs="Arial"/>
              </w:rPr>
              <w:t>(1</w:t>
            </w:r>
            <w:r w:rsidR="00EB5223">
              <w:rPr>
                <w:rFonts w:ascii="Arial" w:eastAsia="Arial" w:hAnsi="Arial" w:cs="Arial"/>
              </w:rPr>
              <w:t>2</w:t>
            </w:r>
            <w:r>
              <w:rPr>
                <w:rFonts w:ascii="Arial" w:eastAsia="Arial" w:hAnsi="Arial" w:cs="Arial"/>
              </w:rPr>
              <w:t>)</w:t>
            </w:r>
          </w:p>
        </w:tc>
      </w:tr>
    </w:tbl>
    <w:p w14:paraId="5DDDBFFA" w14:textId="45E32F84" w:rsidR="00985A45" w:rsidRDefault="00985A45" w:rsidP="00F506E3">
      <w:pPr>
        <w:spacing w:after="120" w:line="480" w:lineRule="auto"/>
        <w:jc w:val="both"/>
        <w:rPr>
          <w:rFonts w:ascii="Arial" w:hAnsi="Arial" w:cs="Arial"/>
        </w:rPr>
      </w:pPr>
      <w:r>
        <w:rPr>
          <w:rFonts w:ascii="Arial" w:eastAsia="Arial" w:hAnsi="Arial" w:cs="Arial"/>
        </w:rPr>
        <w:t xml:space="preserve">where the </w:t>
      </w:r>
      <m:oMath>
        <m:r>
          <w:rPr>
            <w:rFonts w:ascii="Cambria Math" w:eastAsia="Cambria Math" w:hAnsi="Cambria Math" w:cs="Arial"/>
          </w:rPr>
          <m:t>g</m:t>
        </m:r>
      </m:oMath>
      <w:r>
        <w:rPr>
          <w:rFonts w:ascii="Arial" w:eastAsia="Arial" w:hAnsi="Arial" w:cs="Arial"/>
        </w:rPr>
        <w:t xml:space="preserve">th element of </w:t>
      </w:r>
      <m:oMath>
        <m:sSub>
          <m:sSubPr>
            <m:ctrlPr>
              <w:rPr>
                <w:rFonts w:ascii="Cambria Math" w:eastAsia="Cambria Math" w:hAnsi="Cambria Math" w:cs="Arial"/>
                <w:b/>
                <w:i/>
              </w:rPr>
            </m:ctrlPr>
          </m:sSubPr>
          <m:e>
            <m:r>
              <m:rPr>
                <m:sty m:val="bi"/>
              </m:rPr>
              <w:rPr>
                <w:rFonts w:ascii="Cambria Math" w:eastAsia="Cambria Math" w:hAnsi="Cambria Math" w:cs="Arial"/>
              </w:rPr>
              <m:t>π</m:t>
            </m:r>
          </m:e>
          <m:sub>
            <m:r>
              <w:rPr>
                <w:rFonts w:ascii="Cambria Math" w:eastAsia="Cambria Math" w:hAnsi="Cambria Math" w:cs="Arial"/>
              </w:rPr>
              <m:t>n</m:t>
            </m:r>
          </m:sub>
        </m:sSub>
      </m:oMath>
      <w:r w:rsidRPr="00AC71F7">
        <w:rPr>
          <w:rFonts w:ascii="Arial" w:eastAsia="Arial" w:hAnsi="Arial" w:cs="Arial"/>
        </w:rPr>
        <w:t>,</w:t>
      </w:r>
      <w:r>
        <w:rPr>
          <w:rFonts w:ascii="Arial" w:eastAsia="Arial" w:hAnsi="Arial" w:cs="Arial"/>
          <w:b/>
        </w:rPr>
        <w:t xml:space="preserve"> </w:t>
      </w:r>
      <m:oMath>
        <m:sSub>
          <m:sSubPr>
            <m:ctrlPr>
              <w:rPr>
                <w:rFonts w:ascii="Cambria Math" w:eastAsia="Cambria Math" w:hAnsi="Cambria Math" w:cs="Arial"/>
                <w:b/>
                <w:i/>
              </w:rPr>
            </m:ctrlPr>
          </m:sSubPr>
          <m:e>
            <m:r>
              <m:rPr>
                <m:sty m:val="bi"/>
              </m:rPr>
              <w:rPr>
                <w:rFonts w:ascii="Cambria Math" w:eastAsia="Cambria Math" w:hAnsi="Cambria Math" w:cs="Arial"/>
              </w:rPr>
              <m:t>v</m:t>
            </m:r>
          </m:e>
          <m:sub>
            <m:r>
              <w:rPr>
                <w:rFonts w:ascii="Cambria Math" w:eastAsia="Cambria Math" w:hAnsi="Cambria Math" w:cs="Arial"/>
              </w:rPr>
              <m:t>n</m:t>
            </m:r>
          </m:sub>
        </m:sSub>
      </m:oMath>
      <w:r w:rsidRPr="00AC71F7">
        <w:rPr>
          <w:rFonts w:ascii="Arial" w:eastAsia="Arial" w:hAnsi="Arial" w:cs="Arial"/>
        </w:rPr>
        <w:t>,</w:t>
      </w:r>
      <w:r>
        <w:rPr>
          <w:rFonts w:ascii="Arial" w:eastAsia="Arial" w:hAnsi="Arial" w:cs="Arial"/>
        </w:rPr>
        <w:t xml:space="preserve"> and </w:t>
      </w:r>
      <m:oMath>
        <m:r>
          <m:rPr>
            <m:sty m:val="bi"/>
          </m:rPr>
          <w:rPr>
            <w:rFonts w:ascii="Cambria Math" w:eastAsia="Cambria Math" w:hAnsi="Cambria Math" w:cs="Arial"/>
          </w:rPr>
          <m:t xml:space="preserve"> </m:t>
        </m:r>
        <m:sSub>
          <m:sSubPr>
            <m:ctrlPr>
              <w:rPr>
                <w:rFonts w:ascii="Cambria Math" w:eastAsia="Cambria Math" w:hAnsi="Cambria Math" w:cs="Arial"/>
                <w:b/>
                <w:i/>
              </w:rPr>
            </m:ctrlPr>
          </m:sSubPr>
          <m:e>
            <m:r>
              <m:rPr>
                <m:sty m:val="bi"/>
              </m:rPr>
              <w:rPr>
                <w:rFonts w:ascii="Cambria Math" w:eastAsia="Cambria Math" w:hAnsi="Cambria Math" w:cs="Arial"/>
              </w:rPr>
              <m:t>α</m:t>
            </m:r>
          </m:e>
          <m:sub>
            <m:r>
              <w:rPr>
                <w:rFonts w:ascii="Cambria Math" w:eastAsia="Cambria Math" w:hAnsi="Cambria Math" w:cs="Arial"/>
              </w:rPr>
              <m:t>n</m:t>
            </m:r>
          </m:sub>
        </m:sSub>
      </m:oMath>
      <w:r>
        <w:rPr>
          <w:rFonts w:ascii="Arial" w:eastAsia="Arial" w:hAnsi="Arial" w:cs="Arial"/>
          <w:b/>
        </w:rPr>
        <w:t xml:space="preserve"> </w:t>
      </w:r>
      <w:r w:rsidRPr="00AC71F7">
        <w:rPr>
          <w:rFonts w:ascii="Arial" w:eastAsia="Arial" w:hAnsi="Arial" w:cs="Arial"/>
        </w:rPr>
        <w:t>are</w:t>
      </w:r>
      <w:r>
        <w:rPr>
          <w:rFonts w:ascii="Arial" w:eastAsia="Arial" w:hAnsi="Arial" w:cs="Arial"/>
        </w:rPr>
        <w:t xml:space="preserve"> </w:t>
      </w:r>
      <m:oMath>
        <m:sSub>
          <m:sSubPr>
            <m:ctrlPr>
              <w:rPr>
                <w:rFonts w:ascii="Cambria Math" w:eastAsia="Cambria Math" w:hAnsi="Cambria Math" w:cs="Arial"/>
              </w:rPr>
            </m:ctrlPr>
          </m:sSubPr>
          <m:e>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r>
              <w:rPr>
                <w:rFonts w:ascii="Cambria Math" w:eastAsia="Cambria Math" w:hAnsi="Cambria Math" w:cs="Arial"/>
              </w:rPr>
              <m:t>,ν</m:t>
            </m:r>
          </m:e>
          <m:sub>
            <m:r>
              <w:rPr>
                <w:rFonts w:ascii="Cambria Math" w:eastAsia="Cambria Math" w:hAnsi="Cambria Math" w:cs="Arial"/>
              </w:rPr>
              <m:t>gn</m:t>
            </m:r>
          </m:sub>
        </m:sSub>
        <m:r>
          <w:rPr>
            <w:rFonts w:ascii="Cambria Math" w:eastAsia="Cambria Math" w:hAnsi="Cambria Math" w:cs="Arial"/>
          </w:rPr>
          <m:t>,</m:t>
        </m:r>
      </m:oMath>
      <w:r>
        <w:rPr>
          <w:rFonts w:ascii="Arial" w:eastAsia="Arial" w:hAnsi="Arial" w:cs="Arial"/>
        </w:rPr>
        <w:t xml:space="preserve"> and </w:t>
      </w:r>
      <m:oMath>
        <m:sSub>
          <m:sSubPr>
            <m:ctrlPr>
              <w:rPr>
                <w:rFonts w:ascii="Cambria Math" w:eastAsia="Cambria Math" w:hAnsi="Cambria Math" w:cs="Arial"/>
                <w:i/>
              </w:rPr>
            </m:ctrlPr>
          </m:sSubPr>
          <m:e>
            <m:r>
              <w:rPr>
                <w:rFonts w:ascii="Cambria Math" w:eastAsia="Cambria Math" w:hAnsi="Cambria Math" w:cs="Arial"/>
              </w:rPr>
              <m:t>α</m:t>
            </m:r>
          </m:e>
          <m:sub>
            <m:r>
              <w:rPr>
                <w:rFonts w:ascii="Cambria Math" w:eastAsia="Cambria Math" w:hAnsi="Cambria Math" w:cs="Arial"/>
              </w:rPr>
              <m:t>gn</m:t>
            </m:r>
          </m:sub>
        </m:sSub>
      </m:oMath>
      <w:r>
        <w:rPr>
          <w:rFonts w:ascii="Arial" w:eastAsia="Arial" w:hAnsi="Arial" w:cs="Arial"/>
        </w:rPr>
        <w:t>, respectively</w:t>
      </w:r>
      <w:r w:rsidR="00823E35">
        <w:rPr>
          <w:rFonts w:ascii="Arial" w:eastAsia="Arial" w:hAnsi="Arial" w:cs="Arial"/>
        </w:rPr>
        <w:t xml:space="preserve"> and</w:t>
      </w:r>
      <w:r>
        <w:rPr>
          <w:rFonts w:ascii="Arial" w:eastAsia="Arial" w:hAnsi="Arial" w:cs="Arial"/>
        </w:rPr>
        <w:t xml:space="preserve">  </w:t>
      </w:r>
      <m:oMath>
        <m:sSub>
          <m:sSubPr>
            <m:ctrlPr>
              <w:rPr>
                <w:rFonts w:ascii="Cambria Math" w:eastAsia="Arial" w:hAnsi="Cambria Math" w:cs="Arial"/>
                <w:b/>
                <w:i/>
              </w:rPr>
            </m:ctrlPr>
          </m:sSubPr>
          <m:e>
            <m:r>
              <m:rPr>
                <m:sty m:val="bi"/>
              </m:rPr>
              <w:rPr>
                <w:rFonts w:ascii="Cambria Math" w:eastAsia="Arial" w:hAnsi="Cambria Math" w:cs="Arial"/>
              </w:rPr>
              <m:t>W</m:t>
            </m:r>
          </m:e>
          <m:sub>
            <m:r>
              <w:rPr>
                <w:rFonts w:ascii="Cambria Math" w:eastAsia="Arial" w:hAnsi="Cambria Math" w:cs="Arial"/>
              </w:rPr>
              <m:t>π</m:t>
            </m:r>
          </m:sub>
        </m:sSub>
      </m:oMath>
      <w:r>
        <w:rPr>
          <w:rFonts w:ascii="Arial" w:eastAsia="Arial" w:hAnsi="Arial" w:cs="Arial"/>
          <w:b/>
        </w:rPr>
        <w:t xml:space="preserve">, </w:t>
      </w:r>
      <m:oMath>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v</m:t>
            </m:r>
          </m:sub>
        </m:sSub>
      </m:oMath>
      <w:r>
        <w:rPr>
          <w:rFonts w:ascii="Arial" w:eastAsia="Arial" w:hAnsi="Arial" w:cs="Arial"/>
          <w:b/>
        </w:rPr>
        <w:t xml:space="preserve">, </w:t>
      </w:r>
      <w:r w:rsidRPr="00AC71F7">
        <w:rPr>
          <w:rFonts w:ascii="Arial" w:eastAsia="Arial" w:hAnsi="Arial" w:cs="Arial"/>
        </w:rPr>
        <w:t xml:space="preserve">and </w:t>
      </w:r>
      <m:oMath>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α</m:t>
            </m:r>
          </m:sub>
        </m:sSub>
      </m:oMath>
      <w:r>
        <w:rPr>
          <w:rFonts w:ascii="Arial" w:eastAsia="Arial" w:hAnsi="Arial" w:cs="Arial"/>
          <w:b/>
        </w:rPr>
        <w:t xml:space="preserve"> </w:t>
      </w:r>
      <w:r w:rsidRPr="00AC71F7">
        <w:rPr>
          <w:rFonts w:ascii="Arial" w:eastAsia="Arial" w:hAnsi="Arial" w:cs="Arial"/>
        </w:rPr>
        <w:t>are</w:t>
      </w:r>
      <w:r>
        <w:rPr>
          <w:rFonts w:ascii="Arial" w:eastAsia="Arial" w:hAnsi="Arial" w:cs="Arial"/>
          <w:b/>
        </w:rPr>
        <w:t xml:space="preserve"> </w:t>
      </w:r>
      <w:r w:rsidRPr="00AC71F7">
        <w:rPr>
          <w:rFonts w:ascii="Arial" w:eastAsia="Arial" w:hAnsi="Arial" w:cs="Arial"/>
        </w:rPr>
        <w:t>additional weight</w:t>
      </w:r>
      <w:r>
        <w:rPr>
          <w:rFonts w:ascii="Arial" w:eastAsia="Arial" w:hAnsi="Arial" w:cs="Arial"/>
        </w:rPr>
        <w:t>s to be estimated</w:t>
      </w:r>
      <w:r w:rsidR="00823E35">
        <w:rPr>
          <w:rFonts w:ascii="Arial" w:eastAsia="Arial" w:hAnsi="Arial" w:cs="Arial"/>
        </w:rPr>
        <w:t xml:space="preserve">. </w:t>
      </w:r>
      <w:r w:rsidR="00A000C9">
        <w:rPr>
          <w:rFonts w:ascii="Arial" w:eastAsia="Arial" w:hAnsi="Arial" w:cs="Arial"/>
        </w:rPr>
        <w:t>The DCA encoder and decoder follow the general AE formulation as in Eq. (</w:t>
      </w:r>
      <w:r w:rsidR="00CD11E7">
        <w:rPr>
          <w:rFonts w:ascii="Arial" w:eastAsia="Arial" w:hAnsi="Arial" w:cs="Arial"/>
        </w:rPr>
        <w:t>7</w:t>
      </w:r>
      <w:proofErr w:type="gramStart"/>
      <w:r w:rsidR="00A000C9">
        <w:rPr>
          <w:rFonts w:ascii="Arial" w:eastAsia="Arial" w:hAnsi="Arial" w:cs="Arial"/>
        </w:rPr>
        <w:t>)</w:t>
      </w:r>
      <w:proofErr w:type="gramEnd"/>
      <w:r w:rsidR="00A000C9">
        <w:rPr>
          <w:rFonts w:ascii="Arial" w:eastAsia="Arial" w:hAnsi="Arial" w:cs="Arial"/>
        </w:rPr>
        <w:t xml:space="preserve"> but the encoder takes the size factor normalized, log</w:t>
      </w:r>
      <w:r w:rsidR="00CD11E7">
        <w:rPr>
          <w:rFonts w:ascii="Arial" w:eastAsia="Arial" w:hAnsi="Arial" w:cs="Arial"/>
        </w:rPr>
        <w:t>-</w:t>
      </w:r>
      <w:r w:rsidR="00A000C9">
        <w:rPr>
          <w:rFonts w:ascii="Arial" w:eastAsia="Arial" w:hAnsi="Arial" w:cs="Arial"/>
        </w:rPr>
        <w:t>transformed expression as input. The encoder and decoder architecture are the conventional deep neural networks.</w:t>
      </w:r>
      <w:r w:rsidR="00A000C9" w:rsidRPr="00A000C9">
        <w:rPr>
          <w:rFonts w:ascii="Arial" w:eastAsia="Arial" w:hAnsi="Arial" w:cs="Arial"/>
        </w:rPr>
        <w:t xml:space="preserve"> </w:t>
      </w:r>
      <w:r w:rsidR="00CD11E7">
        <w:rPr>
          <w:rFonts w:ascii="Arial" w:eastAsia="Arial" w:hAnsi="Arial" w:cs="Arial"/>
        </w:rPr>
        <w:t xml:space="preserve">The parameters to be trained are </w:t>
      </w:r>
      <m:oMath>
        <m:r>
          <m:rPr>
            <m:sty m:val="b"/>
          </m:rPr>
          <w:rPr>
            <w:rFonts w:ascii="Cambria Math" w:hAnsi="Cambria Math" w:cs="Arial"/>
          </w:rPr>
          <m:t>Θ=</m:t>
        </m:r>
        <m:d>
          <m:dPr>
            <m:begChr m:val="{"/>
            <m:endChr m:val="}"/>
            <m:ctrlPr>
              <w:rPr>
                <w:rFonts w:ascii="Cambria Math" w:hAnsi="Cambria Math" w:cs="Arial"/>
                <w:b/>
              </w:rPr>
            </m:ctrlPr>
          </m:dPr>
          <m:e>
            <m:r>
              <m:rPr>
                <m:sty m:val="bi"/>
              </m:rPr>
              <w:rPr>
                <w:rFonts w:ascii="Cambria Math" w:eastAsia="Arial" w:hAnsi="Cambria Math" w:cs="Arial"/>
              </w:rPr>
              <m:t xml:space="preserve"> θ,ϕ,</m:t>
            </m:r>
            <m:sSub>
              <m:sSubPr>
                <m:ctrlPr>
                  <w:rPr>
                    <w:rFonts w:ascii="Cambria Math" w:eastAsia="Arial" w:hAnsi="Cambria Math" w:cs="Arial"/>
                    <w:b/>
                    <w:i/>
                  </w:rPr>
                </m:ctrlPr>
              </m:sSubPr>
              <m:e>
                <m:r>
                  <m:rPr>
                    <m:sty m:val="bi"/>
                  </m:rPr>
                  <w:rPr>
                    <w:rFonts w:ascii="Cambria Math" w:eastAsia="Arial" w:hAnsi="Cambria Math" w:cs="Arial"/>
                  </w:rPr>
                  <m:t>W</m:t>
                </m:r>
              </m:e>
              <m:sub>
                <m:r>
                  <w:rPr>
                    <w:rFonts w:ascii="Cambria Math" w:eastAsia="Arial" w:hAnsi="Cambria Math" w:cs="Arial"/>
                  </w:rPr>
                  <m:t>π</m:t>
                </m:r>
              </m:sub>
            </m:sSub>
            <m:r>
              <m:rPr>
                <m:sty m:val="bi"/>
              </m:rPr>
              <w:rPr>
                <w:rFonts w:ascii="Cambria Math" w:eastAsia="Arial" w:hAnsi="Cambria Math" w:cs="Arial"/>
              </w:rPr>
              <m:t>,</m:t>
            </m:r>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v</m:t>
                </m:r>
              </m:sub>
            </m:sSub>
            <m:r>
              <m:rPr>
                <m:sty m:val="bi"/>
              </m:rPr>
              <w:rPr>
                <w:rFonts w:ascii="Cambria Math" w:eastAsia="Arial" w:hAnsi="Cambria Math" w:cs="Arial"/>
              </w:rPr>
              <m:t xml:space="preserve">, </m:t>
            </m:r>
            <m:sSub>
              <m:sSubPr>
                <m:ctrlPr>
                  <w:rPr>
                    <w:rFonts w:ascii="Cambria Math" w:eastAsia="Arial" w:hAnsi="Cambria Math" w:cs="Arial"/>
                    <w:b/>
                    <w:i/>
                  </w:rPr>
                </m:ctrlPr>
              </m:sSubPr>
              <m:e>
                <m:r>
                  <m:rPr>
                    <m:sty m:val="bi"/>
                  </m:rPr>
                  <w:rPr>
                    <w:rFonts w:ascii="Cambria Math" w:eastAsia="Arial" w:hAnsi="Cambria Math" w:cs="Arial"/>
                  </w:rPr>
                  <m:t>W</m:t>
                </m:r>
              </m:e>
              <m:sub>
                <m:r>
                  <m:rPr>
                    <m:sty m:val="bi"/>
                  </m:rPr>
                  <w:rPr>
                    <w:rFonts w:ascii="Cambria Math" w:eastAsia="Arial" w:hAnsi="Cambria Math" w:cs="Arial"/>
                  </w:rPr>
                  <m:t>α</m:t>
                </m:r>
              </m:sub>
            </m:sSub>
            <m:ctrlPr>
              <w:rPr>
                <w:rFonts w:ascii="Cambria Math" w:eastAsia="Arial" w:hAnsi="Cambria Math" w:cs="Arial"/>
                <w:b/>
                <w:i/>
              </w:rPr>
            </m:ctrlPr>
          </m:e>
        </m:d>
      </m:oMath>
      <w:r w:rsidR="00CD11E7" w:rsidRPr="00CD11E7">
        <w:rPr>
          <w:rFonts w:ascii="Arial" w:eastAsia="Arial" w:hAnsi="Arial" w:cs="Arial"/>
        </w:rPr>
        <w:t>.</w:t>
      </w:r>
      <w:r w:rsidR="00CD11E7">
        <w:rPr>
          <w:rFonts w:ascii="Arial" w:eastAsia="Arial" w:hAnsi="Arial" w:cs="Arial"/>
          <w:b/>
        </w:rPr>
        <w:t xml:space="preserve"> </w:t>
      </w:r>
      <w:r w:rsidR="00A000C9">
        <w:rPr>
          <w:rFonts w:ascii="Arial" w:eastAsia="Arial" w:hAnsi="Arial" w:cs="Arial"/>
        </w:rPr>
        <w:t xml:space="preserve">To train the model, DCA uses </w:t>
      </w:r>
      <w:r w:rsidR="00A000C9">
        <w:rPr>
          <w:rFonts w:ascii="Arial" w:hAnsi="Arial" w:cs="Arial"/>
        </w:rPr>
        <w:t>a</w:t>
      </w:r>
      <w:r>
        <w:rPr>
          <w:rFonts w:ascii="Arial" w:hAnsi="Arial" w:cs="Arial"/>
        </w:rPr>
        <w:t xml:space="preserve"> constrained log-likelihood as the loss function</w:t>
      </w:r>
      <w:r w:rsidR="00A000C9">
        <w:rPr>
          <w:rFonts w:ascii="Arial" w:hAnsi="Arial" w:cs="Arial"/>
        </w:rPr>
        <w:t xml:space="preserve"> as</w:t>
      </w:r>
    </w:p>
    <w:tbl>
      <w:tblPr>
        <w:tblStyle w:val="TableNormal1"/>
        <w:tblW w:w="0" w:type="auto"/>
        <w:tblInd w:w="5" w:type="dxa"/>
        <w:tblLook w:val="04A0" w:firstRow="1" w:lastRow="0" w:firstColumn="1" w:lastColumn="0" w:noHBand="0" w:noVBand="1"/>
      </w:tblPr>
      <w:tblGrid>
        <w:gridCol w:w="1696"/>
        <w:gridCol w:w="5812"/>
        <w:gridCol w:w="1842"/>
      </w:tblGrid>
      <w:tr w:rsidR="00095074" w14:paraId="6EDBFBAD" w14:textId="77777777" w:rsidTr="00095074">
        <w:tc>
          <w:tcPr>
            <w:tcW w:w="1696" w:type="dxa"/>
          </w:tcPr>
          <w:p w14:paraId="644552D6" w14:textId="77777777" w:rsidR="00095074" w:rsidRDefault="00095074" w:rsidP="00F506E3">
            <w:pPr>
              <w:spacing w:after="120" w:line="480" w:lineRule="auto"/>
              <w:jc w:val="both"/>
              <w:rPr>
                <w:rFonts w:ascii="Arial" w:eastAsia="Arial" w:hAnsi="Arial" w:cs="Arial"/>
              </w:rPr>
            </w:pPr>
          </w:p>
        </w:tc>
        <w:tc>
          <w:tcPr>
            <w:tcW w:w="5812" w:type="dxa"/>
          </w:tcPr>
          <w:p w14:paraId="5287D7F9" w14:textId="3A3F4C4C" w:rsidR="00095074" w:rsidRDefault="00095074" w:rsidP="00F506E3">
            <w:pPr>
              <w:spacing w:after="120" w:line="480" w:lineRule="auto"/>
              <w:jc w:val="both"/>
              <w:rPr>
                <w:rFonts w:ascii="Arial" w:eastAsia="Arial"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nary>
                  <m:naryPr>
                    <m:chr m:val="∑"/>
                    <m:ctrlPr>
                      <w:rPr>
                        <w:rFonts w:ascii="Cambria Math" w:eastAsia="Cambria Math" w:hAnsi="Cambria Math" w:cs="Arial"/>
                        <w:i/>
                      </w:rPr>
                    </m:ctrlPr>
                  </m:naryPr>
                  <m:sub>
                    <m:r>
                      <w:rPr>
                        <w:rFonts w:ascii="Cambria Math" w:eastAsia="Cambria Math" w:hAnsi="Cambria Math" w:cs="Arial"/>
                      </w:rPr>
                      <m:t>n=1</m:t>
                    </m:r>
                  </m:sub>
                  <m:sup>
                    <m:r>
                      <w:rPr>
                        <w:rFonts w:ascii="Cambria Math" w:eastAsia="Cambria Math" w:hAnsi="Cambria Math" w:cs="Arial"/>
                      </w:rPr>
                      <m:t>N</m:t>
                    </m:r>
                  </m:sup>
                  <m:e>
                    <m:nary>
                      <m:naryPr>
                        <m:chr m:val="∑"/>
                        <m:ctrlPr>
                          <w:rPr>
                            <w:rFonts w:ascii="Cambria Math" w:eastAsia="Cambria Math" w:hAnsi="Cambria Math" w:cs="Arial"/>
                            <w:i/>
                          </w:rPr>
                        </m:ctrlPr>
                      </m:naryPr>
                      <m:sub>
                        <m:r>
                          <w:rPr>
                            <w:rFonts w:ascii="Cambria Math" w:eastAsia="Cambria Math" w:hAnsi="Cambria Math" w:cs="Arial"/>
                          </w:rPr>
                          <m:t>g=1</m:t>
                        </m:r>
                      </m:sub>
                      <m:sup>
                        <m:r>
                          <w:rPr>
                            <w:rFonts w:ascii="Cambria Math" w:eastAsia="Cambria Math" w:hAnsi="Cambria Math" w:cs="Arial"/>
                          </w:rPr>
                          <m:t>G</m:t>
                        </m:r>
                      </m:sup>
                      <m:e>
                        <m:d>
                          <m:dPr>
                            <m:ctrlPr>
                              <w:rPr>
                                <w:rFonts w:ascii="Cambria Math" w:eastAsia="Cambria Math" w:hAnsi="Cambria Math" w:cs="Arial"/>
                                <w:i/>
                              </w:rPr>
                            </m:ctrlPr>
                          </m:dPr>
                          <m:e>
                            <m:r>
                              <w:rPr>
                                <w:rFonts w:ascii="Cambria Math" w:eastAsia="Cambria Math" w:hAnsi="Cambria Math" w:cs="Arial"/>
                              </w:rPr>
                              <m:t>-logp</m:t>
                            </m:r>
                            <m:d>
                              <m:dPr>
                                <m:ctrlPr>
                                  <w:rPr>
                                    <w:rFonts w:ascii="Cambria Math" w:eastAsia="Cambria Math" w:hAnsi="Cambria Math" w:cs="Arial"/>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r>
                                  <w:rPr>
                                    <w:rFonts w:ascii="Cambria Math" w:hAnsi="Cambria Math" w:cs="Arial"/>
                                  </w:rPr>
                                  <m:t>|</m:t>
                                </m:r>
                                <m:r>
                                  <m:rPr>
                                    <m:sty m:val="b"/>
                                  </m:rPr>
                                  <w:rPr>
                                    <w:rFonts w:ascii="Cambria Math" w:eastAsia="Arial" w:hAnsi="Cambria Math" w:cs="Arial"/>
                                  </w:rPr>
                                  <m:t xml:space="preserve"> </m:t>
                                </m:r>
                                <m:r>
                                  <m:rPr>
                                    <m:sty m:val="b"/>
                                  </m:rPr>
                                  <w:rPr>
                                    <w:rFonts w:ascii="Cambria Math" w:hAnsi="Cambria Math" w:cs="Arial"/>
                                  </w:rPr>
                                  <m:t>Θ</m:t>
                                </m:r>
                              </m:e>
                            </m:d>
                            <m:r>
                              <w:rPr>
                                <w:rFonts w:ascii="Cambria Math" w:eastAsia="Cambria Math" w:hAnsi="Cambria Math" w:cs="Arial"/>
                              </w:rPr>
                              <m:t>+λ</m:t>
                            </m:r>
                            <m:sSubSup>
                              <m:sSubSupPr>
                                <m:ctrlPr>
                                  <w:rPr>
                                    <w:rFonts w:ascii="Cambria Math" w:eastAsia="Cambria Math" w:hAnsi="Cambria Math" w:cs="Arial"/>
                                    <w:i/>
                                  </w:rPr>
                                </m:ctrlPr>
                              </m:sSubSupPr>
                              <m:e>
                                <m:r>
                                  <w:rPr>
                                    <w:rFonts w:ascii="Cambria Math" w:eastAsia="Cambria Math" w:hAnsi="Cambria Math" w:cs="Arial"/>
                                  </w:rPr>
                                  <m:t>π</m:t>
                                </m:r>
                              </m:e>
                              <m:sub>
                                <m:r>
                                  <w:rPr>
                                    <w:rFonts w:ascii="Cambria Math" w:eastAsia="Cambria Math" w:hAnsi="Cambria Math" w:cs="Arial"/>
                                  </w:rPr>
                                  <m:t>gn</m:t>
                                </m:r>
                              </m:sub>
                              <m:sup>
                                <m:r>
                                  <w:rPr>
                                    <w:rFonts w:ascii="Cambria Math" w:eastAsia="Cambria Math" w:hAnsi="Cambria Math" w:cs="Arial"/>
                                  </w:rPr>
                                  <m:t>2</m:t>
                                </m:r>
                              </m:sup>
                            </m:sSubSup>
                          </m:e>
                        </m:d>
                      </m:e>
                    </m:nary>
                  </m:e>
                </m:nary>
              </m:oMath>
            </m:oMathPara>
          </w:p>
        </w:tc>
        <w:tc>
          <w:tcPr>
            <w:tcW w:w="1842" w:type="dxa"/>
            <w:vAlign w:val="center"/>
          </w:tcPr>
          <w:p w14:paraId="40754B71" w14:textId="472F748C" w:rsidR="00095074" w:rsidRDefault="00095074" w:rsidP="00F506E3">
            <w:pPr>
              <w:spacing w:after="120" w:line="480" w:lineRule="auto"/>
              <w:jc w:val="right"/>
              <w:rPr>
                <w:rFonts w:ascii="Arial" w:eastAsia="Arial" w:hAnsi="Arial" w:cs="Arial"/>
              </w:rPr>
            </w:pPr>
            <w:r>
              <w:rPr>
                <w:rFonts w:ascii="Arial" w:hAnsi="Arial" w:cs="Arial"/>
              </w:rPr>
              <w:t>(1</w:t>
            </w:r>
            <w:r w:rsidR="00EB5223">
              <w:rPr>
                <w:rFonts w:ascii="Arial" w:hAnsi="Arial" w:cs="Arial"/>
              </w:rPr>
              <w:t>3</w:t>
            </w:r>
            <w:r>
              <w:rPr>
                <w:rFonts w:ascii="Arial" w:hAnsi="Arial" w:cs="Arial"/>
              </w:rPr>
              <w:t>)</w:t>
            </w:r>
          </w:p>
        </w:tc>
      </w:tr>
    </w:tbl>
    <w:p w14:paraId="5F905EE0" w14:textId="1D599B1B" w:rsidR="00985A45" w:rsidRDefault="00985A45" w:rsidP="00F506E3">
      <w:pPr>
        <w:widowControl w:val="0"/>
        <w:autoSpaceDE w:val="0"/>
        <w:autoSpaceDN w:val="0"/>
        <w:adjustRightInd w:val="0"/>
        <w:spacing w:after="240" w:line="480" w:lineRule="auto"/>
        <w:jc w:val="both"/>
        <w:rPr>
          <w:rFonts w:ascii="Arial" w:hAnsi="Arial" w:cs="Arial"/>
        </w:rPr>
      </w:pPr>
      <w:r>
        <w:rPr>
          <w:rFonts w:ascii="Arial" w:hAnsi="Arial" w:cs="Arial"/>
        </w:rPr>
        <w:t xml:space="preserve">where the second term functions as a ridge prior </w:t>
      </w:r>
      <w:r w:rsidR="00CD11E7">
        <w:rPr>
          <w:rFonts w:ascii="Arial" w:hAnsi="Arial" w:cs="Arial"/>
        </w:rPr>
        <w:t>on</w:t>
      </w:r>
      <w:r>
        <w:rPr>
          <w:rFonts w:ascii="Arial" w:hAnsi="Arial" w:cs="Arial"/>
        </w:rPr>
        <w:t xml:space="preserve"> the dropout probabilities. Once the DCA is trained, the mean counts </w:t>
      </w:r>
      <m:oMath>
        <m:sSub>
          <m:sSubPr>
            <m:ctrlPr>
              <w:rPr>
                <w:rFonts w:ascii="Cambria Math" w:eastAsia="Cambria Math" w:hAnsi="Cambria Math" w:cs="Arial"/>
                <w:b/>
                <w:i/>
              </w:rPr>
            </m:ctrlPr>
          </m:sSubPr>
          <m:e>
            <m:r>
              <m:rPr>
                <m:sty m:val="bi"/>
              </m:rPr>
              <w:rPr>
                <w:rFonts w:ascii="Cambria Math" w:eastAsia="Cambria Math" w:hAnsi="Cambria Math" w:cs="Arial"/>
              </w:rPr>
              <m:t>v</m:t>
            </m:r>
          </m:e>
          <m:sub>
            <m:r>
              <w:rPr>
                <w:rFonts w:ascii="Cambria Math" w:eastAsia="Cambria Math" w:hAnsi="Cambria Math" w:cs="Arial"/>
              </w:rPr>
              <m:t>n</m:t>
            </m:r>
          </m:sub>
        </m:sSub>
      </m:oMath>
      <w:r>
        <w:rPr>
          <w:rFonts w:ascii="Arial" w:hAnsi="Arial" w:cs="Arial"/>
        </w:rPr>
        <w:t xml:space="preserve"> are used as the denoised and imputed counts for cell </w:t>
      </w:r>
      <m:oMath>
        <m:r>
          <w:rPr>
            <w:rFonts w:ascii="Cambria Math" w:hAnsi="Cambria Math" w:cs="Arial"/>
          </w:rPr>
          <m:t>n</m:t>
        </m:r>
      </m:oMath>
      <w:r>
        <w:rPr>
          <w:rFonts w:ascii="Arial" w:hAnsi="Arial" w:cs="Arial"/>
        </w:rPr>
        <w:t>.</w:t>
      </w:r>
    </w:p>
    <w:p w14:paraId="39F02403" w14:textId="153F639A" w:rsidR="00EC5F2B" w:rsidRPr="003B0E6B" w:rsidRDefault="007C7771" w:rsidP="00F506E3">
      <w:pPr>
        <w:autoSpaceDE w:val="0"/>
        <w:autoSpaceDN w:val="0"/>
        <w:adjustRightInd w:val="0"/>
        <w:snapToGrid w:val="0"/>
        <w:spacing w:after="120" w:line="480" w:lineRule="auto"/>
        <w:jc w:val="both"/>
        <w:rPr>
          <w:rFonts w:ascii="Arial" w:hAnsi="Arial" w:cs="Arial"/>
        </w:rPr>
      </w:pPr>
      <w:r w:rsidRPr="002F20AD">
        <w:rPr>
          <w:rFonts w:ascii="Arial" w:hAnsi="Arial" w:cs="Arial"/>
          <w:bCs/>
          <w:i/>
          <w:u w:val="single"/>
        </w:rPr>
        <w:t>Evaluation metrics</w:t>
      </w:r>
      <w:r w:rsidR="00DC50CC">
        <w:rPr>
          <w:rFonts w:ascii="Arial" w:hAnsi="Arial" w:cs="Arial"/>
          <w:bCs/>
          <w:i/>
          <w:u w:val="single"/>
        </w:rPr>
        <w:t>.</w:t>
      </w:r>
      <w:r w:rsidRPr="005A3FEF">
        <w:rPr>
          <w:rFonts w:ascii="Arial" w:hAnsi="Arial" w:cs="Arial"/>
          <w:b/>
          <w:bCs/>
        </w:rPr>
        <w:t xml:space="preserve"> </w:t>
      </w:r>
      <w:r w:rsidR="00DC50CC">
        <w:rPr>
          <w:rFonts w:ascii="Arial" w:hAnsi="Arial" w:cs="Arial"/>
        </w:rPr>
        <w:t xml:space="preserve">A </w:t>
      </w:r>
      <w:r w:rsidR="004C7B68" w:rsidRPr="003B0E6B">
        <w:rPr>
          <w:rFonts w:ascii="Arial" w:hAnsi="Arial" w:cs="Arial"/>
        </w:rPr>
        <w:t>Density Resampled Estimate of Mutual Information</w:t>
      </w:r>
      <w:r w:rsidR="00DC50CC">
        <w:rPr>
          <w:rFonts w:ascii="Arial" w:hAnsi="Arial" w:cs="Arial"/>
        </w:rPr>
        <w:t xml:space="preserve"> (DREMI) </w:t>
      </w:r>
      <w:r w:rsidR="004C7B68" w:rsidRPr="003B0E6B">
        <w:rPr>
          <w:rFonts w:ascii="Arial" w:hAnsi="Arial" w:cs="Arial"/>
        </w:rPr>
        <w:t xml:space="preserve">measure </w:t>
      </w:r>
      <w:r w:rsidR="00DC50CC">
        <w:rPr>
          <w:rFonts w:ascii="Arial" w:hAnsi="Arial" w:cs="Arial"/>
        </w:rPr>
        <w:t xml:space="preserve">was </w:t>
      </w:r>
      <w:r w:rsidR="004C7B68" w:rsidRPr="003B0E6B">
        <w:rPr>
          <w:rFonts w:ascii="Arial" w:hAnsi="Arial" w:cs="Arial"/>
        </w:rPr>
        <w:t>adapt</w:t>
      </w:r>
      <w:r w:rsidR="00DC50CC">
        <w:rPr>
          <w:rFonts w:ascii="Arial" w:hAnsi="Arial" w:cs="Arial"/>
        </w:rPr>
        <w:t xml:space="preserve">ed for </w:t>
      </w:r>
      <w:r w:rsidR="004C7B68" w:rsidRPr="003B0E6B">
        <w:rPr>
          <w:rFonts w:ascii="Arial" w:hAnsi="Arial" w:cs="Arial"/>
        </w:rPr>
        <w:t xml:space="preserve">the higher dimensionality and sparsity of </w:t>
      </w:r>
      <w:proofErr w:type="spellStart"/>
      <w:r w:rsidR="006662C6">
        <w:rPr>
          <w:rFonts w:ascii="Arial" w:hAnsi="Arial" w:cs="Arial"/>
        </w:rPr>
        <w:t>scRNA</w:t>
      </w:r>
      <w:proofErr w:type="spellEnd"/>
      <w:r w:rsidR="006662C6">
        <w:rPr>
          <w:rFonts w:ascii="Arial" w:hAnsi="Arial" w:cs="Arial"/>
        </w:rPr>
        <w:t>-seq</w:t>
      </w:r>
      <w:r w:rsidR="004C7B68" w:rsidRPr="003B0E6B">
        <w:rPr>
          <w:rFonts w:ascii="Arial" w:hAnsi="Arial" w:cs="Arial"/>
        </w:rPr>
        <w:t xml:space="preserve"> data. </w:t>
      </w:r>
    </w:p>
    <w:p w14:paraId="4094926A" w14:textId="5F8F2292" w:rsidR="00985A45" w:rsidRPr="0001403B" w:rsidRDefault="00985A45" w:rsidP="00F506E3">
      <w:pPr>
        <w:autoSpaceDE w:val="0"/>
        <w:autoSpaceDN w:val="0"/>
        <w:adjustRightInd w:val="0"/>
        <w:spacing w:line="480" w:lineRule="auto"/>
        <w:jc w:val="both"/>
        <w:rPr>
          <w:rFonts w:ascii="Arial" w:hAnsi="Arial" w:cs="Arial"/>
        </w:rPr>
      </w:pPr>
      <w:r w:rsidRPr="00FC2FE5">
        <w:rPr>
          <w:rFonts w:ascii="Arial" w:hAnsi="Arial" w:cs="Arial"/>
          <w:i/>
          <w:u w:val="single"/>
        </w:rPr>
        <w:t>Results</w:t>
      </w:r>
      <w:r>
        <w:rPr>
          <w:rFonts w:ascii="Arial" w:hAnsi="Arial" w:cs="Arial"/>
        </w:rPr>
        <w:t xml:space="preserve">. </w:t>
      </w:r>
      <w:r w:rsidRPr="00491D87">
        <w:rPr>
          <w:rFonts w:ascii="Arial" w:hAnsi="Arial" w:cs="Arial"/>
        </w:rPr>
        <w:t>For evaluation</w:t>
      </w:r>
      <w:r>
        <w:rPr>
          <w:rFonts w:ascii="Arial" w:hAnsi="Arial" w:cs="Arial"/>
        </w:rPr>
        <w:t>,</w:t>
      </w:r>
      <w:r w:rsidRPr="00491D87">
        <w:rPr>
          <w:rFonts w:ascii="Arial" w:hAnsi="Arial" w:cs="Arial"/>
        </w:rPr>
        <w:t xml:space="preserve"> DCA is compared to </w:t>
      </w:r>
      <w:r w:rsidR="0001403B">
        <w:rPr>
          <w:rFonts w:ascii="Arial" w:hAnsi="Arial" w:cs="Arial"/>
        </w:rPr>
        <w:t xml:space="preserve">other methods using </w:t>
      </w:r>
      <w:r w:rsidR="0001403B" w:rsidRPr="0001403B">
        <w:rPr>
          <w:rFonts w:ascii="Arial" w:hAnsi="Arial" w:cs="Arial"/>
        </w:rPr>
        <w:t>simulated data</w:t>
      </w:r>
      <w:r w:rsidR="00F54751">
        <w:rPr>
          <w:rFonts w:ascii="Arial" w:hAnsi="Arial" w:cs="Arial"/>
        </w:rPr>
        <w:t xml:space="preserve"> </w:t>
      </w:r>
      <w:r w:rsidR="0090637C">
        <w:rPr>
          <w:rFonts w:ascii="Arial" w:hAnsi="Arial" w:cs="Arial"/>
        </w:rPr>
        <w:t xml:space="preserve">(using Splatter R package), and </w:t>
      </w:r>
      <w:r w:rsidR="00F54751">
        <w:rPr>
          <w:rFonts w:ascii="Arial" w:hAnsi="Arial" w:cs="Arial"/>
        </w:rPr>
        <w:t xml:space="preserve">a </w:t>
      </w:r>
      <w:r w:rsidR="00F54751" w:rsidRPr="003B5BE3">
        <w:rPr>
          <w:rFonts w:ascii="Arial" w:hAnsi="Arial" w:cs="Arial"/>
        </w:rPr>
        <w:t>real bulk transcriptomics data from a</w:t>
      </w:r>
      <w:r w:rsidR="00F54751">
        <w:rPr>
          <w:rFonts w:ascii="Arial" w:hAnsi="Arial" w:cs="Arial"/>
        </w:rPr>
        <w:t xml:space="preserve"> </w:t>
      </w:r>
      <w:r w:rsidR="00F54751" w:rsidRPr="003B5BE3">
        <w:rPr>
          <w:rFonts w:ascii="Arial" w:hAnsi="Arial" w:cs="Arial"/>
        </w:rPr>
        <w:t xml:space="preserve">developmental </w:t>
      </w:r>
      <w:r w:rsidR="00F54751" w:rsidRPr="006C229F">
        <w:rPr>
          <w:rFonts w:ascii="Arial" w:hAnsi="Arial" w:cs="Arial"/>
          <w:i/>
        </w:rPr>
        <w:t>C. elegans</w:t>
      </w:r>
      <w:r w:rsidR="00F54751" w:rsidRPr="003B5BE3">
        <w:rPr>
          <w:rFonts w:ascii="Arial" w:hAnsi="Arial" w:cs="Arial"/>
        </w:rPr>
        <w:t xml:space="preserve"> time</w:t>
      </w:r>
      <w:r w:rsidR="00F54751">
        <w:rPr>
          <w:rFonts w:ascii="Arial" w:hAnsi="Arial" w:cs="Arial"/>
        </w:rPr>
        <w:t>-</w:t>
      </w:r>
      <w:r w:rsidR="00F54751" w:rsidRPr="003B5BE3">
        <w:rPr>
          <w:rFonts w:ascii="Arial" w:hAnsi="Arial" w:cs="Arial"/>
        </w:rPr>
        <w:t xml:space="preserve">course experiment </w:t>
      </w:r>
      <w:r w:rsidR="00F54751">
        <w:rPr>
          <w:rFonts w:ascii="Arial" w:hAnsi="Arial" w:cs="Arial"/>
        </w:rPr>
        <w:t>was used with added</w:t>
      </w:r>
      <w:r w:rsidR="00F54751" w:rsidRPr="003B5BE3">
        <w:rPr>
          <w:rFonts w:ascii="Arial" w:hAnsi="Arial" w:cs="Arial"/>
        </w:rPr>
        <w:t xml:space="preserve"> simulating</w:t>
      </w:r>
      <w:r w:rsidR="00F54751">
        <w:rPr>
          <w:rFonts w:ascii="Arial" w:hAnsi="Arial" w:cs="Arial"/>
        </w:rPr>
        <w:t xml:space="preserve"> </w:t>
      </w:r>
      <w:r w:rsidR="00F54751" w:rsidRPr="003B5BE3">
        <w:rPr>
          <w:rFonts w:ascii="Arial" w:hAnsi="Arial" w:cs="Arial"/>
        </w:rPr>
        <w:t>single-cell specific noise</w:t>
      </w:r>
      <w:r w:rsidR="00E52ED2">
        <w:rPr>
          <w:rFonts w:ascii="Arial" w:hAnsi="Arial" w:cs="Arial"/>
        </w:rPr>
        <w:t>. For this</w:t>
      </w:r>
      <w:r w:rsidR="00E52ED2" w:rsidRPr="003B5BE3">
        <w:rPr>
          <w:rFonts w:ascii="Arial" w:hAnsi="Arial" w:cs="Arial"/>
        </w:rPr>
        <w:t xml:space="preserve">. </w:t>
      </w:r>
      <w:r w:rsidR="00E52ED2">
        <w:rPr>
          <w:rFonts w:ascii="Arial" w:hAnsi="Arial" w:cs="Arial"/>
        </w:rPr>
        <w:t>g</w:t>
      </w:r>
      <w:r w:rsidR="00E52ED2" w:rsidRPr="003B5BE3">
        <w:rPr>
          <w:rFonts w:ascii="Arial" w:hAnsi="Arial" w:cs="Arial"/>
        </w:rPr>
        <w:t>ene expression was measured from 206 developmentally</w:t>
      </w:r>
      <w:r w:rsidR="00E52ED2">
        <w:rPr>
          <w:rFonts w:ascii="Arial" w:hAnsi="Arial" w:cs="Arial"/>
        </w:rPr>
        <w:t xml:space="preserve"> </w:t>
      </w:r>
      <w:r w:rsidR="00E52ED2" w:rsidRPr="003B5BE3">
        <w:rPr>
          <w:rFonts w:ascii="Arial" w:hAnsi="Arial" w:cs="Arial"/>
        </w:rPr>
        <w:t>synchronized young adults over a twelve-hour period</w:t>
      </w:r>
      <w:r w:rsidR="00AD6EC3">
        <w:rPr>
          <w:rFonts w:ascii="Arial" w:hAnsi="Arial" w:cs="Arial"/>
        </w:rPr>
        <w:t xml:space="preserve"> (C elegans)</w:t>
      </w:r>
      <w:r w:rsidR="00E52ED2">
        <w:rPr>
          <w:rFonts w:ascii="Arial" w:hAnsi="Arial" w:cs="Arial"/>
        </w:rPr>
        <w:t xml:space="preserve">. </w:t>
      </w:r>
      <w:r w:rsidR="00E52ED2" w:rsidRPr="003B5BE3">
        <w:rPr>
          <w:rFonts w:ascii="Arial" w:hAnsi="Arial" w:cs="Arial"/>
        </w:rPr>
        <w:t xml:space="preserve">Single-cell specific noise was added in silico by </w:t>
      </w:r>
      <w:proofErr w:type="spellStart"/>
      <w:r w:rsidR="00E52ED2" w:rsidRPr="003B5BE3">
        <w:rPr>
          <w:rFonts w:ascii="Arial" w:hAnsi="Arial" w:cs="Arial"/>
        </w:rPr>
        <w:t>genewise</w:t>
      </w:r>
      <w:proofErr w:type="spellEnd"/>
      <w:r w:rsidR="00E52ED2">
        <w:rPr>
          <w:rFonts w:ascii="Arial" w:hAnsi="Arial" w:cs="Arial"/>
        </w:rPr>
        <w:t xml:space="preserve"> </w:t>
      </w:r>
      <w:r w:rsidR="00E52ED2" w:rsidRPr="003B5BE3">
        <w:rPr>
          <w:rFonts w:ascii="Arial" w:hAnsi="Arial" w:cs="Arial"/>
        </w:rPr>
        <w:t>subtracting values drawn from the exponential distribution</w:t>
      </w:r>
      <w:r w:rsidR="00E52ED2">
        <w:rPr>
          <w:rFonts w:ascii="Arial" w:hAnsi="Arial" w:cs="Arial"/>
        </w:rPr>
        <w:t xml:space="preserve"> </w:t>
      </w:r>
      <w:r w:rsidR="00E52ED2" w:rsidRPr="003B5BE3">
        <w:rPr>
          <w:rFonts w:ascii="Arial" w:hAnsi="Arial" w:cs="Arial"/>
        </w:rPr>
        <w:t xml:space="preserve">such that 80% of values were zeros. </w:t>
      </w:r>
      <w:r w:rsidR="00E52ED2">
        <w:rPr>
          <w:rFonts w:ascii="Arial" w:hAnsi="Arial" w:cs="Arial"/>
        </w:rPr>
        <w:t xml:space="preserve"> The paper </w:t>
      </w:r>
      <w:r w:rsidR="00E52ED2" w:rsidRPr="003B5BE3">
        <w:rPr>
          <w:rFonts w:ascii="Arial" w:hAnsi="Arial" w:cs="Arial"/>
        </w:rPr>
        <w:t xml:space="preserve">analyzed </w:t>
      </w:r>
      <w:r w:rsidR="00E52ED2">
        <w:rPr>
          <w:rFonts w:ascii="Arial" w:hAnsi="Arial" w:cs="Arial"/>
        </w:rPr>
        <w:t xml:space="preserve">the </w:t>
      </w:r>
      <w:r w:rsidR="00E52ED2" w:rsidRPr="003B5BE3">
        <w:rPr>
          <w:rFonts w:ascii="Arial" w:hAnsi="Arial" w:cs="Arial"/>
        </w:rPr>
        <w:t>Bulk contains less noise than</w:t>
      </w:r>
      <w:r w:rsidR="00E52ED2">
        <w:rPr>
          <w:rFonts w:ascii="Arial" w:hAnsi="Arial" w:cs="Arial"/>
        </w:rPr>
        <w:t xml:space="preserve"> </w:t>
      </w:r>
      <w:r w:rsidR="00E52ED2" w:rsidRPr="003B5BE3">
        <w:rPr>
          <w:rFonts w:ascii="Arial" w:hAnsi="Arial" w:cs="Arial"/>
        </w:rPr>
        <w:t xml:space="preserve">single-cell transcriptomics data and can thus aid </w:t>
      </w:r>
      <w:r w:rsidR="00E52ED2">
        <w:rPr>
          <w:rFonts w:ascii="Arial" w:hAnsi="Arial" w:cs="Arial"/>
        </w:rPr>
        <w:t>in evaluating</w:t>
      </w:r>
      <w:r w:rsidR="00E52ED2" w:rsidRPr="003B5BE3">
        <w:rPr>
          <w:rFonts w:ascii="Arial" w:hAnsi="Arial" w:cs="Arial"/>
        </w:rPr>
        <w:t xml:space="preserve"> single-cell denoising methods by providing a good ground</w:t>
      </w:r>
      <w:r w:rsidR="00E52ED2">
        <w:rPr>
          <w:rFonts w:ascii="Arial" w:hAnsi="Arial" w:cs="Arial"/>
        </w:rPr>
        <w:t xml:space="preserve"> </w:t>
      </w:r>
      <w:r w:rsidR="00E52ED2" w:rsidRPr="003B5BE3">
        <w:rPr>
          <w:rFonts w:ascii="Arial" w:hAnsi="Arial" w:cs="Arial"/>
        </w:rPr>
        <w:t>truth model</w:t>
      </w:r>
      <w:r w:rsidR="00E52ED2">
        <w:rPr>
          <w:rFonts w:ascii="Arial" w:hAnsi="Arial" w:cs="Arial"/>
        </w:rPr>
        <w:t xml:space="preserve">. </w:t>
      </w:r>
      <w:r w:rsidR="0001403B" w:rsidRPr="0001403B">
        <w:rPr>
          <w:rFonts w:ascii="Arial" w:hAnsi="Arial" w:cs="Arial"/>
        </w:rPr>
        <w:t xml:space="preserve">The authors also did a comparison of </w:t>
      </w:r>
      <w:r w:rsidR="00245A62">
        <w:rPr>
          <w:rFonts w:ascii="Arial" w:hAnsi="Arial" w:cs="Arial"/>
        </w:rPr>
        <w:t xml:space="preserve">other </w:t>
      </w:r>
      <w:r w:rsidR="0001403B" w:rsidRPr="0001403B">
        <w:rPr>
          <w:rFonts w:ascii="Arial" w:hAnsi="Arial" w:cs="Arial"/>
        </w:rPr>
        <w:t xml:space="preserve">methods </w:t>
      </w:r>
      <w:r w:rsidR="00245A62">
        <w:rPr>
          <w:rFonts w:ascii="Arial" w:hAnsi="Arial" w:cs="Arial"/>
        </w:rPr>
        <w:t>like SAVER</w:t>
      </w:r>
      <w:r w:rsidR="00FD2971">
        <w:rPr>
          <w:rFonts w:ascii="Arial" w:hAnsi="Arial" w:cs="Arial"/>
        </w:rPr>
        <w:t xml:space="preserve"> </w:t>
      </w:r>
      <w:r w:rsidR="0019774E">
        <w:rPr>
          <w:rFonts w:ascii="Arial" w:hAnsi="Arial" w:cs="Arial"/>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A04B4D">
        <w:rPr>
          <w:rFonts w:ascii="Arial" w:hAnsi="Arial" w:cs="Arial"/>
          <w:noProof/>
        </w:rPr>
        <w:t>[32]</w:t>
      </w:r>
      <w:r w:rsidR="0019774E">
        <w:rPr>
          <w:rFonts w:ascii="Arial" w:hAnsi="Arial" w:cs="Arial"/>
        </w:rPr>
        <w:fldChar w:fldCharType="end"/>
      </w:r>
      <w:r w:rsidR="00245A62">
        <w:rPr>
          <w:rFonts w:ascii="Arial" w:hAnsi="Arial" w:cs="Arial"/>
        </w:rPr>
        <w:t xml:space="preserve">, </w:t>
      </w:r>
      <w:proofErr w:type="spellStart"/>
      <w:r w:rsidR="00245A62">
        <w:rPr>
          <w:rFonts w:ascii="Arial" w:hAnsi="Arial" w:cs="Arial"/>
        </w:rPr>
        <w:t>scImpute</w:t>
      </w:r>
      <w:proofErr w:type="spellEnd"/>
      <w:r w:rsidR="00FD2971">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&lt;EndNote&gt;&lt;Cite&gt;&lt;Author&gt;Li&lt;/Author&gt;&lt;Year&gt;2018&lt;/Year&gt;&lt;RecNum&gt;31&lt;/RecNum&gt;&lt;DisplayText&gt;[33]&lt;/DisplayText&gt;&lt;record&gt;&lt;rec-number&gt;31&lt;/rec-number&gt;&lt;foreign-keys&gt;&lt;key app="EN" db-id="zsppx25fofftzxee95fx29p8tatf5vvawtvp" timestamp="0"&gt;31&lt;/key&gt;&lt;/foreign-keys&gt;&lt;ref-type name="Journal Article"&gt;17&lt;/ref-type&gt;&lt;contributors&gt;&lt;authors&gt;&lt;author&gt;Li, W. V.&lt;/author&gt;&lt;author&gt;Li, J. J.&lt;/author&gt;&lt;/authors&gt;&lt;/contributors&gt;&lt;auth-address&gt;Department of Statistics, University of California, Los Angeles, CA, 90095-1554, USA.&amp;#xD;Department of Statistics, University of California, Los Angeles, CA, 90095-1554, USA. jli@stat.ucla.edu.&amp;#xD;Department of Human Genetics, University of California, Los Angeles, CA, 90095-7088, USA. jli@stat.ucla.edu.&lt;/auth-address&gt;&lt;titles&gt;&lt;title&gt;An accurate and robust imputation method scImpute for single-cell RNA-seq data&lt;/title&gt;&lt;secondary-title&gt;Nat Commun&lt;/secondary-title&gt;&lt;/titles&gt;&lt;periodical&gt;&lt;full-title&gt;Nat Commun&lt;/full-title&gt;&lt;/periodical&gt;&lt;pages&gt;997&lt;/pages&gt;&lt;volume&gt;9&lt;/volume&gt;&lt;number&gt;1&lt;/number&gt;&lt;edition&gt;2018/03/10&lt;/edition&gt;&lt;keywords&gt;&lt;keyword&gt;Algorithms&lt;/keyword&gt;&lt;keyword&gt;Animals&lt;/keyword&gt;&lt;keyword&gt;*Data Interpretation, Statistical&lt;/keyword&gt;&lt;keyword&gt;Gene Expression Profiling&lt;/keyword&gt;&lt;keyword&gt;Humans&lt;/keyword&gt;&lt;keyword&gt;RNA/chemistry/*genetics&lt;/keyword&gt;&lt;keyword&gt;Sequence Analysis, RNA&lt;/keyword&gt;&lt;keyword&gt;Single-Cell Analysis&lt;/keyword&gt;&lt;/keywords&gt;&lt;dates&gt;&lt;year&gt;2018&lt;/year&gt;&lt;pub-dates&gt;&lt;date&gt;Mar 8&lt;/date&gt;&lt;/pub-dates&gt;&lt;/dates&gt;&lt;isbn&gt;2041-1723 (Electronic)&amp;#xD;2041-1723 (Linking)&lt;/isbn&gt;&lt;accession-num&gt;29520097&lt;/accession-num&gt;&lt;urls&gt;&lt;related-urls&gt;&lt;url&gt;https://www.ncbi.nlm.nih.gov/pubmed/29520097&lt;/url&gt;&lt;/related-urls&gt;&lt;/urls&gt;&lt;custom2&gt;PMC5843666&lt;/custom2&gt;&lt;electronic-resource-num&gt;10.1038/s41467-018-03405-7&lt;/electronic-resource-num&gt;&lt;/record&gt;&lt;/Cite&gt;&lt;/EndNote&gt;</w:instrText>
      </w:r>
      <w:r w:rsidR="0019774E">
        <w:rPr>
          <w:rFonts w:ascii="Arial" w:hAnsi="Arial" w:cs="Arial"/>
        </w:rPr>
        <w:fldChar w:fldCharType="separate"/>
      </w:r>
      <w:r w:rsidR="00A04B4D">
        <w:rPr>
          <w:rFonts w:ascii="Arial" w:hAnsi="Arial" w:cs="Arial"/>
          <w:noProof/>
        </w:rPr>
        <w:t>[33]</w:t>
      </w:r>
      <w:r w:rsidR="0019774E">
        <w:rPr>
          <w:rFonts w:ascii="Arial" w:hAnsi="Arial" w:cs="Arial"/>
        </w:rPr>
        <w:fldChar w:fldCharType="end"/>
      </w:r>
      <w:r w:rsidR="00DC50CC">
        <w:rPr>
          <w:rFonts w:ascii="Arial" w:hAnsi="Arial" w:cs="Arial"/>
        </w:rPr>
        <w:t>,</w:t>
      </w:r>
      <w:r w:rsidR="00245A62">
        <w:rPr>
          <w:rFonts w:ascii="Arial" w:hAnsi="Arial" w:cs="Arial"/>
        </w:rPr>
        <w:t xml:space="preserve"> and MAGIC</w:t>
      </w:r>
      <w:r w:rsidR="0019774E">
        <w:rPr>
          <w:rFonts w:ascii="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19774E">
        <w:rPr>
          <w:rFonts w:ascii="Arial" w:hAnsi="Arial" w:cs="Arial"/>
        </w:rPr>
      </w:r>
      <w:r w:rsidR="0019774E">
        <w:rPr>
          <w:rFonts w:ascii="Arial" w:hAnsi="Arial" w:cs="Arial"/>
        </w:rPr>
        <w:fldChar w:fldCharType="separate"/>
      </w:r>
      <w:r w:rsidR="002F1B5D">
        <w:rPr>
          <w:rFonts w:ascii="Arial" w:hAnsi="Arial" w:cs="Arial"/>
          <w:noProof/>
        </w:rPr>
        <w:t>[55]</w:t>
      </w:r>
      <w:r w:rsidR="0019774E">
        <w:rPr>
          <w:rFonts w:ascii="Arial" w:hAnsi="Arial" w:cs="Arial"/>
        </w:rPr>
        <w:fldChar w:fldCharType="end"/>
      </w:r>
      <w:r w:rsidR="00E52ED2">
        <w:rPr>
          <w:rFonts w:ascii="Arial" w:hAnsi="Arial" w:cs="Arial"/>
        </w:rPr>
        <w:t xml:space="preserve">. </w:t>
      </w:r>
      <w:r w:rsidR="003B5BE3" w:rsidRPr="003B5BE3">
        <w:rPr>
          <w:rFonts w:ascii="Arial" w:hAnsi="Arial" w:cs="Arial"/>
        </w:rPr>
        <w:t>DCA denoising</w:t>
      </w:r>
      <w:r w:rsidR="003B5BE3">
        <w:rPr>
          <w:rFonts w:ascii="Arial" w:hAnsi="Arial" w:cs="Arial"/>
        </w:rPr>
        <w:t xml:space="preserve"> </w:t>
      </w:r>
      <w:r w:rsidR="003B5BE3" w:rsidRPr="003B5BE3">
        <w:rPr>
          <w:rFonts w:ascii="Arial" w:hAnsi="Arial" w:cs="Arial"/>
        </w:rPr>
        <w:t xml:space="preserve">recovered original </w:t>
      </w:r>
      <w:r w:rsidR="00DC50CC" w:rsidRPr="003B5BE3">
        <w:rPr>
          <w:rFonts w:ascii="Arial" w:hAnsi="Arial" w:cs="Arial"/>
        </w:rPr>
        <w:t>time</w:t>
      </w:r>
      <w:r w:rsidR="00DC50CC">
        <w:rPr>
          <w:rFonts w:ascii="Arial" w:hAnsi="Arial" w:cs="Arial"/>
        </w:rPr>
        <w:t>-</w:t>
      </w:r>
      <w:r w:rsidR="003B5BE3" w:rsidRPr="003B5BE3">
        <w:rPr>
          <w:rFonts w:ascii="Arial" w:hAnsi="Arial" w:cs="Arial"/>
        </w:rPr>
        <w:t>course gene expression pattern while</w:t>
      </w:r>
      <w:r w:rsidR="003B5BE3">
        <w:rPr>
          <w:rFonts w:ascii="Arial" w:hAnsi="Arial" w:cs="Arial"/>
        </w:rPr>
        <w:t xml:space="preserve"> </w:t>
      </w:r>
      <w:r w:rsidR="003B5BE3" w:rsidRPr="003B5BE3">
        <w:rPr>
          <w:rFonts w:ascii="Arial" w:hAnsi="Arial" w:cs="Arial"/>
        </w:rPr>
        <w:t xml:space="preserve">removing single-cell specific noise. </w:t>
      </w:r>
      <w:r w:rsidR="00E52ED2">
        <w:rPr>
          <w:rFonts w:ascii="Arial" w:hAnsi="Arial" w:cs="Arial"/>
        </w:rPr>
        <w:t>Overall,</w:t>
      </w:r>
      <w:r w:rsidR="0090637C">
        <w:rPr>
          <w:rFonts w:ascii="Arial" w:hAnsi="Arial" w:cs="Arial"/>
        </w:rPr>
        <w:t xml:space="preserve"> </w:t>
      </w:r>
      <w:r w:rsidR="00E52ED2" w:rsidRPr="00491D87">
        <w:rPr>
          <w:rFonts w:ascii="Arial" w:hAnsi="Arial" w:cs="Arial"/>
        </w:rPr>
        <w:t xml:space="preserve">DCA </w:t>
      </w:r>
      <w:r w:rsidR="00E52ED2" w:rsidRPr="00245A62">
        <w:rPr>
          <w:rFonts w:ascii="Arial" w:hAnsi="Arial" w:cs="Arial"/>
        </w:rPr>
        <w:t>demonstrate</w:t>
      </w:r>
      <w:r w:rsidR="00E52ED2">
        <w:rPr>
          <w:rFonts w:ascii="Arial" w:hAnsi="Arial" w:cs="Arial"/>
        </w:rPr>
        <w:t xml:space="preserve">s </w:t>
      </w:r>
      <w:r w:rsidR="00E52ED2" w:rsidRPr="00245A62">
        <w:rPr>
          <w:rFonts w:ascii="Arial" w:hAnsi="Arial" w:cs="Arial"/>
        </w:rPr>
        <w:t xml:space="preserve">the strongest recovery </w:t>
      </w:r>
      <w:r w:rsidR="00E52ED2">
        <w:rPr>
          <w:rFonts w:ascii="Arial" w:hAnsi="Arial" w:cs="Arial"/>
        </w:rPr>
        <w:t xml:space="preserve">of </w:t>
      </w:r>
      <w:r w:rsidR="003B5BE3" w:rsidRPr="00245A62">
        <w:rPr>
          <w:rFonts w:ascii="Arial" w:hAnsi="Arial" w:cs="Arial"/>
        </w:rPr>
        <w:t>the top 500 genes most strongly associated with development</w:t>
      </w:r>
      <w:r w:rsidR="001B46DB">
        <w:rPr>
          <w:rFonts w:ascii="Arial" w:hAnsi="Arial" w:cs="Arial"/>
        </w:rPr>
        <w:t xml:space="preserve"> </w:t>
      </w:r>
      <w:r w:rsidR="003B5BE3" w:rsidRPr="00245A62">
        <w:rPr>
          <w:rFonts w:ascii="Arial" w:hAnsi="Arial" w:cs="Arial"/>
        </w:rPr>
        <w:t>in the original data without noise</w:t>
      </w:r>
      <w:r w:rsidR="00E52ED2">
        <w:rPr>
          <w:rFonts w:ascii="Arial" w:hAnsi="Arial" w:cs="Arial"/>
        </w:rPr>
        <w:t xml:space="preserve">; </w:t>
      </w:r>
      <w:r w:rsidRPr="00491D87">
        <w:rPr>
          <w:rFonts w:ascii="Arial" w:hAnsi="Arial" w:cs="Arial"/>
        </w:rPr>
        <w:t>is shown to outperform other existing methods in capturing cell population structure in real data</w:t>
      </w:r>
      <w:r w:rsidR="0090637C">
        <w:rPr>
          <w:rFonts w:ascii="Arial" w:hAnsi="Arial" w:cs="Arial"/>
        </w:rPr>
        <w:t xml:space="preserve"> (using PBMC, CITE-seq, </w:t>
      </w:r>
      <w:r w:rsidRPr="00491D87">
        <w:rPr>
          <w:rFonts w:ascii="Arial" w:hAnsi="Arial" w:cs="Arial"/>
        </w:rPr>
        <w:t xml:space="preserve">runtime scales linearly with the number of cells. </w:t>
      </w:r>
    </w:p>
    <w:p w14:paraId="1EC1BA96" w14:textId="77777777" w:rsidR="00985A45" w:rsidRPr="00101137" w:rsidRDefault="00985A45" w:rsidP="00985A45">
      <w:pPr>
        <w:widowControl w:val="0"/>
        <w:autoSpaceDE w:val="0"/>
        <w:autoSpaceDN w:val="0"/>
        <w:adjustRightInd w:val="0"/>
        <w:spacing w:after="240" w:line="360" w:lineRule="auto"/>
        <w:jc w:val="both"/>
        <w:rPr>
          <w:rFonts w:ascii="Arial" w:hAnsi="Arial" w:cs="Arial"/>
        </w:rPr>
      </w:pPr>
    </w:p>
    <w:p w14:paraId="091FCA50" w14:textId="1F8B78A8" w:rsidR="00985A45" w:rsidRPr="00E96E9B" w:rsidRDefault="00985A45" w:rsidP="0071490E">
      <w:pPr>
        <w:pStyle w:val="ListParagraph"/>
        <w:numPr>
          <w:ilvl w:val="2"/>
          <w:numId w:val="40"/>
        </w:numPr>
        <w:jc w:val="both"/>
        <w:rPr>
          <w:rFonts w:ascii="Arial" w:eastAsia="Arial" w:hAnsi="Arial" w:cs="Arial"/>
          <w:b/>
          <w:bCs/>
          <w:sz w:val="24"/>
        </w:rPr>
      </w:pPr>
      <w:r w:rsidRPr="00E96E9B">
        <w:rPr>
          <w:rFonts w:ascii="Arial" w:hAnsi="Arial" w:cs="Arial"/>
          <w:b/>
          <w:bCs/>
          <w:sz w:val="24"/>
        </w:rPr>
        <w:lastRenderedPageBreak/>
        <w:t>SAVER-X</w:t>
      </w:r>
      <w:r w:rsidR="00850C3A" w:rsidRPr="00E96E9B">
        <w:rPr>
          <w:rFonts w:ascii="Arial" w:hAnsi="Arial" w:cs="Arial"/>
          <w:b/>
          <w:bCs/>
          <w:sz w:val="24"/>
        </w:rPr>
        <w:t>:</w:t>
      </w:r>
      <w:r w:rsidRPr="00E96E9B">
        <w:rPr>
          <w:rFonts w:ascii="Arial" w:hAnsi="Arial" w:cs="Arial"/>
          <w:b/>
          <w:bCs/>
          <w:sz w:val="24"/>
        </w:rPr>
        <w:t xml:space="preserve"> </w:t>
      </w:r>
      <w:r w:rsidR="00850C3A" w:rsidRPr="00E96E9B">
        <w:rPr>
          <w:rFonts w:ascii="Arial" w:hAnsi="Arial" w:cs="Arial"/>
          <w:b/>
          <w:sz w:val="24"/>
        </w:rPr>
        <w:t>single-cell analysis via expression recovery harnessing external data</w:t>
      </w:r>
    </w:p>
    <w:p w14:paraId="60634989" w14:textId="290A75AF" w:rsidR="00850C3A" w:rsidRPr="00850C3A" w:rsidRDefault="00850C3A" w:rsidP="00F506E3">
      <w:pPr>
        <w:autoSpaceDE w:val="0"/>
        <w:autoSpaceDN w:val="0"/>
        <w:adjustRightInd w:val="0"/>
        <w:spacing w:line="480" w:lineRule="auto"/>
        <w:jc w:val="both"/>
        <w:rPr>
          <w:rFonts w:ascii="Arial" w:hAnsi="Arial" w:cs="Arial"/>
          <w:iCs/>
        </w:rPr>
      </w:pPr>
      <w:r>
        <w:rPr>
          <w:rFonts w:ascii="Arial" w:hAnsi="Arial" w:cs="Arial"/>
        </w:rPr>
        <w:t>SAVER-X</w:t>
      </w:r>
      <w:r w:rsidR="00EF5A4D">
        <w:rPr>
          <w:rFonts w:ascii="Arial" w:hAnsi="Arial" w:cs="Arial"/>
        </w:rPr>
        <w:t xml:space="preserve"> </w:t>
      </w:r>
      <w:r w:rsidR="00A33F74">
        <w:rPr>
          <w:rFonts w:ascii="Arial" w:hAnsi="Arial" w:cs="Arial"/>
        </w:rPr>
        <w:fldChar w:fldCharType="begin">
          <w:fldData xml:space="preserve">PEVuZE5vdGU+PENpdGU+PEF1dGhvcj5XYW5nPC9BdXRob3I+PFllYXI+MjAxOTwvWWVhcj48UmVj
TnVtPjIwNDwvUmVjTnVtPjxEaXNwbGF5VGV4dD5bNTZdPC9EaXNwbGF5VGV4dD48cmVjb3JkPjxy
ZWMtbnVtYmVyPjIwNDwvcmVjLW51bWJlcj48Zm9yZWlnbi1rZXlzPjxrZXkgYXBwPSJFTiIgZGIt
aWQ9InpzcHB4MjVmb2ZmdHp4ZWU5NWZ4MjlwOHRhdGY1dnZhd3R2cCIgdGltZXN0YW1wPSIxNjMw
NzIwNjIwIj4yMDQ8L2tleT48L2ZvcmVpZ24ta2V5cz48cmVmLXR5cGUgbmFtZT0iSm91cm5hbCBB
cnRpY2xlIj4xNzwvcmVmLXR5cGU+PGNvbnRyaWJ1dG9ycz48YXV0aG9ycz48YXV0aG9yPldhbmcs
IEouPC9hdXRob3I+PGF1dGhvcj5BZ2Fyd2FsLCBELjwvYXV0aG9yPjxhdXRob3I+SHVhbmcsIE0u
PC9hdXRob3I+PGF1dGhvcj5IdSwgRy48L2F1dGhvcj48YXV0aG9yPlpob3UsIFouPC9hdXRob3I+
PGF1dGhvcj5ZZSwgQy48L2F1dGhvcj48YXV0aG9yPlpoYW5nLCBOLiBSLjwvYXV0aG9yPjwvYXV0
aG9ycz48L2NvbnRyaWJ1dG9ycz48YXV0aC1hZGRyZXNzPkRlcGFydG1lbnQgb2YgU3RhdGlzdGlj
cywgVW5pdmVyc2l0eSBvZiBQZW5uc3lsdmFuaWEsIFBoaWxhZGVscGhpYSwgUEEsIFVTQS4mI3hE
O0dyYWR1YXRlIEdyb3VwIGluIEdlbm9taWNzIGFuZCBDb21wdXRhdGlvbmFsIEJpb2xvZ3ksIFVu
aXZlcnNpdHkgb2YgUGVubnN5bHZhbmlhLCBQaGlsYWRlbHBoaWEsIFBBLCBVU0EuJiN4RDtTY2hv
b2wgb2YgTWF0aGVtYXRpY2FsIFNjaWVuY2VzLCBOYW5rYWkgVW5pdmVyc2l0eSwgVGlhbmppbiwg
Q2hpbmEuJiN4RDtTY2hvb2wgb2YgTWVkaWNpbmUsIFRzaW5naHVhIFVuaXZlcnNpdHksIEJlaWpp
bmcsIENoaW5hLiYjeEQ7RGVwYXJ0bWVudCBvZiBTdGF0aXN0aWNzLCBVbml2ZXJzaXR5IG9mIFBl
bm5zeWx2YW5pYSwgUGhpbGFkZWxwaGlhLCBQQSwgVVNBLiBuemhAd2hhcnRvbi51cGVubi5lZHUu
PC9hdXRoLWFkZHJlc3M+PHRpdGxlcz48dGl0bGU+RGF0YSBkZW5vaXNpbmcgd2l0aCB0cmFuc2Zl
ciBsZWFybmluZyBpbiBzaW5nbGUtY2VsbCB0cmFuc2NyaXB0b21pY3M8L3RpdGxlPjxzZWNvbmRh
cnktdGl0bGU+TmF0IE1ldGhvZHM8L3NlY29uZGFyeS10aXRsZT48L3RpdGxlcz48cGVyaW9kaWNh
bD48ZnVsbC10aXRsZT5OYXQgTWV0aG9kczwvZnVsbC10aXRsZT48L3BlcmlvZGljYWw+PHBhZ2Vz
Pjg3NS04Nzg8L3BhZ2VzPjx2b2x1bWU+MTY8L3ZvbHVtZT48bnVtYmVyPjk8L251bWJlcj48ZWRp
dGlvbj4yMDE5LzA5LzAxPC9lZGl0aW9uPjxrZXl3b3Jkcz48a2V5d29yZD5BbmltYWxzPC9rZXl3
b3JkPjxrZXl3b3JkPkJheWVzIFRoZW9yZW08L2tleXdvcmQ+PGtleXdvcmQ+QnJlYXN0IE5lb3Bs
YXNtcy8qbWV0YWJvbGlzbTwva2V5d29yZD48a2V5d29yZD5Db21wdXRhdGlvbmFsIEJpb2xvZ3kv
Km1ldGhvZHM8L2tleXdvcmQ+PGtleXdvcmQ+RmVtYWxlPC9rZXl3b3JkPjxrZXl3b3JkPkdlbmUg
RXhwcmVzc2lvbiBQcm9maWxpbmc8L2tleXdvcmQ+PGtleXdvcmQ+R2VuZSBFeHByZXNzaW9uIFJl
Z3VsYXRpb248L2tleXdvcmQ+PGtleXdvcmQ+SHVtYW5zPC9rZXl3b3JkPjxrZXl3b3JkPkxldWtv
Y3l0ZXMsIE1vbm9udWNsZWFyLyptZXRhYm9saXNtPC9rZXl3b3JkPjxrZXl3b3JkPk1pY2U8L2tl
eXdvcmQ+PGtleXdvcmQ+U2VxdWVuY2UgQW5hbHlzaXMsIFJOQS9tZXRob2RzLypzdGFuZGFyZHM8
L2tleXdvcmQ+PGtleXdvcmQ+U2luZ2xlLUNlbGwgQW5hbHlzaXMvKm1ldGhvZHM8L2tleXdvcmQ+
PGtleXdvcmQ+VC1MeW1waG9jeXRlcy8qbWV0YWJvbGlzbTwva2V5d29yZD48a2V5d29yZD4qVHJh
bnNjcmlwdG9tZTwva2V5d29yZD48L2tleXdvcmRzPjxkYXRlcz48eWVhcj4yMDE5PC95ZWFyPjxw
dWItZGF0ZXM+PGRhdGU+U2VwPC9kYXRlPjwvcHViLWRhdGVzPjwvZGF0ZXM+PGlzYm4+MTU0OC03
MTA1IChFbGVjdHJvbmljKSYjeEQ7MTU0OC03MDkxIChMaW5raW5nKTwvaXNibj48YWNjZXNzaW9u
LW51bT4zMTQ3MTYxNzwvYWNjZXNzaW9uLW51bT48dXJscz48cmVsYXRlZC11cmxzPjx1cmw+aHR0
cHM6Ly93d3cubmNiaS5ubG0ubmloLmdvdi9wdWJtZWQvMzE0NzE2MTc8L3VybD48L3JlbGF0ZWQt
dXJscz48L3VybHM+PGN1c3RvbTI+UE1DNzc4MTA0NTwvY3VzdG9tMj48ZWxlY3Ryb25pYy1yZXNv
dXJjZS1udW0+MTAuMTAzOC9zNDE1OTItMDE5LTA1MzctMTwvZWxlY3Ryb25pYy1yZXNvdXJjZS1u
dW0+PC9yZWNvcmQ+PC9DaXRlPjwvRW5kTm90ZT5=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PEVuZE5vdGU+PENpdGU+PEF1dGhvcj5XYW5nPC9BdXRob3I+PFllYXI+MjAxOTwvWWVhcj48UmVj
TnVtPjIwNDwvUmVjTnVtPjxEaXNwbGF5VGV4dD5bNTZdPC9EaXNwbGF5VGV4dD48cmVjb3JkPjxy
ZWMtbnVtYmVyPjIwNDwvcmVjLW51bWJlcj48Zm9yZWlnbi1rZXlzPjxrZXkgYXBwPSJFTiIgZGIt
aWQ9InpzcHB4MjVmb2ZmdHp4ZWU5NWZ4MjlwOHRhdGY1dnZhd3R2cCIgdGltZXN0YW1wPSIxNjMw
NzIwNjIwIj4yMDQ8L2tleT48L2ZvcmVpZ24ta2V5cz48cmVmLXR5cGUgbmFtZT0iSm91cm5hbCBB
cnRpY2xlIj4xNzwvcmVmLXR5cGU+PGNvbnRyaWJ1dG9ycz48YXV0aG9ycz48YXV0aG9yPldhbmcs
IEouPC9hdXRob3I+PGF1dGhvcj5BZ2Fyd2FsLCBELjwvYXV0aG9yPjxhdXRob3I+SHVhbmcsIE0u
PC9hdXRob3I+PGF1dGhvcj5IdSwgRy48L2F1dGhvcj48YXV0aG9yPlpob3UsIFouPC9hdXRob3I+
PGF1dGhvcj5ZZSwgQy48L2F1dGhvcj48YXV0aG9yPlpoYW5nLCBOLiBSLjwvYXV0aG9yPjwvYXV0
aG9ycz48L2NvbnRyaWJ1dG9ycz48YXV0aC1hZGRyZXNzPkRlcGFydG1lbnQgb2YgU3RhdGlzdGlj
cywgVW5pdmVyc2l0eSBvZiBQZW5uc3lsdmFuaWEsIFBoaWxhZGVscGhpYSwgUEEsIFVTQS4mI3hE
O0dyYWR1YXRlIEdyb3VwIGluIEdlbm9taWNzIGFuZCBDb21wdXRhdGlvbmFsIEJpb2xvZ3ksIFVu
aXZlcnNpdHkgb2YgUGVubnN5bHZhbmlhLCBQaGlsYWRlbHBoaWEsIFBBLCBVU0EuJiN4RDtTY2hv
b2wgb2YgTWF0aGVtYXRpY2FsIFNjaWVuY2VzLCBOYW5rYWkgVW5pdmVyc2l0eSwgVGlhbmppbiwg
Q2hpbmEuJiN4RDtTY2hvb2wgb2YgTWVkaWNpbmUsIFRzaW5naHVhIFVuaXZlcnNpdHksIEJlaWpp
bmcsIENoaW5hLiYjeEQ7RGVwYXJ0bWVudCBvZiBTdGF0aXN0aWNzLCBVbml2ZXJzaXR5IG9mIFBl
bm5zeWx2YW5pYSwgUGhpbGFkZWxwaGlhLCBQQSwgVVNBLiBuemhAd2hhcnRvbi51cGVubi5lZHUu
PC9hdXRoLWFkZHJlc3M+PHRpdGxlcz48dGl0bGU+RGF0YSBkZW5vaXNpbmcgd2l0aCB0cmFuc2Zl
ciBsZWFybmluZyBpbiBzaW5nbGUtY2VsbCB0cmFuc2NyaXB0b21pY3M8L3RpdGxlPjxzZWNvbmRh
cnktdGl0bGU+TmF0IE1ldGhvZHM8L3NlY29uZGFyeS10aXRsZT48L3RpdGxlcz48cGVyaW9kaWNh
bD48ZnVsbC10aXRsZT5OYXQgTWV0aG9kczwvZnVsbC10aXRsZT48L3BlcmlvZGljYWw+PHBhZ2Vz
Pjg3NS04Nzg8L3BhZ2VzPjx2b2x1bWU+MTY8L3ZvbHVtZT48bnVtYmVyPjk8L251bWJlcj48ZWRp
dGlvbj4yMDE5LzA5LzAxPC9lZGl0aW9uPjxrZXl3b3Jkcz48a2V5d29yZD5BbmltYWxzPC9rZXl3
b3JkPjxrZXl3b3JkPkJheWVzIFRoZW9yZW08L2tleXdvcmQ+PGtleXdvcmQ+QnJlYXN0IE5lb3Bs
YXNtcy8qbWV0YWJvbGlzbTwva2V5d29yZD48a2V5d29yZD5Db21wdXRhdGlvbmFsIEJpb2xvZ3kv
Km1ldGhvZHM8L2tleXdvcmQ+PGtleXdvcmQ+RmVtYWxlPC9rZXl3b3JkPjxrZXl3b3JkPkdlbmUg
RXhwcmVzc2lvbiBQcm9maWxpbmc8L2tleXdvcmQ+PGtleXdvcmQ+R2VuZSBFeHByZXNzaW9uIFJl
Z3VsYXRpb248L2tleXdvcmQ+PGtleXdvcmQ+SHVtYW5zPC9rZXl3b3JkPjxrZXl3b3JkPkxldWtv
Y3l0ZXMsIE1vbm9udWNsZWFyLyptZXRhYm9saXNtPC9rZXl3b3JkPjxrZXl3b3JkPk1pY2U8L2tl
eXdvcmQ+PGtleXdvcmQ+U2VxdWVuY2UgQW5hbHlzaXMsIFJOQS9tZXRob2RzLypzdGFuZGFyZHM8
L2tleXdvcmQ+PGtleXdvcmQ+U2luZ2xlLUNlbGwgQW5hbHlzaXMvKm1ldGhvZHM8L2tleXdvcmQ+
PGtleXdvcmQ+VC1MeW1waG9jeXRlcy8qbWV0YWJvbGlzbTwva2V5d29yZD48a2V5d29yZD4qVHJh
bnNjcmlwdG9tZTwva2V5d29yZD48L2tleXdvcmRzPjxkYXRlcz48eWVhcj4yMDE5PC95ZWFyPjxw
dWItZGF0ZXM+PGRhdGU+U2VwPC9kYXRlPjwvcHViLWRhdGVzPjwvZGF0ZXM+PGlzYm4+MTU0OC03
MTA1IChFbGVjdHJvbmljKSYjeEQ7MTU0OC03MDkxIChMaW5raW5nKTwvaXNibj48YWNjZXNzaW9u
LW51bT4zMTQ3MTYxNzwvYWNjZXNzaW9uLW51bT48dXJscz48cmVsYXRlZC11cmxzPjx1cmw+aHR0
cHM6Ly93d3cubmNiaS5ubG0ubmloLmdvdi9wdWJtZWQvMzE0NzE2MTc8L3VybD48L3JlbGF0ZWQt
dXJscz48L3VybHM+PGN1c3RvbTI+UE1DNzc4MTA0NTwvY3VzdG9tMj48ZWxlY3Ryb25pYy1yZXNv
dXJjZS1udW0+MTAuMTAzOC9zNDE1OTItMDE5LTA1MzctMTwvZWxlY3Ryb25pYy1yZXNvdXJjZS1u
dW0+PC9yZWNvcmQ+PC9DaXRlPjwvRW5kTm90ZT5=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A33F74">
        <w:rPr>
          <w:rFonts w:ascii="Arial" w:hAnsi="Arial" w:cs="Arial"/>
        </w:rPr>
      </w:r>
      <w:r w:rsidR="00A33F74">
        <w:rPr>
          <w:rFonts w:ascii="Arial" w:hAnsi="Arial" w:cs="Arial"/>
        </w:rPr>
        <w:fldChar w:fldCharType="separate"/>
      </w:r>
      <w:r w:rsidR="002F1B5D">
        <w:rPr>
          <w:rFonts w:ascii="Arial" w:hAnsi="Arial" w:cs="Arial"/>
          <w:noProof/>
        </w:rPr>
        <w:t>[56]</w:t>
      </w:r>
      <w:r w:rsidR="00A33F74">
        <w:rPr>
          <w:rFonts w:ascii="Arial" w:hAnsi="Arial" w:cs="Arial"/>
        </w:rPr>
        <w:fldChar w:fldCharType="end"/>
      </w:r>
      <w:r>
        <w:rPr>
          <w:rFonts w:ascii="Arial" w:hAnsi="Arial" w:cs="Arial"/>
        </w:rPr>
        <w:t xml:space="preserve"> is an AE model developed to denoise and impute </w:t>
      </w:r>
      <w:proofErr w:type="spellStart"/>
      <w:r>
        <w:rPr>
          <w:rFonts w:ascii="Arial" w:hAnsi="Arial" w:cs="Arial"/>
        </w:rPr>
        <w:t>scRNA</w:t>
      </w:r>
      <w:proofErr w:type="spellEnd"/>
      <w:r>
        <w:rPr>
          <w:rFonts w:ascii="Arial" w:hAnsi="Arial" w:cs="Arial"/>
        </w:rPr>
        <w:t>-seq data with transfer learning from other data resources.</w:t>
      </w:r>
      <w:r w:rsidR="006C0549">
        <w:rPr>
          <w:rFonts w:ascii="Arial" w:hAnsi="Arial" w:cs="Arial"/>
        </w:rPr>
        <w:t xml:space="preserve"> SAVER-X is implemented in R with </w:t>
      </w:r>
      <w:r w:rsidR="004174E4">
        <w:rPr>
          <w:rFonts w:ascii="Arial" w:hAnsi="Arial" w:cs="Arial"/>
        </w:rPr>
        <w:t xml:space="preserve">the </w:t>
      </w:r>
      <w:r w:rsidR="006C0549">
        <w:rPr>
          <w:rFonts w:ascii="Arial" w:hAnsi="Arial" w:cs="Arial"/>
        </w:rPr>
        <w:t xml:space="preserve">support of Python package </w:t>
      </w:r>
      <w:proofErr w:type="spellStart"/>
      <w:r w:rsidR="006C0549">
        <w:rPr>
          <w:rFonts w:ascii="Arial" w:hAnsi="Arial" w:cs="Arial"/>
        </w:rPr>
        <w:t>sctransfer</w:t>
      </w:r>
      <w:proofErr w:type="spellEnd"/>
      <w:r w:rsidR="006C0549">
        <w:rPr>
          <w:rFonts w:ascii="Arial" w:hAnsi="Arial" w:cs="Arial"/>
        </w:rPr>
        <w:t xml:space="preserve">. </w:t>
      </w:r>
    </w:p>
    <w:p w14:paraId="23A10CEC" w14:textId="332D1524" w:rsidR="00985A45" w:rsidRDefault="00985A45" w:rsidP="00F506E3">
      <w:pPr>
        <w:autoSpaceDE w:val="0"/>
        <w:autoSpaceDN w:val="0"/>
        <w:adjustRightInd w:val="0"/>
        <w:spacing w:before="120" w:line="480" w:lineRule="auto"/>
        <w:jc w:val="both"/>
        <w:rPr>
          <w:rFonts w:ascii="Arial" w:hAnsi="Arial" w:cs="Arial"/>
        </w:rPr>
      </w:pPr>
      <w:r w:rsidRPr="00ED0566">
        <w:rPr>
          <w:rFonts w:ascii="Arial" w:hAnsi="Arial" w:cs="Arial"/>
          <w:i/>
          <w:iCs/>
          <w:u w:val="single"/>
        </w:rPr>
        <w:t>Model</w:t>
      </w:r>
      <w:r>
        <w:rPr>
          <w:rFonts w:ascii="Arial" w:hAnsi="Arial" w:cs="Arial"/>
        </w:rPr>
        <w:t xml:space="preserve">. SAVER-X decomposes the variation in the observed </w:t>
      </w:r>
      <w:r w:rsidR="00850C3A">
        <w:rPr>
          <w:rFonts w:ascii="Arial" w:hAnsi="Arial" w:cs="Arial"/>
        </w:rPr>
        <w:t xml:space="preserve">counts </w:t>
      </w:r>
      <m:oMath>
        <m:sSub>
          <m:sSubPr>
            <m:ctrlPr>
              <w:rPr>
                <w:rFonts w:ascii="Cambria Math" w:eastAsia="Arial" w:hAnsi="Cambria Math" w:cs="Arial"/>
                <w:b/>
                <w:i/>
              </w:rPr>
            </m:ctrlPr>
          </m:sSubPr>
          <m:e>
            <m:r>
              <m:rPr>
                <m:sty m:val="bi"/>
              </m:rPr>
              <w:rPr>
                <w:rFonts w:ascii="Cambria Math" w:eastAsia="Arial" w:hAnsi="Cambria Math" w:cs="Arial"/>
              </w:rPr>
              <m:t>x</m:t>
            </m:r>
          </m:e>
          <m:sub>
            <m:r>
              <w:rPr>
                <w:rFonts w:ascii="Cambria Math" w:eastAsia="Arial" w:hAnsi="Cambria Math" w:cs="Arial"/>
              </w:rPr>
              <m:t>n</m:t>
            </m:r>
          </m:sub>
        </m:sSub>
      </m:oMath>
      <w:r>
        <w:rPr>
          <w:rFonts w:ascii="Arial" w:hAnsi="Arial" w:cs="Arial"/>
        </w:rPr>
        <w:t xml:space="preserve"> with missing values into three components: i) predictable structured component that represents the </w:t>
      </w:r>
      <w:r w:rsidR="004174E4">
        <w:rPr>
          <w:rFonts w:ascii="Arial" w:hAnsi="Arial" w:cs="Arial"/>
        </w:rPr>
        <w:t>shared variation across genes</w:t>
      </w:r>
      <w:r>
        <w:rPr>
          <w:rFonts w:ascii="Arial" w:hAnsi="Arial" w:cs="Arial"/>
        </w:rPr>
        <w:t xml:space="preserve">, ii) unpredictable cell-level biological </w:t>
      </w:r>
      <w:r w:rsidR="009218E8">
        <w:rPr>
          <w:rFonts w:ascii="Arial" w:hAnsi="Arial" w:cs="Arial"/>
        </w:rPr>
        <w:t>variation and gene-specific dispersions</w:t>
      </w:r>
      <w:r>
        <w:rPr>
          <w:rFonts w:ascii="Arial" w:hAnsi="Arial" w:cs="Arial"/>
        </w:rPr>
        <w:t xml:space="preserve">, and iii) technical noise. Specifically,  </w:t>
      </w:r>
      <m:oMath>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oMath>
      <w:r>
        <w:rPr>
          <w:rFonts w:ascii="Arial" w:hAnsi="Arial" w:cs="Arial"/>
        </w:rPr>
        <w:t xml:space="preserve"> is modeled as a Poisson-Gamma </w:t>
      </w:r>
      <w:r w:rsidR="009218E8">
        <w:rPr>
          <w:rFonts w:ascii="Arial" w:hAnsi="Arial" w:cs="Arial"/>
        </w:rPr>
        <w:t>hierarchical model,</w:t>
      </w:r>
    </w:p>
    <w:tbl>
      <w:tblPr>
        <w:tblStyle w:val="TableNormal1"/>
        <w:tblW w:w="0" w:type="auto"/>
        <w:tblInd w:w="5" w:type="dxa"/>
        <w:tblLook w:val="04A0" w:firstRow="1" w:lastRow="0" w:firstColumn="1" w:lastColumn="0" w:noHBand="0" w:noVBand="1"/>
      </w:tblPr>
      <w:tblGrid>
        <w:gridCol w:w="8075"/>
        <w:gridCol w:w="1275"/>
      </w:tblGrid>
      <w:tr w:rsidR="00095074" w14:paraId="4C79AFD8" w14:textId="77777777" w:rsidTr="00095074">
        <w:tc>
          <w:tcPr>
            <w:tcW w:w="8075" w:type="dxa"/>
          </w:tcPr>
          <w:p w14:paraId="14113663" w14:textId="430F06AA" w:rsidR="00095074" w:rsidRDefault="00095074" w:rsidP="00F506E3">
            <w:pPr>
              <w:autoSpaceDE w:val="0"/>
              <w:autoSpaceDN w:val="0"/>
              <w:adjustRightInd w:val="0"/>
              <w:spacing w:before="120" w:line="480" w:lineRule="auto"/>
              <w:jc w:val="center"/>
              <w:rPr>
                <w:rFonts w:ascii="Arial" w:hAnsi="Arial" w:cs="Arial"/>
              </w:rPr>
            </w:pPr>
            <m:oMath>
              <m:r>
                <w:rPr>
                  <w:rFonts w:ascii="Cambria Math" w:eastAsia="Cambria Math" w:hAnsi="Cambria Math" w:cs="Arial"/>
                </w:rPr>
                <m:t>p</m:t>
              </m:r>
              <m:d>
                <m:dPr>
                  <m:ctrlPr>
                    <w:rPr>
                      <w:rFonts w:ascii="Cambria Math" w:eastAsia="Cambria Math" w:hAnsi="Cambria Math" w:cs="Arial"/>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r>
                    <w:rPr>
                      <w:rFonts w:ascii="Cambria Math" w:hAnsi="Cambria Math" w:cs="Arial"/>
                    </w:rPr>
                    <m:t>|</m:t>
                  </m:r>
                  <m:r>
                    <m:rPr>
                      <m:sty m:val="b"/>
                    </m:rPr>
                    <w:rPr>
                      <w:rFonts w:ascii="Cambria Math" w:eastAsia="Arial" w:hAnsi="Cambria Math" w:cs="Arial"/>
                    </w:rPr>
                    <m:t xml:space="preserve"> </m:t>
                  </m:r>
                  <m:r>
                    <m:rPr>
                      <m:sty m:val="b"/>
                    </m:rPr>
                    <w:rPr>
                      <w:rFonts w:ascii="Cambria Math" w:hAnsi="Cambria Math" w:cs="Arial"/>
                    </w:rPr>
                    <m:t>Θ</m:t>
                  </m:r>
                </m:e>
              </m:d>
              <m:r>
                <w:rPr>
                  <w:rFonts w:ascii="Cambria Math" w:hAnsi="Cambria Math" w:cs="Arial"/>
                </w:rPr>
                <m:t>=Poisson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sSubSup>
                    <m:sSubSupPr>
                      <m:ctrlPr>
                        <w:rPr>
                          <w:rFonts w:ascii="Cambria Math" w:hAnsi="Cambria Math" w:cs="Arial"/>
                          <w:i/>
                        </w:rPr>
                      </m:ctrlPr>
                    </m:sSubSupPr>
                    <m:e>
                      <m:r>
                        <w:rPr>
                          <w:rFonts w:ascii="Cambria Math" w:hAnsi="Cambria Math" w:cs="Arial"/>
                        </w:rPr>
                        <m:t>x</m:t>
                      </m:r>
                    </m:e>
                    <m:sub>
                      <m:r>
                        <w:rPr>
                          <w:rFonts w:ascii="Cambria Math" w:hAnsi="Cambria Math" w:cs="Arial"/>
                        </w:rPr>
                        <m:t>gn</m:t>
                      </m:r>
                    </m:sub>
                    <m:sup>
                      <m:r>
                        <w:rPr>
                          <w:rFonts w:ascii="Cambria Math" w:hAnsi="Cambria Math" w:cs="Arial"/>
                        </w:rPr>
                        <m:t>'</m:t>
                      </m:r>
                    </m:sup>
                  </m:sSubSup>
                </m:e>
              </m:d>
            </m:oMath>
            <w:r>
              <w:rPr>
                <w:rFonts w:ascii="Arial" w:hAnsi="Arial" w:cs="Arial"/>
              </w:rPr>
              <w:t>,</w:t>
            </w:r>
            <w:r w:rsidR="009218E8">
              <w:rPr>
                <w:rFonts w:ascii="Arial" w:hAnsi="Arial" w:cs="Arial"/>
              </w:rPr>
              <w:t xml:space="preserve">      </w:t>
            </w:r>
            <w:r>
              <w:rPr>
                <w:rFonts w:ascii="Arial" w:hAnsi="Arial" w:cs="Arial"/>
              </w:rPr>
              <w:t xml:space="preserve"> </w:t>
            </w:r>
            <m:oMath>
              <m:r>
                <w:rPr>
                  <w:rFonts w:ascii="Cambria Math" w:hAnsi="Cambria Math" w:cs="Arial"/>
                </w:rPr>
                <m:t>p</m:t>
              </m:r>
              <m:d>
                <m:dPr>
                  <m:ctrlPr>
                    <w:rPr>
                      <w:rFonts w:ascii="Cambria Math" w:hAnsi="Cambria Math" w:cs="Arial"/>
                      <w:i/>
                    </w:rPr>
                  </m:ctrlPr>
                </m:dPr>
                <m:e>
                  <m:sSubSup>
                    <m:sSubSupPr>
                      <m:ctrlPr>
                        <w:rPr>
                          <w:rFonts w:ascii="Cambria Math" w:hAnsi="Cambria Math" w:cs="Arial"/>
                          <w:i/>
                        </w:rPr>
                      </m:ctrlPr>
                    </m:sSubSupPr>
                    <m:e>
                      <m:r>
                        <w:rPr>
                          <w:rFonts w:ascii="Cambria Math" w:hAnsi="Cambria Math" w:cs="Arial"/>
                        </w:rPr>
                        <m:t>x</m:t>
                      </m:r>
                    </m:e>
                    <m:sub>
                      <m:r>
                        <w:rPr>
                          <w:rFonts w:ascii="Cambria Math" w:hAnsi="Cambria Math" w:cs="Arial"/>
                        </w:rPr>
                        <m:t>gn</m:t>
                      </m:r>
                    </m:sub>
                    <m:sup>
                      <m:r>
                        <w:rPr>
                          <w:rFonts w:ascii="Cambria Math" w:hAnsi="Cambria Math" w:cs="Arial"/>
                        </w:rPr>
                        <m:t>'</m:t>
                      </m:r>
                    </m:sup>
                  </m:sSubSup>
                </m:e>
                <m:e>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m:t>
                      </m:r>
                    </m:sub>
                  </m:sSub>
                </m:e>
              </m:d>
              <m:r>
                <w:rPr>
                  <w:rFonts w:ascii="Cambria Math" w:hAnsi="Cambria Math" w:cs="Arial"/>
                </w:rPr>
                <m:t>=Gamma</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m:t>
                      </m:r>
                    </m:sub>
                  </m:sSub>
                  <m:sSubSup>
                    <m:sSubSupPr>
                      <m:ctrlPr>
                        <w:rPr>
                          <w:rFonts w:ascii="Cambria Math" w:hAnsi="Cambria Math" w:cs="Arial"/>
                          <w:i/>
                        </w:rPr>
                      </m:ctrlPr>
                    </m:sSubSupPr>
                    <m:e>
                      <m:r>
                        <w:rPr>
                          <w:rFonts w:ascii="Cambria Math" w:hAnsi="Cambria Math" w:cs="Arial"/>
                        </w:rPr>
                        <m:t>ν</m:t>
                      </m:r>
                    </m:e>
                    <m:sub>
                      <m:r>
                        <w:rPr>
                          <w:rFonts w:ascii="Cambria Math" w:hAnsi="Cambria Math" w:cs="Arial"/>
                        </w:rPr>
                        <m:t>gn</m:t>
                      </m:r>
                    </m:sub>
                    <m:sup>
                      <m:r>
                        <w:rPr>
                          <w:rFonts w:ascii="Cambria Math" w:hAnsi="Cambria Math" w:cs="Arial"/>
                        </w:rPr>
                        <m:t>2</m:t>
                      </m:r>
                    </m:sup>
                  </m:sSubSup>
                </m:e>
              </m:d>
            </m:oMath>
          </w:p>
        </w:tc>
        <w:tc>
          <w:tcPr>
            <w:tcW w:w="1275" w:type="dxa"/>
          </w:tcPr>
          <w:p w14:paraId="73603261" w14:textId="74D85C4F" w:rsidR="00095074" w:rsidRDefault="00095074" w:rsidP="00F506E3">
            <w:pPr>
              <w:autoSpaceDE w:val="0"/>
              <w:autoSpaceDN w:val="0"/>
              <w:adjustRightInd w:val="0"/>
              <w:spacing w:before="120" w:line="480" w:lineRule="auto"/>
              <w:jc w:val="right"/>
              <w:rPr>
                <w:rFonts w:ascii="Arial" w:hAnsi="Arial" w:cs="Arial"/>
              </w:rPr>
            </w:pPr>
            <w:r>
              <w:rPr>
                <w:rFonts w:ascii="Arial" w:hAnsi="Arial" w:cs="Arial"/>
              </w:rPr>
              <w:t>(1</w:t>
            </w:r>
            <w:r w:rsidR="00EB5223">
              <w:rPr>
                <w:rFonts w:ascii="Arial" w:hAnsi="Arial" w:cs="Arial"/>
              </w:rPr>
              <w:t>4</w:t>
            </w:r>
            <w:r>
              <w:rPr>
                <w:rFonts w:ascii="Arial" w:hAnsi="Arial" w:cs="Arial"/>
              </w:rPr>
              <w:t>)</w:t>
            </w:r>
          </w:p>
        </w:tc>
      </w:tr>
    </w:tbl>
    <w:p w14:paraId="7250F76C" w14:textId="1E975BA4" w:rsidR="00985A45" w:rsidRDefault="00985A45" w:rsidP="00F506E3">
      <w:pPr>
        <w:autoSpaceDE w:val="0"/>
        <w:autoSpaceDN w:val="0"/>
        <w:adjustRightInd w:val="0"/>
        <w:spacing w:line="480" w:lineRule="auto"/>
        <w:jc w:val="both"/>
        <w:rPr>
          <w:rFonts w:ascii="Arial" w:hAnsi="Arial" w:cs="Arial"/>
        </w:rPr>
      </w:pPr>
      <w:r>
        <w:rPr>
          <w:rFonts w:ascii="Arial" w:hAnsi="Arial" w:cs="Arial"/>
        </w:rPr>
        <w:t xml:space="preserve">where </w:t>
      </w:r>
      <m:oMath>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oMath>
      <w:r>
        <w:rPr>
          <w:rFonts w:ascii="Arial" w:hAnsi="Arial" w:cs="Arial"/>
        </w:rPr>
        <w:t xml:space="preserve"> is the sequencing depth</w:t>
      </w:r>
      <w:r w:rsidR="009218E8">
        <w:rPr>
          <w:rFonts w:ascii="Arial" w:hAnsi="Arial" w:cs="Arial"/>
        </w:rPr>
        <w:t xml:space="preserve"> of cell </w:t>
      </w:r>
      <w:r w:rsidR="009218E8" w:rsidRPr="00F506E3">
        <w:rPr>
          <w:i/>
          <w:iCs/>
        </w:rPr>
        <w:t>n</w:t>
      </w:r>
      <w:r>
        <w:rPr>
          <w:rFonts w:ascii="Arial" w:hAnsi="Arial" w:cs="Arial"/>
        </w:rPr>
        <w:t xml:space="preserve">, </w:t>
      </w:r>
      <m:oMath>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oMath>
      <w:r>
        <w:rPr>
          <w:rFonts w:ascii="Arial" w:hAnsi="Arial" w:cs="Arial"/>
        </w:rPr>
        <w:t xml:space="preserve"> is the mean</w:t>
      </w:r>
      <w:r w:rsidR="005A3159">
        <w:rPr>
          <w:rFonts w:ascii="Arial" w:hAnsi="Arial" w:cs="Arial"/>
        </w:rPr>
        <w:t>,</w:t>
      </w:r>
      <w:r>
        <w:rPr>
          <w:rFonts w:ascii="Arial" w:hAnsi="Arial" w:cs="Arial"/>
        </w:rPr>
        <w:t xml:space="preserve"> and </w:t>
      </w:r>
      <m:oMath>
        <m:sSub>
          <m:sSubPr>
            <m:ctrlPr>
              <w:rPr>
                <w:rFonts w:ascii="Cambria Math" w:hAnsi="Cambria Math" w:cs="Arial"/>
                <w:i/>
              </w:rPr>
            </m:ctrlPr>
          </m:sSubPr>
          <m:e>
            <m:r>
              <w:rPr>
                <w:rFonts w:ascii="Cambria Math" w:hAnsi="Cambria Math" w:cs="Arial"/>
              </w:rPr>
              <m:t>α</m:t>
            </m:r>
          </m:e>
          <m:sub>
            <m:r>
              <w:rPr>
                <w:rFonts w:ascii="Cambria Math" w:hAnsi="Cambria Math" w:cs="Arial"/>
              </w:rPr>
              <m:t>g</m:t>
            </m:r>
          </m:sub>
        </m:sSub>
      </m:oMath>
      <w:r>
        <w:rPr>
          <w:rFonts w:ascii="Arial" w:hAnsi="Arial" w:cs="Arial"/>
        </w:rPr>
        <w:t xml:space="preserve"> is the </w:t>
      </w:r>
      <w:proofErr w:type="gramStart"/>
      <w:r>
        <w:rPr>
          <w:rFonts w:ascii="Arial" w:hAnsi="Arial" w:cs="Arial"/>
        </w:rPr>
        <w:t>dispersion.</w:t>
      </w:r>
      <w:proofErr w:type="gramEnd"/>
      <w:r>
        <w:rPr>
          <w:rFonts w:ascii="Arial" w:hAnsi="Arial" w:cs="Arial"/>
        </w:rPr>
        <w:t xml:space="preserve"> This Poisson-Gamma mixture is an equivalent expression to the NB distribution</w:t>
      </w:r>
      <w:r w:rsidR="00850C3A">
        <w:rPr>
          <w:rFonts w:ascii="Arial" w:hAnsi="Arial" w:cs="Arial"/>
        </w:rPr>
        <w:t xml:space="preserve">. </w:t>
      </w:r>
      <w:r>
        <w:rPr>
          <w:rFonts w:ascii="Arial" w:hAnsi="Arial" w:cs="Arial"/>
        </w:rPr>
        <w:t xml:space="preserve"> </w:t>
      </w:r>
      <w:r w:rsidR="00850C3A">
        <w:rPr>
          <w:rFonts w:ascii="Arial" w:hAnsi="Arial" w:cs="Arial"/>
        </w:rPr>
        <w:t xml:space="preserve">As </w:t>
      </w:r>
      <w:r w:rsidR="00A97CA7">
        <w:rPr>
          <w:rFonts w:ascii="Arial" w:hAnsi="Arial" w:cs="Arial"/>
        </w:rPr>
        <w:t xml:space="preserve">a </w:t>
      </w:r>
      <w:r w:rsidR="00850C3A">
        <w:rPr>
          <w:rFonts w:ascii="Arial" w:hAnsi="Arial" w:cs="Arial"/>
        </w:rPr>
        <w:t>result,</w:t>
      </w:r>
      <w:r>
        <w:rPr>
          <w:rFonts w:ascii="Arial" w:hAnsi="Arial" w:cs="Arial"/>
        </w:rPr>
        <w:t xml:space="preserve"> the ZINB distribution as </w:t>
      </w:r>
      <w:r w:rsidR="00850C3A">
        <w:rPr>
          <w:rFonts w:ascii="Arial" w:hAnsi="Arial" w:cs="Arial"/>
        </w:rPr>
        <w:t>E</w:t>
      </w:r>
      <w:r w:rsidR="005A3159">
        <w:rPr>
          <w:rFonts w:ascii="Arial" w:hAnsi="Arial" w:cs="Arial"/>
        </w:rPr>
        <w:t xml:space="preserve">q. </w:t>
      </w:r>
      <w:r>
        <w:rPr>
          <w:rFonts w:ascii="Arial" w:hAnsi="Arial" w:cs="Arial"/>
        </w:rPr>
        <w:t>(</w:t>
      </w:r>
      <w:r w:rsidR="00850C3A">
        <w:rPr>
          <w:rFonts w:ascii="Arial" w:hAnsi="Arial" w:cs="Arial"/>
        </w:rPr>
        <w:t>11</w:t>
      </w:r>
      <w:r>
        <w:rPr>
          <w:rFonts w:ascii="Arial" w:hAnsi="Arial" w:cs="Arial"/>
        </w:rPr>
        <w:t>) in DCA is also adopted to model missing value</w:t>
      </w:r>
      <w:r w:rsidR="00A97CA7">
        <w:rPr>
          <w:rFonts w:ascii="Arial" w:hAnsi="Arial" w:cs="Arial"/>
        </w:rPr>
        <w:t>s</w:t>
      </w:r>
      <w:r>
        <w:rPr>
          <w:rFonts w:ascii="Arial" w:hAnsi="Arial" w:cs="Arial"/>
        </w:rPr>
        <w:t xml:space="preserve">. </w:t>
      </w:r>
    </w:p>
    <w:p w14:paraId="1A709E82" w14:textId="1B1AD27D" w:rsidR="00985A45" w:rsidRDefault="00985A45" w:rsidP="00F506E3">
      <w:pPr>
        <w:autoSpaceDE w:val="0"/>
        <w:autoSpaceDN w:val="0"/>
        <w:adjustRightInd w:val="0"/>
        <w:spacing w:line="480" w:lineRule="auto"/>
        <w:ind w:firstLine="360"/>
        <w:jc w:val="both"/>
        <w:rPr>
          <w:rFonts w:ascii="Arial" w:hAnsi="Arial" w:cs="Arial"/>
        </w:rPr>
      </w:pPr>
      <w:r>
        <w:rPr>
          <w:rFonts w:ascii="Arial" w:hAnsi="Arial" w:cs="Arial"/>
        </w:rPr>
        <w:t xml:space="preserve">To train the model, a similar log-likelihood function as </w:t>
      </w:r>
      <w:r w:rsidR="00A97CA7">
        <w:rPr>
          <w:rFonts w:ascii="Arial" w:hAnsi="Arial" w:cs="Arial"/>
        </w:rPr>
        <w:t xml:space="preserve">Eq. </w:t>
      </w:r>
      <w:r>
        <w:rPr>
          <w:rFonts w:ascii="Arial" w:hAnsi="Arial" w:cs="Arial"/>
        </w:rPr>
        <w:t>(</w:t>
      </w:r>
      <w:r w:rsidR="00A97CA7">
        <w:rPr>
          <w:rFonts w:ascii="Arial" w:hAnsi="Arial" w:cs="Arial"/>
        </w:rPr>
        <w:t>13</w:t>
      </w:r>
      <w:r>
        <w:rPr>
          <w:rFonts w:ascii="Arial" w:hAnsi="Arial" w:cs="Arial"/>
        </w:rPr>
        <w:t xml:space="preserve">) in DCA is used as the loss function. However, </w:t>
      </w:r>
      <m:oMath>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oMath>
      <w:r>
        <w:rPr>
          <w:rFonts w:ascii="Arial" w:hAnsi="Arial" w:cs="Arial"/>
        </w:rPr>
        <w:t xml:space="preserve"> is initially learned by an AE </w:t>
      </w:r>
      <w:r w:rsidR="00A97CA7">
        <w:rPr>
          <w:rFonts w:ascii="Arial" w:hAnsi="Arial" w:cs="Arial"/>
        </w:rPr>
        <w:t>pre-</w:t>
      </w:r>
      <w:r>
        <w:rPr>
          <w:rFonts w:ascii="Arial" w:hAnsi="Arial" w:cs="Arial"/>
        </w:rPr>
        <w:t xml:space="preserve">trained using external datasets from an identical or similar tissue and then transferred to and updated using data </w:t>
      </w:r>
      <m:oMath>
        <m:sSub>
          <m:sSubPr>
            <m:ctrlPr>
              <w:rPr>
                <w:rFonts w:ascii="Cambria Math" w:eastAsia="Arial" w:hAnsi="Cambria Math" w:cs="Arial"/>
                <w:b/>
                <w:i/>
              </w:rPr>
            </m:ctrlPr>
          </m:sSubPr>
          <m:e>
            <m:r>
              <m:rPr>
                <m:sty m:val="bi"/>
              </m:rPr>
              <w:rPr>
                <w:rFonts w:ascii="Cambria Math" w:eastAsia="Arial" w:hAnsi="Cambria Math" w:cs="Arial"/>
              </w:rPr>
              <m:t>x</m:t>
            </m:r>
          </m:e>
          <m:sub>
            <m:r>
              <w:rPr>
                <w:rFonts w:ascii="Cambria Math" w:eastAsia="Arial" w:hAnsi="Cambria Math" w:cs="Arial"/>
              </w:rPr>
              <m:t>n</m:t>
            </m:r>
          </m:sub>
        </m:sSub>
      </m:oMath>
      <w:r>
        <w:rPr>
          <w:rFonts w:ascii="Arial" w:hAnsi="Arial" w:cs="Arial"/>
        </w:rPr>
        <w:t xml:space="preserve"> to be denoised. Such transfer learning can be applied to data between species (e.g., human and mouse in the study), cell types, batches, and single-cell profiling technologies. After </w:t>
      </w:r>
      <m:oMath>
        <m:sSub>
          <m:sSubPr>
            <m:ctrlPr>
              <w:rPr>
                <w:rFonts w:ascii="Cambria Math" w:hAnsi="Cambria Math" w:cs="Arial"/>
                <w:i/>
              </w:rPr>
            </m:ctrlPr>
          </m:sSubPr>
          <m:e>
            <m:r>
              <w:rPr>
                <w:rFonts w:ascii="Cambria Math" w:hAnsi="Cambria Math" w:cs="Arial"/>
              </w:rPr>
              <m:t>ν</m:t>
            </m:r>
          </m:e>
          <m:sub>
            <m:r>
              <w:rPr>
                <w:rFonts w:ascii="Cambria Math" w:hAnsi="Cambria Math" w:cs="Arial"/>
              </w:rPr>
              <m:t>gn</m:t>
            </m:r>
          </m:sub>
        </m:sSub>
      </m:oMath>
      <w:r>
        <w:rPr>
          <w:rFonts w:ascii="Arial" w:hAnsi="Arial" w:cs="Arial"/>
        </w:rPr>
        <w:t xml:space="preserve"> is inferred, SAVER-X generates the final denoised data </w:t>
      </w:r>
      <m:oMath>
        <m:sSub>
          <m:sSubPr>
            <m:ctrlPr>
              <w:rPr>
                <w:rFonts w:ascii="Cambria Math" w:eastAsia="Arial" w:hAnsi="Cambria Math" w:cs="Arial"/>
                <w:i/>
              </w:rPr>
            </m:ctrlPr>
          </m:sSubPr>
          <m:e>
            <m:acc>
              <m:accPr>
                <m:ctrlPr>
                  <w:rPr>
                    <w:rFonts w:ascii="Cambria Math" w:eastAsia="Arial" w:hAnsi="Cambria Math" w:cs="Arial"/>
                    <w:i/>
                  </w:rPr>
                </m:ctrlPr>
              </m:accPr>
              <m:e>
                <m:r>
                  <w:rPr>
                    <w:rFonts w:ascii="Cambria Math" w:eastAsia="Arial" w:hAnsi="Cambria Math" w:cs="Arial"/>
                  </w:rPr>
                  <m:t>x</m:t>
                </m:r>
              </m:e>
            </m:acc>
          </m:e>
          <m:sub>
            <m:r>
              <w:rPr>
                <w:rFonts w:ascii="Cambria Math" w:eastAsia="Arial" w:hAnsi="Cambria Math" w:cs="Arial"/>
              </w:rPr>
              <m:t>gn</m:t>
            </m:r>
          </m:sub>
        </m:sSub>
      </m:oMath>
      <w:r>
        <w:rPr>
          <w:rFonts w:ascii="Arial" w:hAnsi="Arial" w:cs="Arial"/>
        </w:rPr>
        <w:t xml:space="preserve"> by an empirical Bayesian shrinkage.  </w:t>
      </w:r>
    </w:p>
    <w:p w14:paraId="366EDC64" w14:textId="333566FE" w:rsidR="00985A45" w:rsidRDefault="00985A45" w:rsidP="00F506E3">
      <w:pPr>
        <w:autoSpaceDE w:val="0"/>
        <w:autoSpaceDN w:val="0"/>
        <w:adjustRightInd w:val="0"/>
        <w:snapToGrid w:val="0"/>
        <w:spacing w:before="120" w:after="120" w:line="480" w:lineRule="auto"/>
        <w:jc w:val="both"/>
        <w:rPr>
          <w:rFonts w:ascii="Arial" w:hAnsi="Arial" w:cs="Arial"/>
          <w:b/>
          <w:bCs/>
        </w:rPr>
      </w:pPr>
      <w:r w:rsidRPr="00253453">
        <w:rPr>
          <w:rFonts w:ascii="Arial" w:hAnsi="Arial" w:cs="Arial"/>
          <w:bCs/>
          <w:i/>
          <w:u w:val="single"/>
        </w:rPr>
        <w:lastRenderedPageBreak/>
        <w:t>Evaluation metrics</w:t>
      </w:r>
      <w:r w:rsidR="00DC50CC" w:rsidRPr="00253453">
        <w:rPr>
          <w:rFonts w:ascii="Arial" w:hAnsi="Arial" w:cs="Arial"/>
          <w:bCs/>
          <w:i/>
          <w:u w:val="single"/>
        </w:rPr>
        <w:t>.</w:t>
      </w:r>
      <w:r w:rsidRPr="00253453">
        <w:rPr>
          <w:rFonts w:ascii="Arial" w:hAnsi="Arial" w:cs="Arial"/>
          <w:bCs/>
          <w:u w:val="single"/>
        </w:rPr>
        <w:t xml:space="preserve"> </w:t>
      </w:r>
      <w:r w:rsidR="00D83023" w:rsidRPr="00253453">
        <w:rPr>
          <w:rFonts w:ascii="Arial" w:hAnsi="Arial" w:cs="Arial"/>
        </w:rPr>
        <w:t xml:space="preserve"> </w:t>
      </w:r>
      <w:r w:rsidRPr="00253453">
        <w:rPr>
          <w:rFonts w:ascii="Arial" w:hAnsi="Arial" w:cs="Arial"/>
          <w:i/>
        </w:rPr>
        <w:t>t</w:t>
      </w:r>
      <w:r w:rsidRPr="00253453">
        <w:rPr>
          <w:rFonts w:ascii="Arial" w:hAnsi="Arial" w:cs="Arial"/>
        </w:rPr>
        <w:t>-SNE visualization and ARI</w:t>
      </w:r>
      <w:r w:rsidR="00D83023">
        <w:rPr>
          <w:rFonts w:ascii="Arial" w:hAnsi="Arial" w:cs="Arial"/>
        </w:rPr>
        <w:t xml:space="preserve"> were used to evaluate the clustering performance after imputation</w:t>
      </w:r>
      <w:r w:rsidRPr="00253453">
        <w:rPr>
          <w:rFonts w:ascii="Arial" w:hAnsi="Arial" w:cs="Arial"/>
        </w:rPr>
        <w:t>.</w:t>
      </w:r>
      <w:r w:rsidR="00D83023">
        <w:rPr>
          <w:rFonts w:ascii="Arial" w:hAnsi="Arial" w:cs="Arial"/>
        </w:rPr>
        <w:t xml:space="preserve"> </w:t>
      </w:r>
      <w:r w:rsidRPr="00253453">
        <w:rPr>
          <w:rFonts w:ascii="Arial" w:hAnsi="Arial" w:cs="Arial"/>
        </w:rPr>
        <w:t>Pearson correlation coefficients between protein and corresponding gene expression levels after denoising CITE-seq data</w:t>
      </w:r>
      <w:r w:rsidR="00D83023" w:rsidRPr="00D83023">
        <w:rPr>
          <w:rFonts w:ascii="Arial" w:hAnsi="Arial" w:cs="Arial"/>
        </w:rPr>
        <w:t xml:space="preserve"> </w:t>
      </w:r>
      <w:r w:rsidR="00D83023">
        <w:rPr>
          <w:rFonts w:ascii="Arial" w:hAnsi="Arial" w:cs="Arial"/>
        </w:rPr>
        <w:t xml:space="preserve">were computed. </w:t>
      </w:r>
    </w:p>
    <w:p w14:paraId="4C76BF4E" w14:textId="3DAC7746" w:rsidR="00985A45" w:rsidRDefault="00985A45" w:rsidP="00F506E3">
      <w:pPr>
        <w:autoSpaceDE w:val="0"/>
        <w:autoSpaceDN w:val="0"/>
        <w:adjustRightInd w:val="0"/>
        <w:spacing w:line="480" w:lineRule="auto"/>
        <w:jc w:val="both"/>
        <w:rPr>
          <w:rFonts w:ascii="Arial" w:hAnsi="Arial" w:cs="Arial"/>
          <w:lang w:eastAsia="zh-TW"/>
        </w:rPr>
      </w:pPr>
      <w:r w:rsidRPr="00253453">
        <w:rPr>
          <w:rFonts w:ascii="Arial" w:hAnsi="Arial" w:cs="Arial"/>
          <w:bCs/>
          <w:i/>
          <w:u w:val="single"/>
        </w:rPr>
        <w:t>Results</w:t>
      </w:r>
      <w:r w:rsidR="00D83023">
        <w:rPr>
          <w:rFonts w:ascii="Arial" w:hAnsi="Arial" w:cs="Arial"/>
          <w:bCs/>
          <w:i/>
          <w:u w:val="single"/>
        </w:rPr>
        <w:t>.</w:t>
      </w:r>
      <w:r w:rsidR="00D83023" w:rsidRPr="00D83023">
        <w:rPr>
          <w:rFonts w:ascii="Arial" w:hAnsi="Arial" w:cs="Arial"/>
        </w:rPr>
        <w:t xml:space="preserve"> </w:t>
      </w:r>
      <w:r>
        <w:rPr>
          <w:rFonts w:ascii="Arial" w:hAnsi="Arial" w:cs="Arial"/>
        </w:rPr>
        <w:t xml:space="preserve">SAVER-X was applied to multiple human single-cell </w:t>
      </w:r>
      <w:r>
        <w:rPr>
          <w:rFonts w:ascii="Arial" w:hAnsi="Arial" w:cs="Arial" w:hint="eastAsia"/>
          <w:lang w:eastAsia="zh-TW"/>
        </w:rPr>
        <w:t>d</w:t>
      </w:r>
      <w:r>
        <w:rPr>
          <w:rFonts w:ascii="Arial" w:hAnsi="Arial" w:cs="Arial"/>
        </w:rPr>
        <w:t xml:space="preserve">atasets of different scenarios: </w:t>
      </w:r>
      <w:proofErr w:type="spellStart"/>
      <w:r>
        <w:rPr>
          <w:rFonts w:ascii="Arial" w:hAnsi="Arial" w:cs="Arial"/>
        </w:rPr>
        <w:t>i</w:t>
      </w:r>
      <w:proofErr w:type="spellEnd"/>
      <w:r>
        <w:rPr>
          <w:rFonts w:ascii="Arial" w:hAnsi="Arial" w:cs="Arial"/>
        </w:rPr>
        <w:t xml:space="preserve">) T-cell subtypes, ii) a cell type (CD4+ </w:t>
      </w:r>
      <w:proofErr w:type="spellStart"/>
      <w:r>
        <w:rPr>
          <w:rFonts w:ascii="Arial" w:hAnsi="Arial" w:cs="Arial"/>
        </w:rPr>
        <w:t>tegulatory</w:t>
      </w:r>
      <w:proofErr w:type="spellEnd"/>
      <w:r>
        <w:rPr>
          <w:rFonts w:ascii="Arial" w:hAnsi="Arial" w:cs="Arial"/>
        </w:rPr>
        <w:t xml:space="preserve"> T cells) that was absent from the </w:t>
      </w:r>
      <w:r>
        <w:rPr>
          <w:rFonts w:ascii="Arial" w:hAnsi="Arial" w:cs="Arial" w:hint="eastAsia"/>
          <w:lang w:eastAsia="zh-TW"/>
        </w:rPr>
        <w:t>p</w:t>
      </w:r>
      <w:r>
        <w:rPr>
          <w:rFonts w:ascii="Arial" w:hAnsi="Arial" w:cs="Arial"/>
        </w:rPr>
        <w:t>retraining dataset, iii) gene-protein correlations of CITE-seq data, and iv) immune cells of primary breast cancer samples with a pretraining on normal immune cells. SAVER-X with pretraining on HCA and/or PBMCs outperformed the same model without pretraining and other denoising methods, including DCA</w:t>
      </w:r>
      <w:r w:rsidR="00FD2971">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&lt;EndNote&gt;&lt;Cite&gt;&lt;Author&gt;Chen&lt;/Author&gt;&lt;Year&gt;2019&lt;/Year&gt;&lt;RecNum&gt;80&lt;/RecNum&gt;&lt;DisplayText&gt;[23]&lt;/DisplayText&gt;&lt;record&gt;&lt;rec-number&gt;80&lt;/rec-number&gt;&lt;foreign-keys&gt;&lt;key app="EN" db-id="zsppx25fofftzxee95fx29p8tatf5vvawtvp" timestamp="0"&gt;80&lt;/key&gt;&lt;/foreign-keys&gt;&lt;ref-type name="Journal Article"&gt;17&lt;/ref-type&gt;&lt;contributors&gt;&lt;authors&gt;&lt;author&gt;Chen, G.&lt;/author&gt;&lt;author&gt;Ning, B.&lt;/author&gt;&lt;author&gt;Shi, T.&lt;/author&gt;&lt;/authors&gt;&lt;/contributors&gt;&lt;auth-address&gt;Center for Bioinformatics and Computational Biology, and Shanghai Key Laboratory of Regulatory Biology, Institute of Biomedical Sciences, School of Life Sciences, East China Normal University, Shanghai, China.&amp;#xD;National Center for Toxicological Research, United States Food and Drug Administration, Jefferson, AR, United States.&lt;/auth-address&gt;&lt;titles&gt;&lt;title&gt;Single-Cell RNA-Seq Technologies and Related Computational Data Analysis&lt;/title&gt;&lt;secondary-title&gt;Front Genet&lt;/secondary-title&gt;&lt;/titles&gt;&lt;pages&gt;317&lt;/pages&gt;&lt;volume&gt;10&lt;/volume&gt;&lt;edition&gt;2019/04/27&lt;/edition&gt;&lt;keywords&gt;&lt;keyword&gt;allelic expression&lt;/keyword&gt;&lt;keyword&gt;alternative splicing&lt;/keyword&gt;&lt;keyword&gt;cell clustering&lt;/keyword&gt;&lt;keyword&gt;cell trajectory&lt;/keyword&gt;&lt;keyword&gt;single-cell RNA-seq&lt;/keyword&gt;&lt;/keywords&gt;&lt;dates&gt;&lt;year&gt;2019&lt;/year&gt;&lt;/dates&gt;&lt;isbn&gt;1664-8021 (Print)&amp;#xD;1664-8021 (Linking)&lt;/isbn&gt;&lt;accession-num&gt;31024627&lt;/accession-num&gt;&lt;urls&gt;&lt;related-urls&gt;&lt;url&gt;https://www.ncbi.nlm.nih.gov/pubmed/31024627&lt;/url&gt;&lt;/related-urls&gt;&lt;/urls&gt;&lt;custom2&gt;PMC6460256&lt;/custom2&gt;&lt;electronic-resource-num&gt;10.3389/fgene.2019.00317&lt;/electronic-resource-num&gt;&lt;/record&gt;&lt;/Cite&gt;&lt;/EndNote&gt;</w:instrText>
      </w:r>
      <w:r w:rsidR="0019774E">
        <w:rPr>
          <w:rFonts w:ascii="Arial" w:hAnsi="Arial" w:cs="Arial"/>
        </w:rPr>
        <w:fldChar w:fldCharType="separate"/>
      </w:r>
      <w:r w:rsidR="00A04B4D">
        <w:rPr>
          <w:rFonts w:ascii="Arial" w:hAnsi="Arial" w:cs="Arial"/>
          <w:noProof/>
        </w:rPr>
        <w:t>[23]</w:t>
      </w:r>
      <w:r w:rsidR="0019774E">
        <w:rPr>
          <w:rFonts w:ascii="Arial" w:hAnsi="Arial" w:cs="Arial"/>
        </w:rPr>
        <w:fldChar w:fldCharType="end"/>
      </w:r>
      <w:r>
        <w:rPr>
          <w:rFonts w:ascii="Arial" w:hAnsi="Arial" w:cs="Arial"/>
        </w:rPr>
        <w:t xml:space="preserve">, </w:t>
      </w:r>
      <w:proofErr w:type="spellStart"/>
      <w:r>
        <w:rPr>
          <w:rFonts w:ascii="Arial" w:hAnsi="Arial" w:cs="Arial"/>
        </w:rPr>
        <w:t>scVI</w:t>
      </w:r>
      <w:proofErr w:type="spellEnd"/>
      <w:r w:rsidR="0019774E">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[13]</w:t>
      </w:r>
      <w:r w:rsidR="0019774E">
        <w:rPr>
          <w:rFonts w:ascii="Arial" w:hAnsi="Arial" w:cs="Arial"/>
        </w:rPr>
        <w:fldChar w:fldCharType="end"/>
      </w:r>
      <w:r>
        <w:rPr>
          <w:rFonts w:ascii="Arial" w:hAnsi="Arial" w:cs="Arial"/>
        </w:rPr>
        <w:t xml:space="preserve">, </w:t>
      </w:r>
      <w:proofErr w:type="spellStart"/>
      <w:r>
        <w:rPr>
          <w:rFonts w:ascii="Arial" w:hAnsi="Arial" w:cs="Arial"/>
        </w:rPr>
        <w:t>scImpute</w:t>
      </w:r>
      <w:proofErr w:type="spellEnd"/>
      <w:r w:rsidR="00FD2971">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&lt;EndNote&gt;&lt;Cite&gt;&lt;Author&gt;Li&lt;/Author&gt;&lt;Year&gt;2018&lt;/Year&gt;&lt;RecNum&gt;31&lt;/RecNum&gt;&lt;DisplayText&gt;[33]&lt;/DisplayText&gt;&lt;record&gt;&lt;rec-number&gt;31&lt;/rec-number&gt;&lt;foreign-keys&gt;&lt;key app="EN" db-id="zsppx25fofftzxee95fx29p8tatf5vvawtvp" timestamp="0"&gt;31&lt;/key&gt;&lt;/foreign-keys&gt;&lt;ref-type name="Journal Article"&gt;17&lt;/ref-type&gt;&lt;contributors&gt;&lt;authors&gt;&lt;author&gt;Li, W. V.&lt;/author&gt;&lt;author&gt;Li, J. J.&lt;/author&gt;&lt;/authors&gt;&lt;/contributors&gt;&lt;auth-address&gt;Department of Statistics, University of California, Los Angeles, CA, 90095-1554, USA.&amp;#xD;Department of Statistics, University of California, Los Angeles, CA, 90095-1554, USA. jli@stat.ucla.edu.&amp;#xD;Department of Human Genetics, University of California, Los Angeles, CA, 90095-7088, USA. jli@stat.ucla.edu.&lt;/auth-address&gt;&lt;titles&gt;&lt;title&gt;An accurate and robust imputation method scImpute for single-cell RNA-seq data&lt;/title&gt;&lt;secondary-title&gt;Nat Commun&lt;/secondary-title&gt;&lt;/titles&gt;&lt;periodical&gt;&lt;full-title&gt;Nat Commun&lt;/full-title&gt;&lt;/periodical&gt;&lt;pages&gt;997&lt;/pages&gt;&lt;volume&gt;9&lt;/volume&gt;&lt;number&gt;1&lt;/number&gt;&lt;edition&gt;2018/03/10&lt;/edition&gt;&lt;keywords&gt;&lt;keyword&gt;Algorithms&lt;/keyword&gt;&lt;keyword&gt;Animals&lt;/keyword&gt;&lt;keyword&gt;*Data Interpretation, Statistical&lt;/keyword&gt;&lt;keyword&gt;Gene Expression Profiling&lt;/keyword&gt;&lt;keyword&gt;Humans&lt;/keyword&gt;&lt;keyword&gt;RNA/chemistry/*genetics&lt;/keyword&gt;&lt;keyword&gt;Sequence Analysis, RNA&lt;/keyword&gt;&lt;keyword&gt;Single-Cell Analysis&lt;/keyword&gt;&lt;/keywords&gt;&lt;dates&gt;&lt;year&gt;2018&lt;/year&gt;&lt;pub-dates&gt;&lt;date&gt;Mar 8&lt;/date&gt;&lt;/pub-dates&gt;&lt;/dates&gt;&lt;isbn&gt;2041-1723 (Electronic)&amp;#xD;2041-1723 (Linking)&lt;/isbn&gt;&lt;accession-num&gt;29520097&lt;/accession-num&gt;&lt;urls&gt;&lt;related-urls&gt;&lt;url&gt;https://www.ncbi.nlm.nih.gov/pubmed/29520097&lt;/url&gt;&lt;/related-urls&gt;&lt;/urls&gt;&lt;custom2&gt;PMC5843666&lt;/custom2&gt;&lt;electronic-resource-num&gt;10.1038/s41467-018-03405-7&lt;/electronic-resource-num&gt;&lt;/record&gt;&lt;/Cite&gt;&lt;/EndNote&gt;</w:instrText>
      </w:r>
      <w:r w:rsidR="0019774E">
        <w:rPr>
          <w:rFonts w:ascii="Arial" w:hAnsi="Arial" w:cs="Arial"/>
        </w:rPr>
        <w:fldChar w:fldCharType="separate"/>
      </w:r>
      <w:r w:rsidR="00A04B4D">
        <w:rPr>
          <w:rFonts w:ascii="Arial" w:hAnsi="Arial" w:cs="Arial"/>
          <w:noProof/>
        </w:rPr>
        <w:t>[33]</w:t>
      </w:r>
      <w:r w:rsidR="0019774E">
        <w:rPr>
          <w:rFonts w:ascii="Arial" w:hAnsi="Arial" w:cs="Arial"/>
        </w:rPr>
        <w:fldChar w:fldCharType="end"/>
      </w:r>
      <w:r>
        <w:rPr>
          <w:rFonts w:ascii="Arial" w:hAnsi="Arial" w:cs="Arial"/>
        </w:rPr>
        <w:t>, and MAGIC</w:t>
      </w:r>
      <w:r w:rsidR="00FD2971">
        <w:rPr>
          <w:rFonts w:ascii="Arial" w:hAnsi="Arial" w:cs="Arial"/>
        </w:rPr>
        <w:t xml:space="preserve"> </w:t>
      </w:r>
      <w:r w:rsidR="0019774E">
        <w:rPr>
          <w:rFonts w:ascii="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19774E">
        <w:rPr>
          <w:rFonts w:ascii="Arial" w:hAnsi="Arial" w:cs="Arial"/>
        </w:rPr>
      </w:r>
      <w:r w:rsidR="0019774E">
        <w:rPr>
          <w:rFonts w:ascii="Arial" w:hAnsi="Arial" w:cs="Arial"/>
        </w:rPr>
        <w:fldChar w:fldCharType="separate"/>
      </w:r>
      <w:r w:rsidR="002F1B5D">
        <w:rPr>
          <w:rFonts w:ascii="Arial" w:hAnsi="Arial" w:cs="Arial"/>
          <w:noProof/>
        </w:rPr>
        <w:t>[55]</w:t>
      </w:r>
      <w:r w:rsidR="0019774E">
        <w:rPr>
          <w:rFonts w:ascii="Arial" w:hAnsi="Arial" w:cs="Arial"/>
        </w:rPr>
        <w:fldChar w:fldCharType="end"/>
      </w:r>
      <w:r>
        <w:rPr>
          <w:rFonts w:ascii="Arial" w:hAnsi="Arial" w:cs="Arial"/>
        </w:rPr>
        <w:t xml:space="preserve">. The model achieved promising results even for genes with very low UMI counts. SAVER-X was also applied for a cross-species study in which the model was pretrained on a human or mouse dataset and transferred to denoise another. </w:t>
      </w:r>
      <w:r w:rsidR="00AA1B66">
        <w:rPr>
          <w:rFonts w:ascii="Arial" w:hAnsi="Arial" w:cs="Arial"/>
        </w:rPr>
        <w:t>The results</w:t>
      </w:r>
      <w:r>
        <w:rPr>
          <w:rFonts w:ascii="Arial" w:hAnsi="Arial" w:cs="Arial"/>
        </w:rPr>
        <w:t xml:space="preserve"> demonstrated the merit of transferring public data resources to denoise in-house </w:t>
      </w:r>
      <w:proofErr w:type="spellStart"/>
      <w:r>
        <w:rPr>
          <w:rFonts w:ascii="Arial" w:hAnsi="Arial" w:cs="Arial"/>
        </w:rPr>
        <w:t>scRNA</w:t>
      </w:r>
      <w:proofErr w:type="spellEnd"/>
      <w:r>
        <w:rPr>
          <w:rFonts w:ascii="Arial" w:hAnsi="Arial" w:cs="Arial"/>
        </w:rPr>
        <w:t>-seq data even when the study species, cell types, or single-cell profiling technologies are different.</w:t>
      </w:r>
    </w:p>
    <w:p w14:paraId="0295F665" w14:textId="77777777" w:rsidR="00985A45" w:rsidRPr="000A12D5" w:rsidRDefault="00985A45" w:rsidP="00985A45">
      <w:pPr>
        <w:jc w:val="both"/>
        <w:rPr>
          <w:rFonts w:ascii="Arial" w:eastAsia="Arial" w:hAnsi="Arial" w:cs="Arial"/>
          <w:b/>
          <w:bCs/>
        </w:rPr>
      </w:pPr>
    </w:p>
    <w:p w14:paraId="4E1A391D" w14:textId="46F3FCED" w:rsidR="00985A45" w:rsidRPr="00046543" w:rsidRDefault="00985A45" w:rsidP="006F4560">
      <w:pPr>
        <w:pStyle w:val="ListParagraph"/>
        <w:numPr>
          <w:ilvl w:val="2"/>
          <w:numId w:val="40"/>
        </w:numPr>
        <w:spacing w:after="0" w:line="360" w:lineRule="auto"/>
        <w:jc w:val="both"/>
        <w:rPr>
          <w:rFonts w:ascii="Arial" w:eastAsia="Arial" w:hAnsi="Arial" w:cs="Arial"/>
          <w:b/>
          <w:bCs/>
          <w:sz w:val="24"/>
        </w:rPr>
      </w:pPr>
      <w:proofErr w:type="spellStart"/>
      <w:r w:rsidRPr="00046543">
        <w:rPr>
          <w:rFonts w:ascii="Arial" w:hAnsi="Arial" w:cs="Arial"/>
          <w:b/>
          <w:bCs/>
          <w:sz w:val="24"/>
        </w:rPr>
        <w:t>DeepImpute</w:t>
      </w:r>
      <w:proofErr w:type="spellEnd"/>
      <w:r w:rsidR="006B2D6E" w:rsidRPr="00046543">
        <w:rPr>
          <w:rFonts w:ascii="Arial" w:hAnsi="Arial" w:cs="Arial"/>
          <w:b/>
          <w:bCs/>
          <w:sz w:val="24"/>
        </w:rPr>
        <w:t xml:space="preserve"> (</w:t>
      </w:r>
      <w:r w:rsidR="006B2D6E" w:rsidRPr="00046543">
        <w:rPr>
          <w:rFonts w:ascii="Arial" w:hAnsi="Arial" w:cs="Arial"/>
          <w:b/>
          <w:sz w:val="24"/>
        </w:rPr>
        <w:t>Deep neural network Imputation</w:t>
      </w:r>
      <w:r w:rsidR="006B2D6E" w:rsidRPr="00046543">
        <w:rPr>
          <w:rFonts w:ascii="Arial" w:hAnsi="Arial" w:cs="Arial"/>
          <w:sz w:val="24"/>
        </w:rPr>
        <w:t>)</w:t>
      </w:r>
    </w:p>
    <w:p w14:paraId="3FEE0964" w14:textId="2CCF7CF3" w:rsidR="00146F65" w:rsidRPr="00146F65" w:rsidRDefault="00B471FA" w:rsidP="00F506E3">
      <w:pPr>
        <w:autoSpaceDE w:val="0"/>
        <w:autoSpaceDN w:val="0"/>
        <w:adjustRightInd w:val="0"/>
        <w:spacing w:line="480" w:lineRule="auto"/>
        <w:jc w:val="both"/>
        <w:rPr>
          <w:rFonts w:eastAsiaTheme="minorEastAsia"/>
          <w:color w:val="131413"/>
          <w:sz w:val="20"/>
          <w:szCs w:val="20"/>
        </w:rPr>
      </w:pPr>
      <w:proofErr w:type="spellStart"/>
      <w:r w:rsidRPr="007F5C2D">
        <w:rPr>
          <w:rFonts w:ascii="Arial" w:hAnsi="Arial" w:cs="Arial"/>
        </w:rPr>
        <w:t>DeepImpute</w:t>
      </w:r>
      <w:proofErr w:type="spellEnd"/>
      <w:r w:rsidR="00EF5A4D">
        <w:rPr>
          <w:rFonts w:ascii="Arial" w:hAnsi="Arial" w:cs="Arial"/>
        </w:rPr>
        <w:t xml:space="preserve"> </w:t>
      </w:r>
      <w:r w:rsidR="0019774E">
        <w:rPr>
          <w:rFonts w:ascii="Arial" w:hAnsi="Arial" w:cs="Arial"/>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[17]</w:t>
      </w:r>
      <w:r w:rsidR="0019774E">
        <w:rPr>
          <w:rFonts w:ascii="Arial" w:hAnsi="Arial" w:cs="Arial"/>
        </w:rPr>
        <w:fldChar w:fldCharType="end"/>
      </w:r>
      <w:r w:rsidRPr="007F5C2D">
        <w:rPr>
          <w:rFonts w:ascii="Arial" w:hAnsi="Arial" w:cs="Arial"/>
        </w:rPr>
        <w:t xml:space="preserve"> is </w:t>
      </w:r>
      <w:r w:rsidR="00C5351F" w:rsidRPr="00C5351F">
        <w:rPr>
          <w:rFonts w:ascii="Arial" w:hAnsi="Arial" w:cs="Arial"/>
        </w:rPr>
        <w:t xml:space="preserve">a deep neural network model that imputes genes in a divide-and-conquer approach. </w:t>
      </w:r>
      <w:proofErr w:type="spellStart"/>
      <w:r w:rsidR="00901D70">
        <w:rPr>
          <w:rFonts w:ascii="Arial" w:hAnsi="Arial" w:cs="Arial"/>
        </w:rPr>
        <w:t>DeepImpute</w:t>
      </w:r>
      <w:proofErr w:type="spellEnd"/>
      <w:r w:rsidR="00901D70">
        <w:rPr>
          <w:rFonts w:ascii="Arial" w:hAnsi="Arial" w:cs="Arial"/>
        </w:rPr>
        <w:t xml:space="preserve"> implemented in </w:t>
      </w:r>
      <w:proofErr w:type="spellStart"/>
      <w:r w:rsidR="00901D70">
        <w:rPr>
          <w:rFonts w:ascii="Arial" w:hAnsi="Arial" w:cs="Arial"/>
        </w:rPr>
        <w:t>Keras</w:t>
      </w:r>
      <w:proofErr w:type="spellEnd"/>
      <w:r w:rsidR="00901D70">
        <w:rPr>
          <w:rFonts w:ascii="Arial" w:hAnsi="Arial" w:cs="Arial"/>
        </w:rPr>
        <w:t xml:space="preserve"> framework/</w:t>
      </w:r>
      <w:proofErr w:type="spellStart"/>
      <w:r w:rsidR="00901D70">
        <w:rPr>
          <w:rFonts w:ascii="Arial" w:hAnsi="Arial" w:cs="Arial"/>
        </w:rPr>
        <w:t>TenorFlow</w:t>
      </w:r>
      <w:proofErr w:type="spellEnd"/>
      <w:r w:rsidR="00901D70">
        <w:rPr>
          <w:rFonts w:ascii="Arial" w:hAnsi="Arial" w:cs="Arial"/>
        </w:rPr>
        <w:t xml:space="preserve"> environment.</w:t>
      </w:r>
    </w:p>
    <w:p w14:paraId="3227A56C" w14:textId="64C4213F" w:rsidR="00985A45" w:rsidRDefault="00985A45" w:rsidP="00F506E3">
      <w:pPr>
        <w:widowControl w:val="0"/>
        <w:autoSpaceDE w:val="0"/>
        <w:autoSpaceDN w:val="0"/>
        <w:adjustRightInd w:val="0"/>
        <w:spacing w:before="120" w:after="120" w:line="480" w:lineRule="auto"/>
        <w:jc w:val="both"/>
        <w:rPr>
          <w:rFonts w:ascii="Arial" w:hAnsi="Arial" w:cs="Arial"/>
        </w:rPr>
      </w:pPr>
      <w:r w:rsidRPr="007F5C2D">
        <w:rPr>
          <w:rFonts w:ascii="Arial" w:hAnsi="Arial" w:cs="Arial"/>
          <w:i/>
          <w:u w:val="single"/>
        </w:rPr>
        <w:t>Model.</w:t>
      </w:r>
      <w:r w:rsidRPr="007F5C2D">
        <w:rPr>
          <w:rFonts w:ascii="Arial" w:hAnsi="Arial" w:cs="Arial"/>
        </w:rPr>
        <w:t xml:space="preserve"> </w:t>
      </w:r>
      <w:r w:rsidR="00146F65" w:rsidRPr="003E68A7">
        <w:rPr>
          <w:rFonts w:ascii="Arial" w:hAnsi="Arial" w:cs="Arial"/>
        </w:rPr>
        <w:t xml:space="preserve">For each dataset, </w:t>
      </w:r>
      <w:proofErr w:type="spellStart"/>
      <w:r w:rsidR="00901D70" w:rsidRPr="007F5C2D">
        <w:rPr>
          <w:rFonts w:ascii="Arial" w:hAnsi="Arial" w:cs="Arial"/>
        </w:rPr>
        <w:t>DeepImpute</w:t>
      </w:r>
      <w:proofErr w:type="spellEnd"/>
      <w:r w:rsidR="00901D70">
        <w:rPr>
          <w:rFonts w:ascii="Arial" w:hAnsi="Arial" w:cs="Arial"/>
        </w:rPr>
        <w:t xml:space="preserve"> </w:t>
      </w:r>
      <w:r w:rsidR="00146F65" w:rsidRPr="003E68A7">
        <w:rPr>
          <w:rFonts w:ascii="Arial" w:hAnsi="Arial" w:cs="Arial"/>
        </w:rPr>
        <w:t>select</w:t>
      </w:r>
      <w:r w:rsidR="00901D70">
        <w:rPr>
          <w:rFonts w:ascii="Arial" w:hAnsi="Arial" w:cs="Arial"/>
        </w:rPr>
        <w:t>s</w:t>
      </w:r>
      <w:r w:rsidR="00146F65" w:rsidRPr="003E68A7">
        <w:rPr>
          <w:rFonts w:ascii="Arial" w:hAnsi="Arial" w:cs="Arial"/>
        </w:rPr>
        <w:t xml:space="preserve"> to impute a list of genes</w:t>
      </w:r>
      <w:r w:rsidR="003E68A7">
        <w:rPr>
          <w:rFonts w:ascii="Arial" w:hAnsi="Arial" w:cs="Arial"/>
        </w:rPr>
        <w:t xml:space="preserve"> or highly variable genes</w:t>
      </w:r>
      <w:r w:rsidR="00901D70">
        <w:rPr>
          <w:rFonts w:ascii="Arial" w:hAnsi="Arial" w:cs="Arial"/>
        </w:rPr>
        <w:t xml:space="preserve"> (</w:t>
      </w:r>
      <w:r w:rsidR="00146F65" w:rsidRPr="003E68A7">
        <w:rPr>
          <w:rFonts w:ascii="Arial" w:hAnsi="Arial" w:cs="Arial"/>
        </w:rPr>
        <w:t>variance over mean ratio</w:t>
      </w:r>
      <w:r w:rsidR="00901D70">
        <w:rPr>
          <w:rFonts w:ascii="Arial" w:hAnsi="Arial" w:cs="Arial"/>
        </w:rPr>
        <w:t xml:space="preserve">, </w:t>
      </w:r>
      <w:r w:rsidR="00146F65" w:rsidRPr="003E68A7">
        <w:rPr>
          <w:rFonts w:ascii="Arial" w:hAnsi="Arial" w:cs="Arial"/>
        </w:rPr>
        <w:t>default = 0.5). Each sub-neural network aims to understand the relationship between the input genes (input layer) and a subset of target genes (output layer)</w:t>
      </w:r>
      <w:r w:rsidR="003E68A7" w:rsidRPr="003E68A7">
        <w:rPr>
          <w:rFonts w:ascii="Arial" w:hAnsi="Arial" w:cs="Arial"/>
        </w:rPr>
        <w:t xml:space="preserve">. </w:t>
      </w:r>
      <w:r w:rsidR="00CB1DBF">
        <w:rPr>
          <w:rFonts w:ascii="Arial" w:hAnsi="Arial" w:cs="Arial"/>
        </w:rPr>
        <w:t>G</w:t>
      </w:r>
      <w:r>
        <w:rPr>
          <w:rFonts w:ascii="Arial" w:hAnsi="Arial" w:cs="Arial"/>
        </w:rPr>
        <w:t xml:space="preserve">enes are </w:t>
      </w:r>
      <w:r w:rsidR="00B471FA">
        <w:rPr>
          <w:rFonts w:ascii="Arial" w:hAnsi="Arial" w:cs="Arial"/>
        </w:rPr>
        <w:t>first divided</w:t>
      </w:r>
      <w:r>
        <w:rPr>
          <w:rFonts w:ascii="Arial" w:hAnsi="Arial" w:cs="Arial"/>
        </w:rPr>
        <w:t xml:space="preserve"> into </w:t>
      </w:r>
      <m:oMath>
        <m:r>
          <w:rPr>
            <w:rFonts w:ascii="Cambria Math" w:hAnsi="Cambria Math" w:cs="Arial"/>
          </w:rPr>
          <m:t>N</m:t>
        </m:r>
      </m:oMath>
      <w:r w:rsidR="00B471FA">
        <w:rPr>
          <w:rFonts w:ascii="Arial" w:hAnsi="Arial" w:cs="Arial"/>
        </w:rPr>
        <w:t xml:space="preserve"> </w:t>
      </w:r>
      <w:r>
        <w:rPr>
          <w:rFonts w:ascii="Arial" w:hAnsi="Arial" w:cs="Arial"/>
        </w:rPr>
        <w:t xml:space="preserve">random subsets of size 512 called </w:t>
      </w:r>
      <w:r>
        <w:rPr>
          <w:rFonts w:ascii="Arial" w:hAnsi="Arial" w:cs="Arial"/>
        </w:rPr>
        <w:lastRenderedPageBreak/>
        <w:t>target genes. F</w:t>
      </w:r>
      <w:r w:rsidRPr="00CB7CE2">
        <w:rPr>
          <w:rFonts w:ascii="Arial" w:hAnsi="Arial" w:cs="Arial"/>
        </w:rPr>
        <w:t>or each subset, a neural network of four layers</w:t>
      </w:r>
      <w:r w:rsidR="00CB1DBF">
        <w:rPr>
          <w:rFonts w:ascii="Arial" w:hAnsi="Arial" w:cs="Arial"/>
        </w:rPr>
        <w:t xml:space="preserve"> (input, dense, dropout and output layers)</w:t>
      </w:r>
      <w:r>
        <w:rPr>
          <w:rFonts w:ascii="Arial" w:hAnsi="Arial" w:cs="Arial"/>
        </w:rPr>
        <w:t xml:space="preserve"> </w:t>
      </w:r>
      <w:r w:rsidR="00B471FA">
        <w:rPr>
          <w:rFonts w:ascii="Arial" w:hAnsi="Arial" w:cs="Arial"/>
        </w:rPr>
        <w:t xml:space="preserve">is trained </w:t>
      </w:r>
      <w:r>
        <w:rPr>
          <w:rFonts w:ascii="Arial" w:hAnsi="Arial" w:cs="Arial"/>
        </w:rPr>
        <w:t xml:space="preserve">where </w:t>
      </w:r>
      <w:r w:rsidRPr="00CB7CE2">
        <w:rPr>
          <w:rFonts w:ascii="Arial" w:hAnsi="Arial" w:cs="Arial"/>
        </w:rPr>
        <w:t xml:space="preserve">the input layer </w:t>
      </w:r>
      <w:r w:rsidR="00B471FA">
        <w:rPr>
          <w:rFonts w:ascii="Arial" w:hAnsi="Arial" w:cs="Arial"/>
        </w:rPr>
        <w:t>include</w:t>
      </w:r>
      <w:r w:rsidR="002F6BD2">
        <w:rPr>
          <w:rFonts w:ascii="Arial" w:hAnsi="Arial" w:cs="Arial"/>
        </w:rPr>
        <w:t>s</w:t>
      </w:r>
      <w:r w:rsidR="00A060EF">
        <w:rPr>
          <w:rFonts w:ascii="Arial" w:hAnsi="Arial" w:cs="Arial"/>
        </w:rPr>
        <w:t xml:space="preserve"> </w:t>
      </w:r>
      <w:r w:rsidRPr="00CB7CE2">
        <w:rPr>
          <w:rFonts w:ascii="Arial" w:hAnsi="Arial" w:cs="Arial"/>
        </w:rPr>
        <w:t>genes</w:t>
      </w:r>
      <w:r w:rsidR="00E3741A">
        <w:rPr>
          <w:rFonts w:ascii="Arial" w:hAnsi="Arial" w:cs="Arial"/>
        </w:rPr>
        <w:t xml:space="preserve"> </w:t>
      </w:r>
      <w:r w:rsidR="00A060EF">
        <w:rPr>
          <w:rFonts w:ascii="Arial" w:hAnsi="Arial" w:cs="Arial"/>
        </w:rPr>
        <w:t>(predictor genes)</w:t>
      </w:r>
      <w:r w:rsidR="00CB1DBF">
        <w:rPr>
          <w:rFonts w:ascii="Arial" w:hAnsi="Arial" w:cs="Arial"/>
        </w:rPr>
        <w:t xml:space="preserve"> </w:t>
      </w:r>
      <w:r w:rsidR="00A060EF">
        <w:rPr>
          <w:rFonts w:ascii="Arial" w:hAnsi="Arial" w:cs="Arial"/>
        </w:rPr>
        <w:t xml:space="preserve">who are among top 5 </w:t>
      </w:r>
      <w:r w:rsidR="00A060EF" w:rsidRPr="00A060EF">
        <w:rPr>
          <w:rFonts w:ascii="Arial" w:hAnsi="Arial" w:cs="Arial"/>
        </w:rPr>
        <w:t>best correlated genes</w:t>
      </w:r>
      <w:r w:rsidR="00A060EF">
        <w:rPr>
          <w:rFonts w:ascii="Arial" w:hAnsi="Arial" w:cs="Arial"/>
        </w:rPr>
        <w:t xml:space="preserve"> to target genes but </w:t>
      </w:r>
      <w:r w:rsidR="00A060EF" w:rsidRPr="00A060EF">
        <w:rPr>
          <w:rFonts w:ascii="Arial" w:hAnsi="Arial" w:cs="Arial"/>
        </w:rPr>
        <w:t>not part of the target genes in the subset</w:t>
      </w:r>
      <w:r w:rsidRPr="00CB7CE2">
        <w:rPr>
          <w:rFonts w:ascii="Arial" w:hAnsi="Arial" w:cs="Arial"/>
        </w:rPr>
        <w:t>.</w:t>
      </w:r>
      <w:r w:rsidR="00CB1DBF">
        <w:rPr>
          <w:rFonts w:ascii="Arial" w:hAnsi="Arial" w:cs="Arial"/>
        </w:rPr>
        <w:t xml:space="preserve"> </w:t>
      </w:r>
      <w:r w:rsidRPr="00491D87">
        <w:rPr>
          <w:rFonts w:ascii="Arial" w:hAnsi="Arial" w:cs="Arial"/>
        </w:rPr>
        <w:t xml:space="preserve">The loss </w:t>
      </w:r>
      <w:r>
        <w:rPr>
          <w:rFonts w:ascii="Arial" w:hAnsi="Arial" w:cs="Arial"/>
        </w:rPr>
        <w:t>is defined</w:t>
      </w:r>
      <w:r w:rsidRPr="00491D87">
        <w:rPr>
          <w:rFonts w:ascii="Arial" w:hAnsi="Arial" w:cs="Arial"/>
        </w:rPr>
        <w:t xml:space="preserve"> as</w:t>
      </w:r>
      <w:r>
        <w:rPr>
          <w:rFonts w:ascii="Arial" w:hAnsi="Arial" w:cs="Arial"/>
        </w:rPr>
        <w:t xml:space="preserve"> the</w:t>
      </w:r>
      <w:r w:rsidRPr="00963BB7">
        <w:rPr>
          <w:rFonts w:ascii="Arial" w:hAnsi="Arial" w:cs="Arial"/>
        </w:rPr>
        <w:t xml:space="preserve"> weighted MSE</w:t>
      </w:r>
      <w:r>
        <w:rPr>
          <w:rFonts w:ascii="Arial" w:hAnsi="Arial" w:cs="Arial"/>
        </w:rPr>
        <w:t xml:space="preserve"> </w:t>
      </w:r>
    </w:p>
    <w:tbl>
      <w:tblPr>
        <w:tblStyle w:val="TableNormal1"/>
        <w:tblW w:w="0" w:type="auto"/>
        <w:tblInd w:w="5" w:type="dxa"/>
        <w:tblLook w:val="04A0" w:firstRow="1" w:lastRow="0" w:firstColumn="1" w:lastColumn="0" w:noHBand="0" w:noVBand="1"/>
      </w:tblPr>
      <w:tblGrid>
        <w:gridCol w:w="3116"/>
        <w:gridCol w:w="3117"/>
        <w:gridCol w:w="3117"/>
      </w:tblGrid>
      <w:tr w:rsidR="00095074" w14:paraId="1A2EE317" w14:textId="77777777" w:rsidTr="00C168D8">
        <w:tc>
          <w:tcPr>
            <w:tcW w:w="3116" w:type="dxa"/>
          </w:tcPr>
          <w:p w14:paraId="5077BF91" w14:textId="77777777" w:rsidR="00095074" w:rsidRDefault="00095074" w:rsidP="00F506E3">
            <w:pPr>
              <w:spacing w:line="480" w:lineRule="auto"/>
              <w:jc w:val="both"/>
              <w:rPr>
                <w:rFonts w:ascii="Arial" w:hAnsi="Arial" w:cs="Arial"/>
              </w:rPr>
            </w:pPr>
          </w:p>
        </w:tc>
        <w:tc>
          <w:tcPr>
            <w:tcW w:w="3117" w:type="dxa"/>
          </w:tcPr>
          <w:p w14:paraId="1CFD0B00" w14:textId="2E0D02A1" w:rsidR="00095074" w:rsidRDefault="00FA5BB1" w:rsidP="00F506E3">
            <w:pPr>
              <w:spacing w:line="480" w:lineRule="auto"/>
              <w:jc w:val="center"/>
              <w:rPr>
                <w:rFonts w:ascii="Arial" w:hAnsi="Arial" w:cs="Arial"/>
              </w:rPr>
            </w:pPr>
            <m:oMathPara>
              <m:oMath>
                <m:sSub>
                  <m:sSubPr>
                    <m:ctrlPr>
                      <w:rPr>
                        <w:rFonts w:ascii="Cambria Math" w:hAnsi="Cambria Math" w:cs="Arial"/>
                        <w:i/>
                        <w:iCs/>
                      </w:rPr>
                    </m:ctrlPr>
                  </m:sSubPr>
                  <m:e>
                    <m:r>
                      <m:rPr>
                        <m:scr m:val="script"/>
                      </m:rPr>
                      <w:rPr>
                        <w:rFonts w:ascii="Cambria Math" w:eastAsia="Arial" w:hAnsi="Cambria Math" w:cs="Arial"/>
                      </w:rPr>
                      <m:t>L</m:t>
                    </m:r>
                  </m:e>
                  <m:sub>
                    <m:r>
                      <w:rPr>
                        <w:rFonts w:ascii="Cambria Math" w:hAnsi="Cambria Math" w:cs="Arial"/>
                      </w:rPr>
                      <m:t>c</m:t>
                    </m:r>
                  </m:sub>
                </m:sSub>
                <m:r>
                  <w:rPr>
                    <w:rFonts w:ascii="Cambria Math" w:hAnsi="Cambria Math" w:cs="Arial"/>
                  </w:rPr>
                  <m:t>=</m:t>
                </m:r>
                <m:nary>
                  <m:naryPr>
                    <m:chr m:val="∑"/>
                    <m:limLoc m:val="subSup"/>
                    <m:subHide m:val="1"/>
                    <m:supHide m:val="1"/>
                    <m:ctrlPr>
                      <w:rPr>
                        <w:rFonts w:ascii="Cambria Math" w:hAnsi="Cambria Math" w:cs="Arial"/>
                        <w:i/>
                        <w:iCs/>
                      </w:rPr>
                    </m:ctrlPr>
                  </m:naryPr>
                  <m:sub/>
                  <m:sup/>
                  <m:e>
                    <m:sSup>
                      <m:sSupPr>
                        <m:ctrlPr>
                          <w:rPr>
                            <w:rFonts w:ascii="Cambria Math" w:hAnsi="Cambria Math" w:cs="Arial"/>
                            <w:i/>
                            <w:iCs/>
                          </w:rPr>
                        </m:ctrlPr>
                      </m:sSupPr>
                      <m:e>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d>
                          <m:dPr>
                            <m:ctrlPr>
                              <w:rPr>
                                <w:rFonts w:ascii="Cambria Math" w:hAnsi="Cambria Math" w:cs="Arial"/>
                                <w:i/>
                              </w:rPr>
                            </m:ctrlPr>
                          </m:dPr>
                          <m:e>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r>
                              <w:rPr>
                                <w:rFonts w:ascii="Cambria Math" w:hAnsi="Cambria Math" w:cs="Arial"/>
                              </w:rPr>
                              <m:t>-</m:t>
                            </m:r>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e>
                        </m:d>
                      </m:e>
                      <m:sup>
                        <m:r>
                          <w:rPr>
                            <w:rFonts w:ascii="Cambria Math" w:hAnsi="Cambria Math" w:cs="Arial"/>
                          </w:rPr>
                          <m:t>2</m:t>
                        </m:r>
                      </m:sup>
                    </m:sSup>
                  </m:e>
                </m:nary>
              </m:oMath>
            </m:oMathPara>
          </w:p>
        </w:tc>
        <w:tc>
          <w:tcPr>
            <w:tcW w:w="3117" w:type="dxa"/>
            <w:vAlign w:val="center"/>
          </w:tcPr>
          <w:p w14:paraId="329BB300" w14:textId="3ED9F6C8" w:rsidR="00095074" w:rsidRDefault="00095074" w:rsidP="00F506E3">
            <w:pPr>
              <w:spacing w:line="480" w:lineRule="auto"/>
              <w:jc w:val="right"/>
              <w:rPr>
                <w:rFonts w:ascii="Arial" w:hAnsi="Arial" w:cs="Arial"/>
              </w:rPr>
            </w:pPr>
            <w:r>
              <w:rPr>
                <w:rFonts w:ascii="Arial" w:hAnsi="Arial" w:cs="Arial"/>
                <w:iCs/>
              </w:rPr>
              <w:t>(1</w:t>
            </w:r>
            <w:r w:rsidR="00EB5223">
              <w:rPr>
                <w:rFonts w:ascii="Arial" w:hAnsi="Arial" w:cs="Arial"/>
                <w:iCs/>
              </w:rPr>
              <w:t>5</w:t>
            </w:r>
            <w:r>
              <w:rPr>
                <w:rFonts w:ascii="Arial" w:hAnsi="Arial" w:cs="Arial"/>
                <w:iCs/>
              </w:rPr>
              <w:t>)</w:t>
            </w:r>
          </w:p>
        </w:tc>
      </w:tr>
    </w:tbl>
    <w:p w14:paraId="2357E0EC" w14:textId="48EDC73A" w:rsidR="00985A45" w:rsidRPr="00491D87" w:rsidRDefault="00985A45" w:rsidP="00F506E3">
      <w:pPr>
        <w:spacing w:line="480" w:lineRule="auto"/>
        <w:jc w:val="both"/>
        <w:rPr>
          <w:rFonts w:ascii="Arial" w:eastAsia="Arial" w:hAnsi="Arial" w:cs="Arial"/>
          <w:i/>
          <w:u w:val="single"/>
        </w:rPr>
      </w:pPr>
      <w:r>
        <w:rPr>
          <w:rFonts w:ascii="Arial" w:hAnsi="Arial" w:cs="Arial"/>
        </w:rPr>
        <w:t xml:space="preserve">This function </w:t>
      </w:r>
      <w:r w:rsidRPr="00963BB7">
        <w:rPr>
          <w:rFonts w:ascii="Arial" w:hAnsi="Arial" w:cs="Arial"/>
        </w:rPr>
        <w:t>gives higher</w:t>
      </w:r>
      <w:r>
        <w:rPr>
          <w:rFonts w:ascii="Arial" w:hAnsi="Arial" w:cs="Arial"/>
        </w:rPr>
        <w:t xml:space="preserve"> </w:t>
      </w:r>
      <w:r w:rsidRPr="00963BB7">
        <w:rPr>
          <w:rFonts w:ascii="Arial" w:hAnsi="Arial" w:cs="Arial"/>
        </w:rPr>
        <w:t>weights to genes</w:t>
      </w:r>
      <w:r>
        <w:rPr>
          <w:rFonts w:ascii="Arial" w:hAnsi="Arial" w:cs="Arial"/>
        </w:rPr>
        <w:t xml:space="preserve"> with higher expression values, thus emphasizing </w:t>
      </w:r>
      <w:r w:rsidRPr="00963BB7">
        <w:rPr>
          <w:rFonts w:ascii="Arial" w:hAnsi="Arial" w:cs="Arial"/>
        </w:rPr>
        <w:t>accuracy on h</w:t>
      </w:r>
      <w:r>
        <w:rPr>
          <w:rFonts w:ascii="Arial" w:hAnsi="Arial" w:cs="Arial"/>
        </w:rPr>
        <w:t xml:space="preserve">igh confidence values and avoiding </w:t>
      </w:r>
      <w:r w:rsidRPr="00963BB7">
        <w:rPr>
          <w:rFonts w:ascii="Arial" w:hAnsi="Arial" w:cs="Arial"/>
        </w:rPr>
        <w:t>over penalizing genes with extremely low values</w:t>
      </w:r>
      <w:r>
        <w:rPr>
          <w:rFonts w:ascii="Arial" w:hAnsi="Arial" w:cs="Arial"/>
        </w:rPr>
        <w:t>.</w:t>
      </w:r>
      <w:r w:rsidRPr="00491D87">
        <w:rPr>
          <w:rFonts w:ascii="Arial" w:hAnsi="Arial" w:cs="Arial"/>
        </w:rPr>
        <w:t xml:space="preserve"> </w:t>
      </w:r>
    </w:p>
    <w:p w14:paraId="7D5C8B22" w14:textId="6E3D44BE" w:rsidR="00985A45" w:rsidRPr="00253453" w:rsidRDefault="00985A45" w:rsidP="00F506E3">
      <w:pPr>
        <w:snapToGrid w:val="0"/>
        <w:spacing w:before="120" w:after="120" w:line="480" w:lineRule="auto"/>
        <w:jc w:val="both"/>
        <w:rPr>
          <w:rFonts w:ascii="Arial" w:hAnsi="Arial" w:cs="Arial"/>
        </w:rPr>
      </w:pPr>
      <w:r w:rsidRPr="00491D87">
        <w:rPr>
          <w:rFonts w:ascii="Arial" w:eastAsia="Arial" w:hAnsi="Arial" w:cs="Arial"/>
          <w:i/>
          <w:u w:val="single"/>
        </w:rPr>
        <w:t>Evaluation metrics</w:t>
      </w:r>
      <w:r w:rsidR="000A3BD3">
        <w:rPr>
          <w:rFonts w:ascii="Arial" w:eastAsia="Arial" w:hAnsi="Arial" w:cs="Arial"/>
          <w:i/>
          <w:u w:val="single"/>
        </w:rPr>
        <w:t>.</w:t>
      </w:r>
      <w:r w:rsidRPr="00253453">
        <w:rPr>
          <w:rFonts w:ascii="Arial" w:eastAsia="Arial" w:hAnsi="Arial" w:cs="Arial"/>
          <w:i/>
        </w:rPr>
        <w:t xml:space="preserve"> </w:t>
      </w:r>
      <w:proofErr w:type="spellStart"/>
      <w:r w:rsidRPr="00491D87">
        <w:rPr>
          <w:rFonts w:ascii="Arial" w:hAnsi="Arial" w:cs="Arial"/>
        </w:rPr>
        <w:t>DeepImpute</w:t>
      </w:r>
      <w:proofErr w:type="spellEnd"/>
      <w:r w:rsidR="00D83023">
        <w:rPr>
          <w:rFonts w:ascii="Arial" w:hAnsi="Arial" w:cs="Arial"/>
        </w:rPr>
        <w:t xml:space="preserve"> computes</w:t>
      </w:r>
      <w:r w:rsidRPr="00491D87">
        <w:rPr>
          <w:rFonts w:ascii="Arial" w:hAnsi="Arial" w:cs="Arial"/>
        </w:rPr>
        <w:t xml:space="preserve"> mean squared error </w:t>
      </w:r>
      <w:r w:rsidR="00D83023">
        <w:rPr>
          <w:rFonts w:ascii="Arial" w:hAnsi="Arial" w:cs="Arial"/>
        </w:rPr>
        <w:t xml:space="preserve">(MSE) </w:t>
      </w:r>
      <w:r w:rsidRPr="00491D87">
        <w:rPr>
          <w:rFonts w:ascii="Arial" w:hAnsi="Arial" w:cs="Arial"/>
        </w:rPr>
        <w:t>and Pearson</w:t>
      </w:r>
      <w:r>
        <w:rPr>
          <w:rFonts w:ascii="Arial" w:hAnsi="Arial" w:cs="Arial"/>
        </w:rPr>
        <w:t>'</w:t>
      </w:r>
      <w:r w:rsidRPr="00491D87">
        <w:rPr>
          <w:rFonts w:ascii="Arial" w:hAnsi="Arial" w:cs="Arial"/>
        </w:rPr>
        <w:t>s correlation coefficient</w:t>
      </w:r>
      <w:r w:rsidR="00D83023">
        <w:rPr>
          <w:rFonts w:ascii="Arial" w:hAnsi="Arial" w:cs="Arial"/>
        </w:rPr>
        <w:t xml:space="preserve"> between imputed and true expression. </w:t>
      </w:r>
    </w:p>
    <w:p w14:paraId="083CAA82" w14:textId="40AD3436" w:rsidR="007C772A" w:rsidRPr="001E653D" w:rsidRDefault="00985A45" w:rsidP="00F506E3">
      <w:pPr>
        <w:spacing w:line="480" w:lineRule="auto"/>
        <w:jc w:val="both"/>
        <w:rPr>
          <w:rFonts w:ascii="Arial" w:hAnsi="Arial" w:cs="Arial"/>
        </w:rPr>
      </w:pPr>
      <w:r w:rsidRPr="00ED0566">
        <w:rPr>
          <w:rFonts w:ascii="Arial" w:hAnsi="Arial" w:cs="Arial"/>
          <w:i/>
          <w:iCs/>
          <w:u w:val="single"/>
        </w:rPr>
        <w:t>Result.</w:t>
      </w:r>
      <w:r>
        <w:rPr>
          <w:rFonts w:ascii="Arial" w:hAnsi="Arial" w:cs="Arial"/>
        </w:rPr>
        <w:t xml:space="preserve"> </w:t>
      </w:r>
      <w:proofErr w:type="spellStart"/>
      <w:r w:rsidRPr="00491D87">
        <w:rPr>
          <w:rFonts w:ascii="Arial" w:hAnsi="Arial" w:cs="Arial"/>
        </w:rPr>
        <w:t>D</w:t>
      </w:r>
      <w:r>
        <w:rPr>
          <w:rFonts w:ascii="Arial" w:hAnsi="Arial" w:cs="Arial"/>
        </w:rPr>
        <w:t>eep</w:t>
      </w:r>
      <w:r w:rsidRPr="00491D87">
        <w:rPr>
          <w:rFonts w:ascii="Arial" w:hAnsi="Arial" w:cs="Arial"/>
        </w:rPr>
        <w:t>Impute</w:t>
      </w:r>
      <w:proofErr w:type="spellEnd"/>
      <w:r w:rsidRPr="001E653D">
        <w:rPr>
          <w:rFonts w:ascii="Arial" w:hAnsi="Arial" w:cs="Arial"/>
        </w:rPr>
        <w:t xml:space="preserve"> ha</w:t>
      </w:r>
      <w:r w:rsidR="00412DE0">
        <w:rPr>
          <w:rFonts w:ascii="Arial" w:hAnsi="Arial" w:cs="Arial"/>
        </w:rPr>
        <w:t>d</w:t>
      </w:r>
      <w:r w:rsidRPr="001E653D">
        <w:rPr>
          <w:rFonts w:ascii="Arial" w:hAnsi="Arial" w:cs="Arial"/>
        </w:rPr>
        <w:t xml:space="preserve"> the highest overall accuracy and offer</w:t>
      </w:r>
      <w:r w:rsidR="00412DE0">
        <w:rPr>
          <w:rFonts w:ascii="Arial" w:hAnsi="Arial" w:cs="Arial"/>
        </w:rPr>
        <w:t>ed</w:t>
      </w:r>
      <w:r w:rsidRPr="001E653D">
        <w:rPr>
          <w:rFonts w:ascii="Arial" w:hAnsi="Arial" w:cs="Arial"/>
        </w:rPr>
        <w:t xml:space="preserve"> faster computation time with less demand on computer memory</w:t>
      </w:r>
      <w:r>
        <w:rPr>
          <w:rFonts w:ascii="Arial" w:hAnsi="Arial" w:cs="Arial"/>
        </w:rPr>
        <w:t xml:space="preserve"> compared to </w:t>
      </w:r>
      <w:r w:rsidRPr="00491D87">
        <w:rPr>
          <w:rFonts w:ascii="Arial" w:hAnsi="Arial" w:cs="Arial"/>
        </w:rPr>
        <w:t xml:space="preserve">other methods like MAGIC, </w:t>
      </w:r>
      <w:proofErr w:type="spellStart"/>
      <w:r w:rsidRPr="00491D87">
        <w:rPr>
          <w:rFonts w:ascii="Arial" w:hAnsi="Arial" w:cs="Arial"/>
        </w:rPr>
        <w:t>DrImpute</w:t>
      </w:r>
      <w:proofErr w:type="spellEnd"/>
      <w:r w:rsidRPr="00491D87">
        <w:rPr>
          <w:rFonts w:ascii="Arial" w:hAnsi="Arial" w:cs="Arial"/>
        </w:rPr>
        <w:t xml:space="preserve">, </w:t>
      </w:r>
      <w:proofErr w:type="spellStart"/>
      <w:r w:rsidRPr="00491D87">
        <w:rPr>
          <w:rFonts w:ascii="Arial" w:hAnsi="Arial" w:cs="Arial"/>
        </w:rPr>
        <w:t>ScImpute</w:t>
      </w:r>
      <w:proofErr w:type="spellEnd"/>
      <w:r w:rsidRPr="00491D87">
        <w:rPr>
          <w:rFonts w:ascii="Arial" w:hAnsi="Arial" w:cs="Arial"/>
        </w:rPr>
        <w:t>, SAVER, VIPER, and DCA</w:t>
      </w:r>
      <w:r w:rsidRPr="001E653D">
        <w:rPr>
          <w:rFonts w:ascii="Arial" w:hAnsi="Arial" w:cs="Arial"/>
        </w:rPr>
        <w:t>. Using simulated and experimental datasets</w:t>
      </w:r>
      <w:r w:rsidR="00E3741A">
        <w:rPr>
          <w:rFonts w:ascii="Arial" w:hAnsi="Arial" w:cs="Arial"/>
        </w:rPr>
        <w:t xml:space="preserve"> (</w:t>
      </w:r>
      <w:r w:rsidR="00E3741A" w:rsidRPr="00F506E3">
        <w:rPr>
          <w:rFonts w:ascii="Arial" w:hAnsi="Arial" w:cs="Arial"/>
          <w:b/>
          <w:bCs/>
        </w:rPr>
        <w:t>Table 2</w:t>
      </w:r>
      <w:r w:rsidR="00E3741A">
        <w:rPr>
          <w:rFonts w:ascii="Arial" w:hAnsi="Arial" w:cs="Arial"/>
        </w:rPr>
        <w:t>)</w:t>
      </w:r>
      <w:r w:rsidRPr="001E653D">
        <w:rPr>
          <w:rFonts w:ascii="Arial" w:hAnsi="Arial" w:cs="Arial"/>
        </w:rPr>
        <w:t xml:space="preserve">, </w:t>
      </w:r>
      <w:proofErr w:type="spellStart"/>
      <w:r w:rsidRPr="001E653D">
        <w:rPr>
          <w:rFonts w:ascii="Arial" w:hAnsi="Arial" w:cs="Arial"/>
        </w:rPr>
        <w:t>DeepImpute</w:t>
      </w:r>
      <w:proofErr w:type="spellEnd"/>
      <w:r w:rsidRPr="001E653D">
        <w:rPr>
          <w:rFonts w:ascii="Arial" w:hAnsi="Arial" w:cs="Arial"/>
        </w:rPr>
        <w:t xml:space="preserve"> show</w:t>
      </w:r>
      <w:r w:rsidR="00412DE0">
        <w:rPr>
          <w:rFonts w:ascii="Arial" w:hAnsi="Arial" w:cs="Arial"/>
        </w:rPr>
        <w:t>ed</w:t>
      </w:r>
      <w:r w:rsidRPr="001E653D">
        <w:rPr>
          <w:rFonts w:ascii="Arial" w:hAnsi="Arial" w:cs="Arial"/>
        </w:rPr>
        <w:t xml:space="preserve"> benefits in increasing clustering results and identifying significantly differentially expressed genes</w:t>
      </w:r>
      <w:r w:rsidR="007C772A">
        <w:rPr>
          <w:rFonts w:ascii="Arial" w:hAnsi="Arial" w:cs="Arial"/>
        </w:rPr>
        <w:t>.</w:t>
      </w:r>
      <w:r w:rsidR="005A2C46">
        <w:rPr>
          <w:rFonts w:ascii="Arial" w:hAnsi="Arial" w:cs="Arial"/>
        </w:rPr>
        <w:t xml:space="preserve"> </w:t>
      </w:r>
      <w:proofErr w:type="spellStart"/>
      <w:r w:rsidR="005A2C46" w:rsidRPr="00C328E9">
        <w:rPr>
          <w:rFonts w:ascii="Arial" w:hAnsi="Arial" w:cs="Arial"/>
        </w:rPr>
        <w:t>DeepImpute</w:t>
      </w:r>
      <w:proofErr w:type="spellEnd"/>
      <w:r w:rsidR="005A2C46" w:rsidRPr="00C328E9">
        <w:rPr>
          <w:rFonts w:ascii="Arial" w:hAnsi="Arial" w:cs="Arial"/>
        </w:rPr>
        <w:t xml:space="preserve"> and DCA, show overall</w:t>
      </w:r>
      <w:r w:rsidR="007C772A">
        <w:rPr>
          <w:rFonts w:ascii="Arial" w:hAnsi="Arial" w:cs="Arial"/>
        </w:rPr>
        <w:t xml:space="preserve"> </w:t>
      </w:r>
      <w:r w:rsidR="005A2C46" w:rsidRPr="00C328E9">
        <w:rPr>
          <w:rFonts w:ascii="Arial" w:hAnsi="Arial" w:cs="Arial"/>
        </w:rPr>
        <w:t xml:space="preserve">advantages over other methods </w:t>
      </w:r>
      <w:r w:rsidR="007C772A">
        <w:rPr>
          <w:rFonts w:ascii="Arial" w:hAnsi="Arial" w:cs="Arial"/>
        </w:rPr>
        <w:t xml:space="preserve">and </w:t>
      </w:r>
      <w:r w:rsidR="00E3741A">
        <w:rPr>
          <w:rFonts w:ascii="Arial" w:hAnsi="Arial" w:cs="Arial"/>
        </w:rPr>
        <w:t xml:space="preserve">between which </w:t>
      </w:r>
      <w:proofErr w:type="spellStart"/>
      <w:r w:rsidR="005A2C46" w:rsidRPr="00C328E9">
        <w:rPr>
          <w:rFonts w:ascii="Arial" w:hAnsi="Arial" w:cs="Arial"/>
        </w:rPr>
        <w:t>DeepImpute</w:t>
      </w:r>
      <w:proofErr w:type="spellEnd"/>
      <w:r w:rsidR="00C328E9">
        <w:rPr>
          <w:rFonts w:ascii="Arial" w:hAnsi="Arial" w:cs="Arial"/>
        </w:rPr>
        <w:t xml:space="preserve"> </w:t>
      </w:r>
      <w:r w:rsidR="005A2C46" w:rsidRPr="00C328E9">
        <w:rPr>
          <w:rFonts w:ascii="Arial" w:hAnsi="Arial" w:cs="Arial"/>
        </w:rPr>
        <w:t xml:space="preserve">performs even better. </w:t>
      </w:r>
      <w:r w:rsidR="00E3741A">
        <w:rPr>
          <w:rFonts w:ascii="Arial" w:hAnsi="Arial" w:cs="Arial"/>
        </w:rPr>
        <w:t>The</w:t>
      </w:r>
      <w:r w:rsidR="005A2C46" w:rsidRPr="00C328E9">
        <w:rPr>
          <w:rFonts w:ascii="Arial" w:hAnsi="Arial" w:cs="Arial"/>
        </w:rPr>
        <w:t xml:space="preserve"> properties of</w:t>
      </w:r>
      <w:r w:rsidR="00C328E9">
        <w:rPr>
          <w:rFonts w:ascii="Arial" w:hAnsi="Arial" w:cs="Arial"/>
        </w:rPr>
        <w:t xml:space="preserve"> </w:t>
      </w:r>
      <w:proofErr w:type="spellStart"/>
      <w:r w:rsidR="005A2C46" w:rsidRPr="00C328E9">
        <w:rPr>
          <w:rFonts w:ascii="Arial" w:hAnsi="Arial" w:cs="Arial"/>
        </w:rPr>
        <w:t>DeepImpute</w:t>
      </w:r>
      <w:proofErr w:type="spellEnd"/>
      <w:r w:rsidR="005A2C46" w:rsidRPr="00C328E9">
        <w:rPr>
          <w:rFonts w:ascii="Arial" w:hAnsi="Arial" w:cs="Arial"/>
        </w:rPr>
        <w:t xml:space="preserve"> contribute to its superior performance</w:t>
      </w:r>
      <w:r w:rsidR="00E3741A">
        <w:rPr>
          <w:rFonts w:ascii="Arial" w:hAnsi="Arial" w:cs="Arial"/>
        </w:rPr>
        <w:t xml:space="preserve"> include 1)</w:t>
      </w:r>
      <w:r w:rsidR="005A2C46" w:rsidRPr="00C328E9">
        <w:rPr>
          <w:rFonts w:ascii="Arial" w:hAnsi="Arial" w:cs="Arial"/>
        </w:rPr>
        <w:t xml:space="preserve"> a divide-and-conquer approach</w:t>
      </w:r>
      <w:r w:rsidR="007C772A">
        <w:rPr>
          <w:rFonts w:ascii="Arial" w:hAnsi="Arial" w:cs="Arial"/>
        </w:rPr>
        <w:t xml:space="preserve"> which</w:t>
      </w:r>
      <w:r w:rsidR="005A2C46" w:rsidRPr="00C328E9">
        <w:rPr>
          <w:rFonts w:ascii="Arial" w:hAnsi="Arial" w:cs="Arial"/>
        </w:rPr>
        <w:t xml:space="preserve"> contrary to an autoencoder</w:t>
      </w:r>
      <w:r w:rsidR="00C328E9">
        <w:rPr>
          <w:rFonts w:ascii="Arial" w:hAnsi="Arial" w:cs="Arial"/>
        </w:rPr>
        <w:t xml:space="preserve"> </w:t>
      </w:r>
      <w:r w:rsidR="005A2C46" w:rsidRPr="00C328E9">
        <w:rPr>
          <w:rFonts w:ascii="Arial" w:hAnsi="Arial" w:cs="Arial"/>
        </w:rPr>
        <w:t xml:space="preserve">as implemented in DCA, </w:t>
      </w:r>
      <w:r w:rsidR="00A060EF" w:rsidRPr="007C772A">
        <w:rPr>
          <w:rFonts w:ascii="Arial" w:hAnsi="Arial" w:cs="Arial"/>
        </w:rPr>
        <w:t>result</w:t>
      </w:r>
      <w:r w:rsidR="00A060EF">
        <w:rPr>
          <w:rFonts w:ascii="Arial" w:hAnsi="Arial" w:cs="Arial"/>
        </w:rPr>
        <w:t>ing</w:t>
      </w:r>
      <w:r w:rsidR="00A060EF" w:rsidRPr="007C772A">
        <w:rPr>
          <w:rFonts w:ascii="Arial" w:hAnsi="Arial" w:cs="Arial"/>
        </w:rPr>
        <w:t xml:space="preserve"> in a lower complexity in</w:t>
      </w:r>
      <w:r w:rsidR="00A060EF">
        <w:rPr>
          <w:rFonts w:ascii="Arial" w:hAnsi="Arial" w:cs="Arial"/>
        </w:rPr>
        <w:t xml:space="preserve"> </w:t>
      </w:r>
      <w:r w:rsidR="00A060EF" w:rsidRPr="007C772A">
        <w:rPr>
          <w:rFonts w:ascii="Arial" w:hAnsi="Arial" w:cs="Arial"/>
        </w:rPr>
        <w:t>each sub-model and stabilizing neural networks</w:t>
      </w:r>
      <w:r w:rsidR="00A060EF">
        <w:rPr>
          <w:rFonts w:ascii="Arial" w:hAnsi="Arial" w:cs="Arial"/>
        </w:rPr>
        <w:t xml:space="preserve">, and </w:t>
      </w:r>
      <w:r w:rsidR="00E3741A">
        <w:rPr>
          <w:rFonts w:ascii="Arial" w:hAnsi="Arial" w:cs="Arial"/>
        </w:rPr>
        <w:t xml:space="preserve">2) </w:t>
      </w:r>
      <w:r w:rsidR="005A2C46" w:rsidRPr="00C328E9">
        <w:rPr>
          <w:rFonts w:ascii="Arial" w:hAnsi="Arial" w:cs="Arial"/>
        </w:rPr>
        <w:t>the subnetworks are</w:t>
      </w:r>
      <w:r w:rsidR="007C772A">
        <w:rPr>
          <w:rFonts w:ascii="Arial" w:hAnsi="Arial" w:cs="Arial"/>
        </w:rPr>
        <w:t xml:space="preserve"> </w:t>
      </w:r>
      <w:r w:rsidR="007C772A" w:rsidRPr="007C772A">
        <w:rPr>
          <w:rFonts w:ascii="Arial" w:hAnsi="Arial" w:cs="Arial"/>
        </w:rPr>
        <w:t>trained without using the target genes as the input</w:t>
      </w:r>
      <w:r w:rsidR="00A060EF">
        <w:rPr>
          <w:rFonts w:ascii="Arial" w:hAnsi="Arial" w:cs="Arial"/>
        </w:rPr>
        <w:t xml:space="preserve"> which</w:t>
      </w:r>
      <w:r w:rsidR="007C772A" w:rsidRPr="007C772A">
        <w:rPr>
          <w:rFonts w:ascii="Arial" w:hAnsi="Arial" w:cs="Arial"/>
        </w:rPr>
        <w:t xml:space="preserve"> reduces</w:t>
      </w:r>
      <w:r w:rsidR="007C772A">
        <w:rPr>
          <w:rFonts w:ascii="Arial" w:hAnsi="Arial" w:cs="Arial"/>
        </w:rPr>
        <w:t xml:space="preserve"> </w:t>
      </w:r>
      <w:r w:rsidR="007C772A" w:rsidRPr="007C772A">
        <w:rPr>
          <w:rFonts w:ascii="Arial" w:hAnsi="Arial" w:cs="Arial"/>
        </w:rPr>
        <w:t>overfitting while enforcing the network to understand</w:t>
      </w:r>
      <w:r w:rsidR="007C772A">
        <w:rPr>
          <w:rFonts w:ascii="Arial" w:hAnsi="Arial" w:cs="Arial"/>
        </w:rPr>
        <w:t xml:space="preserve"> </w:t>
      </w:r>
      <w:r w:rsidR="007C772A" w:rsidRPr="007C772A">
        <w:rPr>
          <w:rFonts w:ascii="Arial" w:hAnsi="Arial" w:cs="Arial"/>
        </w:rPr>
        <w:t>true relationships between gene</w:t>
      </w:r>
      <w:r w:rsidR="00A060EF">
        <w:rPr>
          <w:rFonts w:ascii="Arial" w:hAnsi="Arial" w:cs="Arial"/>
        </w:rPr>
        <w:t>s.</w:t>
      </w:r>
    </w:p>
    <w:p w14:paraId="13736C72" w14:textId="77777777" w:rsidR="00985A45" w:rsidRPr="001E653D" w:rsidRDefault="00985A45" w:rsidP="00985A45">
      <w:pPr>
        <w:autoSpaceDE w:val="0"/>
        <w:autoSpaceDN w:val="0"/>
        <w:adjustRightInd w:val="0"/>
        <w:rPr>
          <w:rFonts w:eastAsiaTheme="minorEastAsia"/>
          <w:color w:val="131413"/>
          <w:sz w:val="20"/>
          <w:szCs w:val="20"/>
        </w:rPr>
      </w:pPr>
    </w:p>
    <w:p w14:paraId="4E1407D0" w14:textId="48ACF5DE" w:rsidR="00985A45" w:rsidRPr="00E96E9B" w:rsidRDefault="000B1963" w:rsidP="006F4560">
      <w:pPr>
        <w:pStyle w:val="ListParagraph"/>
        <w:numPr>
          <w:ilvl w:val="2"/>
          <w:numId w:val="40"/>
        </w:numPr>
        <w:spacing w:after="0" w:line="360" w:lineRule="auto"/>
        <w:jc w:val="both"/>
        <w:rPr>
          <w:rFonts w:ascii="Arial" w:eastAsia="Arial" w:hAnsi="Arial" w:cs="Arial"/>
          <w:b/>
          <w:bCs/>
          <w:sz w:val="24"/>
        </w:rPr>
      </w:pPr>
      <w:r w:rsidRPr="00E96E9B">
        <w:rPr>
          <w:rFonts w:ascii="Arial" w:hAnsi="Arial" w:cs="Arial"/>
          <w:b/>
          <w:bCs/>
          <w:sz w:val="24"/>
        </w:rPr>
        <w:t>LATE:</w:t>
      </w:r>
      <w:r w:rsidRPr="00E96E9B">
        <w:rPr>
          <w:rFonts w:ascii="Arial" w:hAnsi="Arial" w:cs="Arial"/>
          <w:b/>
          <w:sz w:val="24"/>
        </w:rPr>
        <w:t xml:space="preserve"> </w:t>
      </w:r>
      <w:r w:rsidR="00985A45" w:rsidRPr="00E96E9B">
        <w:rPr>
          <w:rFonts w:ascii="Arial" w:hAnsi="Arial" w:cs="Arial"/>
          <w:b/>
          <w:sz w:val="24"/>
        </w:rPr>
        <w:t xml:space="preserve">Learning with </w:t>
      </w:r>
      <w:proofErr w:type="spellStart"/>
      <w:r w:rsidR="00985A45" w:rsidRPr="00E96E9B">
        <w:rPr>
          <w:rFonts w:ascii="Arial" w:hAnsi="Arial" w:cs="Arial"/>
          <w:b/>
          <w:sz w:val="24"/>
        </w:rPr>
        <w:t>AuToEncoder</w:t>
      </w:r>
      <w:proofErr w:type="spellEnd"/>
      <w:r w:rsidR="00985A45" w:rsidRPr="00E96E9B">
        <w:rPr>
          <w:rFonts w:ascii="Arial" w:hAnsi="Arial" w:cs="Arial"/>
          <w:b/>
          <w:bCs/>
          <w:sz w:val="24"/>
        </w:rPr>
        <w:t xml:space="preserve"> </w:t>
      </w:r>
    </w:p>
    <w:p w14:paraId="2E612F4C" w14:textId="3A2DBEC7" w:rsidR="00412DE0" w:rsidRPr="00412DE0" w:rsidRDefault="00412DE0" w:rsidP="00F506E3">
      <w:pPr>
        <w:spacing w:line="480" w:lineRule="auto"/>
        <w:jc w:val="both"/>
        <w:rPr>
          <w:rFonts w:ascii="Arial" w:eastAsia="Arial" w:hAnsi="Arial" w:cs="Arial"/>
          <w:b/>
          <w:bCs/>
        </w:rPr>
      </w:pPr>
      <w:r w:rsidRPr="00E27FE1">
        <w:rPr>
          <w:rFonts w:ascii="Arial" w:hAnsi="Arial" w:cs="Arial"/>
        </w:rPr>
        <w:lastRenderedPageBreak/>
        <w:t xml:space="preserve">LATE </w:t>
      </w:r>
      <w:r w:rsidR="0019774E">
        <w:rPr>
          <w:rFonts w:ascii="Arial" w:hAnsi="Arial" w:cs="Arial"/>
        </w:rPr>
        <w:fldChar w:fldCharType="begin">
          <w:fldData xml:space="preserve">PEVuZE5vdGU+PENpdGU+PEF1dGhvcj5CYWRzaGE8L0F1dGhvcj48WWVhcj4yMDIwPC9ZZWFyPjxS
ZWNOdW0+MTg0PC9SZWNOdW0+PERpc3BsYXlUZXh0Pls1N108L0Rpc3BsYXlUZXh0PjxyZWNvcmQ+
PHJlYy1udW1iZXI+MTg0PC9yZWMtbnVtYmVyPjxmb3JlaWduLWtleXM+PGtleSBhcHA9IkVOIiBk
Yi1pZD0ienNwcHgyNWZvZmZ0enhlZTk1ZngyOXA4dGF0ZjV2dmF3dHZwIiB0aW1lc3RhbXA9IjE2
Mjg4MTA1NjQiPjE4NDwva2V5PjwvZm9yZWlnbi1rZXlzPjxyZWYtdHlwZSBuYW1lPSJKb3VybmFs
IEFydGljbGUiPjE3PC9yZWYtdHlwZT48Y29udHJpYnV0b3JzPjxhdXRob3JzPjxhdXRob3I+QmFk
c2hhLCBNLiBCLjwvYXV0aG9yPjxhdXRob3I+TGksIFIuPC9hdXRob3I+PGF1dGhvcj5MaXUsIEIu
PC9hdXRob3I+PGF1dGhvcj5MaSwgWS4gSS48L2F1dGhvcj48YXV0aG9yPlhpYW4sIE0uPC9hdXRo
b3I+PGF1dGhvcj5CYW5vdmljaCwgTi4gRS48L2F1dGhvcj48YXV0aG9yPkZ1LCBBLiBRLjwvYXV0
aG9yPjwvYXV0aG9ycz48L2NvbnRyaWJ1dG9ycz48YXV0aC1hZGRyZXNzPkRlcGFydG1lbnQgb2Yg
U3RhdGlzdGljYWwgU2NpZW5jZSwgSW5zdGl0dXRlIGZvciBCaW9pbmZvcm1hdGljcyBhbmQgRXZv
bHV0aW9uYXJ5IFN0dWRpZXMsIEluc3RpdHV0ZSBmb3IgTW9kZWxpbmcgQ29sbGFib3JhdGlvbiAm
YW1wOyBJbm5vdmF0aW9uLCBVbml2ZXJzaXR5IG9mIElkYWhvLCBNb3Njb3csIElEIDgzODQ0LCBV
U0EuJiN4RDtEZXBhcnRtZW50IG9mIEJpb2xvZ3ksIFN0YW5mb3JkIFVuaXZlcnNpdHksIFN0YW5m
b3JkLCBDQSA5NDMwNSwgVVNBLiYjeEQ7U2VjdGlvbiBvZiBHZW5ldGljIE1lZGljaW5lLCBVbml2
ZXJzaXR5IG9mIENoaWNhZ28sIENoaWNhZ28sIElMIDYwNjM3LCBVU0EuJiN4RDtEZXBhcnRtZW50
IG9mIENvbXB1dGVyIFNjaWVuY2UsIFVuaXZlcnNpdHkgb2YgSWRhaG8sIElkYWhvIEZhbGxzLCBJ
RCA4MzQwMSwgVVNBLiYjeEQ7VGhlIFRyYW5zbGF0aW9uYWwgR2Vub21pY3MgUmVzZWFyY2ggSW5z
dGl0dXRlLCBQaG9lbml4LCBBWiA4NTAwNCwgVVNBLjwvYXV0aC1hZGRyZXNzPjx0aXRsZXM+PHRp
dGxlPkltcHV0YXRpb24gb2Ygc2luZ2xlLWNlbGwgZ2VuZSBleHByZXNzaW9uIHdpdGggYW4gYXV0
b2VuY29kZXIgbmV1cmFsIG5ldHdvcms8L3RpdGxlPjxzZWNvbmRhcnktdGl0bGU+UXVhbnQgQmlv
bDwvc2Vjb25kYXJ5LXRpdGxlPjwvdGl0bGVzPjxwZXJpb2RpY2FsPjxmdWxsLXRpdGxlPlF1YW50
IEJpb2w8L2Z1bGwtdGl0bGU+PC9wZXJpb2RpY2FsPjxwYWdlcz43OC05NDwvcGFnZXM+PHZvbHVt
ZT44PC92b2x1bWU+PG51bWJlcj4xPC9udW1iZXI+PGVkaXRpb24+MjAyMC8wNC8xMTwvZWRpdGlv
bj48a2V5d29yZHM+PGtleXdvcmQ+YXV0b2VuY29kZXI8L2tleXdvcmQ+PGtleXdvcmQ+ZGVlcCBs
ZWFybmluZzwva2V5d29yZD48a2V5d29yZD5nZW5lIGV4cHJlc3Npb248L2tleXdvcmQ+PGtleXdv
cmQ+c2luZ2xlLWNlbGw8L2tleXdvcmQ+PGtleXdvcmQ+TGl1LCBZYW5nIEkuIExpLCBNaW4gWGlh
biwgTmljaG9sYXMgRS4gQmFub3ZpY2ggYW5kIEF1ZHJleSBRaXV5YW4gRnUgZGVjbGFyZSB0aGF0
PC9rZXl3b3JkPjxrZXl3b3JkPnRoZXkgaGF2ZSBubyBjb25mbGljdHMgb2YgaW50ZXJlc3QuIFRo
ZSBhcnRpY2xlIGRvZXMgbm90IGNvbnRhaW4gYW55IHN0dWRpZXMgd2l0aDwva2V5d29yZD48a2V5
d29yZD5odW1hbiBvciBhbmltYWwgc3ViamVjdHMgcGVyZm9ybWVkIGJ5IGFueSBvZiB0aGUgYXV0
aG9ycy48L2tleXdvcmQ+PC9rZXl3b3Jkcz48ZGF0ZXM+PHllYXI+MjAyMDwveWVhcj48cHViLWRh
dGVzPjxkYXRlPk1hcjwvZGF0ZT48L3B1Yi1kYXRlcz48L2RhdGVzPjxpc2JuPjIwOTUtNDY4OSAo
UHJpbnQpJiN4RDsyMDk1LTQ2ODkgKExpbmtpbmcpPC9pc2JuPjxhY2Nlc3Npb24tbnVtPjMyMjc0
MjU5PC9hY2Nlc3Npb24tbnVtPjx1cmxzPjxyZWxhdGVkLXVybHM+PHVybD5odHRwczovL3d3dy5u
Y2JpLm5sbS5uaWguZ292L3B1Ym1lZC8zMjI3NDI1OTwvdXJsPjwvcmVsYXRlZC11cmxzPjwvdXJs
cz48Y3VzdG9tMj5QTUM3MTQ0NjI1PC9jdXN0b20yPjxlbGVjdHJvbmljLXJlc291cmNlLW51bT4x
MC4xMDA3L3M0MDQ4NC0wMTktMDE5Mi03PC9lbGVjdHJvbmljLXJlc291cmNlLW51bT48L3JlY29y
ZD48L0NpdGU+PC9FbmROb3RlPgB=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PEVuZE5vdGU+PENpdGU+PEF1dGhvcj5CYWRzaGE8L0F1dGhvcj48WWVhcj4yMDIwPC9ZZWFyPjxS
ZWNOdW0+MTg0PC9SZWNOdW0+PERpc3BsYXlUZXh0Pls1N108L0Rpc3BsYXlUZXh0PjxyZWNvcmQ+
PHJlYy1udW1iZXI+MTg0PC9yZWMtbnVtYmVyPjxmb3JlaWduLWtleXM+PGtleSBhcHA9IkVOIiBk
Yi1pZD0ienNwcHgyNWZvZmZ0enhlZTk1ZngyOXA4dGF0ZjV2dmF3dHZwIiB0aW1lc3RhbXA9IjE2
Mjg4MTA1NjQiPjE4NDwva2V5PjwvZm9yZWlnbi1rZXlzPjxyZWYtdHlwZSBuYW1lPSJKb3VybmFs
IEFydGljbGUiPjE3PC9yZWYtdHlwZT48Y29udHJpYnV0b3JzPjxhdXRob3JzPjxhdXRob3I+QmFk
c2hhLCBNLiBCLjwvYXV0aG9yPjxhdXRob3I+TGksIFIuPC9hdXRob3I+PGF1dGhvcj5MaXUsIEIu
PC9hdXRob3I+PGF1dGhvcj5MaSwgWS4gSS48L2F1dGhvcj48YXV0aG9yPlhpYW4sIE0uPC9hdXRo
b3I+PGF1dGhvcj5CYW5vdmljaCwgTi4gRS48L2F1dGhvcj48YXV0aG9yPkZ1LCBBLiBRLjwvYXV0
aG9yPjwvYXV0aG9ycz48L2NvbnRyaWJ1dG9ycz48YXV0aC1hZGRyZXNzPkRlcGFydG1lbnQgb2Yg
U3RhdGlzdGljYWwgU2NpZW5jZSwgSW5zdGl0dXRlIGZvciBCaW9pbmZvcm1hdGljcyBhbmQgRXZv
bHV0aW9uYXJ5IFN0dWRpZXMsIEluc3RpdHV0ZSBmb3IgTW9kZWxpbmcgQ29sbGFib3JhdGlvbiAm
YW1wOyBJbm5vdmF0aW9uLCBVbml2ZXJzaXR5IG9mIElkYWhvLCBNb3Njb3csIElEIDgzODQ0LCBV
U0EuJiN4RDtEZXBhcnRtZW50IG9mIEJpb2xvZ3ksIFN0YW5mb3JkIFVuaXZlcnNpdHksIFN0YW5m
b3JkLCBDQSA5NDMwNSwgVVNBLiYjeEQ7U2VjdGlvbiBvZiBHZW5ldGljIE1lZGljaW5lLCBVbml2
ZXJzaXR5IG9mIENoaWNhZ28sIENoaWNhZ28sIElMIDYwNjM3LCBVU0EuJiN4RDtEZXBhcnRtZW50
IG9mIENvbXB1dGVyIFNjaWVuY2UsIFVuaXZlcnNpdHkgb2YgSWRhaG8sIElkYWhvIEZhbGxzLCBJ
RCA4MzQwMSwgVVNBLiYjeEQ7VGhlIFRyYW5zbGF0aW9uYWwgR2Vub21pY3MgUmVzZWFyY2ggSW5z
dGl0dXRlLCBQaG9lbml4LCBBWiA4NTAwNCwgVVNBLjwvYXV0aC1hZGRyZXNzPjx0aXRsZXM+PHRp
dGxlPkltcHV0YXRpb24gb2Ygc2luZ2xlLWNlbGwgZ2VuZSBleHByZXNzaW9uIHdpdGggYW4gYXV0
b2VuY29kZXIgbmV1cmFsIG5ldHdvcms8L3RpdGxlPjxzZWNvbmRhcnktdGl0bGU+UXVhbnQgQmlv
bDwvc2Vjb25kYXJ5LXRpdGxlPjwvdGl0bGVzPjxwZXJpb2RpY2FsPjxmdWxsLXRpdGxlPlF1YW50
IEJpb2w8L2Z1bGwtdGl0bGU+PC9wZXJpb2RpY2FsPjxwYWdlcz43OC05NDwvcGFnZXM+PHZvbHVt
ZT44PC92b2x1bWU+PG51bWJlcj4xPC9udW1iZXI+PGVkaXRpb24+MjAyMC8wNC8xMTwvZWRpdGlv
bj48a2V5d29yZHM+PGtleXdvcmQ+YXV0b2VuY29kZXI8L2tleXdvcmQ+PGtleXdvcmQ+ZGVlcCBs
ZWFybmluZzwva2V5d29yZD48a2V5d29yZD5nZW5lIGV4cHJlc3Npb248L2tleXdvcmQ+PGtleXdv
cmQ+c2luZ2xlLWNlbGw8L2tleXdvcmQ+PGtleXdvcmQ+TGl1LCBZYW5nIEkuIExpLCBNaW4gWGlh
biwgTmljaG9sYXMgRS4gQmFub3ZpY2ggYW5kIEF1ZHJleSBRaXV5YW4gRnUgZGVjbGFyZSB0aGF0
PC9rZXl3b3JkPjxrZXl3b3JkPnRoZXkgaGF2ZSBubyBjb25mbGljdHMgb2YgaW50ZXJlc3QuIFRo
ZSBhcnRpY2xlIGRvZXMgbm90IGNvbnRhaW4gYW55IHN0dWRpZXMgd2l0aDwva2V5d29yZD48a2V5
d29yZD5odW1hbiBvciBhbmltYWwgc3ViamVjdHMgcGVyZm9ybWVkIGJ5IGFueSBvZiB0aGUgYXV0
aG9ycy48L2tleXdvcmQ+PC9rZXl3b3Jkcz48ZGF0ZXM+PHllYXI+MjAyMDwveWVhcj48cHViLWRh
dGVzPjxkYXRlPk1hcjwvZGF0ZT48L3B1Yi1kYXRlcz48L2RhdGVzPjxpc2JuPjIwOTUtNDY4OSAo
UHJpbnQpJiN4RDsyMDk1LTQ2ODkgKExpbmtpbmcpPC9pc2JuPjxhY2Nlc3Npb24tbnVtPjMyMjc0
MjU5PC9hY2Nlc3Npb24tbnVtPjx1cmxzPjxyZWxhdGVkLXVybHM+PHVybD5odHRwczovL3d3dy5u
Y2JpLm5sbS5uaWguZ292L3B1Ym1lZC8zMjI3NDI1OTwvdXJsPjwvcmVsYXRlZC11cmxzPjwvdXJs
cz48Y3VzdG9tMj5QTUM3MTQ0NjI1PC9jdXN0b20yPjxlbGVjdHJvbmljLXJlc291cmNlLW51bT4x
MC4xMDA3L3M0MDQ4NC0wMTktMDE5Mi03PC9lbGVjdHJvbmljLXJlc291cmNlLW51bT48L3JlY29y
ZD48L0NpdGU+PC9FbmROb3RlPgB=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19774E">
        <w:rPr>
          <w:rFonts w:ascii="Arial" w:hAnsi="Arial" w:cs="Arial"/>
        </w:rPr>
      </w:r>
      <w:r w:rsidR="0019774E">
        <w:rPr>
          <w:rFonts w:ascii="Arial" w:hAnsi="Arial" w:cs="Arial"/>
        </w:rPr>
        <w:fldChar w:fldCharType="separate"/>
      </w:r>
      <w:r w:rsidR="002F1B5D">
        <w:rPr>
          <w:rFonts w:ascii="Arial" w:hAnsi="Arial" w:cs="Arial"/>
          <w:noProof/>
        </w:rPr>
        <w:t>[57]</w:t>
      </w:r>
      <w:r w:rsidR="0019774E">
        <w:rPr>
          <w:rFonts w:ascii="Arial" w:hAnsi="Arial" w:cs="Arial"/>
        </w:rPr>
        <w:fldChar w:fldCharType="end"/>
      </w:r>
      <w:r>
        <w:rPr>
          <w:rFonts w:ascii="Arial" w:hAnsi="Arial" w:cs="Arial"/>
        </w:rPr>
        <w:t xml:space="preserve"> is</w:t>
      </w:r>
      <w:r w:rsidRPr="00E27FE1">
        <w:rPr>
          <w:rFonts w:ascii="Arial" w:hAnsi="Arial" w:cs="Arial"/>
        </w:rPr>
        <w:t xml:space="preserve"> an </w:t>
      </w:r>
      <w:r>
        <w:rPr>
          <w:rFonts w:ascii="Arial" w:hAnsi="Arial" w:cs="Arial"/>
        </w:rPr>
        <w:t>AE whose encoder takes the</w:t>
      </w:r>
      <w:r w:rsidRPr="00E27FE1">
        <w:rPr>
          <w:rFonts w:ascii="Arial" w:hAnsi="Arial" w:cs="Arial"/>
        </w:rPr>
        <w:t xml:space="preserve"> log-transformed </w:t>
      </w:r>
      <w:r>
        <w:rPr>
          <w:rFonts w:ascii="Arial" w:hAnsi="Arial" w:cs="Arial"/>
        </w:rPr>
        <w:t>expression as input.</w:t>
      </w:r>
      <w:r w:rsidR="00DD0AA0">
        <w:rPr>
          <w:rFonts w:ascii="Arial" w:hAnsi="Arial" w:cs="Arial"/>
        </w:rPr>
        <w:t xml:space="preserve"> LATE implemented in Python with TensorFlow.</w:t>
      </w:r>
    </w:p>
    <w:p w14:paraId="38EFABF6" w14:textId="6175298C" w:rsidR="00985A45" w:rsidRPr="00491D87" w:rsidRDefault="00985A45" w:rsidP="00F506E3">
      <w:pPr>
        <w:spacing w:before="120" w:line="480" w:lineRule="auto"/>
        <w:jc w:val="both"/>
        <w:rPr>
          <w:rFonts w:ascii="Arial" w:eastAsia="Arial" w:hAnsi="Arial" w:cs="Arial"/>
          <w:i/>
          <w:u w:val="single"/>
        </w:rPr>
      </w:pPr>
      <w:r w:rsidRPr="00D851D1">
        <w:rPr>
          <w:rFonts w:ascii="Arial" w:hAnsi="Arial" w:cs="Arial"/>
          <w:i/>
          <w:u w:val="single"/>
        </w:rPr>
        <w:t>Model</w:t>
      </w:r>
      <w:r w:rsidRPr="00720FBB">
        <w:rPr>
          <w:rFonts w:ascii="Arial" w:hAnsi="Arial" w:cs="Arial"/>
        </w:rPr>
        <w:t xml:space="preserve">.  </w:t>
      </w:r>
      <w:r>
        <w:rPr>
          <w:rFonts w:ascii="Arial" w:hAnsi="Arial" w:cs="Arial"/>
        </w:rPr>
        <w:t xml:space="preserve">LATE sets zeros for all missing values at the input and generates </w:t>
      </w:r>
      <w:r w:rsidR="000B1963">
        <w:rPr>
          <w:rFonts w:ascii="Arial" w:hAnsi="Arial" w:cs="Arial"/>
        </w:rPr>
        <w:t xml:space="preserve">the imputed expressions at </w:t>
      </w:r>
      <w:r>
        <w:rPr>
          <w:rFonts w:ascii="Arial" w:hAnsi="Arial" w:cs="Arial"/>
        </w:rPr>
        <w:t xml:space="preserve">the decoder's output. </w:t>
      </w:r>
      <w:r w:rsidRPr="00491D87">
        <w:rPr>
          <w:rFonts w:ascii="Arial" w:hAnsi="Arial" w:cs="Arial"/>
        </w:rPr>
        <w:t xml:space="preserve">LATE </w:t>
      </w:r>
      <w:r>
        <w:rPr>
          <w:rFonts w:ascii="Arial" w:hAnsi="Arial" w:cs="Arial"/>
        </w:rPr>
        <w:t>experimented</w:t>
      </w:r>
      <w:r w:rsidRPr="00491D87">
        <w:rPr>
          <w:rFonts w:ascii="Arial" w:hAnsi="Arial" w:cs="Arial"/>
        </w:rPr>
        <w:t xml:space="preserve"> </w:t>
      </w:r>
      <w:r w:rsidR="000B1963">
        <w:rPr>
          <w:rFonts w:ascii="Arial" w:hAnsi="Arial" w:cs="Arial"/>
        </w:rPr>
        <w:t xml:space="preserve">with </w:t>
      </w:r>
      <w:r w:rsidRPr="00491D87">
        <w:rPr>
          <w:rFonts w:ascii="Arial" w:hAnsi="Arial" w:cs="Arial"/>
        </w:rPr>
        <w:t xml:space="preserve">three different </w:t>
      </w:r>
      <w:r>
        <w:rPr>
          <w:rFonts w:ascii="Arial" w:hAnsi="Arial" w:cs="Arial"/>
        </w:rPr>
        <w:t>network architectures</w:t>
      </w:r>
      <w:r w:rsidRPr="00491D87">
        <w:rPr>
          <w:rFonts w:ascii="Arial" w:hAnsi="Arial" w:cs="Arial"/>
        </w:rPr>
        <w:t xml:space="preserve"> composed of 1, 3 and 5 hidden layers. </w:t>
      </w:r>
      <w:r>
        <w:rPr>
          <w:rFonts w:ascii="Arial" w:hAnsi="Arial" w:cs="Arial"/>
        </w:rPr>
        <w:t xml:space="preserve">LATE minimizes the MSE loss as defined in </w:t>
      </w:r>
      <w:r w:rsidR="00D74A00">
        <w:rPr>
          <w:rFonts w:ascii="Arial" w:hAnsi="Arial" w:cs="Arial"/>
        </w:rPr>
        <w:t>E</w:t>
      </w:r>
      <w:r w:rsidR="003C184E">
        <w:rPr>
          <w:rFonts w:ascii="Arial" w:hAnsi="Arial" w:cs="Arial"/>
        </w:rPr>
        <w:t xml:space="preserve">q. </w:t>
      </w:r>
      <w:r>
        <w:rPr>
          <w:rFonts w:ascii="Arial" w:hAnsi="Arial" w:cs="Arial"/>
        </w:rPr>
        <w:t>(</w:t>
      </w:r>
      <w:r w:rsidR="00D74A00">
        <w:rPr>
          <w:rFonts w:ascii="Arial" w:hAnsi="Arial" w:cs="Arial"/>
        </w:rPr>
        <w:t>9</w:t>
      </w:r>
      <w:r>
        <w:rPr>
          <w:rFonts w:ascii="Arial" w:hAnsi="Arial" w:cs="Arial"/>
        </w:rPr>
        <w:t>). One problem with this model is that it assumes</w:t>
      </w:r>
      <w:r w:rsidRPr="00E27FE1">
        <w:rPr>
          <w:rFonts w:ascii="Arial" w:hAnsi="Arial" w:cs="Arial"/>
        </w:rPr>
        <w:t xml:space="preserve"> that all the zeros in the </w:t>
      </w:r>
      <w:proofErr w:type="spellStart"/>
      <w:r w:rsidRPr="00E27FE1">
        <w:rPr>
          <w:rFonts w:ascii="Arial" w:hAnsi="Arial" w:cs="Arial"/>
        </w:rPr>
        <w:t>scRNA</w:t>
      </w:r>
      <w:proofErr w:type="spellEnd"/>
      <w:r w:rsidRPr="00E27FE1">
        <w:rPr>
          <w:rFonts w:ascii="Arial" w:hAnsi="Arial" w:cs="Arial"/>
        </w:rPr>
        <w:t xml:space="preserve">-seq data are missing </w:t>
      </w:r>
      <w:proofErr w:type="gramStart"/>
      <w:r w:rsidRPr="00E27FE1">
        <w:rPr>
          <w:rFonts w:ascii="Arial" w:hAnsi="Arial" w:cs="Arial"/>
        </w:rPr>
        <w:t>values</w:t>
      </w:r>
      <w:proofErr w:type="gramEnd"/>
      <w:r w:rsidR="006845CC">
        <w:rPr>
          <w:rFonts w:ascii="Arial" w:hAnsi="Arial" w:cs="Arial"/>
        </w:rPr>
        <w:t xml:space="preserve"> but</w:t>
      </w:r>
      <w:r w:rsidRPr="00E27FE1">
        <w:rPr>
          <w:rFonts w:ascii="Arial" w:hAnsi="Arial" w:cs="Arial"/>
        </w:rPr>
        <w:t xml:space="preserve"> some zeros </w:t>
      </w:r>
      <w:r w:rsidR="006845CC">
        <w:rPr>
          <w:rFonts w:ascii="Arial" w:hAnsi="Arial" w:cs="Arial"/>
        </w:rPr>
        <w:t>could be</w:t>
      </w:r>
      <w:r w:rsidRPr="00C62D95">
        <w:rPr>
          <w:rFonts w:ascii="Arial" w:hAnsi="Arial" w:cs="Arial"/>
        </w:rPr>
        <w:t xml:space="preserve"> real and reflect the actual lack of expression</w:t>
      </w:r>
      <w:r>
        <w:rPr>
          <w:rFonts w:ascii="Arial" w:hAnsi="Arial" w:cs="Arial"/>
        </w:rPr>
        <w:t>.</w:t>
      </w:r>
      <w:r w:rsidR="00445021">
        <w:rPr>
          <w:rFonts w:ascii="Arial" w:hAnsi="Arial" w:cs="Arial"/>
        </w:rPr>
        <w:t xml:space="preserve"> </w:t>
      </w:r>
    </w:p>
    <w:p w14:paraId="5DA4D83A" w14:textId="31EC391B" w:rsidR="00985A45" w:rsidRDefault="00985A45" w:rsidP="00F506E3">
      <w:pPr>
        <w:snapToGrid w:val="0"/>
        <w:spacing w:before="120" w:after="120" w:line="480" w:lineRule="auto"/>
        <w:jc w:val="both"/>
        <w:rPr>
          <w:rFonts w:ascii="Arial" w:hAnsi="Arial" w:cs="Arial"/>
        </w:rPr>
      </w:pPr>
      <w:r w:rsidRPr="00491D87">
        <w:rPr>
          <w:rFonts w:ascii="Arial" w:eastAsia="Arial" w:hAnsi="Arial" w:cs="Arial"/>
          <w:i/>
          <w:u w:val="single"/>
        </w:rPr>
        <w:t>Evaluation metrics</w:t>
      </w:r>
      <w:r w:rsidR="00D83023">
        <w:rPr>
          <w:rFonts w:ascii="Arial" w:eastAsia="Arial" w:hAnsi="Arial" w:cs="Arial"/>
          <w:i/>
          <w:u w:val="single"/>
        </w:rPr>
        <w:t>.</w:t>
      </w:r>
      <w:r w:rsidR="00D83023" w:rsidRPr="00253453">
        <w:rPr>
          <w:rFonts w:ascii="Arial" w:eastAsia="Arial" w:hAnsi="Arial" w:cs="Arial"/>
          <w:i/>
        </w:rPr>
        <w:t xml:space="preserve"> </w:t>
      </w:r>
      <w:r w:rsidR="00D83023">
        <w:rPr>
          <w:rFonts w:ascii="Arial" w:hAnsi="Arial" w:cs="Arial"/>
        </w:rPr>
        <w:t xml:space="preserve">Like </w:t>
      </w:r>
      <w:proofErr w:type="spellStart"/>
      <w:r w:rsidR="00D83023" w:rsidRPr="001E653D">
        <w:rPr>
          <w:rFonts w:ascii="Arial" w:hAnsi="Arial" w:cs="Arial"/>
        </w:rPr>
        <w:t>DeepImpute</w:t>
      </w:r>
      <w:proofErr w:type="spellEnd"/>
      <w:r w:rsidR="00D83023">
        <w:rPr>
          <w:rFonts w:ascii="Arial" w:hAnsi="Arial" w:cs="Arial"/>
        </w:rPr>
        <w:t>, LATE used</w:t>
      </w:r>
      <w:r w:rsidRPr="00491D87">
        <w:rPr>
          <w:rFonts w:ascii="Arial" w:hAnsi="Arial" w:cs="Arial"/>
        </w:rPr>
        <w:t xml:space="preserve"> </w:t>
      </w:r>
      <w:r w:rsidR="00D83023">
        <w:rPr>
          <w:rFonts w:ascii="Arial" w:hAnsi="Arial" w:cs="Arial"/>
        </w:rPr>
        <w:t>MSE</w:t>
      </w:r>
      <w:r w:rsidRPr="00491D87">
        <w:rPr>
          <w:rFonts w:ascii="Arial" w:hAnsi="Arial" w:cs="Arial"/>
        </w:rPr>
        <w:t xml:space="preserve"> </w:t>
      </w:r>
      <w:r w:rsidR="00D83023">
        <w:rPr>
          <w:rFonts w:ascii="Arial" w:hAnsi="Arial" w:cs="Arial"/>
        </w:rPr>
        <w:t>to evaluate the performance</w:t>
      </w:r>
      <w:r w:rsidRPr="00491D87">
        <w:rPr>
          <w:rFonts w:ascii="Arial" w:hAnsi="Arial" w:cs="Arial"/>
        </w:rPr>
        <w:t xml:space="preserve">. </w:t>
      </w:r>
    </w:p>
    <w:p w14:paraId="2BCD07E7" w14:textId="003FA689" w:rsidR="006D1042" w:rsidRPr="006D1042" w:rsidRDefault="00985A45" w:rsidP="00F506E3">
      <w:pPr>
        <w:spacing w:after="200" w:line="480" w:lineRule="auto"/>
        <w:jc w:val="both"/>
        <w:rPr>
          <w:rFonts w:ascii="Arial" w:eastAsiaTheme="minorEastAsia" w:hAnsi="Arial" w:cs="Arial"/>
          <w:sz w:val="22"/>
          <w:szCs w:val="22"/>
        </w:rPr>
      </w:pPr>
      <w:r w:rsidRPr="00720FBB">
        <w:rPr>
          <w:rFonts w:ascii="Arial" w:hAnsi="Arial" w:cs="Arial"/>
          <w:i/>
          <w:iCs/>
          <w:u w:val="single"/>
        </w:rPr>
        <w:t>Result.</w:t>
      </w:r>
      <w:r w:rsidRPr="002842A0">
        <w:rPr>
          <w:rFonts w:ascii="Arial" w:hAnsi="Arial" w:cs="Arial"/>
          <w:i/>
          <w:iCs/>
        </w:rPr>
        <w:t xml:space="preserve"> </w:t>
      </w:r>
      <w:r w:rsidR="00FF612C" w:rsidRPr="00F506E3">
        <w:rPr>
          <w:rFonts w:ascii="Arial" w:hAnsi="Arial" w:cs="Arial"/>
        </w:rPr>
        <w:t>Using</w:t>
      </w:r>
      <w:r w:rsidR="00FF612C">
        <w:rPr>
          <w:rFonts w:ascii="Arial" w:hAnsi="Arial" w:cs="Arial"/>
        </w:rPr>
        <w:t xml:space="preserve"> synthetic data generated from pre-imputed data followed with random dropout selection at different degree,</w:t>
      </w:r>
      <w:r w:rsidR="00FF612C" w:rsidRPr="00F506E3">
        <w:rPr>
          <w:rFonts w:ascii="Arial" w:hAnsi="Arial" w:cs="Arial"/>
        </w:rPr>
        <w:t xml:space="preserve"> </w:t>
      </w:r>
      <w:r w:rsidRPr="00491D87">
        <w:rPr>
          <w:rFonts w:ascii="Arial" w:hAnsi="Arial" w:cs="Arial"/>
        </w:rPr>
        <w:t xml:space="preserve">LATE </w:t>
      </w:r>
      <w:r>
        <w:rPr>
          <w:rFonts w:ascii="Arial" w:hAnsi="Arial" w:cs="Arial"/>
        </w:rPr>
        <w:t xml:space="preserve">is shown to </w:t>
      </w:r>
      <w:r w:rsidRPr="00491D87">
        <w:rPr>
          <w:rFonts w:ascii="Arial" w:hAnsi="Arial" w:cs="Arial"/>
        </w:rPr>
        <w:t xml:space="preserve">outperform other existing methods like MAGIC, SAVER, DCA, </w:t>
      </w:r>
      <w:proofErr w:type="spellStart"/>
      <w:r w:rsidRPr="00491D87">
        <w:rPr>
          <w:rFonts w:ascii="Arial" w:hAnsi="Arial" w:cs="Arial"/>
        </w:rPr>
        <w:t>scVI</w:t>
      </w:r>
      <w:proofErr w:type="spellEnd"/>
      <w:r>
        <w:rPr>
          <w:rFonts w:ascii="Arial" w:hAnsi="Arial" w:cs="Arial"/>
        </w:rPr>
        <w:t xml:space="preserve">, particularly when </w:t>
      </w:r>
      <w:r w:rsidRPr="00720FBB">
        <w:rPr>
          <w:rFonts w:ascii="Arial" w:eastAsiaTheme="minorEastAsia" w:hAnsi="Arial" w:cs="Arial"/>
        </w:rPr>
        <w:t>the ground truth contains only a few or no zeros.</w:t>
      </w:r>
      <w:r>
        <w:rPr>
          <w:rFonts w:ascii="Arial" w:eastAsiaTheme="minorEastAsia" w:hAnsi="Arial" w:cs="Arial"/>
        </w:rPr>
        <w:t xml:space="preserve"> However, w</w:t>
      </w:r>
      <w:r w:rsidRPr="00720FBB">
        <w:rPr>
          <w:rFonts w:ascii="Arial" w:eastAsiaTheme="minorEastAsia" w:hAnsi="Arial" w:cs="Arial"/>
        </w:rPr>
        <w:t xml:space="preserve">hen the </w:t>
      </w:r>
      <w:r>
        <w:rPr>
          <w:rFonts w:ascii="Arial" w:eastAsiaTheme="minorEastAsia" w:hAnsi="Arial" w:cs="Arial"/>
        </w:rPr>
        <w:t xml:space="preserve">data </w:t>
      </w:r>
      <w:r w:rsidRPr="00720FBB">
        <w:rPr>
          <w:rFonts w:ascii="Arial" w:eastAsiaTheme="minorEastAsia" w:hAnsi="Arial" w:cs="Arial"/>
        </w:rPr>
        <w:t>contain many zero</w:t>
      </w:r>
      <w:r>
        <w:rPr>
          <w:rFonts w:ascii="Arial" w:eastAsiaTheme="minorEastAsia" w:hAnsi="Arial" w:cs="Arial"/>
        </w:rPr>
        <w:t xml:space="preserve"> expression values,</w:t>
      </w:r>
      <w:r w:rsidRPr="00720FBB">
        <w:rPr>
          <w:rFonts w:ascii="Arial" w:eastAsiaTheme="minorEastAsia" w:hAnsi="Arial" w:cs="Arial"/>
        </w:rPr>
        <w:t xml:space="preserve"> DCA </w:t>
      </w:r>
      <w:r>
        <w:rPr>
          <w:rFonts w:ascii="Arial" w:eastAsiaTheme="minorEastAsia" w:hAnsi="Arial" w:cs="Arial"/>
        </w:rPr>
        <w:t>achieved</w:t>
      </w:r>
      <w:r w:rsidRPr="00720FBB">
        <w:rPr>
          <w:rFonts w:ascii="Arial" w:eastAsiaTheme="minorEastAsia" w:hAnsi="Arial" w:cs="Arial"/>
        </w:rPr>
        <w:t xml:space="preserve"> a lower MSE than LATE</w:t>
      </w:r>
      <w:r>
        <w:rPr>
          <w:rFonts w:ascii="Arial" w:eastAsiaTheme="minorEastAsia" w:hAnsi="Arial" w:cs="Arial"/>
        </w:rPr>
        <w:t>, although</w:t>
      </w:r>
      <w:r w:rsidRPr="00720FBB">
        <w:rPr>
          <w:rFonts w:ascii="Arial" w:eastAsiaTheme="minorEastAsia" w:hAnsi="Arial" w:cs="Arial"/>
        </w:rPr>
        <w:t xml:space="preserve"> </w:t>
      </w:r>
      <w:r>
        <w:rPr>
          <w:rFonts w:ascii="Arial" w:eastAsiaTheme="minorEastAsia" w:hAnsi="Arial" w:cs="Arial"/>
        </w:rPr>
        <w:t>LATE still has a smaller MSE than</w:t>
      </w:r>
      <w:r w:rsidRPr="00720FBB">
        <w:rPr>
          <w:rFonts w:ascii="Arial" w:eastAsiaTheme="minorEastAsia" w:hAnsi="Arial" w:cs="Arial"/>
        </w:rPr>
        <w:t xml:space="preserve"> </w:t>
      </w:r>
      <w:proofErr w:type="spellStart"/>
      <w:r w:rsidRPr="00720FBB">
        <w:rPr>
          <w:rFonts w:ascii="Arial" w:eastAsiaTheme="minorEastAsia" w:hAnsi="Arial" w:cs="Arial"/>
        </w:rPr>
        <w:t>scVI</w:t>
      </w:r>
      <w:proofErr w:type="spellEnd"/>
      <w:r>
        <w:rPr>
          <w:rFonts w:ascii="Arial" w:eastAsiaTheme="minorEastAsia" w:hAnsi="Arial" w:cs="Arial"/>
        </w:rPr>
        <w:t xml:space="preserve">. </w:t>
      </w:r>
      <w:r w:rsidRPr="00720FBB">
        <w:rPr>
          <w:rFonts w:ascii="Arial" w:eastAsiaTheme="minorEastAsia" w:hAnsi="Arial" w:cs="Arial"/>
        </w:rPr>
        <w:t xml:space="preserve"> </w:t>
      </w:r>
      <w:r>
        <w:rPr>
          <w:rFonts w:ascii="Arial" w:eastAsiaTheme="minorEastAsia" w:hAnsi="Arial" w:cs="Arial"/>
        </w:rPr>
        <w:t>This result</w:t>
      </w:r>
      <w:r w:rsidRPr="00720FBB">
        <w:rPr>
          <w:rFonts w:ascii="Arial" w:eastAsiaTheme="minorEastAsia" w:hAnsi="Arial" w:cs="Arial"/>
        </w:rPr>
        <w:t xml:space="preserve"> suggests that DCA likely does a </w:t>
      </w:r>
      <w:r>
        <w:rPr>
          <w:rFonts w:ascii="Arial" w:eastAsiaTheme="minorEastAsia" w:hAnsi="Arial" w:cs="Arial"/>
        </w:rPr>
        <w:t>better</w:t>
      </w:r>
      <w:r w:rsidRPr="00720FBB">
        <w:rPr>
          <w:rFonts w:ascii="Arial" w:eastAsiaTheme="minorEastAsia" w:hAnsi="Arial" w:cs="Arial"/>
        </w:rPr>
        <w:t xml:space="preserve"> job identifying true zeros</w:t>
      </w:r>
      <w:r>
        <w:rPr>
          <w:rFonts w:ascii="Arial" w:eastAsiaTheme="minorEastAsia" w:hAnsi="Arial" w:cs="Arial"/>
        </w:rPr>
        <w:t xml:space="preserve"> gene expression</w:t>
      </w:r>
      <w:r w:rsidR="004D54ED">
        <w:rPr>
          <w:rFonts w:ascii="Arial" w:eastAsiaTheme="minorEastAsia" w:hAnsi="Arial" w:cs="Arial"/>
        </w:rPr>
        <w:t xml:space="preserve">, partly due to that </w:t>
      </w:r>
      <w:r w:rsidR="006D1042">
        <w:rPr>
          <w:rFonts w:ascii="Arial" w:eastAsiaTheme="minorEastAsia" w:hAnsi="Arial" w:cs="Arial"/>
        </w:rPr>
        <w:t>LATE do</w:t>
      </w:r>
      <w:r w:rsidR="00CF0A69">
        <w:rPr>
          <w:rFonts w:ascii="Arial" w:eastAsiaTheme="minorEastAsia" w:hAnsi="Arial" w:cs="Arial"/>
        </w:rPr>
        <w:t>es</w:t>
      </w:r>
      <w:r w:rsidR="006D1042">
        <w:rPr>
          <w:rFonts w:ascii="Arial" w:eastAsiaTheme="minorEastAsia" w:hAnsi="Arial" w:cs="Arial"/>
        </w:rPr>
        <w:t xml:space="preserve"> not </w:t>
      </w:r>
      <w:r w:rsidR="006D1042" w:rsidRPr="00253453">
        <w:rPr>
          <w:rFonts w:ascii="Arial" w:eastAsiaTheme="minorEastAsia" w:hAnsi="Arial" w:cs="Arial"/>
        </w:rPr>
        <w:t>make assumptions on</w:t>
      </w:r>
      <w:r w:rsidR="006D1042">
        <w:rPr>
          <w:rFonts w:ascii="Arial" w:eastAsiaTheme="minorEastAsia" w:hAnsi="Arial" w:cs="Arial"/>
        </w:rPr>
        <w:t xml:space="preserve"> </w:t>
      </w:r>
      <w:r w:rsidR="006D1042" w:rsidRPr="00253453">
        <w:rPr>
          <w:rFonts w:ascii="Arial" w:eastAsiaTheme="minorEastAsia" w:hAnsi="Arial" w:cs="Arial"/>
        </w:rPr>
        <w:t>the statistical distributions of the single-cell data</w:t>
      </w:r>
      <w:r w:rsidR="004D54ED">
        <w:rPr>
          <w:rFonts w:ascii="Arial" w:eastAsiaTheme="minorEastAsia" w:hAnsi="Arial" w:cs="Arial"/>
        </w:rPr>
        <w:t xml:space="preserve"> that potentially have inflated zero counts.</w:t>
      </w:r>
    </w:p>
    <w:p w14:paraId="547A481C" w14:textId="58D88F88" w:rsidR="00985A45" w:rsidRPr="008F228A" w:rsidRDefault="00985A45" w:rsidP="006F4560">
      <w:pPr>
        <w:pStyle w:val="ListParagraph"/>
        <w:numPr>
          <w:ilvl w:val="2"/>
          <w:numId w:val="40"/>
        </w:numPr>
        <w:spacing w:after="0" w:line="360" w:lineRule="auto"/>
        <w:jc w:val="both"/>
        <w:rPr>
          <w:rFonts w:ascii="Arial" w:hAnsi="Arial" w:cs="Arial"/>
          <w:b/>
        </w:rPr>
      </w:pPr>
      <w:proofErr w:type="spellStart"/>
      <w:r w:rsidRPr="008F228A">
        <w:rPr>
          <w:rFonts w:ascii="Arial" w:hAnsi="Arial" w:cs="Arial"/>
          <w:b/>
        </w:rPr>
        <w:t>scG</w:t>
      </w:r>
      <w:r w:rsidR="00DE0DF8">
        <w:rPr>
          <w:rFonts w:ascii="Arial" w:hAnsi="Arial" w:cs="Arial"/>
          <w:b/>
        </w:rPr>
        <w:t>MA</w:t>
      </w:r>
      <w:r>
        <w:rPr>
          <w:rFonts w:ascii="Arial" w:hAnsi="Arial" w:cs="Arial"/>
          <w:b/>
        </w:rPr>
        <w:t>I</w:t>
      </w:r>
      <w:proofErr w:type="spellEnd"/>
    </w:p>
    <w:p w14:paraId="4C143E8B" w14:textId="03988478" w:rsidR="00985A45" w:rsidRDefault="00985A45" w:rsidP="00F506E3">
      <w:pPr>
        <w:pBdr>
          <w:top w:val="nil"/>
          <w:left w:val="nil"/>
          <w:bottom w:val="nil"/>
          <w:right w:val="nil"/>
          <w:between w:val="nil"/>
        </w:pBdr>
        <w:spacing w:line="480" w:lineRule="auto"/>
        <w:jc w:val="both"/>
        <w:rPr>
          <w:rFonts w:ascii="Arial" w:eastAsiaTheme="minorEastAsia" w:hAnsi="Arial" w:cs="Arial"/>
          <w:bCs/>
        </w:rPr>
      </w:pPr>
      <w:r>
        <w:rPr>
          <w:rFonts w:ascii="Arial" w:eastAsiaTheme="minorEastAsia" w:hAnsi="Arial" w:cs="Arial"/>
          <w:bCs/>
        </w:rPr>
        <w:t xml:space="preserve">Technically, </w:t>
      </w:r>
      <w:proofErr w:type="spellStart"/>
      <w:r>
        <w:rPr>
          <w:rFonts w:ascii="Arial" w:eastAsiaTheme="minorEastAsia" w:hAnsi="Arial" w:cs="Arial"/>
          <w:bCs/>
        </w:rPr>
        <w:t>scG</w:t>
      </w:r>
      <w:r w:rsidR="00DE0DF8">
        <w:rPr>
          <w:rFonts w:ascii="Arial" w:eastAsiaTheme="minorEastAsia" w:hAnsi="Arial" w:cs="Arial"/>
          <w:bCs/>
        </w:rPr>
        <w:t>MA</w:t>
      </w:r>
      <w:r>
        <w:rPr>
          <w:rFonts w:ascii="Arial" w:eastAsiaTheme="minorEastAsia" w:hAnsi="Arial" w:cs="Arial"/>
          <w:bCs/>
        </w:rPr>
        <w:t>I</w:t>
      </w:r>
      <w:proofErr w:type="spellEnd"/>
      <w:r>
        <w:rPr>
          <w:rFonts w:ascii="Arial" w:eastAsiaTheme="minorEastAsia" w:hAnsi="Arial" w:cs="Arial"/>
          <w:bCs/>
        </w:rPr>
        <w:t xml:space="preserve"> </w:t>
      </w:r>
      <w:r w:rsidR="0019774E">
        <w:rPr>
          <w:rFonts w:ascii="Arial" w:eastAsiaTheme="minorEastAsia" w:hAnsi="Arial" w:cs="Arial"/>
          <w:bCs/>
        </w:rPr>
        <w:fldChar w:fldCharType="begin"/>
      </w:r>
      <w:r w:rsidR="002F1B5D">
        <w:rPr>
          <w:rFonts w:ascii="Arial" w:eastAsiaTheme="minorEastAsia" w:hAnsi="Arial" w:cs="Arial"/>
          <w:bCs/>
        </w:rPr>
        <w:instrText xml:space="preserve"> ADDIN EN.CITE &lt;EndNote&gt;&lt;Cite&gt;&lt;Author&gt;Yu&lt;/Author&gt;&lt;Year&gt;2020&lt;/Year&gt;&lt;RecNum&gt;109&lt;/RecNum&gt;&lt;DisplayText&gt;[58]&lt;/DisplayText&gt;&lt;record&gt;&lt;rec-number&gt;109&lt;/rec-number&gt;&lt;foreign-keys&gt;&lt;key app="EN" db-id="zsppx25fofftzxee95fx29p8tatf5vvawtvp" timestamp="0"&gt;109&lt;/key&gt;&lt;/foreign-keys&gt;&lt;ref-type name="Journal Article"&gt;17&lt;/ref-type&gt;&lt;contributors&gt;&lt;authors&gt;&lt;author&gt;Yu, B.&lt;/author&gt;&lt;author&gt;Chen, C.&lt;/author&gt;&lt;author&gt;Qi, R.&lt;/author&gt;&lt;author&gt;Zheng, R.&lt;/author&gt;&lt;author&gt;Skillman-Lawrence, P. J.&lt;/author&gt;&lt;author&gt;Wang, X.&lt;/author&gt;&lt;author&gt;Ma, A.&lt;/author&gt;&lt;author&gt;Gu, H.&lt;/author&gt;&lt;/authors&gt;&lt;/contributors&gt;&lt;auth-address&gt;College of Mathematics and Physics, Qingdao University of Science and Technolog, China.&amp;#xD;College of Mathematics and Physics, Qingdao University of Science and Technology, China.&amp;#xD;College of Intelligence and Computing, Tianjin University, China.&amp;#xD;School of Computer Science and Engineering, Central South University, China.&amp;#xD;College of Medicine, The Ohio State University, USA.&amp;#xD;Department of Biomedical Informatics, The Ohio State University, USA.&lt;/auth-address&gt;&lt;titles&gt;&lt;title&gt;scGMAI: a Gaussian mixture model for clustering single-cell RNA-Seq data based on deep autoencoder&lt;/title&gt;&lt;secondary-title&gt;Brief Bioinform&lt;/secondary-title&gt;&lt;/titles&gt;&lt;edition&gt;2020/12/11&lt;/edition&gt;&lt;keywords&gt;&lt;keyword&gt;Gaussian mixture model&lt;/keyword&gt;&lt;keyword&gt;autoencoder networks&lt;/keyword&gt;&lt;keyword&gt;cell clustering&lt;/keyword&gt;&lt;keyword&gt;fast independent component analysis&lt;/keyword&gt;&lt;keyword&gt;scRNA-Seq&lt;/keyword&gt;&lt;/keywords&gt;&lt;dates&gt;&lt;year&gt;2020&lt;/year&gt;&lt;pub-dates&gt;&lt;date&gt;Dec 10&lt;/date&gt;&lt;/pub-dates&gt;&lt;/dates&gt;&lt;isbn&gt;1477-4054 (Electronic)&amp;#xD;1467-5463 (Linking)&lt;/isbn&gt;&lt;accession-num&gt;33300547&lt;/accession-num&gt;&lt;urls&gt;&lt;related-urls&gt;&lt;url&gt;https://www.ncbi.nlm.nih.gov/pubmed/33300547&lt;/url&gt;&lt;/related-urls&gt;&lt;/urls&gt;&lt;electronic-resource-num&gt;10.1093/bib/bbaa316&lt;/electronic-resource-num&gt;&lt;/record&gt;&lt;/Cite&gt;&lt;/EndNote&gt;</w:instrText>
      </w:r>
      <w:r w:rsidR="0019774E">
        <w:rPr>
          <w:rFonts w:ascii="Arial" w:eastAsiaTheme="minorEastAsia" w:hAnsi="Arial" w:cs="Arial"/>
          <w:bCs/>
        </w:rPr>
        <w:fldChar w:fldCharType="separate"/>
      </w:r>
      <w:r w:rsidR="002F1B5D">
        <w:rPr>
          <w:rFonts w:ascii="Arial" w:eastAsiaTheme="minorEastAsia" w:hAnsi="Arial" w:cs="Arial"/>
          <w:bCs/>
          <w:noProof/>
        </w:rPr>
        <w:t>[58]</w:t>
      </w:r>
      <w:r w:rsidR="0019774E">
        <w:rPr>
          <w:rFonts w:ascii="Arial" w:eastAsiaTheme="minorEastAsia" w:hAnsi="Arial" w:cs="Arial"/>
          <w:bCs/>
        </w:rPr>
        <w:fldChar w:fldCharType="end"/>
      </w:r>
      <w:r w:rsidR="00DE0DF8">
        <w:rPr>
          <w:rFonts w:ascii="Arial" w:eastAsiaTheme="minorEastAsia" w:hAnsi="Arial" w:cs="Arial"/>
          <w:bCs/>
        </w:rPr>
        <w:t xml:space="preserve"> </w:t>
      </w:r>
      <w:r>
        <w:rPr>
          <w:rFonts w:ascii="Arial" w:eastAsiaTheme="minorEastAsia" w:hAnsi="Arial" w:cs="Arial"/>
          <w:bCs/>
        </w:rPr>
        <w:t xml:space="preserve">is a </w:t>
      </w:r>
      <w:r w:rsidR="00DD779F">
        <w:rPr>
          <w:rFonts w:ascii="Arial" w:eastAsiaTheme="minorEastAsia" w:hAnsi="Arial" w:cs="Arial"/>
          <w:bCs/>
        </w:rPr>
        <w:t>model</w:t>
      </w:r>
      <w:r>
        <w:rPr>
          <w:rFonts w:ascii="Arial" w:eastAsiaTheme="minorEastAsia" w:hAnsi="Arial" w:cs="Arial"/>
          <w:bCs/>
        </w:rPr>
        <w:t xml:space="preserve"> for clustering but it includes an AE in the first step to combat dropout. </w:t>
      </w:r>
      <w:r w:rsidR="00F20767">
        <w:rPr>
          <w:rFonts w:ascii="Arial" w:eastAsiaTheme="minorEastAsia" w:hAnsi="Arial" w:cs="Arial"/>
          <w:bCs/>
        </w:rPr>
        <w:t xml:space="preserve">The </w:t>
      </w:r>
      <w:proofErr w:type="spellStart"/>
      <w:r w:rsidR="00F20767">
        <w:rPr>
          <w:rFonts w:ascii="Arial" w:eastAsiaTheme="minorEastAsia" w:hAnsi="Arial" w:cs="Arial"/>
          <w:bCs/>
        </w:rPr>
        <w:t>scGAMI’s</w:t>
      </w:r>
      <w:proofErr w:type="spellEnd"/>
      <w:r w:rsidR="00F20767">
        <w:rPr>
          <w:rFonts w:ascii="Arial" w:eastAsiaTheme="minorEastAsia" w:hAnsi="Arial" w:cs="Arial"/>
          <w:bCs/>
        </w:rPr>
        <w:t xml:space="preserve"> AE model is implemented with TensorFlow. </w:t>
      </w:r>
      <w:r>
        <w:rPr>
          <w:rFonts w:ascii="Arial" w:eastAsiaTheme="minorEastAsia" w:hAnsi="Arial" w:cs="Arial"/>
          <w:bCs/>
        </w:rPr>
        <w:t xml:space="preserve"> </w:t>
      </w:r>
    </w:p>
    <w:p w14:paraId="54736CF4" w14:textId="6E4409A0" w:rsidR="00CD1B7B" w:rsidRDefault="00985A45" w:rsidP="00F506E3">
      <w:pPr>
        <w:pBdr>
          <w:top w:val="nil"/>
          <w:left w:val="nil"/>
          <w:bottom w:val="nil"/>
          <w:right w:val="nil"/>
          <w:between w:val="nil"/>
        </w:pBdr>
        <w:spacing w:before="120" w:line="480" w:lineRule="auto"/>
        <w:jc w:val="both"/>
        <w:rPr>
          <w:rFonts w:ascii="Arial" w:eastAsia="Arial" w:hAnsi="Arial" w:cs="Arial"/>
          <w:iCs/>
        </w:rPr>
      </w:pPr>
      <w:r>
        <w:rPr>
          <w:rFonts w:ascii="Arial" w:eastAsia="Arial" w:hAnsi="Arial" w:cs="Arial"/>
          <w:i/>
          <w:u w:val="single"/>
        </w:rPr>
        <w:t>Model</w:t>
      </w:r>
      <w:r w:rsidR="00D83023">
        <w:rPr>
          <w:rFonts w:ascii="Arial" w:eastAsia="Arial" w:hAnsi="Arial" w:cs="Arial"/>
          <w:i/>
          <w:u w:val="single"/>
        </w:rPr>
        <w:t>.</w:t>
      </w:r>
      <w:r>
        <w:rPr>
          <w:rFonts w:ascii="Arial" w:eastAsia="Arial" w:hAnsi="Arial" w:cs="Arial"/>
          <w:iCs/>
        </w:rPr>
        <w:t xml:space="preserve">  To impute the missing values, </w:t>
      </w:r>
      <w:proofErr w:type="spellStart"/>
      <w:r>
        <w:rPr>
          <w:rFonts w:ascii="Arial" w:eastAsia="Arial" w:hAnsi="Arial" w:cs="Arial"/>
          <w:iCs/>
        </w:rPr>
        <w:t>scG</w:t>
      </w:r>
      <w:r w:rsidR="00DE0DF8">
        <w:rPr>
          <w:rFonts w:ascii="Arial" w:eastAsia="Arial" w:hAnsi="Arial" w:cs="Arial"/>
          <w:iCs/>
        </w:rPr>
        <w:t>MA</w:t>
      </w:r>
      <w:r>
        <w:rPr>
          <w:rFonts w:ascii="Arial" w:eastAsia="Arial" w:hAnsi="Arial" w:cs="Arial"/>
          <w:iCs/>
        </w:rPr>
        <w:t>I</w:t>
      </w:r>
      <w:proofErr w:type="spellEnd"/>
      <w:r>
        <w:rPr>
          <w:rFonts w:ascii="Arial" w:eastAsia="Arial" w:hAnsi="Arial" w:cs="Arial"/>
          <w:iCs/>
        </w:rPr>
        <w:t xml:space="preserve"> applies </w:t>
      </w:r>
      <w:r w:rsidR="007F346F">
        <w:rPr>
          <w:rFonts w:ascii="Arial" w:eastAsia="Arial" w:hAnsi="Arial" w:cs="Arial"/>
          <w:iCs/>
        </w:rPr>
        <w:t>an AE</w:t>
      </w:r>
      <w:r>
        <w:rPr>
          <w:rFonts w:ascii="Arial" w:eastAsia="Arial" w:hAnsi="Arial" w:cs="Arial"/>
          <w:iCs/>
        </w:rPr>
        <w:t xml:space="preserve"> like LATE to reconstruct </w:t>
      </w:r>
      <w:r w:rsidRPr="00E27FE1">
        <w:rPr>
          <w:rFonts w:ascii="Arial" w:hAnsi="Arial" w:cs="Arial"/>
        </w:rPr>
        <w:t xml:space="preserve">log-transformed </w:t>
      </w:r>
      <w:r w:rsidR="007F346F">
        <w:rPr>
          <w:rFonts w:ascii="Arial" w:hAnsi="Arial" w:cs="Arial"/>
        </w:rPr>
        <w:t>expressions</w:t>
      </w:r>
      <w:r>
        <w:rPr>
          <w:rFonts w:ascii="Arial" w:hAnsi="Arial" w:cs="Arial"/>
        </w:rPr>
        <w:t xml:space="preserve"> with dropout</w:t>
      </w:r>
      <w:r>
        <w:rPr>
          <w:rFonts w:ascii="Arial" w:eastAsia="Arial" w:hAnsi="Arial" w:cs="Arial"/>
          <w:iCs/>
        </w:rPr>
        <w:t>. One difference is that it cho</w:t>
      </w:r>
      <w:r w:rsidR="007F346F">
        <w:rPr>
          <w:rFonts w:ascii="Arial" w:eastAsia="Arial" w:hAnsi="Arial" w:cs="Arial"/>
          <w:iCs/>
        </w:rPr>
        <w:t>o</w:t>
      </w:r>
      <w:r>
        <w:rPr>
          <w:rFonts w:ascii="Arial" w:eastAsia="Arial" w:hAnsi="Arial" w:cs="Arial"/>
          <w:iCs/>
        </w:rPr>
        <w:t>se</w:t>
      </w:r>
      <w:r w:rsidR="007F346F">
        <w:rPr>
          <w:rFonts w:ascii="Arial" w:eastAsia="Arial" w:hAnsi="Arial" w:cs="Arial"/>
          <w:iCs/>
        </w:rPr>
        <w:t>s</w:t>
      </w:r>
      <w:r>
        <w:rPr>
          <w:rFonts w:ascii="Arial" w:eastAsia="Arial" w:hAnsi="Arial" w:cs="Arial"/>
          <w:iCs/>
        </w:rPr>
        <w:t xml:space="preserve"> </w:t>
      </w:r>
      <w:proofErr w:type="spellStart"/>
      <w:r>
        <w:rPr>
          <w:rFonts w:ascii="Arial" w:eastAsia="Arial" w:hAnsi="Arial" w:cs="Arial"/>
          <w:iCs/>
        </w:rPr>
        <w:t>Softplus</w:t>
      </w:r>
      <w:proofErr w:type="spellEnd"/>
      <w:r>
        <w:rPr>
          <w:rFonts w:ascii="Arial" w:eastAsia="Arial" w:hAnsi="Arial" w:cs="Arial"/>
          <w:iCs/>
        </w:rPr>
        <w:t xml:space="preserve"> as </w:t>
      </w:r>
      <w:r>
        <w:rPr>
          <w:rFonts w:ascii="Arial" w:eastAsia="Arial" w:hAnsi="Arial" w:cs="Arial"/>
          <w:iCs/>
        </w:rPr>
        <w:lastRenderedPageBreak/>
        <w:t xml:space="preserve">the activation function since it is smoother than </w:t>
      </w:r>
      <w:proofErr w:type="spellStart"/>
      <w:r>
        <w:rPr>
          <w:rFonts w:ascii="Arial" w:eastAsia="Arial" w:hAnsi="Arial" w:cs="Arial"/>
          <w:iCs/>
        </w:rPr>
        <w:t>ReLU</w:t>
      </w:r>
      <w:proofErr w:type="spellEnd"/>
      <w:r>
        <w:rPr>
          <w:rFonts w:ascii="Arial" w:eastAsia="Arial" w:hAnsi="Arial" w:cs="Arial"/>
          <w:iCs/>
        </w:rPr>
        <w:t xml:space="preserve"> and thus more suitable for </w:t>
      </w:r>
      <w:proofErr w:type="spellStart"/>
      <w:r>
        <w:rPr>
          <w:rFonts w:ascii="Arial" w:eastAsia="Arial" w:hAnsi="Arial" w:cs="Arial"/>
          <w:iCs/>
        </w:rPr>
        <w:t>scRNA</w:t>
      </w:r>
      <w:proofErr w:type="spellEnd"/>
      <w:r>
        <w:rPr>
          <w:rFonts w:ascii="Arial" w:eastAsia="Arial" w:hAnsi="Arial" w:cs="Arial"/>
          <w:iCs/>
        </w:rPr>
        <w:t>-</w:t>
      </w:r>
      <w:r w:rsidR="00F20767">
        <w:rPr>
          <w:rFonts w:ascii="Arial" w:eastAsia="Arial" w:hAnsi="Arial" w:cs="Arial"/>
          <w:iCs/>
        </w:rPr>
        <w:t xml:space="preserve">seq </w:t>
      </w:r>
      <w:r>
        <w:rPr>
          <w:rFonts w:ascii="Arial" w:eastAsia="Arial" w:hAnsi="Arial" w:cs="Arial"/>
          <w:iCs/>
        </w:rPr>
        <w:t xml:space="preserve">data. The </w:t>
      </w:r>
      <w:r>
        <w:rPr>
          <w:rFonts w:ascii="Arial" w:hAnsi="Arial" w:cs="Arial"/>
        </w:rPr>
        <w:t>MSE loss as in (</w:t>
      </w:r>
      <w:r w:rsidR="007F346F">
        <w:rPr>
          <w:rFonts w:ascii="Arial" w:hAnsi="Arial" w:cs="Arial"/>
        </w:rPr>
        <w:t>9)</w:t>
      </w:r>
      <w:r>
        <w:rPr>
          <w:rFonts w:ascii="Arial" w:hAnsi="Arial" w:cs="Arial"/>
        </w:rPr>
        <w:t xml:space="preserve"> </w:t>
      </w:r>
      <w:r w:rsidR="007F346F">
        <w:rPr>
          <w:rFonts w:ascii="Arial" w:hAnsi="Arial" w:cs="Arial"/>
        </w:rPr>
        <w:t>is</w:t>
      </w:r>
      <w:r>
        <w:rPr>
          <w:rFonts w:ascii="Arial" w:hAnsi="Arial" w:cs="Arial"/>
        </w:rPr>
        <w:t xml:space="preserve"> adopted</w:t>
      </w:r>
      <w:r>
        <w:rPr>
          <w:rFonts w:ascii="Arial" w:eastAsia="Arial" w:hAnsi="Arial" w:cs="Arial"/>
          <w:iCs/>
        </w:rPr>
        <w:t xml:space="preserve">. </w:t>
      </w:r>
    </w:p>
    <w:p w14:paraId="3B4C4598" w14:textId="3B131BC6" w:rsidR="00985A45" w:rsidRDefault="00985A45" w:rsidP="00F506E3">
      <w:pPr>
        <w:pBdr>
          <w:top w:val="nil"/>
          <w:left w:val="nil"/>
          <w:bottom w:val="nil"/>
          <w:right w:val="nil"/>
          <w:between w:val="nil"/>
        </w:pBdr>
        <w:spacing w:line="480" w:lineRule="auto"/>
        <w:ind w:firstLine="720"/>
        <w:jc w:val="both"/>
        <w:rPr>
          <w:rFonts w:ascii="Arial" w:eastAsia="Arial" w:hAnsi="Arial" w:cs="Arial"/>
          <w:iCs/>
        </w:rPr>
      </w:pPr>
      <w:r>
        <w:rPr>
          <w:rFonts w:ascii="Arial" w:eastAsia="Arial" w:hAnsi="Arial" w:cs="Arial"/>
          <w:iCs/>
        </w:rPr>
        <w:t xml:space="preserve">After imputation, </w:t>
      </w:r>
      <w:proofErr w:type="spellStart"/>
      <w:r>
        <w:rPr>
          <w:rFonts w:ascii="Arial" w:eastAsia="Arial" w:hAnsi="Arial" w:cs="Arial"/>
          <w:iCs/>
        </w:rPr>
        <w:t>scG</w:t>
      </w:r>
      <w:r w:rsidR="00DE0DF8">
        <w:rPr>
          <w:rFonts w:ascii="Arial" w:eastAsia="Arial" w:hAnsi="Arial" w:cs="Arial"/>
          <w:iCs/>
        </w:rPr>
        <w:t>MAI</w:t>
      </w:r>
      <w:proofErr w:type="spellEnd"/>
      <w:r w:rsidR="00DE0DF8">
        <w:rPr>
          <w:rFonts w:ascii="Arial" w:eastAsia="Arial" w:hAnsi="Arial" w:cs="Arial"/>
          <w:iCs/>
        </w:rPr>
        <w:t xml:space="preserve"> </w:t>
      </w:r>
      <w:r>
        <w:rPr>
          <w:rFonts w:ascii="Arial" w:eastAsia="Arial" w:hAnsi="Arial" w:cs="Arial"/>
          <w:iCs/>
        </w:rPr>
        <w:t xml:space="preserve">uses </w:t>
      </w:r>
      <w:r w:rsidR="006F67A9">
        <w:rPr>
          <w:rFonts w:ascii="Arial" w:eastAsiaTheme="minorEastAsia" w:hAnsi="Arial" w:cs="Arial"/>
          <w:bCs/>
        </w:rPr>
        <w:t>f</w:t>
      </w:r>
      <w:r>
        <w:rPr>
          <w:rFonts w:ascii="Arial" w:eastAsiaTheme="minorEastAsia" w:hAnsi="Arial" w:cs="Arial"/>
          <w:bCs/>
        </w:rPr>
        <w:t xml:space="preserve">ast independent component analysis (ICA) on the AE reconstructed expression to reduce the dimension and then applies a Gaussian </w:t>
      </w:r>
      <w:r w:rsidR="006F67A9">
        <w:rPr>
          <w:rFonts w:ascii="Arial" w:eastAsiaTheme="minorEastAsia" w:hAnsi="Arial" w:cs="Arial"/>
          <w:bCs/>
        </w:rPr>
        <w:t>m</w:t>
      </w:r>
      <w:r>
        <w:rPr>
          <w:rFonts w:ascii="Arial" w:eastAsiaTheme="minorEastAsia" w:hAnsi="Arial" w:cs="Arial"/>
          <w:bCs/>
        </w:rPr>
        <w:t xml:space="preserve">ixture model on the ICA reduced data to perform the clustering. </w:t>
      </w:r>
    </w:p>
    <w:p w14:paraId="329CC87D" w14:textId="1E3735DE" w:rsidR="00985A45" w:rsidRDefault="00985A45" w:rsidP="00F506E3">
      <w:pPr>
        <w:snapToGrid w:val="0"/>
        <w:spacing w:before="120" w:after="120" w:line="480" w:lineRule="auto"/>
        <w:jc w:val="both"/>
        <w:rPr>
          <w:rFonts w:ascii="Arial" w:eastAsia="Arial" w:hAnsi="Arial" w:cs="Arial"/>
          <w:i/>
          <w:u w:val="single"/>
        </w:rPr>
      </w:pPr>
      <w:r w:rsidRPr="00DE6F9B">
        <w:rPr>
          <w:rFonts w:ascii="Arial" w:eastAsia="Arial" w:hAnsi="Arial" w:cs="Arial"/>
          <w:i/>
          <w:iCs/>
          <w:u w:val="single"/>
        </w:rPr>
        <w:t>Evaluation metrics</w:t>
      </w:r>
      <w:r w:rsidR="00CF0A69">
        <w:rPr>
          <w:rFonts w:ascii="Arial" w:eastAsia="Arial" w:hAnsi="Arial" w:cs="Arial"/>
          <w:i/>
          <w:iCs/>
          <w:u w:val="single"/>
        </w:rPr>
        <w:t>.</w:t>
      </w:r>
      <w:r w:rsidR="00D83023">
        <w:rPr>
          <w:rFonts w:ascii="Arial" w:eastAsia="Arial" w:hAnsi="Arial" w:cs="Arial"/>
          <w:iCs/>
        </w:rPr>
        <w:t xml:space="preserve"> It used clustering metrics including </w:t>
      </w:r>
      <w:r w:rsidRPr="00DE6F9B">
        <w:rPr>
          <w:rFonts w:ascii="Arial" w:eastAsia="Arial" w:hAnsi="Arial" w:cs="Arial"/>
          <w:iCs/>
        </w:rPr>
        <w:t>NMI, ARI</w:t>
      </w:r>
      <w:r>
        <w:rPr>
          <w:rFonts w:ascii="Arial" w:eastAsia="Arial" w:hAnsi="Arial" w:cs="Arial"/>
          <w:iCs/>
        </w:rPr>
        <w:t xml:space="preserve">, </w:t>
      </w:r>
      <w:r w:rsidRPr="00B87141">
        <w:rPr>
          <w:rFonts w:ascii="Arial" w:eastAsia="Arial" w:hAnsi="Arial" w:cs="Arial"/>
          <w:iCs/>
        </w:rPr>
        <w:t>Homogeneity</w:t>
      </w:r>
      <w:r w:rsidR="00D83023">
        <w:rPr>
          <w:rFonts w:ascii="Arial" w:eastAsia="Arial" w:hAnsi="Arial" w:cs="Arial"/>
          <w:iCs/>
        </w:rPr>
        <w:t>,</w:t>
      </w:r>
      <w:r w:rsidRPr="00B87141">
        <w:rPr>
          <w:rFonts w:ascii="Arial" w:eastAsia="Arial" w:hAnsi="Arial" w:cs="Arial"/>
          <w:iCs/>
        </w:rPr>
        <w:t xml:space="preserve"> and Completenes</w:t>
      </w:r>
      <w:r w:rsidR="00D83023">
        <w:rPr>
          <w:rFonts w:ascii="Arial" w:eastAsia="Arial" w:hAnsi="Arial" w:cs="Arial"/>
          <w:iCs/>
        </w:rPr>
        <w:t xml:space="preserve">s to evaluate the performance. </w:t>
      </w:r>
    </w:p>
    <w:p w14:paraId="58384B66" w14:textId="29957A7D" w:rsidR="00985A45" w:rsidRDefault="00985A45" w:rsidP="00F506E3">
      <w:pPr>
        <w:spacing w:line="480" w:lineRule="auto"/>
        <w:jc w:val="both"/>
        <w:rPr>
          <w:rFonts w:ascii="Arial" w:eastAsia="Arial" w:hAnsi="Arial" w:cs="Arial"/>
          <w:iCs/>
        </w:rPr>
      </w:pPr>
      <w:r>
        <w:rPr>
          <w:rFonts w:ascii="Arial" w:eastAsia="Arial" w:hAnsi="Arial" w:cs="Arial"/>
          <w:i/>
          <w:u w:val="single"/>
        </w:rPr>
        <w:t>Results</w:t>
      </w:r>
      <w:r w:rsidR="00D928B8">
        <w:rPr>
          <w:rFonts w:ascii="Arial" w:eastAsia="Arial" w:hAnsi="Arial" w:cs="Arial"/>
          <w:i/>
          <w:u w:val="single"/>
        </w:rPr>
        <w:t>.</w:t>
      </w:r>
      <w:r>
        <w:rPr>
          <w:rFonts w:ascii="Arial" w:eastAsia="Arial" w:hAnsi="Arial" w:cs="Arial"/>
          <w:i/>
        </w:rPr>
        <w:t xml:space="preserve"> </w:t>
      </w:r>
      <w:r w:rsidR="006D1A85">
        <w:rPr>
          <w:rFonts w:ascii="Arial" w:eastAsia="Arial" w:hAnsi="Arial" w:cs="Arial"/>
          <w:iCs/>
        </w:rPr>
        <w:t>To assess the</w:t>
      </w:r>
      <w:r>
        <w:rPr>
          <w:rFonts w:ascii="Arial" w:eastAsia="Arial" w:hAnsi="Arial" w:cs="Arial"/>
          <w:iCs/>
        </w:rPr>
        <w:t xml:space="preserve"> performance, </w:t>
      </w:r>
      <w:r w:rsidR="006D1A85">
        <w:rPr>
          <w:rFonts w:ascii="Arial" w:eastAsia="Arial" w:hAnsi="Arial" w:cs="Arial"/>
          <w:iCs/>
        </w:rPr>
        <w:t>the AE</w:t>
      </w:r>
      <w:r w:rsidRPr="00B87141">
        <w:rPr>
          <w:rFonts w:ascii="Arial" w:eastAsia="Arial" w:hAnsi="Arial" w:cs="Arial"/>
          <w:iCs/>
        </w:rPr>
        <w:t xml:space="preserve"> in </w:t>
      </w:r>
      <w:proofErr w:type="spellStart"/>
      <w:r w:rsidRPr="00B87141">
        <w:rPr>
          <w:rFonts w:ascii="Arial" w:eastAsia="Arial" w:hAnsi="Arial" w:cs="Arial"/>
          <w:iCs/>
        </w:rPr>
        <w:t>scGMAI</w:t>
      </w:r>
      <w:proofErr w:type="spellEnd"/>
      <w:r w:rsidRPr="00B87141">
        <w:rPr>
          <w:rFonts w:ascii="Arial" w:eastAsia="Arial" w:hAnsi="Arial" w:cs="Arial"/>
          <w:iCs/>
        </w:rPr>
        <w:t xml:space="preserve"> </w:t>
      </w:r>
      <w:r>
        <w:rPr>
          <w:rFonts w:ascii="Arial" w:eastAsia="Arial" w:hAnsi="Arial" w:cs="Arial"/>
          <w:iCs/>
        </w:rPr>
        <w:t xml:space="preserve">was replaced </w:t>
      </w:r>
      <w:r w:rsidRPr="00B87141">
        <w:rPr>
          <w:rFonts w:ascii="Arial" w:eastAsia="Arial" w:hAnsi="Arial" w:cs="Arial"/>
          <w:iCs/>
        </w:rPr>
        <w:t xml:space="preserve">by </w:t>
      </w:r>
      <w:r>
        <w:rPr>
          <w:rFonts w:ascii="Arial" w:eastAsia="Arial" w:hAnsi="Arial" w:cs="Arial"/>
          <w:iCs/>
        </w:rPr>
        <w:t>five</w:t>
      </w:r>
      <w:r w:rsidRPr="00B87141">
        <w:rPr>
          <w:rFonts w:ascii="Arial" w:eastAsia="Arial" w:hAnsi="Arial" w:cs="Arial"/>
          <w:iCs/>
        </w:rPr>
        <w:t xml:space="preserve"> other imputation methods</w:t>
      </w:r>
      <w:r w:rsidR="00D0061D">
        <w:rPr>
          <w:rFonts w:ascii="Arial" w:eastAsia="Arial" w:hAnsi="Arial" w:cs="Arial"/>
          <w:iCs/>
        </w:rPr>
        <w:t xml:space="preserve"> including</w:t>
      </w:r>
      <w:r>
        <w:rPr>
          <w:rFonts w:ascii="Arial" w:eastAsia="Arial" w:hAnsi="Arial" w:cs="Arial"/>
          <w:iCs/>
        </w:rPr>
        <w:t xml:space="preserve"> </w:t>
      </w:r>
      <w:r w:rsidRPr="00B87141">
        <w:rPr>
          <w:rFonts w:ascii="Arial" w:eastAsia="Arial" w:hAnsi="Arial" w:cs="Arial"/>
          <w:iCs/>
        </w:rPr>
        <w:t>SAVER</w:t>
      </w:r>
      <w:r w:rsidR="00DE0DF8">
        <w:rPr>
          <w:rFonts w:ascii="Arial" w:eastAsia="Arial" w:hAnsi="Arial" w:cs="Arial"/>
          <w:iCs/>
        </w:rPr>
        <w:t xml:space="preserve"> </w:t>
      </w:r>
      <w:r w:rsidR="0019774E">
        <w:rPr>
          <w:rFonts w:ascii="Arial" w:eastAsia="Arial" w:hAnsi="Arial" w:cs="Arial"/>
          <w:iCs/>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eastAsia="Arial" w:hAnsi="Arial" w:cs="Arial"/>
          <w:iCs/>
        </w:rPr>
        <w:instrText xml:space="preserve"> ADDIN EN.CITE </w:instrText>
      </w:r>
      <w:r w:rsidR="00030FDD">
        <w:rPr>
          <w:rFonts w:ascii="Arial" w:eastAsia="Arial" w:hAnsi="Arial" w:cs="Arial"/>
          <w:iCs/>
        </w:rPr>
        <w:fldChar w:fldCharType="begin">
          <w:fldData xml:space="preserve">PEVuZE5vdGU+PENpdGU+PEF1dGhvcj5IdWFuZzwvQXV0aG9yPjxZZWFyPjIwMTg8L1llYXI+PFJl
Y051bT4zMDwvUmVjTnVtPjxEaXNwbGF5VGV4dD5bMzJdPC9EaXNwbGF5VGV4dD48cmVjb3JkPjxy
ZWMtbnVtYmVyPjMwPC9yZWMtbnVtYmVyPjxmb3JlaWduLWtleXM+PGtleSBhcHA9IkVOIiBkYi1p
ZD0ienNwcHgyNWZvZmZ0enhlZTk1ZngyOXA4dGF0ZjV2dmF3dHZwIiB0aW1lc3RhbXA9IjAiPjMw
PC9rZXk+PC9mb3JlaWduLWtleXM+PHJlZi10eXBlIG5hbWU9IkpvdXJuYWwgQXJ0aWNsZSI+MTc8
L3JlZi10eXBlPjxjb250cmlidXRvcnM+PGF1dGhvcnM+PGF1dGhvcj5IdWFuZywgTS48L2F1dGhv
cj48YXV0aG9yPldhbmcsIEouPC9hdXRob3I+PGF1dGhvcj5Ub3JyZSwgRS48L2F1dGhvcj48YXV0
aG9yPkR1ZWNrLCBILjwvYXV0aG9yPjxhdXRob3I+U2hhZmZlciwgUy48L2F1dGhvcj48YXV0aG9y
PkJvbmFzaW8sIFIuPC9hdXRob3I+PGF1dGhvcj5NdXJyYXksIEouIEkuPC9hdXRob3I+PGF1dGhv
cj5SYWosIEEuPC9hdXRob3I+PGF1dGhvcj5MaSwgTS48L2F1dGhvcj48YXV0aG9yPlpoYW5nLCBO
LiBSLjwvYXV0aG9yPjwvYXV0aG9ycz48L2NvbnRyaWJ1dG9ycz48YXV0aC1hZGRyZXNzPkRlcGFy
dG1lbnQgb2YgU3RhdGlzdGljcywgVGhlIFdoYXJ0b24gU2Nob29sLCBVbml2ZXJzaXR5IG9mIFBl
bm5zeWx2YW5pYSwgUGhpbGFkZWxwaGlhLCBQQSwgVVNBLiYjeEQ7UGVyZWxtYW4gU2Nob29sIG9m
IE1lZGljaW5lLCBVbml2ZXJzaXR5IG9mIFBlbm5zeWx2YW5pYSwgUGhpbGFkZWxwaGlhLCBQQSwg
VVNBLiYjeEQ7RGVwYXJ0bWVudCBvZiBCaW9lbmdpbmVlcmluZywgVW5pdmVyc2l0eSBvZiBQZW5u
c3lsdmFuaWEsIFBoaWxhZGVscGhpYSwgUEEsIFVTQS4mI3hEO0RlcGFydG1lbnQgb2YgR2VuZXRp
Y3MsIFBlcmVsbWFuIFNjaG9vbCBvZiBNZWRpY2luZSwgVW5pdmVyc2l0eSBvZiBQZW5uc3lsdmFu
aWEsIFBoaWxhZGVscGhpYSwgUEEsIFVTQS4mI3hEO0RlcGFydG1lbnQgb2YgQ2VsbCBhbmQgRGV2
ZWxvcG1lbnRhbCBCaW9sb2d5LCBQZXJlbG1hbiBTY2hvb2wgb2YgTWVkaWNpbmUsIFVuaXZlcnNp
dHkgb2YgUGVubnN5bHZhbmlhLCBQaGlsYWRlbHBoaWEsIFBBLCBVU0EuJiN4RDtEZXBhcnRtZW50
IG9mIEJpb3N0YXRpc3RpY3MgYW5kIEVwaWRlbWlvbG9neSwgUGVyZWxtYW4gU2Nob29sIG9mIE1l
ZGljaW5lLCBVbml2ZXJzaXR5IG9mIFBlbm5zeWx2YW5pYSwgUGhpbGFkZWxwaGlhLCBQQSwgVVNB
LiYjeEQ7RGVwYXJ0bWVudCBvZiBTdGF0aXN0aWNzLCBUaGUgV2hhcnRvbiBTY2hvb2wsIFVuaXZl
cnNpdHkgb2YgUGVubnN5bHZhbmlhLCBQaGlsYWRlbHBoaWEsIFBBLCBVU0EuIG56aEB3aGFydG9u
LnVwZW5uLmVkdS48L2F1dGgtYWRkcmVzcz48dGl0bGVzPjx0aXRsZT5TQVZFUjogZ2VuZSBleHBy
ZXNzaW9uIHJlY292ZXJ5IGZvciBzaW5nbGUtY2VsbCBSTkEgc2VxdWVuY2luZzwvdGl0bGU+PHNl
Y29uZGFyeS10aXRsZT5OYXQgTWV0aG9kczwvc2Vjb25kYXJ5LXRpdGxlPjwvdGl0bGVzPjxwZXJp
b2RpY2FsPjxmdWxsLXRpdGxlPk5hdCBNZXRob2RzPC9mdWxsLXRpdGxlPjwvcGVyaW9kaWNhbD48
cGFnZXM+NTM5LTU0MjwvcGFnZXM+PHZvbHVtZT4xNTwvdm9sdW1lPjxudW1iZXI+NzwvbnVtYmVy
PjxlZGl0aW9uPjIwMTgvMDYvMjc8L2VkaXRpb24+PGtleXdvcmRzPjxrZXl3b3JkPkFuaW1hbHM8
L2tleXdvcmQ+PGtleXdvcmQ+QmFzZSBTZXF1ZW5jZTwva2V5d29yZD48a2V5d29yZD5DZXJlYnJh
bCBDb3J0ZXgvY3l0b2xvZ3k8L2tleXdvcmQ+PGtleXdvcmQ+R2VuZSBFeHByZXNzaW9uIFByb2Zp
bGluZy9tZXRob2RzPC9rZXl3b3JkPjxrZXl3b3JkPkhpZ2gtVGhyb3VnaHB1dCBOdWNsZW90aWRl
IFNlcXVlbmNpbmcvKm1ldGhvZHM8L2tleXdvcmQ+PGtleXdvcmQ+SHVtYW5zPC9rZXl3b3JkPjxr
ZXl3b3JkPk1pY2U8L2tleXdvcmQ+PGtleXdvcmQ+Uk5BL2NoZW1pc3RyeS8qZ2VuZXRpY3M8L2tl
eXdvcmQ+PGtleXdvcmQ+U2VxdWVuY2UgQW5hbHlzaXMsIFJOQS9tZXRob2RzPC9rZXl3b3JkPjxr
ZXl3b3JkPlNpbmdsZS1DZWxsIEFuYWx5c2lzLyptZXRob2RzPC9rZXl3b3JkPjxrZXl3b3JkPlNv
ZnR3YXJlPC9rZXl3b3JkPjwva2V5d29yZHM+PGRhdGVzPjx5ZWFyPjIwMTg8L3llYXI+PHB1Yi1k
YXRlcz48ZGF0ZT5KdWw8L2RhdGU+PC9wdWItZGF0ZXM+PC9kYXRlcz48aXNibj4xNTQ4LTcxMDUg
KEVsZWN0cm9uaWMpJiN4RDsxNTQ4LTcwOTEgKExpbmtpbmcpPC9pc2JuPjxhY2Nlc3Npb24tbnVt
PjI5OTQxODczPC9hY2Nlc3Npb24tbnVtPjx1cmxzPjxyZWxhdGVkLXVybHM+PHVybD5odHRwczov
L3d3dy5uY2JpLm5sbS5uaWguZ292L3B1Ym1lZC8yOTk0MTg3MzwvdXJsPjwvcmVsYXRlZC11cmxz
PjwvdXJscz48Y3VzdG9tMj5QTUM2MDMwNTAyPC9jdXN0b20yPjxlbGVjdHJvbmljLXJlc291cmNl
LW51bT4xMC4xMDM4L3M0MTU5Mi0wMTgtMDAzMy16PC9lbGVjdHJvbmljLXJlc291cmNlLW51bT48
L3JlY29yZD48L0NpdGU+PC9FbmROb3RlPgB=
</w:fldData>
        </w:fldChar>
      </w:r>
      <w:r w:rsidR="00030FDD">
        <w:rPr>
          <w:rFonts w:ascii="Arial" w:eastAsia="Arial" w:hAnsi="Arial" w:cs="Arial"/>
          <w:iCs/>
        </w:rPr>
        <w:instrText xml:space="preserve"> ADDIN EN.CITE.DATA </w:instrText>
      </w:r>
      <w:r w:rsidR="00030FDD">
        <w:rPr>
          <w:rFonts w:ascii="Arial" w:eastAsia="Arial" w:hAnsi="Arial" w:cs="Arial"/>
          <w:iCs/>
        </w:rPr>
      </w:r>
      <w:r w:rsidR="00030FDD">
        <w:rPr>
          <w:rFonts w:ascii="Arial" w:eastAsia="Arial" w:hAnsi="Arial" w:cs="Arial"/>
          <w:iCs/>
        </w:rPr>
        <w:fldChar w:fldCharType="end"/>
      </w:r>
      <w:r w:rsidR="0019774E">
        <w:rPr>
          <w:rFonts w:ascii="Arial" w:eastAsia="Arial" w:hAnsi="Arial" w:cs="Arial"/>
          <w:iCs/>
        </w:rPr>
      </w:r>
      <w:r w:rsidR="0019774E">
        <w:rPr>
          <w:rFonts w:ascii="Arial" w:eastAsia="Arial" w:hAnsi="Arial" w:cs="Arial"/>
          <w:iCs/>
        </w:rPr>
        <w:fldChar w:fldCharType="separate"/>
      </w:r>
      <w:r w:rsidR="00A04B4D">
        <w:rPr>
          <w:rFonts w:ascii="Arial" w:eastAsia="Arial" w:hAnsi="Arial" w:cs="Arial"/>
          <w:iCs/>
          <w:noProof/>
        </w:rPr>
        <w:t>[32]</w:t>
      </w:r>
      <w:r w:rsidR="0019774E">
        <w:rPr>
          <w:rFonts w:ascii="Arial" w:eastAsia="Arial" w:hAnsi="Arial" w:cs="Arial"/>
          <w:iCs/>
        </w:rPr>
        <w:fldChar w:fldCharType="end"/>
      </w:r>
      <w:r w:rsidRPr="00B87141">
        <w:rPr>
          <w:rFonts w:ascii="Arial" w:eastAsia="Arial" w:hAnsi="Arial" w:cs="Arial"/>
          <w:iCs/>
        </w:rPr>
        <w:t>, MAGIC</w:t>
      </w:r>
      <w:r w:rsidR="00FD2971">
        <w:rPr>
          <w:rFonts w:ascii="Arial" w:eastAsia="Arial" w:hAnsi="Arial" w:cs="Arial"/>
          <w:iCs/>
        </w:rPr>
        <w:t xml:space="preserve"> </w:t>
      </w:r>
      <w:r w:rsidR="0019774E">
        <w:rPr>
          <w:rFonts w:ascii="Arial" w:eastAsia="Arial" w:hAnsi="Arial" w:cs="Arial"/>
          <w:iCs/>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eastAsia="Arial" w:hAnsi="Arial" w:cs="Arial"/>
          <w:iCs/>
        </w:rPr>
        <w:instrText xml:space="preserve"> ADDIN EN.CITE </w:instrText>
      </w:r>
      <w:r w:rsidR="002F1B5D">
        <w:rPr>
          <w:rFonts w:ascii="Arial" w:eastAsia="Arial" w:hAnsi="Arial" w:cs="Arial"/>
          <w:iCs/>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eastAsia="Arial" w:hAnsi="Arial" w:cs="Arial"/>
          <w:iCs/>
        </w:rPr>
        <w:instrText xml:space="preserve"> ADDIN EN.CITE.DATA </w:instrText>
      </w:r>
      <w:r w:rsidR="002F1B5D">
        <w:rPr>
          <w:rFonts w:ascii="Arial" w:eastAsia="Arial" w:hAnsi="Arial" w:cs="Arial"/>
          <w:iCs/>
        </w:rPr>
      </w:r>
      <w:r w:rsidR="002F1B5D">
        <w:rPr>
          <w:rFonts w:ascii="Arial" w:eastAsia="Arial" w:hAnsi="Arial" w:cs="Arial"/>
          <w:iCs/>
        </w:rPr>
        <w:fldChar w:fldCharType="end"/>
      </w:r>
      <w:r w:rsidR="0019774E">
        <w:rPr>
          <w:rFonts w:ascii="Arial" w:eastAsia="Arial" w:hAnsi="Arial" w:cs="Arial"/>
          <w:iCs/>
        </w:rPr>
      </w:r>
      <w:r w:rsidR="0019774E">
        <w:rPr>
          <w:rFonts w:ascii="Arial" w:eastAsia="Arial" w:hAnsi="Arial" w:cs="Arial"/>
          <w:iCs/>
        </w:rPr>
        <w:fldChar w:fldCharType="separate"/>
      </w:r>
      <w:r w:rsidR="002F1B5D">
        <w:rPr>
          <w:rFonts w:ascii="Arial" w:eastAsia="Arial" w:hAnsi="Arial" w:cs="Arial"/>
          <w:iCs/>
          <w:noProof/>
        </w:rPr>
        <w:t>[55]</w:t>
      </w:r>
      <w:r w:rsidR="0019774E">
        <w:rPr>
          <w:rFonts w:ascii="Arial" w:eastAsia="Arial" w:hAnsi="Arial" w:cs="Arial"/>
          <w:iCs/>
        </w:rPr>
        <w:fldChar w:fldCharType="end"/>
      </w:r>
      <w:r w:rsidRPr="00B87141">
        <w:rPr>
          <w:rFonts w:ascii="Arial" w:eastAsia="Arial" w:hAnsi="Arial" w:cs="Arial"/>
          <w:iCs/>
        </w:rPr>
        <w:t>, DCA</w:t>
      </w:r>
      <w:r w:rsidR="00FD2971">
        <w:rPr>
          <w:rFonts w:ascii="Arial" w:eastAsia="Arial" w:hAnsi="Arial" w:cs="Arial"/>
          <w:iCs/>
        </w:rPr>
        <w:t xml:space="preserve"> </w:t>
      </w:r>
      <w:r w:rsidR="0019774E">
        <w:rPr>
          <w:rFonts w:ascii="Arial" w:eastAsia="Arial" w:hAnsi="Arial" w:cs="Arial"/>
          <w:iCs/>
        </w:rPr>
        <w:fldChar w:fldCharType="begin"/>
      </w:r>
      <w:r w:rsidR="00030FDD">
        <w:rPr>
          <w:rFonts w:ascii="Arial" w:eastAsia="Arial" w:hAnsi="Arial" w:cs="Arial"/>
          <w:iCs/>
        </w:rPr>
        <w:instrText xml:space="preserve"> ADDIN EN.CITE &lt;EndNote&gt;&lt;Cite&gt;&lt;Author&gt;Chen&lt;/Author&gt;&lt;Year&gt;2019&lt;/Year&gt;&lt;RecNum&gt;80&lt;/RecNum&gt;&lt;DisplayText&gt;[23]&lt;/DisplayText&gt;&lt;record&gt;&lt;rec-number&gt;80&lt;/rec-number&gt;&lt;foreign-keys&gt;&lt;key app="EN" db-id="zsppx25fofftzxee95fx29p8tatf5vvawtvp" timestamp="0"&gt;80&lt;/key&gt;&lt;/foreign-keys&gt;&lt;ref-type name="Journal Article"&gt;17&lt;/ref-type&gt;&lt;contributors&gt;&lt;authors&gt;&lt;author&gt;Chen, G.&lt;/author&gt;&lt;author&gt;Ning, B.&lt;/author&gt;&lt;author&gt;Shi, T.&lt;/author&gt;&lt;/authors&gt;&lt;/contributors&gt;&lt;auth-address&gt;Center for Bioinformatics and Computational Biology, and Shanghai Key Laboratory of Regulatory Biology, Institute of Biomedical Sciences, School of Life Sciences, East China Normal University, Shanghai, China.&amp;#xD;National Center for Toxicological Research, United States Food and Drug Administration, Jefferson, AR, United States.&lt;/auth-address&gt;&lt;titles&gt;&lt;title&gt;Single-Cell RNA-Seq Technologies and Related Computational Data Analysis&lt;/title&gt;&lt;secondary-title&gt;Front Genet&lt;/secondary-title&gt;&lt;/titles&gt;&lt;pages&gt;317&lt;/pages&gt;&lt;volume&gt;10&lt;/volume&gt;&lt;edition&gt;2019/04/27&lt;/edition&gt;&lt;keywords&gt;&lt;keyword&gt;allelic expression&lt;/keyword&gt;&lt;keyword&gt;alternative splicing&lt;/keyword&gt;&lt;keyword&gt;cell clustering&lt;/keyword&gt;&lt;keyword&gt;cell trajectory&lt;/keyword&gt;&lt;keyword&gt;single-cell RNA-seq&lt;/keyword&gt;&lt;/keywords&gt;&lt;dates&gt;&lt;year&gt;2019&lt;/year&gt;&lt;/dates&gt;&lt;isbn&gt;1664-8021 (Print)&amp;#xD;1664-8021 (Linking)&lt;/isbn&gt;&lt;accession-num&gt;31024627&lt;/accession-num&gt;&lt;urls&gt;&lt;related-urls&gt;&lt;url&gt;https://www.ncbi.nlm.nih.gov/pubmed/31024627&lt;/url&gt;&lt;/related-urls&gt;&lt;/urls&gt;&lt;custom2&gt;PMC6460256&lt;/custom2&gt;&lt;electronic-resource-num&gt;10.3389/fgene.2019.00317&lt;/electronic-resource-num&gt;&lt;/record&gt;&lt;/Cite&gt;&lt;/EndNote&gt;</w:instrText>
      </w:r>
      <w:r w:rsidR="0019774E">
        <w:rPr>
          <w:rFonts w:ascii="Arial" w:eastAsia="Arial" w:hAnsi="Arial" w:cs="Arial"/>
          <w:iCs/>
        </w:rPr>
        <w:fldChar w:fldCharType="separate"/>
      </w:r>
      <w:r w:rsidR="00A04B4D">
        <w:rPr>
          <w:rFonts w:ascii="Arial" w:eastAsia="Arial" w:hAnsi="Arial" w:cs="Arial"/>
          <w:iCs/>
          <w:noProof/>
        </w:rPr>
        <w:t>[23]</w:t>
      </w:r>
      <w:r w:rsidR="0019774E">
        <w:rPr>
          <w:rFonts w:ascii="Arial" w:eastAsia="Arial" w:hAnsi="Arial" w:cs="Arial"/>
          <w:iCs/>
        </w:rPr>
        <w:fldChar w:fldCharType="end"/>
      </w:r>
      <w:r w:rsidRPr="00B87141">
        <w:rPr>
          <w:rFonts w:ascii="Arial" w:eastAsia="Arial" w:hAnsi="Arial" w:cs="Arial"/>
          <w:iCs/>
        </w:rPr>
        <w:t xml:space="preserve">, </w:t>
      </w:r>
      <w:proofErr w:type="spellStart"/>
      <w:r w:rsidRPr="00B87141">
        <w:rPr>
          <w:rFonts w:ascii="Arial" w:eastAsia="Arial" w:hAnsi="Arial" w:cs="Arial"/>
          <w:iCs/>
        </w:rPr>
        <w:t>scImpute</w:t>
      </w:r>
      <w:proofErr w:type="spellEnd"/>
      <w:r w:rsidR="00FD2971">
        <w:rPr>
          <w:rFonts w:ascii="Arial" w:eastAsia="Arial" w:hAnsi="Arial" w:cs="Arial"/>
          <w:iCs/>
        </w:rPr>
        <w:t xml:space="preserve"> </w:t>
      </w:r>
      <w:r w:rsidR="0019774E">
        <w:rPr>
          <w:rFonts w:ascii="Arial" w:eastAsia="Arial" w:hAnsi="Arial" w:cs="Arial"/>
          <w:iCs/>
        </w:rPr>
        <w:fldChar w:fldCharType="begin"/>
      </w:r>
      <w:r w:rsidR="00030FDD">
        <w:rPr>
          <w:rFonts w:ascii="Arial" w:eastAsia="Arial" w:hAnsi="Arial" w:cs="Arial"/>
          <w:iCs/>
        </w:rPr>
        <w:instrText xml:space="preserve"> ADDIN EN.CITE &lt;EndNote&gt;&lt;Cite&gt;&lt;Author&gt;Li&lt;/Author&gt;&lt;Year&gt;2018&lt;/Year&gt;&lt;RecNum&gt;31&lt;/RecNum&gt;&lt;DisplayText&gt;[33]&lt;/DisplayText&gt;&lt;record&gt;&lt;rec-number&gt;31&lt;/rec-number&gt;&lt;foreign-keys&gt;&lt;key app="EN" db-id="zsppx25fofftzxee95fx29p8tatf5vvawtvp" timestamp="0"&gt;31&lt;/key&gt;&lt;/foreign-keys&gt;&lt;ref-type name="Journal Article"&gt;17&lt;/ref-type&gt;&lt;contributors&gt;&lt;authors&gt;&lt;author&gt;Li, W. V.&lt;/author&gt;&lt;author&gt;Li, J. J.&lt;/author&gt;&lt;/authors&gt;&lt;/contributors&gt;&lt;auth-address&gt;Department of Statistics, University of California, Los Angeles, CA, 90095-1554, USA.&amp;#xD;Department of Statistics, University of California, Los Angeles, CA, 90095-1554, USA. jli@stat.ucla.edu.&amp;#xD;Department of Human Genetics, University of California, Los Angeles, CA, 90095-7088, USA. jli@stat.ucla.edu.&lt;/auth-address&gt;&lt;titles&gt;&lt;title&gt;An accurate and robust imputation method scImpute for single-cell RNA-seq data&lt;/title&gt;&lt;secondary-title&gt;Nat Commun&lt;/secondary-title&gt;&lt;/titles&gt;&lt;periodical&gt;&lt;full-title&gt;Nat Commun&lt;/full-title&gt;&lt;/periodical&gt;&lt;pages&gt;997&lt;/pages&gt;&lt;volume&gt;9&lt;/volume&gt;&lt;number&gt;1&lt;/number&gt;&lt;edition&gt;2018/03/10&lt;/edition&gt;&lt;keywords&gt;&lt;keyword&gt;Algorithms&lt;/keyword&gt;&lt;keyword&gt;Animals&lt;/keyword&gt;&lt;keyword&gt;*Data Interpretation, Statistical&lt;/keyword&gt;&lt;keyword&gt;Gene Expression Profiling&lt;/keyword&gt;&lt;keyword&gt;Humans&lt;/keyword&gt;&lt;keyword&gt;RNA/chemistry/*genetics&lt;/keyword&gt;&lt;keyword&gt;Sequence Analysis, RNA&lt;/keyword&gt;&lt;keyword&gt;Single-Cell Analysis&lt;/keyword&gt;&lt;/keywords&gt;&lt;dates&gt;&lt;year&gt;2018&lt;/year&gt;&lt;pub-dates&gt;&lt;date&gt;Mar 8&lt;/date&gt;&lt;/pub-dates&gt;&lt;/dates&gt;&lt;isbn&gt;2041-1723 (Electronic)&amp;#xD;2041-1723 (Linking)&lt;/isbn&gt;&lt;accession-num&gt;29520097&lt;/accession-num&gt;&lt;urls&gt;&lt;related-urls&gt;&lt;url&gt;https://www.ncbi.nlm.nih.gov/pubmed/29520097&lt;/url&gt;&lt;/related-urls&gt;&lt;/urls&gt;&lt;custom2&gt;PMC5843666&lt;/custom2&gt;&lt;electronic-resource-num&gt;10.1038/s41467-018-03405-7&lt;/electronic-resource-num&gt;&lt;/record&gt;&lt;/Cite&gt;&lt;/EndNote&gt;</w:instrText>
      </w:r>
      <w:r w:rsidR="0019774E">
        <w:rPr>
          <w:rFonts w:ascii="Arial" w:eastAsia="Arial" w:hAnsi="Arial" w:cs="Arial"/>
          <w:iCs/>
        </w:rPr>
        <w:fldChar w:fldCharType="separate"/>
      </w:r>
      <w:r w:rsidR="00A04B4D">
        <w:rPr>
          <w:rFonts w:ascii="Arial" w:eastAsia="Arial" w:hAnsi="Arial" w:cs="Arial"/>
          <w:iCs/>
          <w:noProof/>
        </w:rPr>
        <w:t>[33]</w:t>
      </w:r>
      <w:r w:rsidR="0019774E">
        <w:rPr>
          <w:rFonts w:ascii="Arial" w:eastAsia="Arial" w:hAnsi="Arial" w:cs="Arial"/>
          <w:iCs/>
        </w:rPr>
        <w:fldChar w:fldCharType="end"/>
      </w:r>
      <w:r w:rsidR="006D1A85">
        <w:rPr>
          <w:rFonts w:ascii="Arial" w:eastAsia="Arial" w:hAnsi="Arial" w:cs="Arial"/>
          <w:iCs/>
        </w:rPr>
        <w:t>,</w:t>
      </w:r>
      <w:r w:rsidRPr="00B87141">
        <w:rPr>
          <w:rFonts w:ascii="Arial" w:eastAsia="Arial" w:hAnsi="Arial" w:cs="Arial"/>
          <w:iCs/>
        </w:rPr>
        <w:t xml:space="preserve"> and CIDR</w:t>
      </w:r>
      <w:r w:rsidR="0019774E">
        <w:rPr>
          <w:rFonts w:ascii="Arial" w:eastAsia="Arial" w:hAnsi="Arial" w:cs="Arial"/>
          <w:iCs/>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eastAsia="Arial" w:hAnsi="Arial" w:cs="Arial"/>
          <w:iCs/>
        </w:rPr>
        <w:instrText xml:space="preserve"> ADDIN EN.CITE </w:instrText>
      </w:r>
      <w:r w:rsidR="002F1B5D">
        <w:rPr>
          <w:rFonts w:ascii="Arial" w:eastAsia="Arial" w:hAnsi="Arial" w:cs="Arial"/>
          <w:iCs/>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eastAsia="Arial" w:hAnsi="Arial" w:cs="Arial"/>
          <w:iCs/>
        </w:rPr>
        <w:instrText xml:space="preserve"> ADDIN EN.CITE.DATA </w:instrText>
      </w:r>
      <w:r w:rsidR="002F1B5D">
        <w:rPr>
          <w:rFonts w:ascii="Arial" w:eastAsia="Arial" w:hAnsi="Arial" w:cs="Arial"/>
          <w:iCs/>
        </w:rPr>
      </w:r>
      <w:r w:rsidR="002F1B5D">
        <w:rPr>
          <w:rFonts w:ascii="Arial" w:eastAsia="Arial" w:hAnsi="Arial" w:cs="Arial"/>
          <w:iCs/>
        </w:rPr>
        <w:fldChar w:fldCharType="end"/>
      </w:r>
      <w:r w:rsidR="0019774E">
        <w:rPr>
          <w:rFonts w:ascii="Arial" w:eastAsia="Arial" w:hAnsi="Arial" w:cs="Arial"/>
          <w:iCs/>
        </w:rPr>
      </w:r>
      <w:r w:rsidR="0019774E">
        <w:rPr>
          <w:rFonts w:ascii="Arial" w:eastAsia="Arial" w:hAnsi="Arial" w:cs="Arial"/>
          <w:iCs/>
        </w:rPr>
        <w:fldChar w:fldCharType="separate"/>
      </w:r>
      <w:r w:rsidR="002F1B5D">
        <w:rPr>
          <w:rFonts w:ascii="Arial" w:eastAsia="Arial" w:hAnsi="Arial" w:cs="Arial"/>
          <w:iCs/>
          <w:noProof/>
        </w:rPr>
        <w:t>[59]</w:t>
      </w:r>
      <w:r w:rsidR="0019774E">
        <w:rPr>
          <w:rFonts w:ascii="Arial" w:eastAsia="Arial" w:hAnsi="Arial" w:cs="Arial"/>
          <w:iCs/>
        </w:rPr>
        <w:fldChar w:fldCharType="end"/>
      </w:r>
      <w:r w:rsidRPr="00B87141">
        <w:rPr>
          <w:rFonts w:ascii="Arial" w:eastAsia="Arial" w:hAnsi="Arial" w:cs="Arial"/>
          <w:iCs/>
        </w:rPr>
        <w:t>.</w:t>
      </w:r>
      <w:r>
        <w:rPr>
          <w:rFonts w:ascii="Arial" w:eastAsia="Arial" w:hAnsi="Arial" w:cs="Arial"/>
          <w:iCs/>
        </w:rPr>
        <w:t xml:space="preserve"> </w:t>
      </w:r>
      <w:r w:rsidR="00D0061D">
        <w:rPr>
          <w:rFonts w:ascii="Arial" w:eastAsia="Arial" w:hAnsi="Arial" w:cs="Arial"/>
          <w:iCs/>
        </w:rPr>
        <w:t xml:space="preserve">A </w:t>
      </w:r>
      <w:proofErr w:type="spellStart"/>
      <w:r w:rsidRPr="00B87141">
        <w:rPr>
          <w:rFonts w:ascii="Arial" w:eastAsia="Arial" w:hAnsi="Arial" w:cs="Arial"/>
          <w:iCs/>
        </w:rPr>
        <w:t>scGMAI</w:t>
      </w:r>
      <w:proofErr w:type="spellEnd"/>
      <w:r w:rsidR="00D0061D">
        <w:rPr>
          <w:rFonts w:ascii="Arial" w:eastAsia="Arial" w:hAnsi="Arial" w:cs="Arial"/>
          <w:iCs/>
        </w:rPr>
        <w:t xml:space="preserve"> implementation without</w:t>
      </w:r>
      <w:r w:rsidRPr="00B87141">
        <w:rPr>
          <w:rFonts w:ascii="Arial" w:eastAsia="Arial" w:hAnsi="Arial" w:cs="Arial"/>
          <w:iCs/>
        </w:rPr>
        <w:t xml:space="preserve"> </w:t>
      </w:r>
      <w:r w:rsidR="00D0061D">
        <w:rPr>
          <w:rFonts w:ascii="Arial" w:eastAsia="Arial" w:hAnsi="Arial" w:cs="Arial"/>
          <w:iCs/>
        </w:rPr>
        <w:t xml:space="preserve">AE </w:t>
      </w:r>
      <w:r>
        <w:rPr>
          <w:rFonts w:ascii="Arial" w:eastAsia="Arial" w:hAnsi="Arial" w:cs="Arial"/>
          <w:iCs/>
        </w:rPr>
        <w:t>was also compared</w:t>
      </w:r>
      <w:r w:rsidRPr="00B87141">
        <w:rPr>
          <w:rFonts w:ascii="Arial" w:eastAsia="Arial" w:hAnsi="Arial" w:cs="Arial"/>
          <w:iCs/>
        </w:rPr>
        <w:t xml:space="preserve">. Seventeen </w:t>
      </w:r>
      <w:proofErr w:type="spellStart"/>
      <w:r w:rsidRPr="00B87141">
        <w:rPr>
          <w:rFonts w:ascii="Arial" w:eastAsia="Arial" w:hAnsi="Arial" w:cs="Arial"/>
          <w:iCs/>
        </w:rPr>
        <w:t>scRNA</w:t>
      </w:r>
      <w:proofErr w:type="spellEnd"/>
      <w:r w:rsidRPr="00B87141">
        <w:rPr>
          <w:rFonts w:ascii="Arial" w:eastAsia="Arial" w:hAnsi="Arial" w:cs="Arial"/>
          <w:iCs/>
        </w:rPr>
        <w:t>-</w:t>
      </w:r>
      <w:r w:rsidR="00F20767">
        <w:rPr>
          <w:rFonts w:ascii="Arial" w:eastAsia="Arial" w:hAnsi="Arial" w:cs="Arial"/>
          <w:iCs/>
        </w:rPr>
        <w:t>s</w:t>
      </w:r>
      <w:r w:rsidR="00F20767" w:rsidRPr="00B87141">
        <w:rPr>
          <w:rFonts w:ascii="Arial" w:eastAsia="Arial" w:hAnsi="Arial" w:cs="Arial"/>
          <w:iCs/>
        </w:rPr>
        <w:t xml:space="preserve">eq </w:t>
      </w:r>
      <w:r w:rsidRPr="00B87141">
        <w:rPr>
          <w:rFonts w:ascii="Arial" w:eastAsia="Arial" w:hAnsi="Arial" w:cs="Arial"/>
          <w:iCs/>
        </w:rPr>
        <w:t xml:space="preserve">data </w:t>
      </w:r>
      <w:r w:rsidR="00F20767">
        <w:rPr>
          <w:rFonts w:ascii="Arial" w:eastAsia="Arial" w:hAnsi="Arial" w:cs="Arial"/>
          <w:iCs/>
        </w:rPr>
        <w:t xml:space="preserve">(part of them are listed in </w:t>
      </w:r>
      <w:r w:rsidR="00F20767" w:rsidRPr="00F506E3">
        <w:rPr>
          <w:rFonts w:ascii="Arial" w:eastAsia="Arial" w:hAnsi="Arial" w:cs="Arial"/>
          <w:b/>
          <w:bCs/>
          <w:iCs/>
        </w:rPr>
        <w:t>Table 2</w:t>
      </w:r>
      <w:r w:rsidR="00F20767">
        <w:rPr>
          <w:rFonts w:ascii="Arial" w:eastAsia="Arial" w:hAnsi="Arial" w:cs="Arial"/>
          <w:iCs/>
        </w:rPr>
        <w:t xml:space="preserve"> as marked) </w:t>
      </w:r>
      <w:r w:rsidR="00A92684">
        <w:rPr>
          <w:rFonts w:ascii="Arial" w:eastAsia="Arial" w:hAnsi="Arial" w:cs="Arial"/>
          <w:iCs/>
        </w:rPr>
        <w:t>we</w:t>
      </w:r>
      <w:r w:rsidRPr="00B87141">
        <w:rPr>
          <w:rFonts w:ascii="Arial" w:eastAsia="Arial" w:hAnsi="Arial" w:cs="Arial"/>
          <w:iCs/>
        </w:rPr>
        <w:t>re used to evaluate cell clustering performances. The results indicate</w:t>
      </w:r>
      <w:r w:rsidR="001E2885">
        <w:rPr>
          <w:rFonts w:ascii="Arial" w:eastAsia="Arial" w:hAnsi="Arial" w:cs="Arial"/>
          <w:iCs/>
        </w:rPr>
        <w:t>d that</w:t>
      </w:r>
      <w:r w:rsidRPr="00B87141">
        <w:rPr>
          <w:rFonts w:ascii="Arial" w:eastAsia="Arial" w:hAnsi="Arial" w:cs="Arial"/>
          <w:iCs/>
        </w:rPr>
        <w:t xml:space="preserve"> the </w:t>
      </w:r>
      <w:r w:rsidR="00A92684">
        <w:rPr>
          <w:rFonts w:ascii="Arial" w:eastAsia="Arial" w:hAnsi="Arial" w:cs="Arial"/>
          <w:iCs/>
        </w:rPr>
        <w:t>AEs</w:t>
      </w:r>
      <w:r w:rsidRPr="00B87141">
        <w:rPr>
          <w:rFonts w:ascii="Arial" w:eastAsia="Arial" w:hAnsi="Arial" w:cs="Arial"/>
          <w:iCs/>
        </w:rPr>
        <w:t xml:space="preserve"> significantly improved the clustering performance in </w:t>
      </w:r>
      <w:r w:rsidR="00A92684">
        <w:rPr>
          <w:rFonts w:ascii="Arial" w:eastAsia="Arial" w:hAnsi="Arial" w:cs="Arial"/>
          <w:iCs/>
        </w:rPr>
        <w:t>eight of seventeen</w:t>
      </w:r>
      <w:r w:rsidRPr="00B87141">
        <w:rPr>
          <w:rFonts w:ascii="Arial" w:eastAsia="Arial" w:hAnsi="Arial" w:cs="Arial"/>
          <w:iCs/>
        </w:rPr>
        <w:t xml:space="preserve"> </w:t>
      </w:r>
      <w:proofErr w:type="spellStart"/>
      <w:r w:rsidRPr="00B87141">
        <w:rPr>
          <w:rFonts w:ascii="Arial" w:eastAsia="Arial" w:hAnsi="Arial" w:cs="Arial"/>
          <w:iCs/>
        </w:rPr>
        <w:t>scRNA</w:t>
      </w:r>
      <w:proofErr w:type="spellEnd"/>
      <w:r w:rsidRPr="00B87141">
        <w:rPr>
          <w:rFonts w:ascii="Arial" w:eastAsia="Arial" w:hAnsi="Arial" w:cs="Arial"/>
          <w:iCs/>
        </w:rPr>
        <w:t>-Seq datasets.</w:t>
      </w:r>
    </w:p>
    <w:p w14:paraId="02B167AB" w14:textId="77777777" w:rsidR="00985A45" w:rsidRPr="00720FBB" w:rsidRDefault="00985A45" w:rsidP="00985A45">
      <w:pPr>
        <w:spacing w:line="360" w:lineRule="auto"/>
        <w:jc w:val="both"/>
        <w:rPr>
          <w:rFonts w:ascii="Arial" w:eastAsiaTheme="minorEastAsia" w:hAnsi="Arial" w:cs="Arial"/>
        </w:rPr>
      </w:pPr>
    </w:p>
    <w:p w14:paraId="6AE2B5E7" w14:textId="77777777" w:rsidR="00985A45" w:rsidRPr="00985A45" w:rsidRDefault="00985A45" w:rsidP="006F4560">
      <w:pPr>
        <w:pStyle w:val="ListParagraph"/>
        <w:numPr>
          <w:ilvl w:val="2"/>
          <w:numId w:val="40"/>
        </w:numPr>
        <w:spacing w:after="0" w:line="360" w:lineRule="auto"/>
        <w:jc w:val="both"/>
        <w:rPr>
          <w:rFonts w:ascii="Arial" w:hAnsi="Arial" w:cs="Arial"/>
          <w:b/>
        </w:rPr>
      </w:pPr>
      <w:proofErr w:type="spellStart"/>
      <w:r w:rsidRPr="008F228A">
        <w:rPr>
          <w:rFonts w:ascii="Arial" w:hAnsi="Arial" w:cs="Arial"/>
          <w:b/>
        </w:rPr>
        <w:t>scIGANs</w:t>
      </w:r>
      <w:proofErr w:type="spellEnd"/>
    </w:p>
    <w:p w14:paraId="16695443" w14:textId="007A7F38" w:rsidR="00985A45" w:rsidRDefault="00985A45" w:rsidP="00F506E3">
      <w:pPr>
        <w:spacing w:line="480" w:lineRule="auto"/>
        <w:jc w:val="both"/>
        <w:rPr>
          <w:rFonts w:ascii="Arial" w:hAnsi="Arial" w:cs="Arial"/>
        </w:rPr>
      </w:pPr>
      <w:r>
        <w:rPr>
          <w:rFonts w:ascii="Arial" w:hAnsi="Arial" w:cs="Arial"/>
        </w:rPr>
        <w:t xml:space="preserve">Imputation approaches based on information from cells with similar expressions suffer from </w:t>
      </w:r>
      <w:proofErr w:type="spellStart"/>
      <w:r>
        <w:rPr>
          <w:rFonts w:ascii="Arial" w:hAnsi="Arial" w:cs="Arial"/>
        </w:rPr>
        <w:t>oversmoothing</w:t>
      </w:r>
      <w:proofErr w:type="spellEnd"/>
      <w:r>
        <w:rPr>
          <w:rFonts w:ascii="Arial" w:hAnsi="Arial" w:cs="Arial"/>
        </w:rPr>
        <w:t xml:space="preserve">, especially for rare cell types. </w:t>
      </w:r>
      <w:proofErr w:type="spellStart"/>
      <w:r>
        <w:rPr>
          <w:rFonts w:ascii="Arial" w:hAnsi="Arial" w:cs="Arial"/>
        </w:rPr>
        <w:t>scIGANs</w:t>
      </w:r>
      <w:proofErr w:type="spellEnd"/>
      <w:r w:rsidR="001823FA">
        <w:rPr>
          <w:rFonts w:ascii="Arial" w:hAnsi="Arial" w:cs="Arial"/>
        </w:rPr>
        <w:t xml:space="preserve"> </w:t>
      </w:r>
      <w:r w:rsidR="0019774E">
        <w:rPr>
          <w:rFonts w:ascii="Arial" w:hAnsi="Arial" w:cs="Arial"/>
        </w:rPr>
        <w:fldChar w:fldCharType="begin">
          <w:fldData xml:space="preserve">PEVuZE5vdGU+PENpdGU+PEF1dGhvcj5YdTwvQXV0aG9yPjxZZWFyPjIwMjA8L1llYXI+PFJlY051
bT4xMDI8L1JlY051bT48RGlzcGxheVRleHQ+WzE2XTwvRGlzcGxheVRleHQ+PHJlY29yZD48cmVj
LW51bWJlcj4xMDI8L3JlYy1udW1iZXI+PGZvcmVpZ24ta2V5cz48a2V5IGFwcD0iRU4iIGRiLWlk
PSJ6c3BweDI1Zm9mZnR6eGVlOTVmeDI5cDh0YXRmNXZ2YXd0dnAiIHRpbWVzdGFtcD0iMCI+MTAy
PC9rZXk+PC9mb3JlaWduLWtleXM+PHJlZi10eXBlIG5hbWU9IkpvdXJuYWwgQXJ0aWNsZSI+MTc8
L3JlZi10eXBlPjxjb250cmlidXRvcnM+PGF1dGhvcnM+PGF1dGhvcj5YdSwgWS48L2F1dGhvcj48
YXV0aG9yPlpoYW5nLCBaLjwvYXV0aG9yPjxhdXRob3I+WW91LCBMLjwvYXV0aG9yPjxhdXRob3I+
TGl1LCBKLjwvYXV0aG9yPjxhdXRob3I+RmFuLCBaLjwvYXV0aG9yPjxhdXRob3I+WmhvdSwgWC48
L2F1dGhvcj48L2F1dGhvcnM+PC9jb250cmlidXRvcnM+PGF1dGgtYWRkcmVzcz5DZW50cmUgZm9y
IENvbXB1dGF0aW9uYWwgU3lzdGVtcyBNZWRpY2luZSwgU2Nob29sIG9mIEJpb21lZGljYWwgSW5m
b3JtYXRpY3MsIFRoZSBVbml2ZXJzaXR5IG9mIFRleGFzIEhlYWx0aCBTY2llbmNlIENlbnRyZSBh
dCBIb3VzdG9uLCBUWCA3NzAzMCwgVVNBLiYjeEQ7U2Nob29sIG9mIEluZm9ybWF0aW9uIE1hbmFn
ZW1lbnQgYW5kIFN0YXRpc3RpY3MsIEh1YmVpIFVuaXZlcnNpdHkgb2YgRWNvbm9taWNzLCBXdWhh
biwgSHViZWkgNDMwMjA1LCBDaGluYS4mI3hEO0h1YmVpIENlbnRyZSBmb3IgRGF0YSBhbmQgQW5h
bHlzaXMsIEh1YmVpIFVuaXZlcnNpdHkgb2YgRWNvbm9taWNzLCBXdWhhbiwgSHViZWkgNDMwMjA1
LCBDaGluYS4mI3hEO0NvbGxlZ2Ugb2YgRWxlY3Ryb25pYyBhbmQgSW5mb3JtYXRpb24gRW5naW5l
ZXJpbmcsIFRvbmdqaSBVbml2ZXJzaXR5LCBTaGFuZ2hhaSwgU2hhbmdoYWkgMjAxODA0LCBDaGlu
YS4mI3hEO1dlc3QgQ2hpbmEgU2Nob29sIG9mIFB1YmxpYyBIZWFsdGggYW5kIFdlc3QgQ2hpbmEg
Rm91cnRoIEhvc3BpdGFsLCBTaWNodWFuIFVuaXZlcnNpdHksIENoZW5nZHUsIENoZW5nZHUgNjEw
MDQwLCBDaGluYS4mI3hEO0RlcGFydG1lbnQgb2YgUGFlZGlhdHJpYyBTdXJnZXJ5LCBNY0dvdmVy
biBNZWRpY2FsIFNjaG9vbCwgVGhlIFVuaXZlcnNpdHkgb2YgVGV4YXMgSGVhbHRoIFNjaWVuY2Ug
Q2VudHJlIGF0IEhvdXN0b24sIEhvdXN0b24sIFRYIDc3MDMwLCBVU0EuPC9hdXRoLWFkZHJlc3M+
PHRpdGxlcz48dGl0bGU+c2NJR0FOczogc2luZ2xlLWNlbGwgUk5BLXNlcSBpbXB1dGF0aW9uIHVz
aW5nIGdlbmVyYXRpdmUgYWR2ZXJzYXJpYWwgbmV0d29ya3M8L3RpdGxlPjxzZWNvbmRhcnktdGl0
bGU+TnVjbGVpYyBBY2lkcyBSZXM8L3NlY29uZGFyeS10aXRsZT48L3RpdGxlcz48cGVyaW9kaWNh
bD48ZnVsbC10aXRsZT5OdWNsZWljIEFjaWRzIFJlczwvZnVsbC10aXRsZT48L3BlcmlvZGljYWw+
PHBhZ2VzPmU4NTwvcGFnZXM+PHZvbHVtZT40ODwvdm9sdW1lPjxudW1iZXI+MTU8L251bWJlcj48
ZWRpdGlvbj4yMDIwLzA2LzI3PC9lZGl0aW9uPjxrZXl3b3Jkcz48a2V5d29yZD5Db21wdXRhdGlv
bmFsIEJpb2xvZ3k8L2tleXdvcmQ+PGtleXdvcmQ+Uk5BL2dlbmV0aWNzPC9rZXl3b3JkPjxrZXl3
b3JkPlJOQSwgTWVzc2VuZ2VyL2dlbmV0aWNzPC9rZXl3b3JkPjxrZXl3b3JkPlJOQS1TZXEvKm1l
dGhvZHM8L2tleXdvcmQ+PGtleXdvcmQ+U2luZ2xlLUNlbGwgQW5hbHlzaXMvKm1ldGhvZHM8L2tl
eXdvcmQ+PGtleXdvcmQ+KlNvZnR3YXJlPC9rZXl3b3JkPjxrZXl3b3JkPlRyYW5zY3JpcHRvbWUv
KmdlbmV0aWNzPC9rZXl3b3JkPjxrZXl3b3JkPldob2xlIEV4b21lIFNlcXVlbmNpbmcvbWV0aG9k
czwva2V5d29yZD48L2tleXdvcmRzPjxkYXRlcz48eWVhcj4yMDIwPC95ZWFyPjxwdWItZGF0ZXM+
PGRhdGU+U2VwIDQ8L2RhdGU+PC9wdWItZGF0ZXM+PC9kYXRlcz48aXNibj4xMzYyLTQ5NjIgKEVs
ZWN0cm9uaWMpJiN4RDswMzA1LTEwNDggKExpbmtpbmcpPC9pc2JuPjxhY2Nlc3Npb24tbnVtPjMy
NTg4OTAwPC9hY2Nlc3Npb24tbnVtPjx1cmxzPjxyZWxhdGVkLXVybHM+PHVybD5odHRwczovL3d3
dy5uY2JpLm5sbS5uaWguZ292L3B1Ym1lZC8zMjU4ODkwMDwvdXJsPjwvcmVsYXRlZC11cmxzPjwv
dXJscz48Y3VzdG9tMj5QTUM3NDcwOTYxPC9jdXN0b20yPjxlbGVjdHJvbmljLXJlc291cmNlLW51
bT4xMC4xMDkzL25hci9na2FhNTA2PC9lbGVjdHJvbmljLXJlc291cmNlLW51bT48L3JlY29yZD48
L0NpdGU+PC9FbmROb3RlPn==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PEVuZE5vdGU+PENpdGU+PEF1dGhvcj5YdTwvQXV0aG9yPjxZZWFyPjIwMjA8L1llYXI+PFJlY051
bT4xMDI8L1JlY051bT48RGlzcGxheVRleHQ+WzE2XTwvRGlzcGxheVRleHQ+PHJlY29yZD48cmVj
LW51bWJlcj4xMDI8L3JlYy1udW1iZXI+PGZvcmVpZ24ta2V5cz48a2V5IGFwcD0iRU4iIGRiLWlk
PSJ6c3BweDI1Zm9mZnR6eGVlOTVmeDI5cDh0YXRmNXZ2YXd0dnAiIHRpbWVzdGFtcD0iMCI+MTAy
PC9rZXk+PC9mb3JlaWduLWtleXM+PHJlZi10eXBlIG5hbWU9IkpvdXJuYWwgQXJ0aWNsZSI+MTc8
L3JlZi10eXBlPjxjb250cmlidXRvcnM+PGF1dGhvcnM+PGF1dGhvcj5YdSwgWS48L2F1dGhvcj48
YXV0aG9yPlpoYW5nLCBaLjwvYXV0aG9yPjxhdXRob3I+WW91LCBMLjwvYXV0aG9yPjxhdXRob3I+
TGl1LCBKLjwvYXV0aG9yPjxhdXRob3I+RmFuLCBaLjwvYXV0aG9yPjxhdXRob3I+WmhvdSwgWC48
L2F1dGhvcj48L2F1dGhvcnM+PC9jb250cmlidXRvcnM+PGF1dGgtYWRkcmVzcz5DZW50cmUgZm9y
IENvbXB1dGF0aW9uYWwgU3lzdGVtcyBNZWRpY2luZSwgU2Nob29sIG9mIEJpb21lZGljYWwgSW5m
b3JtYXRpY3MsIFRoZSBVbml2ZXJzaXR5IG9mIFRleGFzIEhlYWx0aCBTY2llbmNlIENlbnRyZSBh
dCBIb3VzdG9uLCBUWCA3NzAzMCwgVVNBLiYjeEQ7U2Nob29sIG9mIEluZm9ybWF0aW9uIE1hbmFn
ZW1lbnQgYW5kIFN0YXRpc3RpY3MsIEh1YmVpIFVuaXZlcnNpdHkgb2YgRWNvbm9taWNzLCBXdWhh
biwgSHViZWkgNDMwMjA1LCBDaGluYS4mI3hEO0h1YmVpIENlbnRyZSBmb3IgRGF0YSBhbmQgQW5h
bHlzaXMsIEh1YmVpIFVuaXZlcnNpdHkgb2YgRWNvbm9taWNzLCBXdWhhbiwgSHViZWkgNDMwMjA1
LCBDaGluYS4mI3hEO0NvbGxlZ2Ugb2YgRWxlY3Ryb25pYyBhbmQgSW5mb3JtYXRpb24gRW5naW5l
ZXJpbmcsIFRvbmdqaSBVbml2ZXJzaXR5LCBTaGFuZ2hhaSwgU2hhbmdoYWkgMjAxODA0LCBDaGlu
YS4mI3hEO1dlc3QgQ2hpbmEgU2Nob29sIG9mIFB1YmxpYyBIZWFsdGggYW5kIFdlc3QgQ2hpbmEg
Rm91cnRoIEhvc3BpdGFsLCBTaWNodWFuIFVuaXZlcnNpdHksIENoZW5nZHUsIENoZW5nZHUgNjEw
MDQwLCBDaGluYS4mI3hEO0RlcGFydG1lbnQgb2YgUGFlZGlhdHJpYyBTdXJnZXJ5LCBNY0dvdmVy
biBNZWRpY2FsIFNjaG9vbCwgVGhlIFVuaXZlcnNpdHkgb2YgVGV4YXMgSGVhbHRoIFNjaWVuY2Ug
Q2VudHJlIGF0IEhvdXN0b24sIEhvdXN0b24sIFRYIDc3MDMwLCBVU0EuPC9hdXRoLWFkZHJlc3M+
PHRpdGxlcz48dGl0bGU+c2NJR0FOczogc2luZ2xlLWNlbGwgUk5BLXNlcSBpbXB1dGF0aW9uIHVz
aW5nIGdlbmVyYXRpdmUgYWR2ZXJzYXJpYWwgbmV0d29ya3M8L3RpdGxlPjxzZWNvbmRhcnktdGl0
bGU+TnVjbGVpYyBBY2lkcyBSZXM8L3NlY29uZGFyeS10aXRsZT48L3RpdGxlcz48cGVyaW9kaWNh
bD48ZnVsbC10aXRsZT5OdWNsZWljIEFjaWRzIFJlczwvZnVsbC10aXRsZT48L3BlcmlvZGljYWw+
PHBhZ2VzPmU4NTwvcGFnZXM+PHZvbHVtZT40ODwvdm9sdW1lPjxudW1iZXI+MTU8L251bWJlcj48
ZWRpdGlvbj4yMDIwLzA2LzI3PC9lZGl0aW9uPjxrZXl3b3Jkcz48a2V5d29yZD5Db21wdXRhdGlv
bmFsIEJpb2xvZ3k8L2tleXdvcmQ+PGtleXdvcmQ+Uk5BL2dlbmV0aWNzPC9rZXl3b3JkPjxrZXl3
b3JkPlJOQSwgTWVzc2VuZ2VyL2dlbmV0aWNzPC9rZXl3b3JkPjxrZXl3b3JkPlJOQS1TZXEvKm1l
dGhvZHM8L2tleXdvcmQ+PGtleXdvcmQ+U2luZ2xlLUNlbGwgQW5hbHlzaXMvKm1ldGhvZHM8L2tl
eXdvcmQ+PGtleXdvcmQ+KlNvZnR3YXJlPC9rZXl3b3JkPjxrZXl3b3JkPlRyYW5zY3JpcHRvbWUv
KmdlbmV0aWNzPC9rZXl3b3JkPjxrZXl3b3JkPldob2xlIEV4b21lIFNlcXVlbmNpbmcvbWV0aG9k
czwva2V5d29yZD48L2tleXdvcmRzPjxkYXRlcz48eWVhcj4yMDIwPC95ZWFyPjxwdWItZGF0ZXM+
PGRhdGU+U2VwIDQ8L2RhdGU+PC9wdWItZGF0ZXM+PC9kYXRlcz48aXNibj4xMzYyLTQ5NjIgKEVs
ZWN0cm9uaWMpJiN4RDswMzA1LTEwNDggKExpbmtpbmcpPC9pc2JuPjxhY2Nlc3Npb24tbnVtPjMy
NTg4OTAwPC9hY2Nlc3Npb24tbnVtPjx1cmxzPjxyZWxhdGVkLXVybHM+PHVybD5odHRwczovL3d3
dy5uY2JpLm5sbS5uaWguZ292L3B1Ym1lZC8zMjU4ODkwMDwvdXJsPjwvcmVsYXRlZC11cmxzPjwv
dXJscz48Y3VzdG9tMj5QTUM3NDcwOTYxPC9jdXN0b20yPjxlbGVjdHJvbmljLXJlc291cmNlLW51
bT4xMC4xMDkzL25hci9na2FhNTA2PC9lbGVjdHJvbmljLXJlc291cmNlLW51bT48L3JlY29yZD48
L0NpdGU+PC9FbmROb3RlPn==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[16]</w:t>
      </w:r>
      <w:r w:rsidR="0019774E">
        <w:rPr>
          <w:rFonts w:ascii="Arial" w:hAnsi="Arial" w:cs="Arial"/>
        </w:rPr>
        <w:fldChar w:fldCharType="end"/>
      </w:r>
      <w:r w:rsidR="001823FA">
        <w:rPr>
          <w:rFonts w:ascii="Arial" w:hAnsi="Arial" w:cs="Arial"/>
        </w:rPr>
        <w:t xml:space="preserve"> </w:t>
      </w:r>
      <w:r>
        <w:rPr>
          <w:rFonts w:ascii="Arial" w:hAnsi="Arial" w:cs="Arial"/>
        </w:rPr>
        <w:t xml:space="preserve"> is a GAN-based imputation algorithm, which overcomes this problem by using the observed samples with missing values to train a GAN to generate samples with imputed expressions. </w:t>
      </w:r>
    </w:p>
    <w:p w14:paraId="61D243C3" w14:textId="7446BCF4" w:rsidR="00985A45" w:rsidRDefault="00985A45" w:rsidP="00F506E3">
      <w:pPr>
        <w:spacing w:before="120" w:line="480" w:lineRule="auto"/>
        <w:jc w:val="both"/>
        <w:rPr>
          <w:rFonts w:ascii="Arial" w:hAnsi="Arial" w:cs="Arial"/>
          <w:spacing w:val="-1"/>
          <w:szCs w:val="20"/>
          <w:lang w:eastAsia="x-none"/>
        </w:rPr>
      </w:pPr>
      <w:r w:rsidRPr="00ED0566">
        <w:rPr>
          <w:rFonts w:ascii="Arial" w:hAnsi="Arial" w:cs="Arial"/>
          <w:i/>
          <w:iCs/>
          <w:u w:val="single"/>
        </w:rPr>
        <w:t>Model</w:t>
      </w:r>
      <w:r w:rsidR="003B21A4">
        <w:rPr>
          <w:rFonts w:ascii="Arial" w:hAnsi="Arial" w:cs="Arial"/>
          <w:i/>
          <w:iCs/>
          <w:u w:val="single"/>
        </w:rPr>
        <w:t>.</w:t>
      </w:r>
      <w:r w:rsidRPr="001755EE">
        <w:rPr>
          <w:rFonts w:ascii="Arial" w:hAnsi="Arial" w:cs="Arial"/>
          <w:iCs/>
          <w:u w:val="single"/>
        </w:rPr>
        <w:t xml:space="preserve"> </w:t>
      </w:r>
      <w:r w:rsidRPr="00ED0566">
        <w:rPr>
          <w:rFonts w:ascii="Arial" w:hAnsi="Arial" w:cs="Arial"/>
          <w:i/>
          <w:iCs/>
        </w:rPr>
        <w:t xml:space="preserve"> </w:t>
      </w:r>
      <w:r>
        <w:rPr>
          <w:rFonts w:ascii="Arial" w:hAnsi="Arial" w:cs="Arial"/>
          <w:iCs/>
        </w:rPr>
        <w:t xml:space="preserve">The gene expression vector </w:t>
      </w:r>
      <m:oMath>
        <m:sSub>
          <m:sSubPr>
            <m:ctrlPr>
              <w:rPr>
                <w:rFonts w:ascii="Cambria Math" w:eastAsia="Cambria Math" w:hAnsi="Cambria Math" w:cs="Arial"/>
              </w:rPr>
            </m:ctrlPr>
          </m:sSubPr>
          <m:e>
            <m:r>
              <m:rPr>
                <m:sty m:val="bi"/>
              </m:rPr>
              <w:rPr>
                <w:rFonts w:ascii="Cambria Math" w:eastAsia="Cambria Math" w:hAnsi="Cambria Math" w:cs="Arial"/>
              </w:rPr>
              <m:t>x</m:t>
            </m:r>
          </m:e>
          <m:sub>
            <m:r>
              <w:rPr>
                <w:rFonts w:ascii="Cambria Math" w:eastAsia="Cambria Math" w:hAnsi="Cambria Math" w:cs="Arial"/>
              </w:rPr>
              <m:t>n</m:t>
            </m:r>
          </m:sub>
        </m:sSub>
      </m:oMath>
      <w:r>
        <w:rPr>
          <w:rFonts w:ascii="Arial" w:hAnsi="Arial" w:cs="Arial"/>
        </w:rPr>
        <w:t xml:space="preserve"> is first reshaped into a square image-like format and </w:t>
      </w:r>
      <w:proofErr w:type="spellStart"/>
      <w:r>
        <w:rPr>
          <w:rFonts w:ascii="Arial" w:hAnsi="Arial" w:cs="Arial"/>
          <w:iCs/>
        </w:rPr>
        <w:t>scIGAN</w:t>
      </w:r>
      <w:proofErr w:type="spellEnd"/>
      <w:r>
        <w:rPr>
          <w:rFonts w:ascii="Arial" w:hAnsi="Arial" w:cs="Arial"/>
          <w:iCs/>
        </w:rPr>
        <w:t xml:space="preserve"> takes the reshaped data as input. The model follows a BEGAN</w:t>
      </w:r>
      <w:r w:rsidR="001823FA">
        <w:rPr>
          <w:rFonts w:ascii="Arial" w:hAnsi="Arial" w:cs="Arial"/>
          <w:iCs/>
        </w:rPr>
        <w:t xml:space="preserve"> </w:t>
      </w:r>
      <w:r w:rsidR="0019774E">
        <w:rPr>
          <w:rFonts w:ascii="Arial" w:hAnsi="Arial" w:cs="Arial"/>
          <w:iCs/>
        </w:rPr>
        <w:fldChar w:fldCharType="begin"/>
      </w:r>
      <w:r w:rsidR="002F1B5D">
        <w:rPr>
          <w:rFonts w:ascii="Arial" w:hAnsi="Arial" w:cs="Arial"/>
          <w:iCs/>
        </w:rPr>
        <w:instrText xml:space="preserve"> ADDIN EN.CITE &lt;EndNote&gt;&lt;Cite&gt;&lt;Author&gt;Berthelot&lt;/Author&gt;&lt;Year&gt;2017&lt;/Year&gt;&lt;RecNum&gt;116&lt;/RecNum&gt;&lt;DisplayText&gt;[60]&lt;/DisplayText&gt;&lt;record&gt;&lt;rec-number&gt;116&lt;/rec-number&gt;&lt;foreign-keys&gt;&lt;key app="EN" db-id="zsppx25fofftzxee95fx29p8tatf5vvawtvp" timestamp="0"&gt;116&lt;/key&gt;&lt;/foreign-keys&gt;&lt;ref-type name="Journal Article"&gt;17&lt;/ref-type&gt;&lt;contributors&gt;&lt;authors&gt;&lt;author&gt;Berthelot, D., Schumm, T. and Metz, L.&lt;/author&gt;&lt;/authors&gt;&lt;/contributors&gt;&lt;titles&gt;&lt;title&gt;BEGAN: Boundary Equilibrium Generative Adversarial Networks&lt;/title&gt;&lt;secondary-title&gt;arXiv&lt;/secondary-title&gt;&lt;/titles&gt;&lt;dates&gt;&lt;year&gt;2017&lt;/year&gt;&lt;/dates&gt;&lt;urls&gt;&lt;/urls&gt;&lt;/record&gt;&lt;/Cite&gt;&lt;/EndNote&gt;</w:instrText>
      </w:r>
      <w:r w:rsidR="0019774E">
        <w:rPr>
          <w:rFonts w:ascii="Arial" w:hAnsi="Arial" w:cs="Arial"/>
          <w:iCs/>
        </w:rPr>
        <w:fldChar w:fldCharType="separate"/>
      </w:r>
      <w:r w:rsidR="002F1B5D">
        <w:rPr>
          <w:rFonts w:ascii="Arial" w:hAnsi="Arial" w:cs="Arial"/>
          <w:iCs/>
          <w:noProof/>
        </w:rPr>
        <w:t>[60]</w:t>
      </w:r>
      <w:r w:rsidR="0019774E">
        <w:rPr>
          <w:rFonts w:ascii="Arial" w:hAnsi="Arial" w:cs="Arial"/>
          <w:iCs/>
        </w:rPr>
        <w:fldChar w:fldCharType="end"/>
      </w:r>
      <w:r>
        <w:rPr>
          <w:rFonts w:ascii="Arial" w:hAnsi="Arial" w:cs="Arial"/>
          <w:iCs/>
        </w:rPr>
        <w:t xml:space="preserve"> framework, which </w:t>
      </w:r>
      <w:r>
        <w:rPr>
          <w:rFonts w:ascii="Arial" w:eastAsia="Arial" w:hAnsi="Arial" w:cs="Arial"/>
        </w:rPr>
        <w:t>substitutes the generator with an autoencoder that</w:t>
      </w:r>
      <w:r>
        <w:rPr>
          <w:rFonts w:ascii="Arial" w:hAnsi="Arial" w:cs="Arial"/>
          <w:iCs/>
        </w:rPr>
        <w:t xml:space="preserve"> includes an encoder </w:t>
      </w:r>
      <m:oMath>
        <m:r>
          <w:rPr>
            <w:rFonts w:ascii="Cambria Math" w:hAnsi="Cambria Math" w:cs="Arial"/>
            <w:spacing w:val="-1"/>
            <w:szCs w:val="20"/>
            <w:lang w:val="x-none" w:eastAsia="x-none"/>
          </w:rPr>
          <m:t>E</m:t>
        </m:r>
      </m:oMath>
      <w:r>
        <w:rPr>
          <w:rFonts w:ascii="Arial" w:hAnsi="Arial" w:cs="Arial"/>
          <w:iCs/>
        </w:rPr>
        <w:t xml:space="preserve"> and a decoder </w:t>
      </w:r>
      <m:oMath>
        <m:r>
          <w:rPr>
            <w:rFonts w:ascii="Cambria Math" w:hAnsi="Cambria Math" w:cs="Arial"/>
          </w:rPr>
          <m:t>G</m:t>
        </m:r>
      </m:oMath>
      <w:r>
        <w:rPr>
          <w:rFonts w:ascii="Arial" w:hAnsi="Arial" w:cs="Arial"/>
          <w:iCs/>
        </w:rPr>
        <w:t xml:space="preserve"> and also replaces the discriminator </w:t>
      </w:r>
      <m:oMath>
        <m:r>
          <w:rPr>
            <w:rFonts w:ascii="Cambria Math" w:hAnsi="Cambria Math" w:cs="Arial"/>
          </w:rPr>
          <m:t>D</m:t>
        </m:r>
      </m:oMath>
      <w:r>
        <w:rPr>
          <w:rFonts w:ascii="Arial" w:hAnsi="Arial" w:cs="Arial"/>
          <w:iCs/>
        </w:rPr>
        <w:t xml:space="preserve"> with a function </w:t>
      </w:r>
      <m:oMath>
        <m:sSub>
          <m:sSubPr>
            <m:ctrlPr>
              <w:rPr>
                <w:rFonts w:ascii="Cambria Math" w:hAnsi="Cambria Math" w:cs="Arial"/>
                <w:i/>
              </w:rPr>
            </m:ctrlPr>
          </m:sSubPr>
          <m:e>
            <m:r>
              <w:rPr>
                <w:rFonts w:ascii="Cambria Math" w:hAnsi="Cambria Math" w:cs="Arial"/>
              </w:rPr>
              <m:t>R</m:t>
            </m:r>
          </m:e>
          <m:sub>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w:rPr>
                    <w:rFonts w:ascii="Cambria Math" w:hAnsi="Cambria Math" w:cs="Arial"/>
                    <w:spacing w:val="-1"/>
                    <w:szCs w:val="20"/>
                    <w:lang w:val="x-none" w:eastAsia="x-none"/>
                  </w:rPr>
                  <m:t>R</m:t>
                </m:r>
              </m:sub>
            </m:sSub>
          </m:sub>
        </m:sSub>
      </m:oMath>
      <w:r>
        <w:rPr>
          <w:rFonts w:ascii="Arial" w:hAnsi="Arial" w:cs="Arial"/>
          <w:iCs/>
        </w:rPr>
        <w:t xml:space="preserve"> that </w:t>
      </w:r>
      <w:r>
        <w:rPr>
          <w:rFonts w:ascii="Arial" w:hAnsi="Arial" w:cs="Arial"/>
          <w:iCs/>
        </w:rPr>
        <w:lastRenderedPageBreak/>
        <w:t xml:space="preserve">computes the reconstruction error of the autoencoder (e.g. MSE).  Then, </w:t>
      </w:r>
      <w:r w:rsidRPr="0034228B">
        <w:rPr>
          <w:rFonts w:ascii="Arial" w:hAnsi="Arial" w:cs="Arial"/>
          <w:spacing w:val="-1"/>
          <w:szCs w:val="20"/>
          <w:lang w:eastAsia="x-none"/>
        </w:rPr>
        <w:t>the Wasserstein distance</w:t>
      </w:r>
      <w:r>
        <w:rPr>
          <w:rFonts w:ascii="Arial" w:hAnsi="Arial" w:cs="Arial"/>
          <w:spacing w:val="-1"/>
          <w:szCs w:val="20"/>
          <w:lang w:eastAsia="x-none"/>
        </w:rPr>
        <w:t xml:space="preserve"> </w:t>
      </w:r>
      <w:r w:rsidRPr="0034228B">
        <w:rPr>
          <w:rFonts w:ascii="Arial" w:hAnsi="Arial" w:cs="Arial"/>
          <w:spacing w:val="-1"/>
          <w:szCs w:val="20"/>
          <w:lang w:eastAsia="x-none"/>
        </w:rPr>
        <w:t xml:space="preserve">between the </w:t>
      </w:r>
      <w:r>
        <w:rPr>
          <w:rFonts w:ascii="Arial" w:hAnsi="Arial" w:cs="Arial"/>
          <w:spacing w:val="-1"/>
          <w:szCs w:val="20"/>
          <w:lang w:eastAsia="x-none"/>
        </w:rPr>
        <w:t xml:space="preserve">reconstruction errors of the </w:t>
      </w:r>
      <w:r w:rsidRPr="0034228B">
        <w:rPr>
          <w:rFonts w:ascii="Arial" w:hAnsi="Arial" w:cs="Arial"/>
          <w:spacing w:val="-1"/>
          <w:szCs w:val="20"/>
          <w:lang w:eastAsia="x-none"/>
        </w:rPr>
        <w:t xml:space="preserve">real and </w:t>
      </w:r>
      <w:r>
        <w:rPr>
          <w:rFonts w:ascii="Arial" w:hAnsi="Arial" w:cs="Arial"/>
          <w:spacing w:val="-1"/>
          <w:szCs w:val="20"/>
          <w:lang w:eastAsia="x-none"/>
        </w:rPr>
        <w:t>generated samples are computed</w:t>
      </w:r>
      <w:r w:rsidRPr="0034228B">
        <w:rPr>
          <w:rFonts w:ascii="Arial" w:hAnsi="Arial" w:cs="Arial"/>
          <w:spacing w:val="-1"/>
          <w:szCs w:val="20"/>
          <w:lang w:eastAsia="x-none"/>
        </w:rPr>
        <w:t xml:space="preserve"> </w:t>
      </w:r>
      <w:r>
        <w:rPr>
          <w:rFonts w:ascii="Arial" w:hAnsi="Arial" w:cs="Arial"/>
          <w:spacing w:val="-1"/>
          <w:szCs w:val="20"/>
          <w:lang w:eastAsia="x-none"/>
        </w:rPr>
        <w:t>as</w:t>
      </w:r>
      <w:r w:rsidR="00DA5462">
        <w:rPr>
          <w:rFonts w:ascii="Arial" w:hAnsi="Arial" w:cs="Arial"/>
          <w:spacing w:val="-1"/>
          <w:szCs w:val="20"/>
          <w:lang w:eastAsia="x-none"/>
        </w:rPr>
        <w:t xml:space="preserve"> the loss</w:t>
      </w:r>
    </w:p>
    <w:tbl>
      <w:tblPr>
        <w:tblStyle w:val="TableNormal1"/>
        <w:tblW w:w="0" w:type="auto"/>
        <w:tblInd w:w="5" w:type="dxa"/>
        <w:tblLook w:val="04A0" w:firstRow="1" w:lastRow="0" w:firstColumn="1" w:lastColumn="0" w:noHBand="0" w:noVBand="1"/>
      </w:tblPr>
      <w:tblGrid>
        <w:gridCol w:w="8075"/>
        <w:gridCol w:w="1275"/>
      </w:tblGrid>
      <w:tr w:rsidR="009B38CC" w14:paraId="591F961C" w14:textId="77777777" w:rsidTr="009B38CC">
        <w:tc>
          <w:tcPr>
            <w:tcW w:w="8075" w:type="dxa"/>
          </w:tcPr>
          <w:p w14:paraId="5F2DA784" w14:textId="3F383AD1" w:rsidR="009B38CC" w:rsidRDefault="009B38CC" w:rsidP="00F506E3">
            <w:pPr>
              <w:spacing w:before="120" w:line="480" w:lineRule="auto"/>
              <w:jc w:val="both"/>
              <w:rPr>
                <w:rFonts w:ascii="Arial" w:hAnsi="Arial" w:cs="Arial"/>
                <w:iCs/>
              </w:rPr>
            </w:pPr>
            <m:oMathPara>
              <m:oMath>
                <m:r>
                  <w:rPr>
                    <w:rFonts w:ascii="Cambria Math" w:eastAsia="Cambria Math" w:hAnsi="Cambria Math" w:cs="Arial"/>
                  </w:rPr>
                  <m:t>L</m:t>
                </m:r>
                <m:d>
                  <m:dPr>
                    <m:ctrlPr>
                      <w:rPr>
                        <w:rFonts w:ascii="Cambria Math" w:eastAsia="Cambria Math" w:hAnsi="Cambria Math" w:cs="Arial"/>
                      </w:rPr>
                    </m:ctrlPr>
                  </m:dPr>
                  <m:e>
                    <m:r>
                      <m:rPr>
                        <m:sty m:val="bi"/>
                      </m:rPr>
                      <w:rPr>
                        <w:rFonts w:ascii="Cambria Math" w:hAnsi="Cambria Math" w:cs="Arial"/>
                        <w:spacing w:val="-1"/>
                        <w:lang w:eastAsia="x-none"/>
                      </w:rPr>
                      <m:t>θ,Φ</m:t>
                    </m:r>
                  </m:e>
                </m:d>
                <m:r>
                  <w:rPr>
                    <w:rFonts w:ascii="Cambria Math" w:hAnsi="Cambria Math" w:cs="Arial"/>
                    <w:spacing w:val="-1"/>
                    <w:szCs w:val="20"/>
                    <w:lang w:eastAsia="x-none"/>
                  </w:rPr>
                  <m:t>=</m:t>
                </m:r>
                <m:func>
                  <m:funcPr>
                    <m:ctrlPr>
                      <w:rPr>
                        <w:rFonts w:ascii="Cambria Math" w:hAnsi="Cambria Math" w:cs="Arial"/>
                        <w:i/>
                        <w:spacing w:val="-1"/>
                        <w:szCs w:val="20"/>
                        <w:lang w:eastAsia="x-none"/>
                      </w:rPr>
                    </m:ctrlPr>
                  </m:funcPr>
                  <m:fName>
                    <m:limLow>
                      <m:limLowPr>
                        <m:ctrlPr>
                          <w:rPr>
                            <w:rFonts w:ascii="Cambria Math" w:hAnsi="Cambria Math" w:cs="Arial"/>
                            <w:spacing w:val="-1"/>
                            <w:szCs w:val="20"/>
                            <w:lang w:eastAsia="x-none"/>
                          </w:rPr>
                        </m:ctrlPr>
                      </m:limLowPr>
                      <m:e>
                        <m:r>
                          <m:rPr>
                            <m:sty m:val="p"/>
                          </m:rPr>
                          <w:rPr>
                            <w:rFonts w:ascii="Cambria Math" w:hAnsi="Cambria Math" w:cs="Arial"/>
                            <w:spacing w:val="-1"/>
                            <w:szCs w:val="20"/>
                            <w:lang w:eastAsia="x-none"/>
                          </w:rPr>
                          <m:t>max</m:t>
                        </m:r>
                      </m:e>
                      <m:lim>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w:rPr>
                                <w:rFonts w:ascii="Cambria Math" w:hAnsi="Cambria Math" w:cs="Arial"/>
                                <w:spacing w:val="-1"/>
                                <w:szCs w:val="20"/>
                                <w:lang w:val="x-none" w:eastAsia="x-none"/>
                              </w:rPr>
                              <m:t>R</m:t>
                            </m:r>
                          </m:sub>
                        </m:sSub>
                      </m:lim>
                    </m:limLow>
                  </m:fName>
                  <m:e>
                    <m:nary>
                      <m:naryPr>
                        <m:chr m:val="∑"/>
                        <m:ctrlPr>
                          <w:rPr>
                            <w:rFonts w:ascii="Cambria Math" w:hAnsi="Cambria Math" w:cs="Arial"/>
                            <w:i/>
                            <w:spacing w:val="-1"/>
                            <w:szCs w:val="20"/>
                            <w:lang w:eastAsia="x-none"/>
                          </w:rPr>
                        </m:ctrlPr>
                      </m:naryPr>
                      <m:sub>
                        <m:r>
                          <w:rPr>
                            <w:rFonts w:ascii="Cambria Math" w:hAnsi="Cambria Math" w:cs="Arial"/>
                            <w:spacing w:val="-1"/>
                            <w:szCs w:val="20"/>
                            <w:lang w:eastAsia="x-none"/>
                          </w:rPr>
                          <m:t>n=1</m:t>
                        </m:r>
                      </m:sub>
                      <m:sup>
                        <m:r>
                          <w:rPr>
                            <w:rFonts w:ascii="Cambria Math" w:hAnsi="Cambria Math" w:cs="Arial"/>
                            <w:spacing w:val="-1"/>
                            <w:szCs w:val="20"/>
                            <w:lang w:eastAsia="x-none"/>
                          </w:rPr>
                          <m:t>N</m:t>
                        </m:r>
                      </m:sup>
                      <m:e>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R</m:t>
                            </m:r>
                            <m:ctrlPr>
                              <w:rPr>
                                <w:rFonts w:ascii="Cambria Math" w:hAnsi="Cambria Math" w:cs="Arial"/>
                                <w:i/>
                                <w:spacing w:val="-1"/>
                                <w:szCs w:val="20"/>
                                <w:lang w:eastAsia="x-none"/>
                              </w:rPr>
                            </m:ctrlPr>
                          </m:e>
                          <m:sub>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w:rPr>
                                    <w:rFonts w:ascii="Cambria Math" w:hAnsi="Cambria Math" w:cs="Arial"/>
                                    <w:spacing w:val="-1"/>
                                    <w:szCs w:val="20"/>
                                    <w:lang w:val="x-none" w:eastAsia="x-none"/>
                                  </w:rPr>
                                  <m:t>R</m:t>
                                </m:r>
                              </m:sub>
                            </m:sSub>
                          </m:sub>
                        </m:sSub>
                        <m:d>
                          <m:dPr>
                            <m:ctrlPr>
                              <w:rPr>
                                <w:rFonts w:ascii="Cambria Math" w:hAnsi="Cambria Math" w:cs="Arial"/>
                                <w:i/>
                                <w:spacing w:val="-1"/>
                                <w:szCs w:val="20"/>
                                <w:lang w:eastAsia="x-none"/>
                              </w:rPr>
                            </m:ctrlPr>
                          </m:dPr>
                          <m:e>
                            <m:sSub>
                              <m:sSubPr>
                                <m:ctrlPr>
                                  <w:rPr>
                                    <w:rFonts w:ascii="Cambria Math" w:hAnsi="Cambria Math" w:cs="Arial"/>
                                    <w:b/>
                                    <w:i/>
                                    <w:spacing w:val="-1"/>
                                    <w:szCs w:val="20"/>
                                    <w:lang w:val="x-none" w:eastAsia="x-none"/>
                                  </w:rPr>
                                </m:ctrlPr>
                              </m:sSubPr>
                              <m:e>
                                <m:r>
                                  <m:rPr>
                                    <m:sty m:val="bi"/>
                                  </m:rPr>
                                  <w:rPr>
                                    <w:rFonts w:ascii="Cambria Math" w:hAnsi="Cambria Math" w:cs="Arial"/>
                                    <w:spacing w:val="-1"/>
                                    <w:szCs w:val="20"/>
                                    <w:lang w:val="x-none" w:eastAsia="x-none"/>
                                  </w:rPr>
                                  <m:t>x</m:t>
                                </m:r>
                                <m:ctrlPr>
                                  <w:rPr>
                                    <w:rFonts w:ascii="Cambria Math" w:hAnsi="Cambria Math" w:cs="Arial"/>
                                    <w:i/>
                                    <w:spacing w:val="-1"/>
                                    <w:szCs w:val="20"/>
                                    <w:lang w:eastAsia="x-none"/>
                                  </w:rPr>
                                </m:ctrlPr>
                              </m:e>
                              <m:sub>
                                <m:r>
                                  <w:rPr>
                                    <w:rFonts w:ascii="Cambria Math" w:hAnsi="Cambria Math" w:cs="Arial"/>
                                    <w:spacing w:val="-1"/>
                                    <w:szCs w:val="20"/>
                                    <w:lang w:val="x-none" w:eastAsia="x-none"/>
                                  </w:rPr>
                                  <m:t>n</m:t>
                                </m:r>
                              </m:sub>
                            </m:sSub>
                          </m:e>
                        </m:d>
                      </m:e>
                    </m:nary>
                    <m:r>
                      <w:rPr>
                        <w:rFonts w:ascii="Cambria Math" w:hAnsi="Cambria Math" w:cs="Arial"/>
                        <w:spacing w:val="-1"/>
                        <w:szCs w:val="20"/>
                        <w:lang w:eastAsia="x-none"/>
                      </w:rPr>
                      <m:t>-</m:t>
                    </m:r>
                    <m:nary>
                      <m:naryPr>
                        <m:chr m:val="∑"/>
                        <m:ctrlPr>
                          <w:rPr>
                            <w:rFonts w:ascii="Cambria Math" w:hAnsi="Cambria Math" w:cs="Arial"/>
                            <w:i/>
                            <w:spacing w:val="-1"/>
                            <w:szCs w:val="20"/>
                            <w:lang w:eastAsia="x-none"/>
                          </w:rPr>
                        </m:ctrlPr>
                      </m:naryPr>
                      <m:sub>
                        <m:r>
                          <w:rPr>
                            <w:rFonts w:ascii="Cambria Math" w:hAnsi="Cambria Math" w:cs="Arial"/>
                            <w:spacing w:val="-1"/>
                            <w:szCs w:val="20"/>
                            <w:lang w:eastAsia="x-none"/>
                          </w:rPr>
                          <m:t>n=1</m:t>
                        </m:r>
                      </m:sub>
                      <m:sup>
                        <m:r>
                          <w:rPr>
                            <w:rFonts w:ascii="Cambria Math" w:hAnsi="Cambria Math" w:cs="Arial"/>
                            <w:spacing w:val="-1"/>
                            <w:szCs w:val="20"/>
                            <w:lang w:eastAsia="x-none"/>
                          </w:rPr>
                          <m:t>N</m:t>
                        </m:r>
                      </m:sup>
                      <m:e>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R</m:t>
                            </m:r>
                            <m:ctrlPr>
                              <w:rPr>
                                <w:rFonts w:ascii="Cambria Math" w:hAnsi="Cambria Math" w:cs="Arial"/>
                                <w:i/>
                                <w:spacing w:val="-1"/>
                                <w:szCs w:val="20"/>
                                <w:lang w:eastAsia="x-none"/>
                              </w:rPr>
                            </m:ctrlPr>
                          </m:e>
                          <m:sub>
                            <m:sSub>
                              <m:sSubPr>
                                <m:ctrlPr>
                                  <w:rPr>
                                    <w:rFonts w:ascii="Cambria Math" w:hAnsi="Cambria Math" w:cs="Arial"/>
                                    <w:i/>
                                    <w:spacing w:val="-1"/>
                                    <w:szCs w:val="20"/>
                                    <w:lang w:eastAsia="x-none"/>
                                  </w:rPr>
                                </m:ctrlPr>
                              </m:sSubPr>
                              <m:e>
                                <m:r>
                                  <w:rPr>
                                    <w:rFonts w:ascii="Cambria Math" w:hAnsi="Cambria Math" w:cs="Arial"/>
                                    <w:spacing w:val="-1"/>
                                    <w:szCs w:val="20"/>
                                    <w:lang w:val="x-none" w:eastAsia="x-none"/>
                                  </w:rPr>
                                  <m:t>ø</m:t>
                                </m:r>
                              </m:e>
                              <m:sub>
                                <m:r>
                                  <w:rPr>
                                    <w:rFonts w:ascii="Cambria Math" w:hAnsi="Cambria Math" w:cs="Arial"/>
                                    <w:spacing w:val="-1"/>
                                    <w:szCs w:val="20"/>
                                    <w:lang w:val="x-none" w:eastAsia="x-none"/>
                                  </w:rPr>
                                  <m:t>R</m:t>
                                </m:r>
                              </m:sub>
                            </m:sSub>
                          </m:sub>
                        </m:sSub>
                        <m:r>
                          <w:rPr>
                            <w:rFonts w:ascii="Cambria Math" w:hAnsi="Cambria Math" w:cs="Arial"/>
                            <w:spacing w:val="-1"/>
                            <w:szCs w:val="20"/>
                            <w:lang w:eastAsia="x-none"/>
                          </w:rPr>
                          <m:t>(</m:t>
                        </m:r>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G</m:t>
                            </m:r>
                            <m:ctrlPr>
                              <w:rPr>
                                <w:rFonts w:ascii="Cambria Math" w:hAnsi="Cambria Math" w:cs="Arial"/>
                                <w:i/>
                                <w:spacing w:val="-1"/>
                                <w:szCs w:val="20"/>
                                <w:lang w:eastAsia="x-none"/>
                              </w:rPr>
                            </m:ctrlPr>
                          </m:e>
                          <m:sub>
                            <m:r>
                              <w:rPr>
                                <w:rFonts w:ascii="Cambria Math" w:hAnsi="Cambria Math" w:cs="Arial"/>
                                <w:spacing w:val="-1"/>
                                <w:szCs w:val="20"/>
                                <w:lang w:val="x-none" w:eastAsia="x-none"/>
                              </w:rPr>
                              <m:t>θ</m:t>
                            </m:r>
                          </m:sub>
                        </m:sSub>
                        <m:r>
                          <w:rPr>
                            <w:rFonts w:ascii="Cambria Math" w:hAnsi="Cambria Math" w:cs="Arial"/>
                            <w:spacing w:val="-1"/>
                            <w:szCs w:val="20"/>
                            <w:lang w:val="x-none" w:eastAsia="x-none"/>
                          </w:rPr>
                          <m:t>(</m:t>
                        </m:r>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E</m:t>
                            </m:r>
                          </m:e>
                          <m:sub>
                            <m:r>
                              <w:rPr>
                                <w:rFonts w:ascii="Cambria Math" w:hAnsi="Cambria Math" w:cs="Arial"/>
                                <w:spacing w:val="-1"/>
                                <w:szCs w:val="20"/>
                                <w:lang w:val="x-none" w:eastAsia="x-none"/>
                              </w:rPr>
                              <m:t>Φ</m:t>
                            </m:r>
                          </m:sub>
                        </m:sSub>
                        <m:d>
                          <m:dPr>
                            <m:ctrlPr>
                              <w:rPr>
                                <w:rFonts w:ascii="Cambria Math" w:hAnsi="Cambria Math" w:cs="Arial"/>
                                <w:i/>
                                <w:spacing w:val="-1"/>
                                <w:szCs w:val="20"/>
                                <w:lang w:val="x-none" w:eastAsia="x-none"/>
                              </w:rPr>
                            </m:ctrlPr>
                          </m:dPr>
                          <m:e>
                            <m:sSub>
                              <m:sSubPr>
                                <m:ctrlPr>
                                  <w:rPr>
                                    <w:rFonts w:ascii="Cambria Math" w:hAnsi="Cambria Math" w:cs="Arial"/>
                                    <w:b/>
                                    <w:i/>
                                    <w:spacing w:val="-1"/>
                                    <w:szCs w:val="20"/>
                                    <w:lang w:val="x-none" w:eastAsia="x-none"/>
                                  </w:rPr>
                                </m:ctrlPr>
                              </m:sSubPr>
                              <m:e>
                                <m:r>
                                  <m:rPr>
                                    <m:sty m:val="bi"/>
                                  </m:rPr>
                                  <w:rPr>
                                    <w:rFonts w:ascii="Cambria Math" w:hAnsi="Cambria Math" w:cs="Arial"/>
                                    <w:spacing w:val="-1"/>
                                    <w:szCs w:val="20"/>
                                    <w:lang w:val="x-none" w:eastAsia="x-none"/>
                                  </w:rPr>
                                  <m:t>x</m:t>
                                </m:r>
                              </m:e>
                              <m:sub>
                                <m:r>
                                  <w:rPr>
                                    <w:rFonts w:ascii="Cambria Math" w:hAnsi="Cambria Math" w:cs="Arial"/>
                                    <w:spacing w:val="-1"/>
                                    <w:szCs w:val="20"/>
                                    <w:lang w:val="x-none" w:eastAsia="x-none"/>
                                  </w:rPr>
                                  <m:t>n</m:t>
                                </m:r>
                              </m:sub>
                            </m:sSub>
                            <m:ctrlPr>
                              <w:rPr>
                                <w:rFonts w:ascii="Cambria Math" w:hAnsi="Cambria Math" w:cs="Arial"/>
                                <w:b/>
                                <w:i/>
                                <w:spacing w:val="-1"/>
                                <w:szCs w:val="20"/>
                                <w:lang w:val="x-none" w:eastAsia="x-none"/>
                              </w:rPr>
                            </m:ctrlPr>
                          </m:e>
                        </m:d>
                        <m:r>
                          <w:rPr>
                            <w:rFonts w:ascii="Cambria Math" w:hAnsi="Cambria Math" w:cs="Arial"/>
                            <w:spacing w:val="-1"/>
                            <w:szCs w:val="20"/>
                            <w:lang w:eastAsia="x-none"/>
                          </w:rPr>
                          <m:t>,y)</m:t>
                        </m:r>
                      </m:e>
                    </m:nary>
                  </m:e>
                </m:func>
              </m:oMath>
            </m:oMathPara>
          </w:p>
        </w:tc>
        <w:tc>
          <w:tcPr>
            <w:tcW w:w="1275" w:type="dxa"/>
            <w:vAlign w:val="center"/>
          </w:tcPr>
          <w:p w14:paraId="7580613F" w14:textId="2457D5C4" w:rsidR="009B38CC" w:rsidRDefault="009B38CC" w:rsidP="00F506E3">
            <w:pPr>
              <w:spacing w:before="120" w:line="480" w:lineRule="auto"/>
              <w:jc w:val="right"/>
              <w:rPr>
                <w:rFonts w:ascii="Arial" w:hAnsi="Arial" w:cs="Arial"/>
                <w:iCs/>
              </w:rPr>
            </w:pPr>
            <w:r w:rsidRPr="0034228B">
              <w:rPr>
                <w:rFonts w:ascii="Arial" w:hAnsi="Arial" w:cs="Arial"/>
                <w:spacing w:val="-1"/>
                <w:szCs w:val="20"/>
                <w:lang w:eastAsia="x-none"/>
              </w:rPr>
              <w:t>(</w:t>
            </w:r>
            <w:r>
              <w:rPr>
                <w:rFonts w:ascii="Arial" w:hAnsi="Arial" w:cs="Arial"/>
                <w:spacing w:val="-1"/>
                <w:szCs w:val="20"/>
                <w:lang w:eastAsia="x-none"/>
              </w:rPr>
              <w:t>1</w:t>
            </w:r>
            <w:r w:rsidR="00EB5223">
              <w:rPr>
                <w:rFonts w:ascii="Arial" w:hAnsi="Arial" w:cs="Arial"/>
                <w:spacing w:val="-1"/>
                <w:szCs w:val="20"/>
                <w:lang w:eastAsia="x-none"/>
              </w:rPr>
              <w:t>6</w:t>
            </w:r>
            <w:r>
              <w:rPr>
                <w:rFonts w:ascii="Arial" w:hAnsi="Arial" w:cs="Arial"/>
                <w:spacing w:val="-1"/>
                <w:szCs w:val="20"/>
                <w:lang w:eastAsia="x-none"/>
              </w:rPr>
              <w:t>)</w:t>
            </w:r>
          </w:p>
        </w:tc>
      </w:tr>
    </w:tbl>
    <w:p w14:paraId="41974821" w14:textId="77777777" w:rsidR="00985A45" w:rsidRDefault="00985A45" w:rsidP="00F506E3">
      <w:pPr>
        <w:autoSpaceDE w:val="0"/>
        <w:autoSpaceDN w:val="0"/>
        <w:adjustRightInd w:val="0"/>
        <w:spacing w:line="480" w:lineRule="auto"/>
        <w:jc w:val="both"/>
        <w:rPr>
          <w:rFonts w:ascii="Arial" w:hAnsi="Arial" w:cs="Arial"/>
          <w:spacing w:val="-1"/>
          <w:szCs w:val="20"/>
          <w:lang w:eastAsia="x-none"/>
        </w:rPr>
      </w:pPr>
      <w:r>
        <w:rPr>
          <w:rFonts w:ascii="Arial" w:hAnsi="Arial" w:cs="Arial"/>
          <w:iCs/>
        </w:rPr>
        <w:t xml:space="preserve">The encoder and decoder are trained in a GAN fashion to minimize this </w:t>
      </w:r>
      <w:r w:rsidRPr="0034228B">
        <w:rPr>
          <w:rFonts w:ascii="Arial" w:hAnsi="Arial" w:cs="Arial"/>
          <w:spacing w:val="-1"/>
          <w:szCs w:val="20"/>
          <w:lang w:eastAsia="x-none"/>
        </w:rPr>
        <w:t>Wasserstein distance</w:t>
      </w:r>
      <w:r>
        <w:rPr>
          <w:rFonts w:ascii="Arial" w:hAnsi="Arial" w:cs="Arial"/>
          <w:spacing w:val="-1"/>
          <w:szCs w:val="20"/>
          <w:lang w:eastAsia="x-none"/>
        </w:rPr>
        <w:t xml:space="preserve">. This framework forces the model to meet two computing objectives, </w:t>
      </w:r>
      <w:proofErr w:type="gramStart"/>
      <w:r>
        <w:rPr>
          <w:rFonts w:ascii="Arial" w:hAnsi="Arial" w:cs="Arial"/>
          <w:spacing w:val="-1"/>
          <w:szCs w:val="20"/>
          <w:lang w:eastAsia="x-none"/>
        </w:rPr>
        <w:t>i.e.</w:t>
      </w:r>
      <w:proofErr w:type="gramEnd"/>
      <w:r>
        <w:rPr>
          <w:rFonts w:ascii="Arial" w:hAnsi="Arial" w:cs="Arial"/>
          <w:spacing w:val="-1"/>
          <w:szCs w:val="20"/>
          <w:lang w:eastAsia="x-none"/>
        </w:rPr>
        <w:t xml:space="preserve"> reconstructing the real samples and discriminating between real and generated samples.  </w:t>
      </w:r>
      <w:r w:rsidRPr="00BD59BC">
        <w:rPr>
          <w:rFonts w:ascii="Arial" w:hAnsi="Arial" w:cs="Arial"/>
          <w:spacing w:val="-1"/>
          <w:szCs w:val="20"/>
          <w:lang w:eastAsia="x-none"/>
        </w:rPr>
        <w:t xml:space="preserve">Proportional Control Theory </w:t>
      </w:r>
      <w:r>
        <w:rPr>
          <w:rFonts w:ascii="Arial" w:hAnsi="Arial" w:cs="Arial"/>
          <w:spacing w:val="-1"/>
          <w:szCs w:val="20"/>
          <w:lang w:eastAsia="x-none"/>
        </w:rPr>
        <w:t xml:space="preserve">was applied to balance these two goals during the training.  </w:t>
      </w:r>
    </w:p>
    <w:p w14:paraId="7C6D00EB" w14:textId="71AE3A83" w:rsidR="00985A45" w:rsidRPr="00BD59BC" w:rsidRDefault="00985A45" w:rsidP="00F506E3">
      <w:pPr>
        <w:autoSpaceDE w:val="0"/>
        <w:autoSpaceDN w:val="0"/>
        <w:adjustRightInd w:val="0"/>
        <w:spacing w:line="480" w:lineRule="auto"/>
        <w:ind w:firstLine="720"/>
        <w:jc w:val="both"/>
        <w:rPr>
          <w:rFonts w:ascii="Arial" w:hAnsi="Arial" w:cs="Arial"/>
          <w:spacing w:val="-1"/>
          <w:szCs w:val="20"/>
          <w:lang w:eastAsia="x-none"/>
        </w:rPr>
      </w:pPr>
      <w:r>
        <w:rPr>
          <w:rFonts w:ascii="Arial" w:hAnsi="Arial" w:cs="Arial"/>
        </w:rPr>
        <w:t xml:space="preserve">After training, the decoder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G</m:t>
            </m:r>
            <m:ctrlPr>
              <w:rPr>
                <w:rFonts w:ascii="Cambria Math" w:hAnsi="Cambria Math" w:cs="Arial"/>
                <w:i/>
                <w:spacing w:val="-1"/>
                <w:szCs w:val="20"/>
                <w:lang w:eastAsia="x-none"/>
              </w:rPr>
            </m:ctrlPr>
          </m:e>
          <m:sub>
            <m:r>
              <w:rPr>
                <w:rFonts w:ascii="Cambria Math" w:hAnsi="Cambria Math" w:cs="Arial"/>
                <w:spacing w:val="-1"/>
                <w:szCs w:val="20"/>
                <w:lang w:val="x-none" w:eastAsia="x-none"/>
              </w:rPr>
              <m:t>θ</m:t>
            </m:r>
          </m:sub>
        </m:sSub>
      </m:oMath>
      <w:r w:rsidR="004B62FD">
        <w:rPr>
          <w:rFonts w:ascii="Arial" w:hAnsi="Arial" w:cs="Arial"/>
          <w:spacing w:val="-1"/>
          <w:szCs w:val="20"/>
          <w:lang w:eastAsia="x-none"/>
        </w:rPr>
        <w:t xml:space="preserve"> </w:t>
      </w:r>
      <w:r>
        <w:rPr>
          <w:rFonts w:ascii="Arial" w:hAnsi="Arial" w:cs="Arial"/>
        </w:rPr>
        <w:t xml:space="preserve">is used to generate new samples of a specific cell type. Then, the </w:t>
      </w:r>
      <w:r w:rsidRPr="004F730B">
        <w:rPr>
          <w:rFonts w:ascii="Arial" w:hAnsi="Arial" w:cs="Arial"/>
        </w:rPr>
        <w:t>k-nearest neighbors (KNN) approach</w:t>
      </w:r>
      <w:r>
        <w:rPr>
          <w:rFonts w:ascii="Arial" w:hAnsi="Arial" w:cs="Arial"/>
        </w:rPr>
        <w:t xml:space="preserve"> is applied to the real and generated samples to impute the real samples' missing expressions. </w:t>
      </w:r>
      <w:r>
        <w:rPr>
          <w:rFonts w:ascii="TimesNewRomanMTStd" w:eastAsia="TimesNewRomanMTStd" w:hAnsiTheme="minorHAnsi" w:cs="TimesNewRomanMTStd"/>
          <w:sz w:val="20"/>
          <w:szCs w:val="20"/>
        </w:rPr>
        <w:t xml:space="preserve"> </w:t>
      </w:r>
    </w:p>
    <w:p w14:paraId="7CC92B0F" w14:textId="76FC3F51" w:rsidR="00985A45" w:rsidRPr="004F730B" w:rsidRDefault="00985A45" w:rsidP="00F506E3">
      <w:pPr>
        <w:snapToGrid w:val="0"/>
        <w:spacing w:before="120" w:after="120" w:line="480" w:lineRule="auto"/>
        <w:jc w:val="both"/>
        <w:rPr>
          <w:rFonts w:ascii="Arial" w:eastAsia="Arial" w:hAnsi="Arial" w:cs="Arial"/>
        </w:rPr>
      </w:pPr>
      <w:r w:rsidRPr="06434D47">
        <w:rPr>
          <w:rFonts w:ascii="Arial" w:eastAsia="Arial" w:hAnsi="Arial" w:cs="Arial"/>
          <w:i/>
          <w:iCs/>
          <w:u w:val="single"/>
        </w:rPr>
        <w:t>Evaluation metrics</w:t>
      </w:r>
      <w:r w:rsidR="003B21A4">
        <w:rPr>
          <w:rFonts w:ascii="Arial" w:eastAsia="Arial" w:hAnsi="Arial" w:cs="Arial"/>
          <w:iCs/>
        </w:rPr>
        <w:t>.</w:t>
      </w:r>
      <w:r w:rsidRPr="00253453">
        <w:rPr>
          <w:rFonts w:ascii="Arial" w:eastAsia="Arial" w:hAnsi="Arial" w:cs="Arial"/>
          <w:iCs/>
        </w:rPr>
        <w:t xml:space="preserve"> </w:t>
      </w:r>
      <w:r w:rsidR="003B21A4">
        <w:rPr>
          <w:rFonts w:ascii="Arial" w:eastAsia="Arial" w:hAnsi="Arial" w:cs="Arial"/>
          <w:iCs/>
        </w:rPr>
        <w:t xml:space="preserve">It used a variety of clustering- and classification-based metrics including </w:t>
      </w:r>
      <w:r>
        <w:rPr>
          <w:rFonts w:ascii="Arial" w:eastAsia="Arial" w:hAnsi="Arial" w:cs="Arial"/>
          <w:iCs/>
        </w:rPr>
        <w:t xml:space="preserve">ARI, ACC, </w:t>
      </w:r>
      <w:proofErr w:type="gramStart"/>
      <w:r>
        <w:rPr>
          <w:rFonts w:ascii="Arial" w:eastAsia="Arial" w:hAnsi="Arial" w:cs="Arial"/>
          <w:iCs/>
        </w:rPr>
        <w:t>AUC</w:t>
      </w:r>
      <w:proofErr w:type="gramEnd"/>
      <w:r w:rsidR="003B21A4">
        <w:rPr>
          <w:rFonts w:ascii="Arial" w:eastAsia="Arial" w:hAnsi="Arial" w:cs="Arial"/>
          <w:iCs/>
        </w:rPr>
        <w:t xml:space="preserve"> and</w:t>
      </w:r>
      <w:r>
        <w:rPr>
          <w:rFonts w:ascii="Arial" w:eastAsia="Arial" w:hAnsi="Arial" w:cs="Arial"/>
          <w:iCs/>
        </w:rPr>
        <w:t xml:space="preserve"> F-score</w:t>
      </w:r>
      <w:r w:rsidR="003B21A4">
        <w:rPr>
          <w:rFonts w:ascii="Arial" w:eastAsia="Arial" w:hAnsi="Arial" w:cs="Arial"/>
          <w:iCs/>
        </w:rPr>
        <w:t xml:space="preserve">. </w:t>
      </w:r>
    </w:p>
    <w:p w14:paraId="4C85C9AC" w14:textId="37487B22" w:rsidR="00985A45" w:rsidRDefault="00985A45" w:rsidP="00F506E3">
      <w:pPr>
        <w:autoSpaceDE w:val="0"/>
        <w:autoSpaceDN w:val="0"/>
        <w:adjustRightInd w:val="0"/>
        <w:spacing w:line="480" w:lineRule="auto"/>
        <w:jc w:val="both"/>
        <w:rPr>
          <w:rFonts w:ascii="Arial" w:eastAsia="Arial" w:hAnsi="Arial" w:cs="Arial"/>
          <w:iCs/>
          <w:color w:val="000000" w:themeColor="text1"/>
        </w:rPr>
      </w:pPr>
      <w:r w:rsidRPr="06434D47">
        <w:rPr>
          <w:rFonts w:ascii="Arial" w:eastAsia="Arial" w:hAnsi="Arial" w:cs="Arial"/>
          <w:i/>
          <w:iCs/>
          <w:color w:val="000000" w:themeColor="text1"/>
          <w:u w:val="single"/>
        </w:rPr>
        <w:t>Results</w:t>
      </w:r>
      <w:r w:rsidR="003B21A4">
        <w:rPr>
          <w:rFonts w:ascii="Arial" w:eastAsia="Arial" w:hAnsi="Arial" w:cs="Arial"/>
          <w:i/>
          <w:iCs/>
          <w:color w:val="000000" w:themeColor="text1"/>
          <w:u w:val="single"/>
        </w:rPr>
        <w:t>.</w:t>
      </w:r>
      <w:r>
        <w:rPr>
          <w:rFonts w:ascii="Arial" w:eastAsia="Arial" w:hAnsi="Arial" w:cs="Arial"/>
          <w:iCs/>
          <w:color w:val="000000" w:themeColor="text1"/>
        </w:rPr>
        <w:t xml:space="preserve"> </w:t>
      </w:r>
      <w:proofErr w:type="spellStart"/>
      <w:r>
        <w:rPr>
          <w:rFonts w:ascii="Arial" w:eastAsia="Arial" w:hAnsi="Arial" w:cs="Arial"/>
          <w:iCs/>
          <w:color w:val="000000" w:themeColor="text1"/>
        </w:rPr>
        <w:t>scIGANs</w:t>
      </w:r>
      <w:proofErr w:type="spellEnd"/>
      <w:r>
        <w:rPr>
          <w:rFonts w:ascii="Arial" w:eastAsia="Arial" w:hAnsi="Arial" w:cs="Arial"/>
          <w:iCs/>
          <w:color w:val="000000" w:themeColor="text1"/>
        </w:rPr>
        <w:t xml:space="preserve"> </w:t>
      </w:r>
      <w:r w:rsidR="003B21A4">
        <w:rPr>
          <w:rFonts w:ascii="Arial" w:eastAsia="Arial" w:hAnsi="Arial" w:cs="Arial"/>
          <w:iCs/>
          <w:color w:val="000000" w:themeColor="text1"/>
        </w:rPr>
        <w:t xml:space="preserve">was </w:t>
      </w:r>
      <w:r>
        <w:rPr>
          <w:rFonts w:ascii="Arial" w:eastAsia="Arial" w:hAnsi="Arial" w:cs="Arial"/>
          <w:iCs/>
          <w:color w:val="000000" w:themeColor="text1"/>
        </w:rPr>
        <w:t>first tested on simulated samples with different dropout rate</w:t>
      </w:r>
      <w:r w:rsidR="00DB2278">
        <w:rPr>
          <w:rFonts w:ascii="Arial" w:eastAsia="Arial" w:hAnsi="Arial" w:cs="Arial"/>
          <w:iCs/>
          <w:color w:val="000000" w:themeColor="text1"/>
        </w:rPr>
        <w:t>s</w:t>
      </w:r>
      <w:r>
        <w:rPr>
          <w:rFonts w:ascii="Arial" w:eastAsia="Arial" w:hAnsi="Arial" w:cs="Arial"/>
          <w:iCs/>
          <w:color w:val="000000" w:themeColor="text1"/>
        </w:rPr>
        <w:t xml:space="preserve">. Performance of rescuing the correct clusters was compared with 11 existing imputation approaches including DCA, </w:t>
      </w:r>
      <w:proofErr w:type="spellStart"/>
      <w:r>
        <w:rPr>
          <w:rFonts w:ascii="Arial" w:eastAsia="Arial" w:hAnsi="Arial" w:cs="Arial"/>
          <w:iCs/>
          <w:color w:val="000000" w:themeColor="text1"/>
        </w:rPr>
        <w:t>DeepImpute</w:t>
      </w:r>
      <w:proofErr w:type="spellEnd"/>
      <w:r>
        <w:rPr>
          <w:rFonts w:ascii="Arial" w:eastAsia="Arial" w:hAnsi="Arial" w:cs="Arial"/>
          <w:iCs/>
          <w:color w:val="000000" w:themeColor="text1"/>
        </w:rPr>
        <w:t xml:space="preserve">, SAVER, </w:t>
      </w:r>
      <w:proofErr w:type="spellStart"/>
      <w:r>
        <w:rPr>
          <w:rFonts w:ascii="Arial" w:eastAsia="Arial" w:hAnsi="Arial" w:cs="Arial"/>
          <w:iCs/>
          <w:color w:val="000000" w:themeColor="text1"/>
        </w:rPr>
        <w:t>scImpute</w:t>
      </w:r>
      <w:proofErr w:type="spellEnd"/>
      <w:r>
        <w:rPr>
          <w:rFonts w:ascii="Arial" w:eastAsia="Arial" w:hAnsi="Arial" w:cs="Arial"/>
          <w:iCs/>
          <w:color w:val="000000" w:themeColor="text1"/>
        </w:rPr>
        <w:t xml:space="preserve">, MAGIC, etc. </w:t>
      </w:r>
      <w:proofErr w:type="spellStart"/>
      <w:r>
        <w:rPr>
          <w:rFonts w:ascii="Arial" w:eastAsia="Arial" w:hAnsi="Arial" w:cs="Arial"/>
          <w:iCs/>
          <w:color w:val="000000" w:themeColor="text1"/>
        </w:rPr>
        <w:t>scIGANs</w:t>
      </w:r>
      <w:proofErr w:type="spellEnd"/>
      <w:r>
        <w:rPr>
          <w:rFonts w:ascii="Arial" w:eastAsia="Arial" w:hAnsi="Arial" w:cs="Arial"/>
          <w:iCs/>
          <w:color w:val="000000" w:themeColor="text1"/>
        </w:rPr>
        <w:t xml:space="preserve"> reported the best performance for all metrics. </w:t>
      </w:r>
      <w:proofErr w:type="spellStart"/>
      <w:r>
        <w:rPr>
          <w:rFonts w:ascii="Arial" w:eastAsia="Arial" w:hAnsi="Arial" w:cs="Arial"/>
          <w:iCs/>
          <w:color w:val="000000" w:themeColor="text1"/>
        </w:rPr>
        <w:t>scIGAN</w:t>
      </w:r>
      <w:proofErr w:type="spellEnd"/>
      <w:r>
        <w:rPr>
          <w:rFonts w:ascii="Arial" w:eastAsia="Arial" w:hAnsi="Arial" w:cs="Arial"/>
          <w:iCs/>
          <w:color w:val="000000" w:themeColor="text1"/>
        </w:rPr>
        <w:t xml:space="preserve"> was next evaluated for correctly clustering cell types on the Human brain </w:t>
      </w:r>
      <w:proofErr w:type="spellStart"/>
      <w:r>
        <w:rPr>
          <w:rFonts w:ascii="Arial" w:eastAsia="Arial" w:hAnsi="Arial" w:cs="Arial"/>
          <w:iCs/>
          <w:color w:val="000000" w:themeColor="text1"/>
        </w:rPr>
        <w:t>scRNA</w:t>
      </w:r>
      <w:proofErr w:type="spellEnd"/>
      <w:r>
        <w:rPr>
          <w:rFonts w:ascii="Arial" w:eastAsia="Arial" w:hAnsi="Arial" w:cs="Arial"/>
          <w:iCs/>
          <w:color w:val="000000" w:themeColor="text1"/>
        </w:rPr>
        <w:t xml:space="preserve">-seq data and showed superior performance than existing methods again. </w:t>
      </w:r>
      <w:proofErr w:type="spellStart"/>
      <w:r>
        <w:rPr>
          <w:rFonts w:ascii="Arial" w:eastAsia="Arial" w:hAnsi="Arial" w:cs="Arial"/>
          <w:iCs/>
          <w:color w:val="000000" w:themeColor="text1"/>
        </w:rPr>
        <w:t>scIGANs</w:t>
      </w:r>
      <w:proofErr w:type="spellEnd"/>
      <w:r>
        <w:rPr>
          <w:rFonts w:ascii="Arial" w:eastAsia="Arial" w:hAnsi="Arial" w:cs="Arial"/>
          <w:iCs/>
          <w:color w:val="000000" w:themeColor="text1"/>
        </w:rPr>
        <w:t xml:space="preserve"> </w:t>
      </w:r>
      <w:r w:rsidR="003B21A4">
        <w:rPr>
          <w:rFonts w:ascii="Arial" w:eastAsia="Arial" w:hAnsi="Arial" w:cs="Arial"/>
          <w:iCs/>
          <w:color w:val="000000" w:themeColor="text1"/>
        </w:rPr>
        <w:t xml:space="preserve">was </w:t>
      </w:r>
      <w:r>
        <w:rPr>
          <w:rFonts w:ascii="Arial" w:eastAsia="Arial" w:hAnsi="Arial" w:cs="Arial"/>
          <w:iCs/>
          <w:color w:val="000000" w:themeColor="text1"/>
        </w:rPr>
        <w:t xml:space="preserve">next evaluated for identifying cell-cycle states using </w:t>
      </w:r>
      <w:proofErr w:type="spellStart"/>
      <w:r>
        <w:rPr>
          <w:rFonts w:ascii="Arial" w:eastAsia="Arial" w:hAnsi="Arial" w:cs="Arial"/>
          <w:iCs/>
          <w:color w:val="000000" w:themeColor="text1"/>
        </w:rPr>
        <w:t>scRNA</w:t>
      </w:r>
      <w:proofErr w:type="spellEnd"/>
      <w:r>
        <w:rPr>
          <w:rFonts w:ascii="Arial" w:eastAsia="Arial" w:hAnsi="Arial" w:cs="Arial"/>
          <w:iCs/>
          <w:color w:val="000000" w:themeColor="text1"/>
        </w:rPr>
        <w:t xml:space="preserve">-seq datasets from mouse embryonic stem cells. The results showed that </w:t>
      </w:r>
      <w:proofErr w:type="spellStart"/>
      <w:r>
        <w:rPr>
          <w:rFonts w:ascii="Arial" w:eastAsia="Arial" w:hAnsi="Arial" w:cs="Arial"/>
          <w:iCs/>
          <w:color w:val="000000" w:themeColor="text1"/>
        </w:rPr>
        <w:t>scIGANs</w:t>
      </w:r>
      <w:proofErr w:type="spellEnd"/>
      <w:r>
        <w:rPr>
          <w:rFonts w:ascii="Arial" w:eastAsia="Arial" w:hAnsi="Arial" w:cs="Arial"/>
          <w:iCs/>
          <w:color w:val="000000" w:themeColor="text1"/>
        </w:rPr>
        <w:t xml:space="preserve"> outperformed competing existing approaches for re</w:t>
      </w:r>
      <w:r w:rsidR="00DB2278">
        <w:rPr>
          <w:rFonts w:ascii="Arial" w:eastAsia="Arial" w:hAnsi="Arial" w:cs="Arial"/>
          <w:iCs/>
          <w:color w:val="000000" w:themeColor="text1"/>
        </w:rPr>
        <w:t>c</w:t>
      </w:r>
      <w:r>
        <w:rPr>
          <w:rFonts w:ascii="Arial" w:eastAsia="Arial" w:hAnsi="Arial" w:cs="Arial"/>
          <w:iCs/>
          <w:color w:val="000000" w:themeColor="text1"/>
        </w:rPr>
        <w:t>overing subcellular states</w:t>
      </w:r>
      <w:r w:rsidR="003B21A4">
        <w:rPr>
          <w:rFonts w:ascii="Arial" w:eastAsia="Arial" w:hAnsi="Arial" w:cs="Arial"/>
          <w:iCs/>
          <w:color w:val="000000" w:themeColor="text1"/>
        </w:rPr>
        <w:t xml:space="preserve"> of</w:t>
      </w:r>
      <w:r>
        <w:rPr>
          <w:rFonts w:ascii="Arial" w:eastAsia="Arial" w:hAnsi="Arial" w:cs="Arial"/>
          <w:iCs/>
          <w:color w:val="000000" w:themeColor="text1"/>
        </w:rPr>
        <w:t xml:space="preserve"> cell cycle dynamics. </w:t>
      </w:r>
      <w:proofErr w:type="spellStart"/>
      <w:r>
        <w:rPr>
          <w:rFonts w:ascii="Arial" w:eastAsia="Arial" w:hAnsi="Arial" w:cs="Arial"/>
          <w:iCs/>
          <w:color w:val="000000" w:themeColor="text1"/>
        </w:rPr>
        <w:t>scIGANs</w:t>
      </w:r>
      <w:proofErr w:type="spellEnd"/>
      <w:r>
        <w:rPr>
          <w:rFonts w:ascii="Arial" w:eastAsia="Arial" w:hAnsi="Arial" w:cs="Arial"/>
          <w:iCs/>
          <w:color w:val="000000" w:themeColor="text1"/>
        </w:rPr>
        <w:t xml:space="preserve"> was further shown to improve the </w:t>
      </w:r>
      <w:r>
        <w:rPr>
          <w:rFonts w:ascii="Arial" w:eastAsia="Arial" w:hAnsi="Arial" w:cs="Arial"/>
          <w:iCs/>
          <w:color w:val="000000" w:themeColor="text1"/>
        </w:rPr>
        <w:lastRenderedPageBreak/>
        <w:t xml:space="preserve">identification of differentially expressed genes and enhance the inference of cellular trajectory using </w:t>
      </w:r>
      <w:r w:rsidRPr="004F730B">
        <w:rPr>
          <w:rFonts w:ascii="Arial" w:eastAsia="Arial" w:hAnsi="Arial" w:cs="Arial"/>
          <w:iCs/>
          <w:color w:val="000000" w:themeColor="text1"/>
        </w:rPr>
        <w:t xml:space="preserve">time-course </w:t>
      </w:r>
      <w:proofErr w:type="spellStart"/>
      <w:r w:rsidRPr="004F730B">
        <w:rPr>
          <w:rFonts w:ascii="Arial" w:eastAsia="Arial" w:hAnsi="Arial" w:cs="Arial"/>
          <w:iCs/>
          <w:color w:val="000000" w:themeColor="text1"/>
        </w:rPr>
        <w:t>scRNA</w:t>
      </w:r>
      <w:proofErr w:type="spellEnd"/>
      <w:r w:rsidRPr="004F730B">
        <w:rPr>
          <w:rFonts w:ascii="Arial" w:eastAsia="Arial" w:hAnsi="Arial" w:cs="Arial"/>
          <w:iCs/>
          <w:color w:val="000000" w:themeColor="text1"/>
        </w:rPr>
        <w:t>-seq</w:t>
      </w:r>
      <w:r>
        <w:rPr>
          <w:rFonts w:ascii="Arial" w:eastAsia="Arial" w:hAnsi="Arial" w:cs="Arial"/>
          <w:iCs/>
          <w:color w:val="000000" w:themeColor="text1"/>
        </w:rPr>
        <w:t xml:space="preserve"> </w:t>
      </w:r>
      <w:r w:rsidRPr="004F730B">
        <w:rPr>
          <w:rFonts w:ascii="Arial" w:eastAsia="Arial" w:hAnsi="Arial" w:cs="Arial"/>
          <w:iCs/>
          <w:color w:val="000000" w:themeColor="text1"/>
        </w:rPr>
        <w:t>data from</w:t>
      </w:r>
      <w:r>
        <w:rPr>
          <w:rFonts w:ascii="Arial" w:eastAsia="Arial" w:hAnsi="Arial" w:cs="Arial"/>
          <w:iCs/>
          <w:color w:val="000000" w:themeColor="text1"/>
        </w:rPr>
        <w:t xml:space="preserve"> </w:t>
      </w:r>
      <w:r w:rsidRPr="004F730B">
        <w:rPr>
          <w:rFonts w:ascii="Arial" w:eastAsia="Arial" w:hAnsi="Arial" w:cs="Arial"/>
          <w:iCs/>
          <w:color w:val="000000" w:themeColor="text1"/>
        </w:rPr>
        <w:t>the</w:t>
      </w:r>
      <w:r>
        <w:rPr>
          <w:rFonts w:ascii="Arial" w:eastAsia="Arial" w:hAnsi="Arial" w:cs="Arial"/>
          <w:iCs/>
          <w:color w:val="000000" w:themeColor="text1"/>
        </w:rPr>
        <w:t xml:space="preserve"> </w:t>
      </w:r>
      <w:r w:rsidRPr="004F730B">
        <w:rPr>
          <w:rFonts w:ascii="Arial" w:eastAsia="Arial" w:hAnsi="Arial" w:cs="Arial"/>
          <w:iCs/>
          <w:color w:val="000000" w:themeColor="text1"/>
        </w:rPr>
        <w:t xml:space="preserve">differentiation </w:t>
      </w:r>
      <w:r>
        <w:rPr>
          <w:rFonts w:ascii="Arial" w:eastAsia="Arial" w:hAnsi="Arial" w:cs="Arial"/>
          <w:iCs/>
          <w:color w:val="000000" w:themeColor="text1"/>
        </w:rPr>
        <w:t xml:space="preserve">from </w:t>
      </w:r>
      <w:r w:rsidRPr="004F730B">
        <w:rPr>
          <w:rFonts w:ascii="Arial" w:eastAsia="Arial" w:hAnsi="Arial" w:cs="Arial"/>
          <w:iCs/>
          <w:color w:val="000000" w:themeColor="text1"/>
        </w:rPr>
        <w:t>H1 ESC</w:t>
      </w:r>
      <w:r>
        <w:rPr>
          <w:rFonts w:ascii="Arial" w:eastAsia="Arial" w:hAnsi="Arial" w:cs="Arial"/>
          <w:iCs/>
          <w:color w:val="000000" w:themeColor="text1"/>
        </w:rPr>
        <w:t xml:space="preserve"> </w:t>
      </w:r>
      <w:r w:rsidRPr="00B9438F">
        <w:rPr>
          <w:rFonts w:ascii="Arial" w:eastAsia="Arial" w:hAnsi="Arial" w:cs="Arial"/>
          <w:iCs/>
          <w:color w:val="000000" w:themeColor="text1"/>
        </w:rPr>
        <w:t>to definitive</w:t>
      </w:r>
      <w:r>
        <w:rPr>
          <w:rFonts w:ascii="Arial" w:eastAsia="Arial" w:hAnsi="Arial" w:cs="Arial"/>
          <w:iCs/>
          <w:color w:val="000000" w:themeColor="text1"/>
        </w:rPr>
        <w:t xml:space="preserve"> </w:t>
      </w:r>
      <w:r w:rsidRPr="00B9438F">
        <w:rPr>
          <w:rFonts w:ascii="Arial" w:eastAsia="Arial" w:hAnsi="Arial" w:cs="Arial"/>
          <w:iCs/>
          <w:color w:val="000000" w:themeColor="text1"/>
        </w:rPr>
        <w:t>endoderm cells (DEC)</w:t>
      </w:r>
      <w:r>
        <w:rPr>
          <w:rFonts w:ascii="Arial" w:eastAsia="Arial" w:hAnsi="Arial" w:cs="Arial"/>
          <w:iCs/>
          <w:color w:val="000000" w:themeColor="text1"/>
        </w:rPr>
        <w:t xml:space="preserve">. Finally, </w:t>
      </w:r>
      <w:proofErr w:type="spellStart"/>
      <w:r>
        <w:rPr>
          <w:rFonts w:ascii="Arial" w:eastAsia="Arial" w:hAnsi="Arial" w:cs="Arial"/>
          <w:iCs/>
          <w:color w:val="000000" w:themeColor="text1"/>
        </w:rPr>
        <w:t>scIGAN</w:t>
      </w:r>
      <w:proofErr w:type="spellEnd"/>
      <w:r>
        <w:rPr>
          <w:rFonts w:ascii="Arial" w:eastAsia="Arial" w:hAnsi="Arial" w:cs="Arial"/>
          <w:iCs/>
          <w:color w:val="000000" w:themeColor="text1"/>
        </w:rPr>
        <w:t xml:space="preserve"> was also shown to scale to </w:t>
      </w:r>
      <w:proofErr w:type="spellStart"/>
      <w:r>
        <w:rPr>
          <w:rFonts w:ascii="Arial" w:eastAsia="Arial" w:hAnsi="Arial" w:cs="Arial"/>
          <w:iCs/>
          <w:color w:val="000000" w:themeColor="text1"/>
        </w:rPr>
        <w:t>scRNA</w:t>
      </w:r>
      <w:proofErr w:type="spellEnd"/>
      <w:r>
        <w:rPr>
          <w:rFonts w:ascii="Arial" w:eastAsia="Arial" w:hAnsi="Arial" w:cs="Arial"/>
          <w:iCs/>
          <w:color w:val="000000" w:themeColor="text1"/>
        </w:rPr>
        <w:t xml:space="preserve">-seq methods and data sizes.  </w:t>
      </w:r>
    </w:p>
    <w:p w14:paraId="2974E026" w14:textId="77777777" w:rsidR="004F5720" w:rsidRPr="00046543" w:rsidRDefault="004F5720" w:rsidP="006F4560">
      <w:pPr>
        <w:rPr>
          <w:rFonts w:eastAsia="Arial"/>
        </w:rPr>
      </w:pPr>
    </w:p>
    <w:p w14:paraId="0777B056" w14:textId="6F027508" w:rsidR="00985A45" w:rsidRDefault="00985A45" w:rsidP="006F4560">
      <w:pPr>
        <w:numPr>
          <w:ilvl w:val="1"/>
          <w:numId w:val="40"/>
        </w:num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 xml:space="preserve">Batch </w:t>
      </w:r>
      <w:r w:rsidR="00DB2278">
        <w:rPr>
          <w:rFonts w:ascii="Arial" w:eastAsia="Arial" w:hAnsi="Arial" w:cs="Arial"/>
          <w:b/>
          <w:color w:val="000000"/>
        </w:rPr>
        <w:t xml:space="preserve">effect </w:t>
      </w:r>
      <w:r>
        <w:rPr>
          <w:rFonts w:ascii="Arial" w:eastAsia="Arial" w:hAnsi="Arial" w:cs="Arial"/>
          <w:b/>
          <w:color w:val="000000"/>
        </w:rPr>
        <w:t xml:space="preserve">correction  </w:t>
      </w:r>
    </w:p>
    <w:p w14:paraId="5140F26F" w14:textId="72A89B58" w:rsidR="006E3D0F" w:rsidRPr="00661F56" w:rsidRDefault="006E3D0F" w:rsidP="00F506E3">
      <w:pPr>
        <w:pBdr>
          <w:top w:val="nil"/>
          <w:left w:val="nil"/>
          <w:bottom w:val="nil"/>
          <w:right w:val="nil"/>
          <w:between w:val="nil"/>
        </w:pBdr>
        <w:spacing w:line="480" w:lineRule="auto"/>
        <w:jc w:val="both"/>
        <w:rPr>
          <w:rFonts w:ascii="Arial" w:hAnsi="Arial" w:cs="Arial"/>
        </w:rPr>
      </w:pPr>
      <w:r>
        <w:rPr>
          <w:rFonts w:ascii="Arial" w:hAnsi="Arial" w:cs="Arial"/>
        </w:rPr>
        <w:t xml:space="preserve">The goal of batch correction is to correct effects between </w:t>
      </w:r>
      <w:r w:rsidRPr="00661F56">
        <w:rPr>
          <w:rFonts w:ascii="Arial" w:hAnsi="Arial" w:cs="Arial"/>
        </w:rPr>
        <w:t>data sets generated at different times or in different laboratories. These often occur due to uncontrolled variability in experimental factors, e.g., reagent quality, operator skill</w:t>
      </w:r>
      <w:r>
        <w:rPr>
          <w:rFonts w:ascii="Arial" w:hAnsi="Arial" w:cs="Arial"/>
        </w:rPr>
        <w:t xml:space="preserve"> or even controlled variability like sequencing depth</w:t>
      </w:r>
      <w:r w:rsidRPr="00661F56">
        <w:rPr>
          <w:rFonts w:ascii="Arial" w:hAnsi="Arial" w:cs="Arial"/>
        </w:rPr>
        <w:t>. The presence of batch effects can interfere with downstream analyses if they are not explicitly modeled.</w:t>
      </w:r>
      <w:r w:rsidR="00616E78">
        <w:rPr>
          <w:rFonts w:ascii="Arial" w:hAnsi="Arial" w:cs="Arial"/>
        </w:rPr>
        <w:t xml:space="preserve"> </w:t>
      </w:r>
    </w:p>
    <w:p w14:paraId="68B36677" w14:textId="77777777" w:rsidR="006E3D0F" w:rsidRDefault="006E3D0F" w:rsidP="00DB2278">
      <w:pPr>
        <w:pBdr>
          <w:top w:val="nil"/>
          <w:left w:val="nil"/>
          <w:bottom w:val="nil"/>
          <w:right w:val="nil"/>
          <w:between w:val="nil"/>
        </w:pBdr>
        <w:jc w:val="both"/>
        <w:rPr>
          <w:rFonts w:ascii="Arial" w:eastAsia="Arial" w:hAnsi="Arial" w:cs="Arial"/>
          <w:b/>
          <w:color w:val="000000"/>
        </w:rPr>
      </w:pPr>
    </w:p>
    <w:p w14:paraId="111B8749" w14:textId="32B7C14C" w:rsidR="006A0459" w:rsidRPr="003133E8" w:rsidRDefault="00AC217F" w:rsidP="006F4560">
      <w:pPr>
        <w:numPr>
          <w:ilvl w:val="2"/>
          <w:numId w:val="40"/>
        </w:numPr>
        <w:pBdr>
          <w:top w:val="nil"/>
          <w:left w:val="nil"/>
          <w:bottom w:val="nil"/>
          <w:right w:val="nil"/>
          <w:between w:val="nil"/>
        </w:pBdr>
        <w:spacing w:line="360" w:lineRule="auto"/>
        <w:jc w:val="both"/>
        <w:rPr>
          <w:rFonts w:ascii="Arial" w:eastAsia="Arial" w:hAnsi="Arial" w:cs="Arial"/>
          <w:b/>
          <w:color w:val="000000"/>
        </w:rPr>
      </w:pPr>
      <w:r w:rsidRPr="003133E8">
        <w:rPr>
          <w:rFonts w:ascii="Arial" w:hAnsi="Arial" w:cs="Arial"/>
          <w:b/>
        </w:rPr>
        <w:t>BERMUDA</w:t>
      </w:r>
      <w:r w:rsidR="00DB2278">
        <w:rPr>
          <w:rFonts w:ascii="Arial" w:hAnsi="Arial" w:cs="Arial"/>
          <w:b/>
        </w:rPr>
        <w:t xml:space="preserve">: </w:t>
      </w:r>
      <w:r w:rsidR="00DB2278" w:rsidRPr="00DB2278">
        <w:rPr>
          <w:rFonts w:ascii="Arial" w:hAnsi="Arial" w:cs="Arial"/>
          <w:b/>
        </w:rPr>
        <w:t xml:space="preserve">Batch Effect </w:t>
      </w:r>
      <w:proofErr w:type="spellStart"/>
      <w:r w:rsidR="00DB2278" w:rsidRPr="00DB2278">
        <w:rPr>
          <w:rFonts w:ascii="Arial" w:hAnsi="Arial" w:cs="Arial"/>
          <w:b/>
        </w:rPr>
        <w:t>ReMoval</w:t>
      </w:r>
      <w:proofErr w:type="spellEnd"/>
      <w:r w:rsidR="00DB2278" w:rsidRPr="00DB2278">
        <w:rPr>
          <w:rFonts w:ascii="Arial" w:hAnsi="Arial" w:cs="Arial"/>
          <w:b/>
        </w:rPr>
        <w:t xml:space="preserve"> Using Deep Autoencoders</w:t>
      </w:r>
    </w:p>
    <w:p w14:paraId="7D4B34C8" w14:textId="01971440" w:rsidR="003133E8" w:rsidRPr="00B361AE" w:rsidRDefault="003133E8" w:rsidP="00F506E3">
      <w:pPr>
        <w:spacing w:line="480" w:lineRule="auto"/>
        <w:jc w:val="both"/>
        <w:rPr>
          <w:rFonts w:ascii="Arial" w:hAnsi="Arial" w:cs="Arial"/>
        </w:rPr>
      </w:pPr>
      <w:r w:rsidRPr="00B361AE">
        <w:rPr>
          <w:rFonts w:ascii="Arial" w:hAnsi="Arial" w:cs="Arial"/>
        </w:rPr>
        <w:t>BERMUDA</w:t>
      </w:r>
      <w:r w:rsidR="00C91074">
        <w:rPr>
          <w:rFonts w:ascii="Arial" w:hAnsi="Arial" w:cs="Arial"/>
        </w:rPr>
        <w:t xml:space="preserve"> </w:t>
      </w:r>
      <w:r w:rsidR="0019774E">
        <w:rPr>
          <w:rFonts w:ascii="Arial" w:hAnsi="Arial" w:cs="Arial"/>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19774E">
        <w:rPr>
          <w:rFonts w:ascii="Arial" w:hAnsi="Arial" w:cs="Arial"/>
        </w:rPr>
      </w:r>
      <w:r w:rsidR="0019774E">
        <w:rPr>
          <w:rFonts w:ascii="Arial" w:hAnsi="Arial" w:cs="Arial"/>
        </w:rPr>
        <w:fldChar w:fldCharType="separate"/>
      </w:r>
      <w:r w:rsidR="002F1B5D">
        <w:rPr>
          <w:rFonts w:ascii="Arial" w:hAnsi="Arial" w:cs="Arial"/>
          <w:noProof/>
        </w:rPr>
        <w:t>[61]</w:t>
      </w:r>
      <w:r w:rsidR="0019774E">
        <w:rPr>
          <w:rFonts w:ascii="Arial" w:hAnsi="Arial" w:cs="Arial"/>
        </w:rPr>
        <w:fldChar w:fldCharType="end"/>
      </w:r>
      <w:r>
        <w:rPr>
          <w:rFonts w:ascii="Arial" w:hAnsi="Arial" w:cs="Arial"/>
        </w:rPr>
        <w:t xml:space="preserve"> </w:t>
      </w:r>
      <w:r w:rsidR="00DB5AE2">
        <w:rPr>
          <w:rFonts w:ascii="Arial" w:hAnsi="Arial" w:cs="Arial"/>
        </w:rPr>
        <w:t>deploys a</w:t>
      </w:r>
      <w:r>
        <w:rPr>
          <w:rFonts w:ascii="Arial" w:hAnsi="Arial" w:cs="Arial"/>
        </w:rPr>
        <w:t xml:space="preserve"> transfer-learning</w:t>
      </w:r>
      <w:r w:rsidRPr="00B361AE">
        <w:rPr>
          <w:rFonts w:ascii="Arial" w:hAnsi="Arial" w:cs="Arial"/>
        </w:rPr>
        <w:t xml:space="preserve"> method </w:t>
      </w:r>
      <w:r w:rsidR="00DB5AE2">
        <w:rPr>
          <w:rFonts w:ascii="Arial" w:hAnsi="Arial" w:cs="Arial"/>
        </w:rPr>
        <w:t>to remove</w:t>
      </w:r>
      <w:r w:rsidRPr="00B361AE">
        <w:rPr>
          <w:rFonts w:ascii="Arial" w:hAnsi="Arial" w:cs="Arial"/>
        </w:rPr>
        <w:t xml:space="preserve"> </w:t>
      </w:r>
      <w:r w:rsidR="00DB5AE2">
        <w:rPr>
          <w:rFonts w:ascii="Arial" w:hAnsi="Arial" w:cs="Arial"/>
        </w:rPr>
        <w:t xml:space="preserve">the </w:t>
      </w:r>
      <w:r w:rsidRPr="00B361AE">
        <w:rPr>
          <w:rFonts w:ascii="Arial" w:hAnsi="Arial" w:cs="Arial"/>
        </w:rPr>
        <w:t>batch effect.</w:t>
      </w:r>
      <w:r>
        <w:rPr>
          <w:rFonts w:ascii="Arial" w:hAnsi="Arial" w:cs="Arial"/>
        </w:rPr>
        <w:t xml:space="preserve"> It</w:t>
      </w:r>
      <w:r w:rsidRPr="00B361AE">
        <w:rPr>
          <w:rFonts w:ascii="Arial" w:hAnsi="Arial" w:cs="Arial"/>
        </w:rPr>
        <w:t xml:space="preserve"> </w:t>
      </w:r>
      <w:r w:rsidR="00DB5AE2">
        <w:rPr>
          <w:rFonts w:ascii="Arial" w:hAnsi="Arial" w:cs="Arial"/>
        </w:rPr>
        <w:t xml:space="preserve">performs correction to the shared cell clusters among batches and therefore preserves batch-specific </w:t>
      </w:r>
      <w:r w:rsidRPr="00B361AE">
        <w:rPr>
          <w:rFonts w:ascii="Arial" w:hAnsi="Arial" w:cs="Arial"/>
        </w:rPr>
        <w:t>cell population</w:t>
      </w:r>
      <w:r w:rsidR="00DB5AE2">
        <w:rPr>
          <w:rFonts w:ascii="Arial" w:hAnsi="Arial" w:cs="Arial"/>
        </w:rPr>
        <w:t>s</w:t>
      </w:r>
      <w:r w:rsidRPr="00B361AE">
        <w:rPr>
          <w:rFonts w:ascii="Arial" w:hAnsi="Arial" w:cs="Arial"/>
        </w:rPr>
        <w:t>.</w:t>
      </w:r>
    </w:p>
    <w:p w14:paraId="08CAFB1F" w14:textId="3FE21736" w:rsidR="003133E8" w:rsidRDefault="003133E8" w:rsidP="00F506E3">
      <w:pPr>
        <w:spacing w:before="120" w:line="480" w:lineRule="auto"/>
        <w:jc w:val="both"/>
        <w:rPr>
          <w:rFonts w:ascii="Arial" w:hAnsi="Arial" w:cs="Arial"/>
        </w:rPr>
      </w:pPr>
      <w:r w:rsidRPr="00ED0566">
        <w:rPr>
          <w:rFonts w:ascii="Arial" w:hAnsi="Arial" w:cs="Arial"/>
          <w:i/>
          <w:iCs/>
          <w:u w:val="single"/>
        </w:rPr>
        <w:t>Model</w:t>
      </w:r>
      <w:r w:rsidR="006437D9">
        <w:rPr>
          <w:rFonts w:ascii="Arial" w:hAnsi="Arial" w:cs="Arial"/>
          <w:i/>
          <w:iCs/>
          <w:u w:val="single"/>
        </w:rPr>
        <w:t>.</w:t>
      </w:r>
      <w:r w:rsidRPr="006C229F">
        <w:rPr>
          <w:rFonts w:ascii="Arial" w:hAnsi="Arial" w:cs="Arial"/>
          <w:iCs/>
        </w:rPr>
        <w:t xml:space="preserve"> </w:t>
      </w:r>
      <w:r w:rsidRPr="00B361AE">
        <w:rPr>
          <w:rFonts w:ascii="Arial" w:hAnsi="Arial" w:cs="Arial"/>
        </w:rPr>
        <w:t xml:space="preserve"> </w:t>
      </w:r>
      <w:r>
        <w:rPr>
          <w:rFonts w:ascii="Arial" w:hAnsi="Arial" w:cs="Arial"/>
        </w:rPr>
        <w:t xml:space="preserve">BERMUDA </w:t>
      </w:r>
      <w:r w:rsidR="00DB2278">
        <w:rPr>
          <w:rFonts w:ascii="Arial" w:hAnsi="Arial" w:cs="Arial"/>
        </w:rPr>
        <w:t>has a conventional</w:t>
      </w:r>
      <w:r w:rsidRPr="00491D87">
        <w:rPr>
          <w:rFonts w:ascii="Arial" w:hAnsi="Arial" w:cs="Arial"/>
        </w:rPr>
        <w:t xml:space="preserve"> </w:t>
      </w:r>
      <w:r w:rsidR="00DB2278">
        <w:rPr>
          <w:rFonts w:ascii="Arial" w:hAnsi="Arial" w:cs="Arial"/>
        </w:rPr>
        <w:t>AE</w:t>
      </w:r>
      <w:r w:rsidRPr="00491D87">
        <w:rPr>
          <w:rFonts w:ascii="Arial" w:hAnsi="Arial" w:cs="Arial"/>
        </w:rPr>
        <w:t xml:space="preserve"> </w:t>
      </w:r>
      <w:r w:rsidR="00DB2278">
        <w:rPr>
          <w:rFonts w:ascii="Arial" w:hAnsi="Arial" w:cs="Arial"/>
        </w:rPr>
        <w:t xml:space="preserve">architecture </w:t>
      </w:r>
      <w:r>
        <w:rPr>
          <w:rFonts w:ascii="Arial" w:hAnsi="Arial" w:cs="Arial"/>
        </w:rPr>
        <w:t xml:space="preserve">that takes </w:t>
      </w:r>
      <w:r w:rsidR="00DB2278">
        <w:rPr>
          <w:rFonts w:ascii="Arial" w:hAnsi="Arial" w:cs="Arial"/>
        </w:rPr>
        <w:t xml:space="preserve">normalized, </w:t>
      </w:r>
      <w:r>
        <w:rPr>
          <w:rFonts w:ascii="Arial" w:hAnsi="Arial" w:cs="Arial"/>
        </w:rPr>
        <w:t>log</w:t>
      </w:r>
      <w:r w:rsidR="00DB2278">
        <w:rPr>
          <w:rFonts w:ascii="Arial" w:hAnsi="Arial" w:cs="Arial"/>
        </w:rPr>
        <w:t>-</w:t>
      </w:r>
      <w:r>
        <w:rPr>
          <w:rFonts w:ascii="Arial" w:hAnsi="Arial" w:cs="Arial"/>
        </w:rPr>
        <w:t>transformed expression of a cell as input. It has the general loss function but consists of</w:t>
      </w:r>
      <w:r w:rsidRPr="00491D87">
        <w:rPr>
          <w:rFonts w:ascii="Arial" w:hAnsi="Arial" w:cs="Arial"/>
        </w:rPr>
        <w:t xml:space="preserve"> two parts</w:t>
      </w:r>
      <w:r>
        <w:rPr>
          <w:rFonts w:ascii="Arial" w:hAnsi="Arial" w:cs="Arial"/>
        </w:rPr>
        <w:t xml:space="preserve"> as </w:t>
      </w:r>
    </w:p>
    <w:tbl>
      <w:tblPr>
        <w:tblStyle w:val="TableNormal1"/>
        <w:tblW w:w="0" w:type="auto"/>
        <w:tblInd w:w="5" w:type="dxa"/>
        <w:tblLook w:val="04A0" w:firstRow="1" w:lastRow="0" w:firstColumn="1" w:lastColumn="0" w:noHBand="0" w:noVBand="1"/>
      </w:tblPr>
      <w:tblGrid>
        <w:gridCol w:w="3116"/>
        <w:gridCol w:w="3117"/>
        <w:gridCol w:w="3117"/>
      </w:tblGrid>
      <w:tr w:rsidR="009B38CC" w14:paraId="2CC3002E" w14:textId="77777777" w:rsidTr="009B38CC">
        <w:tc>
          <w:tcPr>
            <w:tcW w:w="3116" w:type="dxa"/>
          </w:tcPr>
          <w:p w14:paraId="116834E3" w14:textId="77777777" w:rsidR="009B38CC" w:rsidRDefault="009B38CC" w:rsidP="00F506E3">
            <w:pPr>
              <w:spacing w:before="120" w:line="480" w:lineRule="auto"/>
              <w:jc w:val="both"/>
              <w:rPr>
                <w:rFonts w:ascii="Arial" w:hAnsi="Arial" w:cs="Arial"/>
              </w:rPr>
            </w:pPr>
          </w:p>
        </w:tc>
        <w:tc>
          <w:tcPr>
            <w:tcW w:w="3117" w:type="dxa"/>
          </w:tcPr>
          <w:p w14:paraId="65C1A41B" w14:textId="62858012" w:rsidR="009B38CC" w:rsidRDefault="009B38CC" w:rsidP="00F506E3">
            <w:pPr>
              <w:spacing w:before="120" w:line="480" w:lineRule="auto"/>
              <w:jc w:val="both"/>
              <w:rPr>
                <w:rFonts w:ascii="Arial"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Arial" w:hAnsi="Arial" w:cs="Arial"/>
                  </w:rPr>
                  <m:t>=</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d>
                  <m:dPr>
                    <m:ctrlPr>
                      <w:rPr>
                        <w:rFonts w:ascii="Cambria Math" w:eastAsia="Arial" w:hAnsi="Arial" w:cs="Arial"/>
                        <w:i/>
                      </w:rPr>
                    </m:ctrlPr>
                  </m:dPr>
                  <m:e>
                    <m:r>
                      <m:rPr>
                        <m:sty m:val="b"/>
                      </m:rPr>
                      <w:rPr>
                        <w:rFonts w:ascii="Cambria Math" w:hAnsi="Cambria Math" w:cs="Arial"/>
                      </w:rPr>
                      <m:t>Θ</m:t>
                    </m:r>
                  </m:e>
                </m:d>
                <m:r>
                  <w:rPr>
                    <w:rFonts w:ascii="Cambria Math" w:eastAsia="Arial" w:hAnsi="Arial" w:cs="Arial"/>
                  </w:rPr>
                  <m:t>+λ</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MMD</m:t>
                    </m:r>
                  </m:sub>
                </m:sSub>
                <m:d>
                  <m:dPr>
                    <m:ctrlPr>
                      <w:rPr>
                        <w:rFonts w:ascii="Cambria Math" w:eastAsia="Arial" w:hAnsi="Arial" w:cs="Arial"/>
                        <w:i/>
                      </w:rPr>
                    </m:ctrlPr>
                  </m:dPr>
                  <m:e>
                    <m:r>
                      <m:rPr>
                        <m:sty m:val="b"/>
                      </m:rPr>
                      <w:rPr>
                        <w:rFonts w:ascii="Cambria Math" w:hAnsi="Cambria Math" w:cs="Arial"/>
                      </w:rPr>
                      <m:t>Θ</m:t>
                    </m:r>
                  </m:e>
                </m:d>
              </m:oMath>
            </m:oMathPara>
          </w:p>
        </w:tc>
        <w:tc>
          <w:tcPr>
            <w:tcW w:w="3117" w:type="dxa"/>
          </w:tcPr>
          <w:p w14:paraId="50C19020" w14:textId="26FBA114" w:rsidR="009B38CC" w:rsidRDefault="009B38CC" w:rsidP="00F506E3">
            <w:pPr>
              <w:spacing w:before="120" w:line="480" w:lineRule="auto"/>
              <w:jc w:val="right"/>
              <w:rPr>
                <w:rFonts w:ascii="Arial" w:hAnsi="Arial" w:cs="Arial"/>
              </w:rPr>
            </w:pPr>
            <w:r>
              <w:rPr>
                <w:rFonts w:ascii="Arial" w:hAnsi="Arial" w:cs="Arial"/>
              </w:rPr>
              <w:t>(</w:t>
            </w:r>
            <w:r w:rsidR="00EB5223">
              <w:rPr>
                <w:rFonts w:ascii="Arial" w:hAnsi="Arial" w:cs="Arial"/>
              </w:rPr>
              <w:t>17</w:t>
            </w:r>
            <w:r>
              <w:rPr>
                <w:rFonts w:ascii="Arial" w:hAnsi="Arial" w:cs="Arial"/>
              </w:rPr>
              <w:t>)</w:t>
            </w:r>
          </w:p>
        </w:tc>
      </w:tr>
    </w:tbl>
    <w:p w14:paraId="0D7BB515" w14:textId="321B214A" w:rsidR="003133E8" w:rsidRDefault="006C5833" w:rsidP="00F506E3">
      <w:pPr>
        <w:spacing w:line="480" w:lineRule="auto"/>
        <w:jc w:val="both"/>
        <w:rPr>
          <w:rFonts w:ascii="Arial" w:hAnsi="Arial" w:cs="Arial"/>
        </w:rPr>
      </w:pPr>
      <w:r>
        <w:rPr>
          <w:rFonts w:ascii="Arial" w:hAnsi="Arial" w:cs="Arial"/>
        </w:rPr>
        <w:t xml:space="preserve">where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d>
          <m:dPr>
            <m:ctrlPr>
              <w:rPr>
                <w:rFonts w:ascii="Cambria Math" w:eastAsia="Cambria Math" w:hAnsi="Cambria Math" w:cs="Arial"/>
              </w:rPr>
            </m:ctrlPr>
          </m:dPr>
          <m:e>
            <m:r>
              <m:rPr>
                <m:sty m:val="b"/>
              </m:rPr>
              <w:rPr>
                <w:rFonts w:ascii="Cambria Math" w:hAnsi="Cambria Math" w:cs="Arial"/>
              </w:rPr>
              <m:t>Θ</m:t>
            </m:r>
          </m:e>
        </m:d>
      </m:oMath>
      <w:r w:rsidR="003133E8">
        <w:rPr>
          <w:rFonts w:ascii="Arial" w:hAnsi="Arial" w:cs="Arial"/>
        </w:rPr>
        <w:t xml:space="preserve"> is the </w:t>
      </w:r>
      <w:r w:rsidR="00787495">
        <w:rPr>
          <w:rFonts w:ascii="Arial" w:hAnsi="Arial" w:cs="Arial"/>
        </w:rPr>
        <w:t xml:space="preserve">MSE </w:t>
      </w:r>
      <w:r w:rsidR="003133E8">
        <w:rPr>
          <w:rFonts w:ascii="Arial" w:hAnsi="Arial" w:cs="Arial"/>
        </w:rPr>
        <w:t xml:space="preserve">reconstruction loss as defined in </w:t>
      </w:r>
      <w:r w:rsidR="00787495">
        <w:rPr>
          <w:rFonts w:ascii="Arial" w:hAnsi="Arial" w:cs="Arial"/>
        </w:rPr>
        <w:t>E</w:t>
      </w:r>
      <w:r w:rsidR="003133E8">
        <w:rPr>
          <w:rFonts w:ascii="Arial" w:hAnsi="Arial" w:cs="Arial"/>
        </w:rPr>
        <w:t>q. (</w:t>
      </w:r>
      <w:r w:rsidR="00787495">
        <w:rPr>
          <w:rFonts w:ascii="Arial" w:hAnsi="Arial" w:cs="Arial"/>
        </w:rPr>
        <w:t>9</w:t>
      </w:r>
      <w:r w:rsidR="003133E8">
        <w:rPr>
          <w:rFonts w:ascii="Arial" w:hAnsi="Arial" w:cs="Arial"/>
        </w:rPr>
        <w:t>)</w:t>
      </w:r>
      <w:r>
        <w:rPr>
          <w:rFonts w:ascii="Arial" w:hAnsi="Arial" w:cs="Arial"/>
        </w:rPr>
        <w:t xml:space="preserve"> and</w:t>
      </w:r>
      <w:r w:rsidR="003133E8">
        <w:rPr>
          <w:rFonts w:ascii="Arial" w:hAnsi="Arial" w:cs="Arial"/>
        </w:rPr>
        <w:t xml:space="preserv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MMD</m:t>
            </m:r>
          </m:sub>
        </m:sSub>
      </m:oMath>
      <w:r w:rsidR="00A16AF8">
        <w:rPr>
          <w:rFonts w:ascii="Arial" w:hAnsi="Arial" w:cs="Arial"/>
        </w:rPr>
        <w:t xml:space="preserve"> </w:t>
      </w:r>
      <w:r w:rsidR="003133E8">
        <w:rPr>
          <w:rFonts w:ascii="Arial" w:hAnsi="Arial" w:cs="Arial"/>
        </w:rPr>
        <w:t xml:space="preserve">is the </w:t>
      </w:r>
      <w:r w:rsidR="003133E8" w:rsidRPr="006B0130">
        <w:rPr>
          <w:rFonts w:ascii="Arial" w:hAnsi="Arial" w:cs="Arial"/>
        </w:rPr>
        <w:t xml:space="preserve">maximum mean discrepancy (MMD) </w:t>
      </w:r>
      <w:r w:rsidR="003133E8">
        <w:rPr>
          <w:rFonts w:ascii="Arial" w:hAnsi="Arial" w:cs="Arial"/>
        </w:rPr>
        <w:t>l</w:t>
      </w:r>
      <w:r w:rsidR="003133E8" w:rsidRPr="006B0130">
        <w:rPr>
          <w:rFonts w:ascii="Arial" w:hAnsi="Arial" w:cs="Arial"/>
        </w:rPr>
        <w:t xml:space="preserve">oss that </w:t>
      </w:r>
      <w:r w:rsidR="003133E8">
        <w:rPr>
          <w:rFonts w:ascii="Arial" w:hAnsi="Arial" w:cs="Arial"/>
        </w:rPr>
        <w:t xml:space="preserve">measures </w:t>
      </w:r>
      <w:r w:rsidR="003133E8" w:rsidRPr="006B0130">
        <w:rPr>
          <w:rFonts w:ascii="Arial" w:hAnsi="Arial" w:cs="Arial"/>
        </w:rPr>
        <w:t>the differences in distributions</w:t>
      </w:r>
      <w:r w:rsidR="003133E8">
        <w:rPr>
          <w:rFonts w:ascii="Arial" w:hAnsi="Arial" w:cs="Arial"/>
        </w:rPr>
        <w:t xml:space="preserve"> </w:t>
      </w:r>
      <w:r w:rsidR="003133E8" w:rsidRPr="006B0130">
        <w:rPr>
          <w:rFonts w:ascii="Arial" w:hAnsi="Arial" w:cs="Arial"/>
        </w:rPr>
        <w:t>among similar cell clusters in different batches. MMD is</w:t>
      </w:r>
      <w:r w:rsidR="003133E8">
        <w:rPr>
          <w:rFonts w:ascii="Arial" w:hAnsi="Arial" w:cs="Arial"/>
        </w:rPr>
        <w:t xml:space="preserve"> a non</w:t>
      </w:r>
      <w:r w:rsidR="00A16AF8">
        <w:rPr>
          <w:rFonts w:ascii="Arial" w:hAnsi="Arial" w:cs="Arial"/>
        </w:rPr>
        <w:t>-</w:t>
      </w:r>
      <w:r w:rsidR="003133E8" w:rsidRPr="006B0130">
        <w:rPr>
          <w:rFonts w:ascii="Arial" w:hAnsi="Arial" w:cs="Arial"/>
        </w:rPr>
        <w:t>parametric distance between distributions</w:t>
      </w:r>
      <w:r w:rsidR="003133E8">
        <w:rPr>
          <w:rFonts w:ascii="Arial" w:hAnsi="Arial" w:cs="Arial"/>
        </w:rPr>
        <w:t xml:space="preserve"> </w:t>
      </w:r>
      <w:r w:rsidR="003133E8" w:rsidRPr="006B0130">
        <w:rPr>
          <w:rFonts w:ascii="Arial" w:hAnsi="Arial" w:cs="Arial"/>
        </w:rPr>
        <w:t>based on the reproducing kernel Hilbert space</w:t>
      </w:r>
      <w:r w:rsidR="003133E8">
        <w:rPr>
          <w:rFonts w:ascii="Arial" w:hAnsi="Arial" w:cs="Arial"/>
        </w:rPr>
        <w:t xml:space="preserve"> (RKHS)</w:t>
      </w:r>
      <w:r w:rsidR="001823FA">
        <w:rPr>
          <w:rFonts w:ascii="Arial" w:hAnsi="Arial" w:cs="Arial"/>
        </w:rPr>
        <w:t xml:space="preserve"> </w:t>
      </w:r>
      <w:r w:rsidR="0019774E">
        <w:rPr>
          <w:rFonts w:ascii="Arial" w:hAnsi="Arial" w:cs="Arial"/>
        </w:rPr>
        <w:fldChar w:fldCharType="begin"/>
      </w:r>
      <w:r w:rsidR="00765B38">
        <w:rPr>
          <w:rFonts w:ascii="Arial" w:hAnsi="Arial" w:cs="Arial"/>
        </w:rPr>
        <w:instrText xml:space="preserve"> ADDIN EN.CITE &lt;EndNote&gt;&lt;Cite&gt;&lt;Author&gt;Borgwardt&lt;/Author&gt;&lt;Year&gt;2006&lt;/Year&gt;&lt;RecNum&gt;185&lt;/RecNum&gt;&lt;DisplayText&gt;[51]&lt;/DisplayText&gt;&lt;record&gt;&lt;rec-number&gt;185&lt;/rec-number&gt;&lt;foreign-keys&gt;&lt;key app="EN" db-id="zsppx25fofftzxee95fx29p8tatf5vvawtvp" timestamp="1628810720"&gt;185&lt;/key&gt;&lt;/foreign-keys&gt;&lt;ref-type name="Journal Article"&gt;17&lt;/ref-type&gt;&lt;contributors&gt;&lt;authors&gt;&lt;author&gt;Borgwardt, K. M.&lt;/author&gt;&lt;author&gt;Gretton, A.&lt;/author&gt;&lt;author&gt;Rasch, M. J.&lt;/author&gt;&lt;author&gt;Kriegel, H. P.&lt;/author&gt;&lt;author&gt;Scholkopf, B.&lt;/author&gt;&lt;author&gt;Smola, A. J.&lt;/author&gt;&lt;/authors&gt;&lt;/contributors&gt;&lt;auth-address&gt;Institute for Computer Science, Ludwig-Maximilians-University, Munich, Germany. kb@dbs.ifi.lmu.de&lt;/auth-address&gt;&lt;titles&gt;&lt;title&gt;Integrating structured biological data by Kernel Maximum Mean Discrepancy&lt;/title&gt;&lt;secondary-title&gt;Bioinformatics&lt;/secondary-title&gt;&lt;/titles&gt;&lt;periodical&gt;&lt;full-title&gt;Bioinformatics&lt;/full-title&gt;&lt;/periodical&gt;&lt;pages&gt;e49-57&lt;/pages&gt;&lt;volume&gt;22&lt;/volume&gt;&lt;number&gt;14&lt;/number&gt;&lt;edition&gt;2006/07/29&lt;/edition&gt;&lt;keywords&gt;&lt;keyword&gt;*Algorithms&lt;/keyword&gt;&lt;keyword&gt;Computational Biology/*methods&lt;/keyword&gt;&lt;keyword&gt;Computer Simulation&lt;/keyword&gt;&lt;keyword&gt;*Data Interpretation, Statistical&lt;/keyword&gt;&lt;keyword&gt;*Databases, Factual&lt;/keyword&gt;&lt;keyword&gt;Information Storage and Retrieval/*methods&lt;/keyword&gt;&lt;keyword&gt;*Models, Biological&lt;/keyword&gt;&lt;keyword&gt;*Models, Statistical&lt;/keyword&gt;&lt;keyword&gt;Sample Size&lt;/keyword&gt;&lt;keyword&gt;Statistical Distributions&lt;/keyword&gt;&lt;keyword&gt;Systems Integration&lt;/keyword&gt;&lt;/keywords&gt;&lt;dates&gt;&lt;year&gt;2006&lt;/year&gt;&lt;pub-dates&gt;&lt;date&gt;Jul 15&lt;/date&gt;&lt;/pub-dates&gt;&lt;/dates&gt;&lt;isbn&gt;1367-4811 (Electronic)&amp;#xD;1367-4803 (Linking)&lt;/isbn&gt;&lt;accession-num&gt;16873512&lt;/accession-num&gt;&lt;urls&gt;&lt;related-urls&gt;&lt;url&gt;https://www.ncbi.nlm.nih.gov/pubmed/16873512&lt;/url&gt;&lt;/related-urls&gt;&lt;/urls&gt;&lt;electronic-resource-num&gt;10.1093/bioinformatics/btl242&lt;/electronic-resource-num&gt;&lt;/record&gt;&lt;/Cite&gt;&lt;/EndNote&gt;</w:instrText>
      </w:r>
      <w:r w:rsidR="0019774E">
        <w:rPr>
          <w:rFonts w:ascii="Arial" w:hAnsi="Arial" w:cs="Arial"/>
        </w:rPr>
        <w:fldChar w:fldCharType="separate"/>
      </w:r>
      <w:r w:rsidR="00765B38">
        <w:rPr>
          <w:rFonts w:ascii="Arial" w:hAnsi="Arial" w:cs="Arial"/>
          <w:noProof/>
        </w:rPr>
        <w:t>[51]</w:t>
      </w:r>
      <w:r w:rsidR="0019774E">
        <w:rPr>
          <w:rFonts w:ascii="Arial" w:hAnsi="Arial" w:cs="Arial"/>
        </w:rPr>
        <w:fldChar w:fldCharType="end"/>
      </w:r>
      <w:r w:rsidR="003133E8">
        <w:rPr>
          <w:rFonts w:ascii="Arial" w:hAnsi="Arial" w:cs="Arial"/>
        </w:rPr>
        <w:t>. In</w:t>
      </w:r>
      <w:r w:rsidR="003133E8" w:rsidRPr="00351B85">
        <w:rPr>
          <w:rFonts w:ascii="Arial" w:hAnsi="Arial" w:cs="Arial"/>
        </w:rPr>
        <w:t>stead of applying</w:t>
      </w:r>
      <w:r w:rsidR="003133E8">
        <w:rPr>
          <w:rFonts w:ascii="Arial" w:hAnsi="Arial" w:cs="Arial"/>
        </w:rPr>
        <w:t xml:space="preserve"> the </w:t>
      </w:r>
      <w:r w:rsidR="003133E8" w:rsidRPr="00351B85">
        <w:rPr>
          <w:rFonts w:ascii="Arial" w:hAnsi="Arial" w:cs="Arial"/>
        </w:rPr>
        <w:t xml:space="preserve">MMD loss on batches entirely, </w:t>
      </w:r>
      <w:r w:rsidR="003133E8">
        <w:rPr>
          <w:rFonts w:ascii="Arial" w:hAnsi="Arial" w:cs="Arial"/>
        </w:rPr>
        <w:t>BERMUDA</w:t>
      </w:r>
      <w:r w:rsidR="003133E8" w:rsidRPr="00351B85">
        <w:rPr>
          <w:rFonts w:ascii="Arial" w:hAnsi="Arial" w:cs="Arial"/>
        </w:rPr>
        <w:t xml:space="preserve"> </w:t>
      </w:r>
      <w:r w:rsidR="003133E8">
        <w:rPr>
          <w:rFonts w:ascii="Arial" w:hAnsi="Arial" w:cs="Arial"/>
        </w:rPr>
        <w:t>considers</w:t>
      </w:r>
      <w:r w:rsidR="003133E8" w:rsidRPr="00351B85">
        <w:rPr>
          <w:rFonts w:ascii="Arial" w:hAnsi="Arial" w:cs="Arial"/>
        </w:rPr>
        <w:t xml:space="preserve"> the</w:t>
      </w:r>
      <w:r w:rsidR="003133E8">
        <w:rPr>
          <w:rFonts w:ascii="Arial" w:hAnsi="Arial" w:cs="Arial"/>
        </w:rPr>
        <w:t xml:space="preserve"> </w:t>
      </w:r>
      <w:r w:rsidR="003133E8" w:rsidRPr="00351B85">
        <w:rPr>
          <w:rFonts w:ascii="Arial" w:hAnsi="Arial" w:cs="Arial"/>
        </w:rPr>
        <w:t xml:space="preserve">loss </w:t>
      </w:r>
      <w:r w:rsidR="003133E8">
        <w:rPr>
          <w:rFonts w:ascii="Arial" w:hAnsi="Arial" w:cs="Arial"/>
        </w:rPr>
        <w:t xml:space="preserve">only </w:t>
      </w:r>
      <w:r w:rsidR="003133E8" w:rsidRPr="00351B85">
        <w:rPr>
          <w:rFonts w:ascii="Arial" w:hAnsi="Arial" w:cs="Arial"/>
        </w:rPr>
        <w:lastRenderedPageBreak/>
        <w:t>between pairs of similar cell clusters shared among batche</w:t>
      </w:r>
      <w:r w:rsidR="003133E8">
        <w:rPr>
          <w:rFonts w:ascii="Arial" w:hAnsi="Arial" w:cs="Arial"/>
        </w:rPr>
        <w:t>s, where the MMD</w:t>
      </w:r>
      <w:r w:rsidR="003133E8" w:rsidRPr="00351B85">
        <w:rPr>
          <w:rFonts w:ascii="Arial" w:hAnsi="Arial" w:cs="Arial"/>
        </w:rPr>
        <w:t xml:space="preserve"> loss </w:t>
      </w:r>
      <w:r w:rsidR="003133E8">
        <w:rPr>
          <w:rFonts w:ascii="Arial" w:hAnsi="Arial" w:cs="Arial"/>
        </w:rPr>
        <w:t>is</w:t>
      </w:r>
      <w:r w:rsidR="003133E8" w:rsidRPr="00351B85">
        <w:rPr>
          <w:rFonts w:ascii="Arial" w:hAnsi="Arial" w:cs="Arial"/>
        </w:rPr>
        <w:t xml:space="preserve"> defined as</w:t>
      </w:r>
      <w:r w:rsidR="003133E8">
        <w:rPr>
          <w:rFonts w:ascii="Arial" w:hAnsi="Arial" w:cs="Arial"/>
        </w:rPr>
        <w:t>:</w:t>
      </w:r>
    </w:p>
    <w:tbl>
      <w:tblPr>
        <w:tblStyle w:val="TableNormal1"/>
        <w:tblW w:w="0" w:type="auto"/>
        <w:tblInd w:w="5" w:type="dxa"/>
        <w:tblLook w:val="04A0" w:firstRow="1" w:lastRow="0" w:firstColumn="1" w:lastColumn="0" w:noHBand="0" w:noVBand="1"/>
      </w:tblPr>
      <w:tblGrid>
        <w:gridCol w:w="7792"/>
        <w:gridCol w:w="1558"/>
      </w:tblGrid>
      <w:tr w:rsidR="009B38CC" w14:paraId="5B666E49" w14:textId="77777777" w:rsidTr="009B38CC">
        <w:tc>
          <w:tcPr>
            <w:tcW w:w="7792" w:type="dxa"/>
          </w:tcPr>
          <w:p w14:paraId="65312D1E" w14:textId="23492C58" w:rsidR="009B38CC" w:rsidRDefault="00FA5BB1" w:rsidP="00F506E3">
            <w:pPr>
              <w:spacing w:line="480" w:lineRule="auto"/>
              <w:jc w:val="center"/>
              <w:rPr>
                <w:rFonts w:ascii="Arial" w:hAnsi="Arial" w:cs="Arial"/>
              </w:rPr>
            </w:pP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MMD</m:t>
                  </m:r>
                </m:sub>
              </m:sSub>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nary>
                <m:naryPr>
                  <m:chr m:val="∑"/>
                  <m:supHide m:val="1"/>
                  <m:ctrlPr>
                    <w:rPr>
                      <w:rFonts w:ascii="Cambria Math" w:eastAsia="Cambria Math" w:hAnsi="Cambria Math" w:cs="Arial"/>
                      <w:i/>
                    </w:rPr>
                  </m:ctrlPr>
                </m:naryPr>
                <m:sub>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b</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b</m:t>
                      </m:r>
                    </m:sub>
                  </m:sSub>
                </m:sub>
                <m:sup/>
                <m:e>
                  <m:sSub>
                    <m:sSubPr>
                      <m:ctrlPr>
                        <w:rPr>
                          <w:rFonts w:ascii="Cambria Math" w:eastAsia="Cambria Math" w:hAnsi="Cambria Math" w:cs="Arial"/>
                        </w:rPr>
                      </m:ctrlPr>
                    </m:sSubPr>
                    <m:e>
                      <m:r>
                        <w:rPr>
                          <w:rFonts w:ascii="Cambria Math" w:eastAsia="Cambria Math" w:hAnsi="Cambria Math" w:cs="Arial"/>
                        </w:rPr>
                        <m:t>M</m:t>
                      </m:r>
                    </m:e>
                    <m:sub>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b</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b</m:t>
                          </m:r>
                        </m:sub>
                      </m:sSub>
                    </m:sub>
                  </m:sSub>
                </m:e>
              </m:nary>
              <m:r>
                <w:rPr>
                  <w:rFonts w:ascii="Cambria Math" w:hAnsi="Cambria Math" w:cs="Arial"/>
                </w:rPr>
                <m:t>MMD</m:t>
              </m:r>
              <m:r>
                <m:rPr>
                  <m:sty m:val="b"/>
                </m:rPr>
                <w:rPr>
                  <w:rFonts w:ascii="Cambria Math" w:hAnsi="Cambria Math" w:cs="Arial"/>
                </w:rPr>
                <m:t>(</m:t>
              </m:r>
              <m:sSub>
                <m:sSubPr>
                  <m:ctrlPr>
                    <w:rPr>
                      <w:rFonts w:ascii="Cambria Math" w:eastAsia="Cambria Math" w:hAnsi="Cambria Math" w:cs="Arial"/>
                    </w:rPr>
                  </m:ctrlPr>
                </m:sSubPr>
                <m:e>
                  <m:r>
                    <m:rPr>
                      <m:sty m:val="bi"/>
                    </m:rPr>
                    <w:rPr>
                      <w:rFonts w:ascii="Cambria Math" w:eastAsia="Cambria Math" w:hAnsi="Cambria Math" w:cs="Arial"/>
                    </w:rPr>
                    <m:t>z</m:t>
                  </m:r>
                </m:e>
                <m:sub>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a</m:t>
                      </m:r>
                    </m:sub>
                  </m:sSub>
                </m:sub>
              </m:sSub>
              <m:sSub>
                <m:sSubPr>
                  <m:ctrlPr>
                    <w:rPr>
                      <w:rFonts w:ascii="Cambria Math" w:eastAsia="Cambria Math" w:hAnsi="Cambria Math" w:cs="Arial"/>
                    </w:rPr>
                  </m:ctrlPr>
                </m:sSubPr>
                <m:e>
                  <m:r>
                    <m:rPr>
                      <m:sty m:val="bi"/>
                    </m:rPr>
                    <w:rPr>
                      <w:rFonts w:ascii="Cambria Math" w:eastAsia="Cambria Math" w:hAnsi="Cambria Math" w:cs="Arial"/>
                    </w:rPr>
                    <m:t>,z</m:t>
                  </m:r>
                </m:e>
                <m:sub>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b</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b</m:t>
                      </m:r>
                    </m:sub>
                  </m:sSub>
                </m:sub>
              </m:sSub>
            </m:oMath>
            <w:r w:rsidR="009B38CC">
              <w:rPr>
                <w:rFonts w:ascii="Arial" w:hAnsi="Arial" w:cs="Arial"/>
              </w:rPr>
              <w:t>)</w:t>
            </w:r>
          </w:p>
        </w:tc>
        <w:tc>
          <w:tcPr>
            <w:tcW w:w="1558" w:type="dxa"/>
          </w:tcPr>
          <w:p w14:paraId="2A9CC60B" w14:textId="06008895" w:rsidR="009B38CC" w:rsidRDefault="009B38CC" w:rsidP="00F506E3">
            <w:pPr>
              <w:spacing w:line="480" w:lineRule="auto"/>
              <w:jc w:val="right"/>
              <w:rPr>
                <w:rFonts w:ascii="Arial" w:hAnsi="Arial" w:cs="Arial"/>
              </w:rPr>
            </w:pPr>
            <w:r>
              <w:rPr>
                <w:rFonts w:ascii="Arial" w:hAnsi="Arial" w:cs="Arial"/>
              </w:rPr>
              <w:t>(</w:t>
            </w:r>
            <w:r w:rsidR="00EB5223">
              <w:rPr>
                <w:rFonts w:ascii="Arial" w:hAnsi="Arial" w:cs="Arial"/>
              </w:rPr>
              <w:t>18</w:t>
            </w:r>
            <w:r>
              <w:rPr>
                <w:rFonts w:ascii="Arial" w:hAnsi="Arial" w:cs="Arial"/>
              </w:rPr>
              <w:t>)</w:t>
            </w:r>
          </w:p>
        </w:tc>
      </w:tr>
    </w:tbl>
    <w:p w14:paraId="40D90353" w14:textId="4C2B47C4" w:rsidR="003133E8" w:rsidRPr="00F81560" w:rsidRDefault="003133E8" w:rsidP="00F506E3">
      <w:pPr>
        <w:spacing w:line="480" w:lineRule="auto"/>
        <w:jc w:val="both"/>
        <w:rPr>
          <w:rFonts w:ascii="Arial" w:hAnsi="Arial" w:cs="Arial"/>
        </w:rPr>
      </w:pPr>
      <w:r>
        <w:rPr>
          <w:rFonts w:ascii="Arial" w:hAnsi="Arial" w:cs="Arial"/>
        </w:rPr>
        <w:t xml:space="preserve">where </w:t>
      </w:r>
      <m:oMath>
        <m:sSub>
          <m:sSubPr>
            <m:ctrlPr>
              <w:rPr>
                <w:rFonts w:ascii="Cambria Math" w:eastAsia="Cambria Math" w:hAnsi="Cambria Math" w:cs="Arial"/>
              </w:rPr>
            </m:ctrlPr>
          </m:sSubPr>
          <m:e>
            <m:r>
              <m:rPr>
                <m:sty m:val="bi"/>
              </m:rPr>
              <w:rPr>
                <w:rFonts w:ascii="Cambria Math" w:eastAsia="Cambria Math" w:hAnsi="Cambria Math" w:cs="Arial"/>
              </w:rPr>
              <m:t>z</m:t>
            </m:r>
          </m:e>
          <m:sub>
            <m:r>
              <w:rPr>
                <w:rFonts w:ascii="Cambria Math" w:eastAsia="Cambria Math" w:hAnsi="Cambria Math" w:cs="Arial"/>
              </w:rPr>
              <m:t xml:space="preserve">i,j </m:t>
            </m:r>
          </m:sub>
        </m:sSub>
      </m:oMath>
      <w:r>
        <w:rPr>
          <w:rFonts w:ascii="Arial" w:hAnsi="Arial" w:cs="Arial"/>
          <w:vertAlign w:val="subscript"/>
        </w:rPr>
        <w:t xml:space="preserve"> </w:t>
      </w:r>
      <w:r>
        <w:rPr>
          <w:rFonts w:ascii="Arial" w:hAnsi="Arial" w:cs="Arial"/>
        </w:rPr>
        <w:t xml:space="preserve">is the latent </w:t>
      </w:r>
      <w:r w:rsidR="00787495">
        <w:rPr>
          <w:rFonts w:ascii="Arial" w:hAnsi="Arial" w:cs="Arial"/>
        </w:rPr>
        <w:t>variable</w:t>
      </w:r>
      <w:r>
        <w:rPr>
          <w:rFonts w:ascii="Arial" w:hAnsi="Arial" w:cs="Arial"/>
        </w:rPr>
        <w:t xml:space="preserve"> of </w:t>
      </w:r>
      <m:oMath>
        <m:sSub>
          <m:sSubPr>
            <m:ctrlPr>
              <w:rPr>
                <w:rFonts w:ascii="Cambria Math" w:eastAsia="Cambria Math" w:hAnsi="Cambria Math" w:cs="Arial"/>
                <w:b/>
                <w:i/>
              </w:rPr>
            </m:ctrlPr>
          </m:sSubPr>
          <m:e>
            <m:r>
              <m:rPr>
                <m:sty m:val="bi"/>
              </m:rPr>
              <w:rPr>
                <w:rFonts w:ascii="Cambria Math" w:eastAsia="Cambria Math" w:hAnsi="Cambria Math" w:cs="Arial"/>
              </w:rPr>
              <m:t>x</m:t>
            </m:r>
          </m:e>
          <m:sub>
            <m:r>
              <w:rPr>
                <w:rFonts w:ascii="Cambria Math" w:eastAsia="Cambria Math" w:hAnsi="Cambria Math" w:cs="Arial"/>
              </w:rPr>
              <m:t>i,j</m:t>
            </m:r>
          </m:sub>
        </m:sSub>
      </m:oMath>
      <w:r>
        <w:rPr>
          <w:rFonts w:ascii="Arial" w:hAnsi="Arial" w:cs="Arial"/>
          <w:b/>
        </w:rPr>
        <w:t xml:space="preserve">, </w:t>
      </w:r>
      <w:r>
        <w:rPr>
          <w:rFonts w:ascii="Arial" w:hAnsi="Arial" w:cs="Arial"/>
        </w:rPr>
        <w:t xml:space="preserve">the input expression profile of a cell from cluster </w:t>
      </w:r>
      <m:oMath>
        <m:r>
          <w:rPr>
            <w:rFonts w:ascii="Cambria Math" w:eastAsia="Cambria Math" w:hAnsi="Cambria Math" w:cs="Arial"/>
          </w:rPr>
          <m:t>j</m:t>
        </m:r>
      </m:oMath>
      <w:r>
        <w:rPr>
          <w:rFonts w:ascii="Arial" w:hAnsi="Arial" w:cs="Arial"/>
        </w:rPr>
        <w:t xml:space="preserve"> of batch </w:t>
      </w:r>
      <m:oMath>
        <m:r>
          <w:rPr>
            <w:rFonts w:ascii="Cambria Math" w:eastAsia="Cambria Math" w:hAnsi="Cambria Math" w:cs="Arial"/>
          </w:rPr>
          <m:t>i</m:t>
        </m:r>
      </m:oMath>
      <w:r>
        <w:rPr>
          <w:rFonts w:ascii="Arial" w:hAnsi="Arial" w:cs="Arial"/>
        </w:rPr>
        <w:t xml:space="preserve">, </w:t>
      </w:r>
      <m:oMath>
        <m:sSub>
          <m:sSubPr>
            <m:ctrlPr>
              <w:rPr>
                <w:rFonts w:ascii="Cambria Math" w:eastAsia="Cambria Math" w:hAnsi="Cambria Math" w:cs="Arial"/>
              </w:rPr>
            </m:ctrlPr>
          </m:sSubPr>
          <m:e>
            <m:r>
              <w:rPr>
                <w:rFonts w:ascii="Cambria Math" w:eastAsia="Cambria Math" w:hAnsi="Cambria Math" w:cs="Arial"/>
              </w:rPr>
              <m:t>M</m:t>
            </m:r>
          </m:e>
          <m:sub>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a</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b</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b</m:t>
                </m:r>
              </m:sub>
            </m:sSub>
          </m:sub>
        </m:sSub>
      </m:oMath>
      <w:r>
        <w:rPr>
          <w:rFonts w:ascii="Arial" w:hAnsi="Arial" w:cs="Arial"/>
        </w:rPr>
        <w:t xml:space="preserve"> is </w:t>
      </w:r>
      <m:oMath>
        <m:r>
          <m:rPr>
            <m:sty m:val="p"/>
          </m:rPr>
          <w:rPr>
            <w:rFonts w:ascii="Cambria Math" w:eastAsia="Cambria Math" w:hAnsi="Cambria Math" w:cs="Arial"/>
          </w:rPr>
          <m:t>1</m:t>
        </m:r>
      </m:oMath>
      <w:r>
        <w:rPr>
          <w:rFonts w:ascii="Arial" w:hAnsi="Arial" w:cs="Arial"/>
        </w:rPr>
        <w:t xml:space="preserve"> i</w:t>
      </w:r>
      <w:r w:rsidR="00787495">
        <w:rPr>
          <w:rFonts w:ascii="Arial" w:hAnsi="Arial" w:cs="Arial"/>
        </w:rPr>
        <w:t>f</w:t>
      </w:r>
      <w:r>
        <w:rPr>
          <w:rFonts w:ascii="Arial" w:hAnsi="Arial" w:cs="Arial"/>
        </w:rPr>
        <w:t xml:space="preserve"> cluster </w:t>
      </w:r>
      <m:oMath>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a</m:t>
            </m:r>
          </m:sub>
        </m:sSub>
      </m:oMath>
      <w:r>
        <w:rPr>
          <w:rFonts w:ascii="Arial" w:hAnsi="Arial" w:cs="Arial"/>
        </w:rPr>
        <w:t xml:space="preserve"> of batch </w:t>
      </w:r>
      <m:oMath>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a</m:t>
            </m:r>
          </m:sub>
        </m:sSub>
      </m:oMath>
      <w:r>
        <w:rPr>
          <w:rFonts w:ascii="Arial" w:hAnsi="Arial" w:cs="Arial"/>
        </w:rPr>
        <w:t xml:space="preserve">  and cluster </w:t>
      </w:r>
      <m:oMath>
        <m:sSub>
          <m:sSubPr>
            <m:ctrlPr>
              <w:rPr>
                <w:rFonts w:ascii="Cambria Math" w:eastAsia="Cambria Math" w:hAnsi="Cambria Math" w:cs="Arial"/>
                <w:i/>
              </w:rPr>
            </m:ctrlPr>
          </m:sSubPr>
          <m:e>
            <m:r>
              <w:rPr>
                <w:rFonts w:ascii="Cambria Math" w:eastAsia="Cambria Math" w:hAnsi="Cambria Math" w:cs="Arial"/>
              </w:rPr>
              <m:t>i</m:t>
            </m:r>
          </m:e>
          <m:sub>
            <m:r>
              <w:rPr>
                <w:rFonts w:ascii="Cambria Math" w:eastAsia="Cambria Math" w:hAnsi="Cambria Math" w:cs="Arial"/>
              </w:rPr>
              <m:t>b</m:t>
            </m:r>
          </m:sub>
        </m:sSub>
      </m:oMath>
      <w:r>
        <w:rPr>
          <w:rFonts w:ascii="Arial" w:hAnsi="Arial" w:cs="Arial"/>
        </w:rPr>
        <w:t xml:space="preserve"> of batch </w:t>
      </w:r>
      <m:oMath>
        <m:sSub>
          <m:sSubPr>
            <m:ctrlPr>
              <w:rPr>
                <w:rFonts w:ascii="Cambria Math" w:eastAsia="Cambria Math" w:hAnsi="Cambria Math" w:cs="Arial"/>
                <w:i/>
              </w:rPr>
            </m:ctrlPr>
          </m:sSubPr>
          <m:e>
            <m:r>
              <w:rPr>
                <w:rFonts w:ascii="Cambria Math" w:eastAsia="Cambria Math" w:hAnsi="Cambria Math" w:cs="Arial"/>
              </w:rPr>
              <m:t>j</m:t>
            </m:r>
          </m:e>
          <m:sub>
            <m:r>
              <w:rPr>
                <w:rFonts w:ascii="Cambria Math" w:eastAsia="Cambria Math" w:hAnsi="Cambria Math" w:cs="Arial"/>
              </w:rPr>
              <m:t>b</m:t>
            </m:r>
          </m:sub>
        </m:sSub>
      </m:oMath>
      <w:r>
        <w:rPr>
          <w:rFonts w:ascii="Arial" w:hAnsi="Arial" w:cs="Arial"/>
        </w:rPr>
        <w:t xml:space="preserve"> are determined to be similar by MetaNeighbor</w:t>
      </w:r>
      <w:r w:rsidR="00C91074">
        <w:rPr>
          <w:rFonts w:ascii="Arial" w:hAnsi="Arial" w:cs="Arial"/>
        </w:rPr>
        <w:t xml:space="preserve"> </w:t>
      </w:r>
      <w:r w:rsidR="0019774E">
        <w:rPr>
          <w:rFonts w:ascii="Arial" w:hAnsi="Arial" w:cs="Arial"/>
        </w:rPr>
        <w:fldChar w:fldCharType="begin"/>
      </w:r>
      <w:r w:rsidR="002F1B5D">
        <w:rPr>
          <w:rFonts w:ascii="Arial" w:hAnsi="Arial" w:cs="Arial"/>
        </w:rPr>
        <w:instrText xml:space="preserve"> ADDIN EN.CITE &lt;EndNote&gt;&lt;Cite&gt;&lt;Author&gt;Crow&lt;/Author&gt;&lt;Year&gt;2018&lt;/Year&gt;&lt;RecNum&gt;186&lt;/RecNum&gt;&lt;DisplayText&gt;[62]&lt;/DisplayText&gt;&lt;record&gt;&lt;rec-number&gt;186&lt;/rec-number&gt;&lt;foreign-keys&gt;&lt;key app="EN" db-id="zsppx25fofftzxee95fx29p8tatf5vvawtvp" timestamp="1628810840"&gt;186&lt;/key&gt;&lt;/foreign-keys&gt;&lt;ref-type name="Journal Article"&gt;17&lt;/ref-type&gt;&lt;contributors&gt;&lt;authors&gt;&lt;author&gt;Crow, M.&lt;/author&gt;&lt;author&gt;Paul, A.&lt;/author&gt;&lt;author&gt;Ballouz, S.&lt;/author&gt;&lt;author&gt;Huang, Z. J.&lt;/author&gt;&lt;author&gt;Gillis, J.&lt;/author&gt;&lt;/authors&gt;&lt;/contributors&gt;&lt;auth-address&gt;Cold Spring Harbor Laboratory, One Bungtown Road, Cold Spring Harbor, NY, 11724, USA.&amp;#xD;Cold Spring Harbor Laboratory, One Bungtown Road, Cold Spring Harbor, NY, 11724, USA. jgillis@cshl.edu.&lt;/auth-address&gt;&lt;titles&gt;&lt;title&gt;Characterizing the replicability of cell types defined by single cell RNA-sequencing data using MetaNeighbor&lt;/title&gt;&lt;secondary-title&gt;Nat Commun&lt;/secondary-title&gt;&lt;/titles&gt;&lt;periodical&gt;&lt;full-title&gt;Nat Commun&lt;/full-title&gt;&lt;/periodical&gt;&lt;pages&gt;884&lt;/pages&gt;&lt;volume&gt;9&lt;/volume&gt;&lt;number&gt;1&lt;/number&gt;&lt;edition&gt;2018/03/02&lt;/edition&gt;&lt;keywords&gt;&lt;keyword&gt;Computational Biology&lt;/keyword&gt;&lt;keyword&gt;Gene Expression Profiling&lt;/keyword&gt;&lt;keyword&gt;Humans&lt;/keyword&gt;&lt;keyword&gt;Neurons/cytology/*metabolism&lt;/keyword&gt;&lt;keyword&gt;RNA/*genetics/metabolism&lt;/keyword&gt;&lt;keyword&gt;Sequence Analysis, RNA&lt;/keyword&gt;&lt;keyword&gt;Single-Cell Analysis&lt;/keyword&gt;&lt;/keywords&gt;&lt;dates&gt;&lt;year&gt;2018&lt;/year&gt;&lt;pub-dates&gt;&lt;date&gt;Feb 28&lt;/date&gt;&lt;/pub-dates&gt;&lt;/dates&gt;&lt;isbn&gt;2041-1723 (Electronic)&amp;#xD;2041-1723 (Linking)&lt;/isbn&gt;&lt;accession-num&gt;29491377&lt;/accession-num&gt;&lt;urls&gt;&lt;related-urls&gt;&lt;url&gt;https://www.ncbi.nlm.nih.gov/pubmed/29491377&lt;/url&gt;&lt;/related-urls&gt;&lt;/urls&gt;&lt;custom2&gt;PMC5830442&lt;/custom2&gt;&lt;electronic-resource-num&gt;10.1038/s41467-018-03282-0&lt;/electronic-resource-num&gt;&lt;/record&gt;&lt;/Cite&gt;&lt;/EndNote&gt;</w:instrText>
      </w:r>
      <w:r w:rsidR="0019774E">
        <w:rPr>
          <w:rFonts w:ascii="Arial" w:hAnsi="Arial" w:cs="Arial"/>
        </w:rPr>
        <w:fldChar w:fldCharType="separate"/>
      </w:r>
      <w:r w:rsidR="002F1B5D">
        <w:rPr>
          <w:rFonts w:ascii="Arial" w:hAnsi="Arial" w:cs="Arial"/>
          <w:noProof/>
        </w:rPr>
        <w:t>[62]</w:t>
      </w:r>
      <w:r w:rsidR="0019774E">
        <w:rPr>
          <w:rFonts w:ascii="Arial" w:hAnsi="Arial" w:cs="Arial"/>
        </w:rPr>
        <w:fldChar w:fldCharType="end"/>
      </w:r>
      <w:r>
        <w:rPr>
          <w:rFonts w:ascii="Arial" w:hAnsi="Arial" w:cs="Arial"/>
        </w:rPr>
        <w:t xml:space="preserve"> and </w:t>
      </w:r>
      <m:oMath>
        <m:r>
          <w:rPr>
            <w:rFonts w:ascii="Cambria Math" w:hAnsi="Cambria Math" w:cs="Arial"/>
          </w:rPr>
          <m:t>0</m:t>
        </m:r>
      </m:oMath>
      <w:r>
        <w:rPr>
          <w:rFonts w:ascii="Arial" w:hAnsi="Arial" w:cs="Arial"/>
        </w:rPr>
        <w:t>, otherwise</w:t>
      </w:r>
      <w:r w:rsidR="00787495">
        <w:rPr>
          <w:rFonts w:ascii="Arial" w:hAnsi="Arial" w:cs="Arial"/>
        </w:rPr>
        <w:t>.</w:t>
      </w:r>
      <w:r>
        <w:rPr>
          <w:rFonts w:ascii="Arial" w:hAnsi="Arial" w:cs="Arial"/>
        </w:rPr>
        <w:t xml:space="preserve"> </w:t>
      </w:r>
      <m:oMath>
        <m:r>
          <w:rPr>
            <w:rFonts w:ascii="Cambria Math" w:hAnsi="Cambria Math" w:cs="Arial"/>
          </w:rPr>
          <m:t>MMD</m:t>
        </m:r>
        <m:d>
          <m:dPr>
            <m:ctrlPr>
              <w:rPr>
                <w:rFonts w:ascii="Cambria Math" w:hAnsi="Cambria Math" w:cs="Arial"/>
                <w:b/>
              </w:rPr>
            </m:ctrlPr>
          </m:dPr>
          <m:e>
            <m:r>
              <m:rPr>
                <m:sty m:val="b"/>
              </m:rPr>
              <w:rPr>
                <w:rFonts w:ascii="Cambria Math" w:hAnsi="Cambria Math" w:cs="Arial"/>
              </w:rPr>
              <m:t xml:space="preserve"> </m:t>
            </m:r>
          </m:e>
        </m:d>
      </m:oMath>
      <w:r>
        <w:rPr>
          <w:rFonts w:ascii="Arial" w:hAnsi="Arial" w:cs="Arial"/>
          <w:b/>
        </w:rPr>
        <w:t xml:space="preserve"> </w:t>
      </w:r>
      <w:r>
        <w:rPr>
          <w:rFonts w:ascii="Arial" w:hAnsi="Arial" w:cs="Arial"/>
        </w:rPr>
        <w:t xml:space="preserve">equals zero when the underlying distributions of the observed samples are the same. By minimizing the MMD loss between the distributions of the latent </w:t>
      </w:r>
      <w:r w:rsidR="00787495">
        <w:rPr>
          <w:rFonts w:ascii="Arial" w:hAnsi="Arial" w:cs="Arial"/>
        </w:rPr>
        <w:t>variables</w:t>
      </w:r>
      <w:r>
        <w:rPr>
          <w:rFonts w:ascii="Arial" w:hAnsi="Arial" w:cs="Arial"/>
        </w:rPr>
        <w:t xml:space="preserve"> of similar clusters, </w:t>
      </w:r>
      <w:r w:rsidR="00787495">
        <w:rPr>
          <w:rFonts w:ascii="Arial" w:hAnsi="Arial" w:cs="Arial"/>
        </w:rPr>
        <w:t xml:space="preserve">BERMUDA </w:t>
      </w:r>
      <w:r>
        <w:rPr>
          <w:rFonts w:ascii="Arial" w:hAnsi="Arial" w:cs="Arial"/>
        </w:rPr>
        <w:t xml:space="preserve">can be trained to remove batch effects in its latent </w:t>
      </w:r>
      <w:r w:rsidR="00787495">
        <w:rPr>
          <w:rFonts w:ascii="Arial" w:hAnsi="Arial" w:cs="Arial"/>
        </w:rPr>
        <w:t>variables</w:t>
      </w:r>
      <w:r>
        <w:rPr>
          <w:rFonts w:ascii="Arial" w:hAnsi="Arial" w:cs="Arial"/>
        </w:rPr>
        <w:t xml:space="preserve">.  </w:t>
      </w:r>
    </w:p>
    <w:p w14:paraId="1231C931" w14:textId="7DD18FBE" w:rsidR="003133E8" w:rsidRPr="00491D87" w:rsidRDefault="003133E8" w:rsidP="00F506E3">
      <w:pPr>
        <w:snapToGrid w:val="0"/>
        <w:spacing w:before="120" w:after="120" w:line="480" w:lineRule="auto"/>
        <w:jc w:val="both"/>
        <w:rPr>
          <w:rFonts w:ascii="Arial" w:hAnsi="Arial" w:cs="Arial"/>
        </w:rPr>
      </w:pPr>
      <w:r w:rsidRPr="06434D47">
        <w:rPr>
          <w:rFonts w:ascii="Arial" w:eastAsia="Arial" w:hAnsi="Arial" w:cs="Arial"/>
          <w:i/>
          <w:iCs/>
          <w:u w:val="single"/>
        </w:rPr>
        <w:t>Evaluation metrics</w:t>
      </w:r>
      <w:r w:rsidR="00CF0A69">
        <w:rPr>
          <w:rFonts w:ascii="Arial" w:eastAsia="Arial" w:hAnsi="Arial" w:cs="Arial"/>
          <w:i/>
          <w:iCs/>
          <w:u w:val="single"/>
        </w:rPr>
        <w:t>.</w:t>
      </w:r>
      <w:r w:rsidRPr="00253453">
        <w:rPr>
          <w:rFonts w:ascii="Arial" w:eastAsia="Arial" w:hAnsi="Arial" w:cs="Arial"/>
          <w:i/>
          <w:iCs/>
        </w:rPr>
        <w:t xml:space="preserve">  </w:t>
      </w:r>
      <w:r w:rsidRPr="00491D87">
        <w:rPr>
          <w:rFonts w:ascii="Arial" w:hAnsi="Arial" w:cs="Arial"/>
        </w:rPr>
        <w:t xml:space="preserve">Evaluation of </w:t>
      </w:r>
      <w:r w:rsidR="00787495">
        <w:rPr>
          <w:rFonts w:ascii="Arial" w:hAnsi="Arial" w:cs="Arial"/>
        </w:rPr>
        <w:t>BERMUDA</w:t>
      </w:r>
      <w:r w:rsidR="00787495" w:rsidRPr="00491D87">
        <w:rPr>
          <w:rFonts w:ascii="Arial" w:hAnsi="Arial" w:cs="Arial"/>
        </w:rPr>
        <w:t xml:space="preserve"> </w:t>
      </w:r>
      <w:r w:rsidRPr="00491D87">
        <w:rPr>
          <w:rFonts w:ascii="Arial" w:hAnsi="Arial" w:cs="Arial"/>
        </w:rPr>
        <w:t xml:space="preserve">included three metrics: </w:t>
      </w:r>
      <w:r w:rsidR="0003689E">
        <w:rPr>
          <w:rFonts w:ascii="Arial" w:hAnsi="Arial" w:cs="Arial"/>
        </w:rPr>
        <w:t>KBET</w:t>
      </w:r>
      <w:r w:rsidRPr="00491D87">
        <w:rPr>
          <w:rFonts w:ascii="Arial" w:hAnsi="Arial" w:cs="Arial"/>
        </w:rPr>
        <w:t>, entropy</w:t>
      </w:r>
      <w:r w:rsidR="00FD6145">
        <w:rPr>
          <w:rFonts w:ascii="Arial" w:hAnsi="Arial" w:cs="Arial"/>
        </w:rPr>
        <w:t xml:space="preserve"> of mixing,</w:t>
      </w:r>
      <w:r w:rsidRPr="00491D87">
        <w:rPr>
          <w:rFonts w:ascii="Arial" w:hAnsi="Arial" w:cs="Arial"/>
        </w:rPr>
        <w:t xml:space="preserve"> and silhouette </w:t>
      </w:r>
      <w:r w:rsidR="00FD6145">
        <w:rPr>
          <w:rFonts w:ascii="Arial" w:hAnsi="Arial" w:cs="Arial"/>
        </w:rPr>
        <w:t xml:space="preserve">index. </w:t>
      </w:r>
      <w:r>
        <w:rPr>
          <w:rFonts w:ascii="Arial" w:hAnsi="Arial" w:cs="Arial"/>
        </w:rPr>
        <w:t xml:space="preserve"> </w:t>
      </w:r>
    </w:p>
    <w:p w14:paraId="226F97F2" w14:textId="71210ED7" w:rsidR="009560C4" w:rsidRPr="009560C4" w:rsidRDefault="003133E8" w:rsidP="00F506E3">
      <w:pPr>
        <w:spacing w:line="480" w:lineRule="auto"/>
        <w:jc w:val="both"/>
        <w:rPr>
          <w:rFonts w:ascii="Arial" w:hAnsi="Arial" w:cs="Arial"/>
        </w:rPr>
      </w:pPr>
      <w:r w:rsidRPr="06434D47">
        <w:rPr>
          <w:rFonts w:ascii="Arial" w:eastAsia="Arial" w:hAnsi="Arial" w:cs="Arial"/>
          <w:i/>
          <w:iCs/>
          <w:color w:val="000000" w:themeColor="text1"/>
          <w:u w:val="single"/>
        </w:rPr>
        <w:t>Results</w:t>
      </w:r>
      <w:r w:rsidR="00CF0A69">
        <w:rPr>
          <w:rFonts w:ascii="Arial" w:eastAsia="Arial" w:hAnsi="Arial" w:cs="Arial"/>
          <w:i/>
          <w:iCs/>
          <w:color w:val="000000" w:themeColor="text1"/>
          <w:u w:val="single"/>
        </w:rPr>
        <w:t>.</w:t>
      </w:r>
      <w:r w:rsidRPr="00DB5AE2">
        <w:rPr>
          <w:rFonts w:ascii="Arial" w:eastAsia="Arial" w:hAnsi="Arial" w:cs="Arial"/>
          <w:i/>
          <w:iCs/>
          <w:color w:val="000000" w:themeColor="text1"/>
        </w:rPr>
        <w:t xml:space="preserve"> </w:t>
      </w:r>
      <w:r w:rsidR="00C6189F" w:rsidRPr="00504629">
        <w:rPr>
          <w:rFonts w:ascii="Arial" w:hAnsi="Arial" w:cs="Arial"/>
        </w:rPr>
        <w:t>BERMUDA</w:t>
      </w:r>
      <w:r w:rsidR="00C6189F">
        <w:rPr>
          <w:rFonts w:ascii="Arial" w:hAnsi="Arial" w:cs="Arial"/>
        </w:rPr>
        <w:t xml:space="preserve"> </w:t>
      </w:r>
      <w:r w:rsidR="009560C4">
        <w:rPr>
          <w:rFonts w:ascii="Arial" w:hAnsi="Arial" w:cs="Arial"/>
        </w:rPr>
        <w:t>was shown to</w:t>
      </w:r>
      <w:r w:rsidR="00F0757B">
        <w:rPr>
          <w:rFonts w:ascii="Arial" w:hAnsi="Arial" w:cs="Arial"/>
        </w:rPr>
        <w:t xml:space="preserve"> outperform other methods like </w:t>
      </w:r>
      <w:proofErr w:type="spellStart"/>
      <w:r w:rsidR="00F0757B" w:rsidRPr="00491D87">
        <w:rPr>
          <w:rFonts w:ascii="Arial" w:hAnsi="Arial" w:cs="Arial"/>
        </w:rPr>
        <w:t>mnnCorrect</w:t>
      </w:r>
      <w:proofErr w:type="spellEnd"/>
      <w:r w:rsidR="00C91074">
        <w:rPr>
          <w:rFonts w:ascii="Arial" w:hAnsi="Arial" w:cs="Arial"/>
        </w:rPr>
        <w:t xml:space="preserve"> </w:t>
      </w:r>
      <w:r w:rsidR="0019774E">
        <w:rPr>
          <w:rFonts w:ascii="Arial" w:hAnsi="Arial" w:cs="Arial"/>
        </w:rPr>
        <w:fldChar w:fldCharType="begin"/>
      </w:r>
      <w:r w:rsidR="00030C34">
        <w:rPr>
          <w:rFonts w:ascii="Arial" w:hAnsi="Arial" w:cs="Arial"/>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hAnsi="Arial" w:cs="Arial"/>
        </w:rPr>
        <w:fldChar w:fldCharType="separate"/>
      </w:r>
      <w:r w:rsidR="00A04B4D">
        <w:rPr>
          <w:rFonts w:ascii="Arial" w:hAnsi="Arial" w:cs="Arial"/>
          <w:noProof/>
        </w:rPr>
        <w:t>[28]</w:t>
      </w:r>
      <w:r w:rsidR="0019774E">
        <w:rPr>
          <w:rFonts w:ascii="Arial" w:hAnsi="Arial" w:cs="Arial"/>
        </w:rPr>
        <w:fldChar w:fldCharType="end"/>
      </w:r>
      <w:r w:rsidR="00F0757B" w:rsidRPr="00491D87">
        <w:rPr>
          <w:rFonts w:ascii="Arial" w:hAnsi="Arial" w:cs="Arial"/>
        </w:rPr>
        <w:t>, BBKNN</w:t>
      </w:r>
      <w:r w:rsidR="0019774E">
        <w:rPr>
          <w:rFonts w:ascii="Arial" w:hAnsi="Arial" w:cs="Arial"/>
        </w:rPr>
        <w:fldChar w:fldCharType="begin"/>
      </w:r>
      <w:r w:rsidR="002F1B5D">
        <w:rPr>
          <w:rFonts w:ascii="Arial" w:hAnsi="Arial" w:cs="Arial"/>
        </w:rPr>
        <w:instrText xml:space="preserve"> ADDIN EN.CITE &lt;EndNote&gt;&lt;Cite&gt;&lt;Author&gt;Polanski&lt;/Author&gt;&lt;Year&gt;2020&lt;/Year&gt;&lt;RecNum&gt;115&lt;/RecNum&gt;&lt;DisplayText&gt;[63]&lt;/DisplayText&gt;&lt;record&gt;&lt;rec-number&gt;115&lt;/rec-number&gt;&lt;foreign-keys&gt;&lt;key app="EN" db-id="zsppx25fofftzxee95fx29p8tatf5vvawtvp" timestamp="0"&gt;115&lt;/key&gt;&lt;/foreign-keys&gt;&lt;ref-type name="Journal Article"&gt;17&lt;/ref-type&gt;&lt;contributors&gt;&lt;authors&gt;&lt;author&gt;Polanski, K.&lt;/author&gt;&lt;author&gt;Young, M. D.&lt;/author&gt;&lt;author&gt;Miao, Z.&lt;/author&gt;&lt;author&gt;Meyer, K. B.&lt;/author&gt;&lt;author&gt;Teichmann, S. A.&lt;/author&gt;&lt;author&gt;Park, J. E.&lt;/author&gt;&lt;/authors&gt;&lt;/contributors&gt;&lt;auth-address&gt;Cellular Genetics, Wellcome Sanger Institute, Hinxton, Cambridge CB10 1SA, UK.&amp;#xD;European Molecular Biology Laboratory, European Bioinformatics Institute, Hinxton, Cambridge CB10 1SD, UK.&amp;#xD;Theory of Condensed Matter Group, Cavendish Laboratory/Department of Physics, University of Cambridge, Cambridge CB3 0HE, UK.&lt;/auth-address&gt;&lt;titles&gt;&lt;title&gt;BBKNN: fast batch alignment of single cell transcriptomes&lt;/title&gt;&lt;secondary-title&gt;Bioinformatics&lt;/secondary-title&gt;&lt;/titles&gt;&lt;periodical&gt;&lt;full-title&gt;Bioinformatics&lt;/full-title&gt;&lt;/periodical&gt;&lt;pages&gt;964-965&lt;/pages&gt;&lt;volume&gt;36&lt;/volume&gt;&lt;number&gt;3&lt;/number&gt;&lt;edition&gt;2019/08/11&lt;/edition&gt;&lt;keywords&gt;&lt;keyword&gt;*Algorithms&lt;/keyword&gt;&lt;keyword&gt;Animals&lt;/keyword&gt;&lt;keyword&gt;Mice&lt;/keyword&gt;&lt;keyword&gt;RNA-Seq&lt;/keyword&gt;&lt;keyword&gt;*Transcriptome&lt;/keyword&gt;&lt;keyword&gt;Whole Exome Sequencing&lt;/keyword&gt;&lt;/keywords&gt;&lt;dates&gt;&lt;year&gt;2020&lt;/year&gt;&lt;pub-dates&gt;&lt;date&gt;Feb 1&lt;/date&gt;&lt;/pub-dates&gt;&lt;/dates&gt;&lt;isbn&gt;1367-4811 (Electronic)&amp;#xD;1367-4803 (Linking)&lt;/isbn&gt;&lt;accession-num&gt;31400197&lt;/accession-num&gt;&lt;urls&gt;&lt;related-urls&gt;&lt;url&gt;https://www.ncbi.nlm.nih.gov/pubmed/31400197&lt;/url&gt;&lt;/related-urls&gt;&lt;/urls&gt;&lt;electronic-resource-num&gt;10.1093/bioinformatics/btz625&lt;/electronic-resource-num&gt;&lt;/record&gt;&lt;/Cite&gt;&lt;/EndNote&gt;</w:instrText>
      </w:r>
      <w:r w:rsidR="0019774E">
        <w:rPr>
          <w:rFonts w:ascii="Arial" w:hAnsi="Arial" w:cs="Arial"/>
        </w:rPr>
        <w:fldChar w:fldCharType="separate"/>
      </w:r>
      <w:r w:rsidR="002F1B5D">
        <w:rPr>
          <w:rFonts w:ascii="Arial" w:hAnsi="Arial" w:cs="Arial"/>
          <w:noProof/>
        </w:rPr>
        <w:t>[63]</w:t>
      </w:r>
      <w:r w:rsidR="0019774E">
        <w:rPr>
          <w:rFonts w:ascii="Arial" w:hAnsi="Arial" w:cs="Arial"/>
        </w:rPr>
        <w:fldChar w:fldCharType="end"/>
      </w:r>
      <w:r w:rsidR="00F0757B" w:rsidRPr="00491D87">
        <w:rPr>
          <w:rFonts w:ascii="Arial" w:hAnsi="Arial" w:cs="Arial"/>
        </w:rPr>
        <w:t xml:space="preserve">, Seurat </w:t>
      </w:r>
      <w:r w:rsidR="0019774E">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 </w:instrText>
      </w:r>
      <w:r w:rsidR="00030C34">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EN.CITE.DATA </w:instrText>
      </w:r>
      <w:r w:rsidR="00030C34">
        <w:rPr>
          <w:rFonts w:ascii="Arial" w:hAnsi="Arial" w:cs="Arial"/>
        </w:rPr>
      </w:r>
      <w:r w:rsidR="00030C34">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[9]</w:t>
      </w:r>
      <w:r w:rsidR="0019774E">
        <w:rPr>
          <w:rFonts w:ascii="Arial" w:hAnsi="Arial" w:cs="Arial"/>
        </w:rPr>
        <w:fldChar w:fldCharType="end"/>
      </w:r>
      <w:r w:rsidR="00F0757B" w:rsidRPr="00491D87">
        <w:rPr>
          <w:rFonts w:ascii="Arial" w:hAnsi="Arial" w:cs="Arial"/>
        </w:rPr>
        <w:t xml:space="preserve">, and </w:t>
      </w:r>
      <w:proofErr w:type="spellStart"/>
      <w:r w:rsidR="00F0757B" w:rsidRPr="00491D87">
        <w:rPr>
          <w:rFonts w:ascii="Arial" w:hAnsi="Arial" w:cs="Arial"/>
        </w:rPr>
        <w:t>scVI</w:t>
      </w:r>
      <w:proofErr w:type="spellEnd"/>
      <w:r w:rsidR="001823FA">
        <w:rPr>
          <w:rFonts w:ascii="Arial" w:hAnsi="Arial" w:cs="Arial"/>
        </w:rPr>
        <w:t xml:space="preserve"> </w:t>
      </w:r>
      <w:r w:rsidR="0019774E">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[13]</w:t>
      </w:r>
      <w:r w:rsidR="0019774E">
        <w:rPr>
          <w:rFonts w:ascii="Arial" w:hAnsi="Arial" w:cs="Arial"/>
        </w:rPr>
        <w:fldChar w:fldCharType="end"/>
      </w:r>
      <w:r w:rsidR="00F0757B" w:rsidRPr="00491D87">
        <w:rPr>
          <w:rFonts w:ascii="Arial" w:hAnsi="Arial" w:cs="Arial"/>
        </w:rPr>
        <w:t xml:space="preserve"> in removing batch effects on simulated and human pancreas data</w:t>
      </w:r>
      <w:r w:rsidR="00F0757B">
        <w:rPr>
          <w:rFonts w:ascii="Arial" w:hAnsi="Arial" w:cs="Arial"/>
        </w:rPr>
        <w:t xml:space="preserve"> </w:t>
      </w:r>
      <w:r w:rsidR="00F0757B" w:rsidRPr="00491D87">
        <w:rPr>
          <w:rFonts w:ascii="Arial" w:hAnsi="Arial" w:cs="Arial"/>
        </w:rPr>
        <w:t>while preserving batch-specific biological signals.</w:t>
      </w:r>
      <w:r w:rsidR="00C6189F">
        <w:rPr>
          <w:rFonts w:ascii="Arial" w:hAnsi="Arial" w:cs="Arial"/>
        </w:rPr>
        <w:t xml:space="preserve">  B</w:t>
      </w:r>
      <w:r w:rsidR="00C6189F" w:rsidRPr="009560C4">
        <w:rPr>
          <w:rFonts w:ascii="Arial" w:hAnsi="Arial" w:cs="Arial"/>
        </w:rPr>
        <w:t>ERMUDA</w:t>
      </w:r>
      <w:r w:rsidR="00C6189F">
        <w:rPr>
          <w:rFonts w:ascii="Arial" w:hAnsi="Arial" w:cs="Arial"/>
        </w:rPr>
        <w:t xml:space="preserve"> </w:t>
      </w:r>
      <w:r w:rsidR="00C6189F" w:rsidRPr="009560C4">
        <w:rPr>
          <w:rFonts w:ascii="Arial" w:hAnsi="Arial" w:cs="Arial"/>
        </w:rPr>
        <w:t>provides several improvements compared to existing</w:t>
      </w:r>
      <w:r w:rsidR="009560C4">
        <w:rPr>
          <w:rFonts w:ascii="Arial" w:hAnsi="Arial" w:cs="Arial"/>
        </w:rPr>
        <w:t xml:space="preserve"> </w:t>
      </w:r>
      <w:r w:rsidR="00995DEF">
        <w:rPr>
          <w:rFonts w:ascii="Arial" w:hAnsi="Arial" w:cs="Arial"/>
        </w:rPr>
        <w:t>m</w:t>
      </w:r>
      <w:r w:rsidR="00C6189F" w:rsidRPr="009560C4">
        <w:rPr>
          <w:rFonts w:ascii="Arial" w:hAnsi="Arial" w:cs="Arial"/>
        </w:rPr>
        <w:t>ethods</w:t>
      </w:r>
      <w:r w:rsidR="00972597">
        <w:rPr>
          <w:rFonts w:ascii="Arial" w:hAnsi="Arial" w:cs="Arial"/>
        </w:rPr>
        <w:t xml:space="preserve">: 1) capable of </w:t>
      </w:r>
      <w:r w:rsidR="00C6189F" w:rsidRPr="009560C4">
        <w:rPr>
          <w:rFonts w:ascii="Arial" w:hAnsi="Arial" w:cs="Arial"/>
        </w:rPr>
        <w:t>remov</w:t>
      </w:r>
      <w:r w:rsidR="00414320">
        <w:rPr>
          <w:rFonts w:ascii="Arial" w:hAnsi="Arial" w:cs="Arial"/>
        </w:rPr>
        <w:t>ing</w:t>
      </w:r>
      <w:r w:rsidR="00C6189F" w:rsidRPr="009560C4">
        <w:rPr>
          <w:rFonts w:ascii="Arial" w:hAnsi="Arial" w:cs="Arial"/>
        </w:rPr>
        <w:t xml:space="preserve"> batch effects even when the cell</w:t>
      </w:r>
      <w:r w:rsidR="00C6189F">
        <w:rPr>
          <w:rFonts w:ascii="Arial" w:hAnsi="Arial" w:cs="Arial"/>
        </w:rPr>
        <w:t xml:space="preserve"> </w:t>
      </w:r>
      <w:r w:rsidR="00C6189F" w:rsidRPr="009560C4">
        <w:rPr>
          <w:rFonts w:ascii="Arial" w:hAnsi="Arial" w:cs="Arial"/>
        </w:rPr>
        <w:t>population compositions across different batches are</w:t>
      </w:r>
      <w:r w:rsidR="00C6189F">
        <w:rPr>
          <w:rFonts w:ascii="Arial" w:hAnsi="Arial" w:cs="Arial"/>
        </w:rPr>
        <w:t xml:space="preserve"> </w:t>
      </w:r>
      <w:r w:rsidR="00C6189F" w:rsidRPr="009560C4">
        <w:rPr>
          <w:rFonts w:ascii="Arial" w:hAnsi="Arial" w:cs="Arial"/>
        </w:rPr>
        <w:t>vastly different</w:t>
      </w:r>
      <w:r w:rsidR="00972597">
        <w:rPr>
          <w:rFonts w:ascii="Arial" w:hAnsi="Arial" w:cs="Arial"/>
        </w:rPr>
        <w:t xml:space="preserve">; and 2) </w:t>
      </w:r>
      <w:r w:rsidR="00C6189F" w:rsidRPr="009560C4">
        <w:rPr>
          <w:rFonts w:ascii="Arial" w:hAnsi="Arial" w:cs="Arial"/>
        </w:rPr>
        <w:t>preserv</w:t>
      </w:r>
      <w:r w:rsidR="00972597">
        <w:rPr>
          <w:rFonts w:ascii="Arial" w:hAnsi="Arial" w:cs="Arial"/>
        </w:rPr>
        <w:t>ing</w:t>
      </w:r>
      <w:r w:rsidR="00C6189F">
        <w:rPr>
          <w:rFonts w:ascii="Arial" w:hAnsi="Arial" w:cs="Arial"/>
        </w:rPr>
        <w:t xml:space="preserve"> </w:t>
      </w:r>
      <w:r w:rsidR="00C6189F" w:rsidRPr="009560C4">
        <w:rPr>
          <w:rFonts w:ascii="Arial" w:hAnsi="Arial" w:cs="Arial"/>
        </w:rPr>
        <w:t xml:space="preserve">batch-specific biological signals </w:t>
      </w:r>
      <w:r w:rsidR="00972597">
        <w:rPr>
          <w:rFonts w:ascii="Arial" w:hAnsi="Arial" w:cs="Arial"/>
        </w:rPr>
        <w:t xml:space="preserve">through transfer-learning which enables </w:t>
      </w:r>
      <w:r w:rsidR="00C6189F" w:rsidRPr="009560C4">
        <w:rPr>
          <w:rFonts w:ascii="Arial" w:hAnsi="Arial" w:cs="Arial"/>
        </w:rPr>
        <w:t>discover</w:t>
      </w:r>
      <w:r w:rsidR="00972597">
        <w:rPr>
          <w:rFonts w:ascii="Arial" w:hAnsi="Arial" w:cs="Arial"/>
        </w:rPr>
        <w:t>ing</w:t>
      </w:r>
      <w:r w:rsidR="00C6189F" w:rsidRPr="009560C4">
        <w:rPr>
          <w:rFonts w:ascii="Arial" w:hAnsi="Arial" w:cs="Arial"/>
        </w:rPr>
        <w:t xml:space="preserve"> new information</w:t>
      </w:r>
      <w:r w:rsidR="00C6189F">
        <w:rPr>
          <w:rFonts w:ascii="Arial" w:hAnsi="Arial" w:cs="Arial"/>
        </w:rPr>
        <w:t xml:space="preserve"> </w:t>
      </w:r>
      <w:r w:rsidR="00C6189F" w:rsidRPr="009560C4">
        <w:rPr>
          <w:rFonts w:ascii="Arial" w:hAnsi="Arial" w:cs="Arial"/>
        </w:rPr>
        <w:t>that might be hard to extract by analyzing</w:t>
      </w:r>
      <w:r w:rsidR="009560C4">
        <w:rPr>
          <w:rFonts w:ascii="Arial" w:hAnsi="Arial" w:cs="Arial"/>
        </w:rPr>
        <w:t xml:space="preserve"> </w:t>
      </w:r>
      <w:r w:rsidR="00C6189F" w:rsidRPr="009560C4">
        <w:rPr>
          <w:rFonts w:ascii="Arial" w:hAnsi="Arial" w:cs="Arial"/>
        </w:rPr>
        <w:t>each batch individually.</w:t>
      </w:r>
    </w:p>
    <w:p w14:paraId="404C90C1" w14:textId="77777777" w:rsidR="009560C4" w:rsidRPr="003133E8" w:rsidRDefault="009560C4" w:rsidP="003133E8">
      <w:pPr>
        <w:pBdr>
          <w:top w:val="nil"/>
          <w:left w:val="nil"/>
          <w:bottom w:val="nil"/>
          <w:right w:val="nil"/>
          <w:between w:val="nil"/>
        </w:pBdr>
        <w:jc w:val="both"/>
        <w:rPr>
          <w:rFonts w:ascii="Arial" w:eastAsia="Arial" w:hAnsi="Arial" w:cs="Arial"/>
          <w:b/>
          <w:color w:val="000000"/>
        </w:rPr>
      </w:pPr>
    </w:p>
    <w:p w14:paraId="0EA5F532" w14:textId="4AB7BD79" w:rsidR="004B7F95" w:rsidRPr="004B7F95" w:rsidRDefault="002658F8" w:rsidP="006F4560">
      <w:pPr>
        <w:numPr>
          <w:ilvl w:val="2"/>
          <w:numId w:val="40"/>
        </w:numPr>
        <w:pBdr>
          <w:top w:val="nil"/>
          <w:left w:val="nil"/>
          <w:bottom w:val="nil"/>
          <w:right w:val="nil"/>
          <w:between w:val="nil"/>
        </w:pBdr>
        <w:spacing w:line="360" w:lineRule="auto"/>
        <w:jc w:val="both"/>
        <w:rPr>
          <w:rFonts w:ascii="Arial" w:eastAsia="Arial" w:hAnsi="Arial" w:cs="Arial"/>
          <w:b/>
          <w:color w:val="000000"/>
        </w:rPr>
      </w:pPr>
      <w:r w:rsidRPr="003133E8">
        <w:rPr>
          <w:rFonts w:ascii="Arial" w:eastAsia="Arial" w:hAnsi="Arial" w:cs="Arial"/>
          <w:b/>
        </w:rPr>
        <w:t>DESC</w:t>
      </w:r>
      <w:r w:rsidR="00EB6326">
        <w:rPr>
          <w:rFonts w:ascii="Arial" w:eastAsia="Arial" w:hAnsi="Arial" w:cs="Arial"/>
          <w:b/>
        </w:rPr>
        <w:t>:</w:t>
      </w:r>
      <w:r w:rsidR="001D16CD">
        <w:rPr>
          <w:rFonts w:ascii="Arial" w:eastAsia="Arial" w:hAnsi="Arial" w:cs="Arial"/>
          <w:b/>
        </w:rPr>
        <w:t xml:space="preserve"> batch correction based on clustering</w:t>
      </w:r>
    </w:p>
    <w:p w14:paraId="124ADCA3" w14:textId="071776DC" w:rsidR="00CB359E" w:rsidRPr="00775944" w:rsidRDefault="00CB359E" w:rsidP="00F506E3">
      <w:pPr>
        <w:pBdr>
          <w:top w:val="nil"/>
          <w:left w:val="nil"/>
          <w:bottom w:val="nil"/>
          <w:right w:val="nil"/>
          <w:between w:val="nil"/>
        </w:pBdr>
        <w:snapToGrid w:val="0"/>
        <w:spacing w:after="120" w:line="480" w:lineRule="auto"/>
        <w:jc w:val="both"/>
        <w:rPr>
          <w:rFonts w:ascii="Arial" w:eastAsia="Arial" w:hAnsi="Arial" w:cs="Arial"/>
        </w:rPr>
      </w:pPr>
      <w:r>
        <w:rPr>
          <w:rFonts w:ascii="Arial" w:eastAsia="Arial" w:hAnsi="Arial" w:cs="Arial"/>
        </w:rPr>
        <w:t>DESC</w:t>
      </w:r>
      <w:r w:rsidR="00BB38E4">
        <w:rPr>
          <w:rFonts w:ascii="Arial" w:eastAsia="Arial" w:hAnsi="Arial" w:cs="Arial"/>
        </w:rPr>
        <w:t xml:space="preserve"> </w:t>
      </w:r>
      <w:r w:rsidR="0019774E">
        <w:rPr>
          <w:rFonts w:ascii="Arial" w:eastAsia="Arial" w:hAnsi="Arial" w:cs="Arial"/>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2F1B5D">
        <w:rPr>
          <w:rFonts w:ascii="Arial" w:eastAsia="Arial" w:hAnsi="Arial" w:cs="Arial"/>
          <w:noProof/>
        </w:rPr>
        <w:t>[64]</w:t>
      </w:r>
      <w:r w:rsidR="0019774E">
        <w:rPr>
          <w:rFonts w:ascii="Arial" w:eastAsia="Arial" w:hAnsi="Arial" w:cs="Arial"/>
        </w:rPr>
        <w:fldChar w:fldCharType="end"/>
      </w:r>
      <w:r>
        <w:rPr>
          <w:rFonts w:ascii="Arial" w:eastAsia="Arial" w:hAnsi="Arial" w:cs="Arial"/>
        </w:rPr>
        <w:t xml:space="preserve"> </w:t>
      </w:r>
      <w:r w:rsidR="00972597">
        <w:rPr>
          <w:rFonts w:ascii="Arial" w:eastAsia="Arial" w:hAnsi="Arial" w:cs="Arial"/>
        </w:rPr>
        <w:t xml:space="preserve">is </w:t>
      </w:r>
      <w:r>
        <w:rPr>
          <w:rFonts w:ascii="Arial" w:eastAsia="Arial" w:hAnsi="Arial" w:cs="Arial"/>
        </w:rPr>
        <w:t>an AE that removes batch effect through clustering</w:t>
      </w:r>
      <w:r w:rsidR="00972597">
        <w:rPr>
          <w:rFonts w:ascii="Arial" w:eastAsia="Arial" w:hAnsi="Arial" w:cs="Arial"/>
        </w:rPr>
        <w:t xml:space="preserve"> with hypothesis that</w:t>
      </w:r>
      <w:r>
        <w:rPr>
          <w:rFonts w:ascii="Arial" w:eastAsia="Arial" w:hAnsi="Arial" w:cs="Arial"/>
        </w:rPr>
        <w:t xml:space="preserve"> batch </w:t>
      </w:r>
      <w:r w:rsidRPr="00775944">
        <w:rPr>
          <w:rFonts w:ascii="Arial" w:eastAsia="Arial" w:hAnsi="Arial" w:cs="Arial"/>
        </w:rPr>
        <w:t xml:space="preserve">differences </w:t>
      </w:r>
      <w:r>
        <w:rPr>
          <w:rFonts w:ascii="Arial" w:eastAsia="Arial" w:hAnsi="Arial" w:cs="Arial"/>
        </w:rPr>
        <w:t>in expressions</w:t>
      </w:r>
      <w:r w:rsidRPr="00775944">
        <w:rPr>
          <w:rFonts w:ascii="Arial" w:eastAsia="Arial" w:hAnsi="Arial" w:cs="Arial"/>
        </w:rPr>
        <w:t xml:space="preserve"> are smaller than true biological variations</w:t>
      </w:r>
      <w:r>
        <w:rPr>
          <w:rFonts w:ascii="Arial" w:eastAsia="Arial" w:hAnsi="Arial" w:cs="Arial"/>
        </w:rPr>
        <w:t xml:space="preserve"> between cell </w:t>
      </w:r>
      <w:r>
        <w:rPr>
          <w:rFonts w:ascii="Arial" w:eastAsia="Arial" w:hAnsi="Arial" w:cs="Arial"/>
        </w:rPr>
        <w:lastRenderedPageBreak/>
        <w:t>types</w:t>
      </w:r>
      <w:r w:rsidR="00972597">
        <w:rPr>
          <w:rFonts w:ascii="Arial" w:eastAsia="Arial" w:hAnsi="Arial" w:cs="Arial"/>
        </w:rPr>
        <w:t>,</w:t>
      </w:r>
      <w:r>
        <w:rPr>
          <w:rFonts w:ascii="Arial" w:eastAsia="Arial" w:hAnsi="Arial" w:cs="Arial"/>
        </w:rPr>
        <w:t xml:space="preserve"> and</w:t>
      </w:r>
      <w:r w:rsidR="00972597">
        <w:rPr>
          <w:rFonts w:ascii="Arial" w:eastAsia="Arial" w:hAnsi="Arial" w:cs="Arial"/>
        </w:rPr>
        <w:t>,</w:t>
      </w:r>
      <w:r>
        <w:rPr>
          <w:rFonts w:ascii="Arial" w:eastAsia="Arial" w:hAnsi="Arial" w:cs="Arial"/>
        </w:rPr>
        <w:t xml:space="preserve"> therefore, </w:t>
      </w:r>
      <w:r w:rsidR="00972597">
        <w:rPr>
          <w:rFonts w:ascii="Arial" w:eastAsia="Arial" w:hAnsi="Arial" w:cs="Arial"/>
        </w:rPr>
        <w:t xml:space="preserve">properly </w:t>
      </w:r>
      <w:r>
        <w:rPr>
          <w:rFonts w:ascii="Arial" w:eastAsia="Arial" w:hAnsi="Arial" w:cs="Arial"/>
        </w:rPr>
        <w:t xml:space="preserve">performing clustering on cells across multiple batches can remove batch effects without the need to define batches explicitly.   </w:t>
      </w:r>
    </w:p>
    <w:p w14:paraId="5CFF0CEA" w14:textId="5970613A" w:rsidR="00CB359E" w:rsidRDefault="00CB359E" w:rsidP="00F506E3">
      <w:pPr>
        <w:spacing w:line="480" w:lineRule="auto"/>
        <w:jc w:val="both"/>
        <w:rPr>
          <w:rFonts w:ascii="Arial" w:eastAsia="Arial" w:hAnsi="Arial" w:cs="Arial"/>
        </w:rPr>
      </w:pPr>
      <w:r>
        <w:rPr>
          <w:rFonts w:ascii="Arial" w:eastAsia="Arial" w:hAnsi="Arial" w:cs="Arial"/>
          <w:i/>
          <w:color w:val="000000"/>
          <w:u w:val="single"/>
        </w:rPr>
        <w:t>Model</w:t>
      </w:r>
      <w:r w:rsidR="005159E7">
        <w:rPr>
          <w:rFonts w:ascii="Arial" w:eastAsia="Arial" w:hAnsi="Arial" w:cs="Arial"/>
          <w:i/>
          <w:color w:val="000000"/>
          <w:u w:val="single"/>
        </w:rPr>
        <w:t>.</w:t>
      </w:r>
      <w:r w:rsidRPr="0090514B">
        <w:rPr>
          <w:rFonts w:ascii="Arial" w:eastAsia="Arial" w:hAnsi="Arial" w:cs="Arial"/>
          <w:color w:val="000000"/>
        </w:rPr>
        <w:t xml:space="preserve"> </w:t>
      </w:r>
      <w:r>
        <w:rPr>
          <w:rFonts w:ascii="Arial" w:eastAsia="Arial" w:hAnsi="Arial" w:cs="Arial"/>
          <w:color w:val="000000"/>
        </w:rPr>
        <w:t xml:space="preserve">DESC has a conventional AE architecture. Its encoder takes normalized, log-transformed expression as the input and uses decoder output </w:t>
      </w:r>
      <m:oMath>
        <m:sSub>
          <m:sSubPr>
            <m:ctrlPr>
              <w:rPr>
                <w:rFonts w:ascii="Cambria Math" w:eastAsia="Cambria Math" w:hAnsi="Cambria Math" w:cs="Arial"/>
              </w:rPr>
            </m:ctrlPr>
          </m:sSubPr>
          <m:e>
            <m:acc>
              <m:accPr>
                <m:ctrlPr>
                  <w:rPr>
                    <w:rFonts w:ascii="Cambria Math" w:eastAsia="Cambria Math" w:hAnsi="Cambria Math" w:cs="Arial"/>
                  </w:rPr>
                </m:ctrlPr>
              </m:accPr>
              <m:e>
                <m:r>
                  <m:rPr>
                    <m:sty m:val="bi"/>
                  </m:rPr>
                  <w:rPr>
                    <w:rFonts w:ascii="Cambria Math" w:eastAsia="Cambria Math" w:hAnsi="Cambria Math" w:cs="Arial"/>
                  </w:rPr>
                  <m:t>x</m:t>
                </m:r>
              </m:e>
            </m:acc>
          </m:e>
          <m:sub>
            <m:r>
              <w:rPr>
                <w:rFonts w:ascii="Cambria Math" w:eastAsia="Cambria Math" w:hAnsi="Cambria Math" w:cs="Arial"/>
              </w:rPr>
              <m:t>n</m:t>
            </m:r>
          </m:sub>
        </m:sSub>
      </m:oMath>
      <w:r>
        <w:rPr>
          <w:rFonts w:ascii="Arial" w:eastAsia="Arial" w:hAnsi="Arial" w:cs="Arial"/>
        </w:rPr>
        <w:t xml:space="preserve"> as the reconstructed gene expression, which is equivalent to a Gaussian data distribution with </w:t>
      </w:r>
      <m:oMath>
        <m:sSub>
          <m:sSubPr>
            <m:ctrlPr>
              <w:rPr>
                <w:rFonts w:ascii="Cambria Math" w:eastAsia="Cambria Math" w:hAnsi="Cambria Math" w:cs="Arial"/>
              </w:rPr>
            </m:ctrlPr>
          </m:sSubPr>
          <m:e>
            <m:acc>
              <m:accPr>
                <m:ctrlPr>
                  <w:rPr>
                    <w:rFonts w:ascii="Cambria Math" w:eastAsia="Cambria Math" w:hAnsi="Cambria Math" w:cs="Arial"/>
                  </w:rPr>
                </m:ctrlPr>
              </m:accPr>
              <m:e>
                <m:r>
                  <m:rPr>
                    <m:sty m:val="bi"/>
                  </m:rPr>
                  <w:rPr>
                    <w:rFonts w:ascii="Cambria Math" w:eastAsia="Cambria Math" w:hAnsi="Cambria Math" w:cs="Arial"/>
                  </w:rPr>
                  <m:t>x</m:t>
                </m:r>
              </m:e>
            </m:acc>
          </m:e>
          <m:sub>
            <m:r>
              <w:rPr>
                <w:rFonts w:ascii="Cambria Math" w:eastAsia="Cambria Math" w:hAnsi="Cambria Math" w:cs="Arial"/>
              </w:rPr>
              <m:t>n</m:t>
            </m:r>
          </m:sub>
        </m:sSub>
      </m:oMath>
      <w:r>
        <w:rPr>
          <w:rFonts w:ascii="Arial" w:eastAsia="Arial" w:hAnsi="Arial" w:cs="Arial"/>
        </w:rPr>
        <w:t xml:space="preserve"> being the mean.  The loss function is  </w:t>
      </w:r>
    </w:p>
    <w:tbl>
      <w:tblPr>
        <w:tblStyle w:val="TableNormal1"/>
        <w:tblW w:w="0" w:type="auto"/>
        <w:tblInd w:w="5" w:type="dxa"/>
        <w:tblLook w:val="04A0" w:firstRow="1" w:lastRow="0" w:firstColumn="1" w:lastColumn="0" w:noHBand="0" w:noVBand="1"/>
      </w:tblPr>
      <w:tblGrid>
        <w:gridCol w:w="3116"/>
        <w:gridCol w:w="3117"/>
        <w:gridCol w:w="3117"/>
      </w:tblGrid>
      <w:tr w:rsidR="009B38CC" w14:paraId="3D34F151" w14:textId="77777777" w:rsidTr="009B38CC">
        <w:tc>
          <w:tcPr>
            <w:tcW w:w="3116" w:type="dxa"/>
          </w:tcPr>
          <w:p w14:paraId="34FA29CC" w14:textId="77777777" w:rsidR="009B38CC" w:rsidRDefault="009B38CC" w:rsidP="00F506E3">
            <w:pPr>
              <w:spacing w:line="480" w:lineRule="auto"/>
              <w:jc w:val="both"/>
            </w:pPr>
          </w:p>
        </w:tc>
        <w:tc>
          <w:tcPr>
            <w:tcW w:w="3117" w:type="dxa"/>
          </w:tcPr>
          <w:p w14:paraId="7C224854" w14:textId="0B82ADA6" w:rsidR="009B38CC" w:rsidRDefault="009B38CC" w:rsidP="00F506E3">
            <w:pPr>
              <w:spacing w:line="480" w:lineRule="auto"/>
              <w:jc w:val="both"/>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Arial" w:hAnsi="Arial" w:cs="Arial"/>
                  </w:rPr>
                  <m:t>=</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d>
                  <m:dPr>
                    <m:ctrlPr>
                      <w:rPr>
                        <w:rFonts w:ascii="Cambria Math" w:eastAsia="Arial" w:hAnsi="Arial" w:cs="Arial"/>
                        <w:i/>
                      </w:rPr>
                    </m:ctrlPr>
                  </m:dPr>
                  <m:e>
                    <m:r>
                      <m:rPr>
                        <m:sty m:val="b"/>
                      </m:rPr>
                      <w:rPr>
                        <w:rFonts w:ascii="Cambria Math" w:hAnsi="Cambria Math" w:cs="Arial"/>
                      </w:rPr>
                      <m:t>Θ</m:t>
                    </m:r>
                  </m:e>
                </m:d>
                <m:r>
                  <w:rPr>
                    <w:rFonts w:ascii="Cambria Math" w:eastAsia="Arial" w:hAnsi="Arial" w:cs="Arial"/>
                  </w:rPr>
                  <m:t>+γ</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d>
                  <m:dPr>
                    <m:ctrlPr>
                      <w:rPr>
                        <w:rFonts w:ascii="Cambria Math" w:eastAsia="Arial" w:hAnsi="Arial" w:cs="Arial"/>
                        <w:i/>
                      </w:rPr>
                    </m:ctrlPr>
                  </m:dPr>
                  <m:e>
                    <m:r>
                      <m:rPr>
                        <m:sty m:val="b"/>
                      </m:rPr>
                      <w:rPr>
                        <w:rFonts w:ascii="Cambria Math" w:hAnsi="Cambria Math" w:cs="Arial"/>
                      </w:rPr>
                      <m:t>Θ</m:t>
                    </m:r>
                  </m:e>
                </m:d>
              </m:oMath>
            </m:oMathPara>
          </w:p>
        </w:tc>
        <w:tc>
          <w:tcPr>
            <w:tcW w:w="3117" w:type="dxa"/>
          </w:tcPr>
          <w:p w14:paraId="4A3DBAD2" w14:textId="343F6F44" w:rsidR="009B38CC" w:rsidRDefault="009B38CC" w:rsidP="00F506E3">
            <w:pPr>
              <w:spacing w:line="480" w:lineRule="auto"/>
              <w:jc w:val="right"/>
            </w:pPr>
            <w:r>
              <w:rPr>
                <w:rFonts w:ascii="Arial" w:eastAsia="Arial" w:hAnsi="Arial" w:cs="Arial"/>
              </w:rPr>
              <w:t>(</w:t>
            </w:r>
            <w:r w:rsidR="00EB5223">
              <w:rPr>
                <w:rFonts w:ascii="Arial" w:eastAsia="Arial" w:hAnsi="Arial" w:cs="Arial"/>
              </w:rPr>
              <w:t>19</w:t>
            </w:r>
            <w:r>
              <w:rPr>
                <w:rFonts w:ascii="Arial" w:eastAsia="Arial" w:hAnsi="Arial" w:cs="Arial"/>
              </w:rPr>
              <w:t>)</w:t>
            </w:r>
          </w:p>
        </w:tc>
      </w:tr>
    </w:tbl>
    <w:p w14:paraId="5E566E84" w14:textId="45D321FD" w:rsidR="00CB359E" w:rsidRDefault="00CB359E" w:rsidP="00F506E3">
      <w:pPr>
        <w:spacing w:line="480" w:lineRule="auto"/>
        <w:jc w:val="both"/>
        <w:rPr>
          <w:rFonts w:ascii="Arial" w:eastAsia="Arial" w:hAnsi="Arial" w:cs="Arial"/>
        </w:rPr>
      </w:pPr>
      <w:r>
        <w:rPr>
          <w:rFonts w:ascii="Arial" w:eastAsia="Arial" w:hAnsi="Arial" w:cs="Arial"/>
        </w:rPr>
        <w:t xml:space="preserve">where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oMath>
      <w:r>
        <w:rPr>
          <w:rFonts w:ascii="Arial" w:eastAsia="Arial" w:hAnsi="Arial" w:cs="Arial"/>
          <w:i/>
          <w:iCs/>
        </w:rPr>
        <w:t xml:space="preserve"> </w:t>
      </w:r>
      <w:r>
        <w:rPr>
          <w:rFonts w:ascii="Arial" w:eastAsia="Arial" w:hAnsi="Arial" w:cs="Arial"/>
        </w:rPr>
        <w:t xml:space="preserve">is reconstruction MSE as defined in Eq. (8) and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oMath>
      <w:r>
        <w:rPr>
          <w:rFonts w:ascii="Arial" w:eastAsia="Arial" w:hAnsi="Arial" w:cs="Arial"/>
          <w:i/>
        </w:rPr>
        <w:t xml:space="preserve"> </w:t>
      </w:r>
      <w:r>
        <w:rPr>
          <w:rFonts w:ascii="Arial" w:eastAsia="Arial" w:hAnsi="Arial" w:cs="Arial"/>
        </w:rPr>
        <w:t>is the clustering loss that regularizes the learned feature representations to form clusters</w:t>
      </w:r>
      <w:r>
        <w:rPr>
          <w:rFonts w:ascii="Arial" w:eastAsia="Arial" w:hAnsi="Arial" w:cs="Arial"/>
          <w:bCs/>
        </w:rPr>
        <w:t xml:space="preserve">. The </w:t>
      </w:r>
      <w:r>
        <w:rPr>
          <w:rFonts w:ascii="Arial" w:eastAsia="Arial" w:hAnsi="Arial" w:cs="Arial"/>
        </w:rPr>
        <w:t>clustering loss follows the design in the deep embedded clustering</w:t>
      </w:r>
      <w:r w:rsidR="00BB38E4">
        <w:rPr>
          <w:rFonts w:ascii="Arial" w:eastAsia="Arial" w:hAnsi="Arial" w:cs="Arial"/>
        </w:rPr>
        <w:t xml:space="preserve"> </w:t>
      </w:r>
      <w:r w:rsidR="0019774E">
        <w:rPr>
          <w:rFonts w:ascii="Arial" w:eastAsia="Arial" w:hAnsi="Arial" w:cs="Arial"/>
        </w:rPr>
        <w:fldChar w:fldCharType="begin"/>
      </w:r>
      <w:r w:rsidR="002F1B5D">
        <w:rPr>
          <w:rFonts w:ascii="Arial" w:eastAsia="Arial" w:hAnsi="Arial" w:cs="Arial"/>
        </w:rPr>
        <w:instrText xml:space="preserve"> ADDIN EN.CITE &lt;EndNote&gt;&lt;Cite&gt;&lt;Author&gt;Guo&lt;/Author&gt;&lt;Year&gt;2017&lt;/Year&gt;&lt;RecNum&gt;119&lt;/RecNum&gt;&lt;DisplayText&gt;[65]&lt;/DisplayText&gt;&lt;record&gt;&lt;rec-number&gt;119&lt;/rec-number&gt;&lt;foreign-keys&gt;&lt;key app="EN" db-id="zsppx25fofftzxee95fx29p8tatf5vvawtvp" timestamp="0"&gt;119&lt;/key&gt;&lt;/foreign-keys&gt;&lt;ref-type name="Journal Article"&gt;17&lt;/ref-type&gt;&lt;contributors&gt;&lt;authors&gt;&lt;author&gt;Guo, X., Gao, L., Liu, X., and Yin, J.&lt;/author&gt;&lt;/authors&gt;&lt;/contributors&gt;&lt;titles&gt;&lt;title&gt;Improved deep embedded clustering with local structure preservation&lt;/title&gt;&lt;secondary-title&gt;Proc. 26th International Joint Conference on Artificial Integlligence &lt;/secondary-title&gt;&lt;/titles&gt;&lt;pages&gt;1753-1759&lt;/pages&gt;&lt;dates&gt;&lt;year&gt;2017&lt;/year&gt;&lt;/dates&gt;&lt;urls&gt;&lt;/urls&gt;&lt;/record&gt;&lt;/Cite&gt;&lt;/EndNote&gt;</w:instrText>
      </w:r>
      <w:r w:rsidR="0019774E">
        <w:rPr>
          <w:rFonts w:ascii="Arial" w:eastAsia="Arial" w:hAnsi="Arial" w:cs="Arial"/>
        </w:rPr>
        <w:fldChar w:fldCharType="separate"/>
      </w:r>
      <w:r w:rsidR="002F1B5D">
        <w:rPr>
          <w:rFonts w:ascii="Arial" w:eastAsia="Arial" w:hAnsi="Arial" w:cs="Arial"/>
          <w:noProof/>
        </w:rPr>
        <w:t>[65]</w:t>
      </w:r>
      <w:r w:rsidR="0019774E">
        <w:rPr>
          <w:rFonts w:ascii="Arial" w:eastAsia="Arial" w:hAnsi="Arial" w:cs="Arial"/>
        </w:rPr>
        <w:fldChar w:fldCharType="end"/>
      </w:r>
      <w:r w:rsidR="00BB38E4">
        <w:rPr>
          <w:rFonts w:ascii="Arial" w:eastAsia="Arial" w:hAnsi="Arial" w:cs="Arial"/>
        </w:rPr>
        <w:t xml:space="preserve"> </w:t>
      </w:r>
      <w:r>
        <w:rPr>
          <w:rFonts w:ascii="Arial" w:eastAsia="Arial" w:hAnsi="Arial" w:cs="Arial"/>
        </w:rPr>
        <w:t xml:space="preserve">. Let </w:t>
      </w:r>
      <m:oMath>
        <m:r>
          <w:rPr>
            <w:rFonts w:ascii="Cambria Math" w:eastAsia="Cambria Math" w:hAnsi="Cambria Math" w:cs="Cambria Math"/>
          </w:rPr>
          <m:t>k∈</m:t>
        </m:r>
        <m:d>
          <m:dPr>
            <m:begChr m:val="{"/>
            <m:endChr m:val="}"/>
            <m:ctrlPr>
              <w:rPr>
                <w:rFonts w:ascii="Cambria Math" w:eastAsia="Cambria Math" w:hAnsi="Cambria Math" w:cs="Cambria Math"/>
                <w:i/>
              </w:rPr>
            </m:ctrlPr>
          </m:dPr>
          <m:e>
            <m:r>
              <w:rPr>
                <w:rFonts w:ascii="Cambria Math" w:eastAsia="Cambria Math" w:hAnsi="Cambria Math" w:cs="Cambria Math"/>
              </w:rPr>
              <m:t>1,…K</m:t>
            </m:r>
          </m:e>
        </m:d>
      </m:oMath>
      <w:r>
        <w:rPr>
          <w:rFonts w:ascii="Arial" w:eastAsia="Arial" w:hAnsi="Arial" w:cs="Arial"/>
        </w:rPr>
        <w:t xml:space="preserve"> be the cluster index of a cell and assume that there are </w:t>
      </w:r>
      <w:r w:rsidRPr="00477D01">
        <w:rPr>
          <w:rFonts w:ascii="Arial" w:eastAsia="Arial" w:hAnsi="Arial" w:cs="Arial"/>
          <w:i/>
        </w:rPr>
        <w:t>K</w:t>
      </w:r>
      <w:r>
        <w:rPr>
          <w:rFonts w:ascii="Arial" w:eastAsia="Arial" w:hAnsi="Arial" w:cs="Arial"/>
        </w:rPr>
        <w:t xml:space="preserve"> clusters. Then, </w:t>
      </w:r>
      <w:r>
        <w:rPr>
          <w:rFonts w:ascii="Arial" w:eastAsia="Arial" w:hAnsi="Arial" w:cs="Arial"/>
          <w:bCs/>
        </w:rPr>
        <w:t xml:space="preserve">the </w:t>
      </w:r>
      <w:r>
        <w:rPr>
          <w:rFonts w:ascii="Arial" w:eastAsia="Arial" w:hAnsi="Arial" w:cs="Arial"/>
        </w:rPr>
        <w:t xml:space="preserve">clustering loss is defined as a </w:t>
      </w:r>
      <w:proofErr w:type="spellStart"/>
      <w:r w:rsidRPr="00477D01">
        <w:rPr>
          <w:rFonts w:ascii="Arial" w:eastAsia="Arial" w:hAnsi="Arial" w:cs="Arial"/>
        </w:rPr>
        <w:t>Kullback</w:t>
      </w:r>
      <w:proofErr w:type="spellEnd"/>
      <w:r w:rsidRPr="00477D01">
        <w:rPr>
          <w:rFonts w:ascii="Arial" w:eastAsia="Arial" w:hAnsi="Arial" w:cs="Arial"/>
        </w:rPr>
        <w:t>–</w:t>
      </w:r>
      <w:proofErr w:type="spellStart"/>
      <w:r w:rsidRPr="00477D01">
        <w:rPr>
          <w:rFonts w:ascii="Arial" w:eastAsia="Arial" w:hAnsi="Arial" w:cs="Arial"/>
        </w:rPr>
        <w:t>Leibler</w:t>
      </w:r>
      <w:proofErr w:type="spellEnd"/>
      <w:r w:rsidRPr="00477D01">
        <w:rPr>
          <w:rFonts w:eastAsia="Arial"/>
        </w:rPr>
        <w:t> </w:t>
      </w:r>
      <w:r>
        <w:rPr>
          <w:rFonts w:ascii="Arial" w:eastAsia="Arial" w:hAnsi="Arial" w:cs="Arial"/>
        </w:rPr>
        <w:t xml:space="preserve">(KL) divergence </w:t>
      </w:r>
    </w:p>
    <w:tbl>
      <w:tblPr>
        <w:tblStyle w:val="TableNormal1"/>
        <w:tblW w:w="0" w:type="auto"/>
        <w:tblInd w:w="5" w:type="dxa"/>
        <w:tblLook w:val="04A0" w:firstRow="1" w:lastRow="0" w:firstColumn="1" w:lastColumn="0" w:noHBand="0" w:noVBand="1"/>
      </w:tblPr>
      <w:tblGrid>
        <w:gridCol w:w="988"/>
        <w:gridCol w:w="7296"/>
        <w:gridCol w:w="1066"/>
      </w:tblGrid>
      <w:tr w:rsidR="00C168D8" w14:paraId="09C758DA" w14:textId="77777777" w:rsidTr="00C168D8">
        <w:tc>
          <w:tcPr>
            <w:tcW w:w="988" w:type="dxa"/>
          </w:tcPr>
          <w:p w14:paraId="66018C52" w14:textId="77777777" w:rsidR="00C168D8" w:rsidRDefault="00C168D8" w:rsidP="00F506E3">
            <w:pPr>
              <w:spacing w:line="480" w:lineRule="auto"/>
              <w:jc w:val="center"/>
              <w:rPr>
                <w:rFonts w:ascii="Arial" w:hAnsi="Arial" w:cs="Arial"/>
              </w:rPr>
            </w:pPr>
          </w:p>
        </w:tc>
        <w:tc>
          <w:tcPr>
            <w:tcW w:w="7296" w:type="dxa"/>
          </w:tcPr>
          <w:p w14:paraId="1B79AB37" w14:textId="26FB005F" w:rsidR="00C168D8" w:rsidRDefault="00FA5BB1" w:rsidP="00F506E3">
            <w:pPr>
              <w:spacing w:line="480" w:lineRule="auto"/>
              <w:jc w:val="center"/>
              <w:rPr>
                <w:rFonts w:ascii="Arial" w:eastAsia="Arial" w:hAnsi="Arial" w:cs="Arial"/>
              </w:rPr>
            </w:pPr>
            <m:oMathPara>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c</m:t>
                    </m:r>
                  </m:sub>
                </m:sSub>
                <m:r>
                  <w:rPr>
                    <w:rFonts w:ascii="Cambria Math" w:eastAsia="Arial" w:hAnsi="Arial" w:cs="Arial"/>
                  </w:rPr>
                  <m:t>(</m:t>
                </m:r>
                <m:r>
                  <m:rPr>
                    <m:sty m:val="b"/>
                  </m:rPr>
                  <w:rPr>
                    <w:rFonts w:ascii="Cambria Math" w:hAnsi="Cambria Math" w:cs="Arial"/>
                  </w:rPr>
                  <m:t>Θ)</m:t>
                </m:r>
                <m:r>
                  <w:rPr>
                    <w:rFonts w:ascii="Cambria Math" w:eastAsia="Cambria Math" w:hAnsi="Cambria Math" w:cs="Cambria Math"/>
                  </w:rPr>
                  <m:t>=KL(P||Q)=</m:t>
                </m:r>
                <m:nary>
                  <m:naryPr>
                    <m:chr m:val="∑"/>
                    <m:limLoc m:val="undOvr"/>
                    <m:ctrlPr>
                      <w:rPr>
                        <w:rFonts w:ascii="Cambria Math" w:eastAsia="Cambria Math" w:hAnsi="Cambria Math" w:cs="Cambria Math"/>
                        <w:i/>
                      </w:rPr>
                    </m:ctrlPr>
                  </m:naryPr>
                  <m:sub>
                    <m:r>
                      <w:rPr>
                        <w:rFonts w:ascii="Cambria Math" w:eastAsia="Cambria Math" w:hAnsi="Cambria Math" w:cs="Cambria Math"/>
                      </w:rPr>
                      <m:t>n=1</m:t>
                    </m:r>
                  </m:sub>
                  <m:sup>
                    <m:r>
                      <w:rPr>
                        <w:rFonts w:ascii="Cambria Math" w:eastAsia="Cambria Math" w:hAnsi="Cambria Math" w:cs="Cambria Math"/>
                      </w:rPr>
                      <m:t>N</m:t>
                    </m:r>
                  </m:sup>
                  <m:e>
                    <m:nary>
                      <m:naryPr>
                        <m:chr m:val="∑"/>
                        <m:limLoc m:val="undOvr"/>
                        <m:ctrlPr>
                          <w:rPr>
                            <w:rFonts w:ascii="Cambria Math" w:eastAsia="Cambria Math" w:hAnsi="Cambria Math" w:cs="Cambria Math"/>
                            <w:i/>
                          </w:rPr>
                        </m:ctrlPr>
                      </m:naryPr>
                      <m:sub>
                        <m:r>
                          <w:rPr>
                            <w:rFonts w:ascii="Cambria Math" w:eastAsia="Cambria Math" w:hAnsi="Cambria Math" w:cs="Cambria Math"/>
                          </w:rPr>
                          <m:t>k=1</m:t>
                        </m:r>
                      </m:sub>
                      <m:sup>
                        <m:r>
                          <w:rPr>
                            <w:rFonts w:ascii="Cambria Math" w:eastAsia="Cambria Math" w:hAnsi="Cambria Math" w:cs="Cambria Math"/>
                          </w:rPr>
                          <m:t>k</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nk</m:t>
                            </m:r>
                          </m:sub>
                        </m:sSub>
                      </m:e>
                    </m:nary>
                  </m:e>
                </m:nary>
                <m:func>
                  <m:funcPr>
                    <m:ctrlPr>
                      <w:rPr>
                        <w:rFonts w:ascii="Cambria Math" w:eastAsia="Cambria Math" w:hAnsi="Cambria Math" w:cs="Cambria Math"/>
                      </w:rPr>
                    </m:ctrlPr>
                  </m:funcPr>
                  <m:fName>
                    <m:r>
                      <m:rPr>
                        <m:sty m:val="p"/>
                      </m:rPr>
                      <w:rPr>
                        <w:rFonts w:ascii="Cambria Math" w:eastAsia="Cambria Math" w:hAnsi="Cambria Math" w:cs="Cambria Math"/>
                      </w:rPr>
                      <m:t>log</m:t>
                    </m:r>
                  </m:fName>
                  <m:e>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nk</m:t>
                            </m:r>
                          </m:sub>
                        </m:sSub>
                      </m:num>
                      <m:den>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nk</m:t>
                            </m:r>
                          </m:sub>
                        </m:sSub>
                      </m:den>
                    </m:f>
                  </m:e>
                </m:func>
                <m:r>
                  <m:rPr>
                    <m:sty m:val="p"/>
                  </m:rPr>
                  <w:rPr>
                    <w:rFonts w:ascii="Cambria Math" w:eastAsia="Cambria Math" w:hAnsi="Cambria Math" w:cs="Cambria Math"/>
                  </w:rPr>
                  <m:t>⁡</m:t>
                </m:r>
              </m:oMath>
            </m:oMathPara>
          </w:p>
        </w:tc>
        <w:tc>
          <w:tcPr>
            <w:tcW w:w="1066" w:type="dxa"/>
            <w:vAlign w:val="center"/>
          </w:tcPr>
          <w:p w14:paraId="25AA1A80" w14:textId="74A1A714" w:rsidR="00C168D8" w:rsidRDefault="00C168D8" w:rsidP="00F506E3">
            <w:pPr>
              <w:spacing w:line="480" w:lineRule="auto"/>
              <w:jc w:val="right"/>
              <w:rPr>
                <w:rFonts w:ascii="Arial" w:eastAsia="Arial" w:hAnsi="Arial" w:cs="Arial"/>
              </w:rPr>
            </w:pPr>
            <w:r>
              <w:rPr>
                <w:rFonts w:ascii="Arial" w:eastAsia="Arial" w:hAnsi="Arial" w:cs="Arial"/>
              </w:rPr>
              <w:t>(2</w:t>
            </w:r>
            <w:r w:rsidR="00EB5223">
              <w:rPr>
                <w:rFonts w:ascii="Arial" w:eastAsia="Arial" w:hAnsi="Arial" w:cs="Arial"/>
              </w:rPr>
              <w:t>0</w:t>
            </w:r>
            <w:r>
              <w:rPr>
                <w:rFonts w:ascii="Arial" w:eastAsia="Arial" w:hAnsi="Arial" w:cs="Arial"/>
              </w:rPr>
              <w:t>)</w:t>
            </w:r>
          </w:p>
        </w:tc>
      </w:tr>
    </w:tbl>
    <w:p w14:paraId="452B684F" w14:textId="7EA8F999" w:rsidR="00CB359E" w:rsidRDefault="00CB359E" w:rsidP="00F506E3">
      <w:pPr>
        <w:spacing w:line="480" w:lineRule="auto"/>
        <w:jc w:val="both"/>
        <w:rPr>
          <w:rFonts w:ascii="Arial" w:eastAsia="Arial" w:hAnsi="Arial" w:cs="Arial"/>
        </w:rPr>
      </w:pPr>
      <w:r>
        <w:rPr>
          <w:rFonts w:ascii="Arial" w:eastAsia="Arial" w:hAnsi="Arial" w:cs="Arial"/>
        </w:rPr>
        <w:t xml:space="preserve">where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nk</m:t>
            </m:r>
          </m:sub>
        </m:sSub>
      </m:oMath>
      <w:r>
        <w:rPr>
          <w:rFonts w:ascii="Arial" w:eastAsia="Arial" w:hAnsi="Arial" w:cs="Arial"/>
        </w:rPr>
        <w:t xml:space="preserve"> is the probability of cell </w:t>
      </w:r>
      <m:oMath>
        <m:r>
          <w:rPr>
            <w:rFonts w:ascii="Cambria Math" w:eastAsia="Cambria Math" w:hAnsi="Cambria Math" w:cs="Cambria Math"/>
          </w:rPr>
          <m:t>n</m:t>
        </m:r>
      </m:oMath>
      <w:r>
        <w:rPr>
          <w:rFonts w:ascii="Arial" w:eastAsia="Arial" w:hAnsi="Arial" w:cs="Arial"/>
        </w:rPr>
        <w:t xml:space="preserve"> belonging to cluster </w:t>
      </w:r>
      <m:oMath>
        <m:r>
          <w:rPr>
            <w:rFonts w:ascii="Cambria Math" w:eastAsia="Cambria Math" w:hAnsi="Cambria Math" w:cs="Cambria Math"/>
          </w:rPr>
          <m:t>k</m:t>
        </m:r>
      </m:oMath>
      <w:r>
        <w:rPr>
          <w:rFonts w:ascii="Arial" w:eastAsia="Arial" w:hAnsi="Arial" w:cs="Arial"/>
        </w:rPr>
        <w:t xml:space="preserve"> and computed </w:t>
      </w:r>
      <w:proofErr w:type="gramStart"/>
      <w:r>
        <w:rPr>
          <w:rFonts w:ascii="Arial" w:eastAsia="Arial" w:hAnsi="Arial" w:cs="Arial"/>
        </w:rPr>
        <w:t>as</w:t>
      </w:r>
      <w:proofErr w:type="gramEnd"/>
      <w:r>
        <w:rPr>
          <w:rFonts w:ascii="Arial" w:eastAsia="Arial" w:hAnsi="Arial" w:cs="Arial"/>
        </w:rPr>
        <w:t xml:space="preserve"> </w:t>
      </w:r>
    </w:p>
    <w:tbl>
      <w:tblPr>
        <w:tblStyle w:val="TableNormal1"/>
        <w:tblW w:w="0" w:type="auto"/>
        <w:tblInd w:w="5" w:type="dxa"/>
        <w:tblLook w:val="04A0" w:firstRow="1" w:lastRow="0" w:firstColumn="1" w:lastColumn="0" w:noHBand="0" w:noVBand="1"/>
      </w:tblPr>
      <w:tblGrid>
        <w:gridCol w:w="2547"/>
        <w:gridCol w:w="4111"/>
        <w:gridCol w:w="2692"/>
      </w:tblGrid>
      <w:tr w:rsidR="009B38CC" w14:paraId="7521719A" w14:textId="77777777" w:rsidTr="009B38CC">
        <w:tc>
          <w:tcPr>
            <w:tcW w:w="2547" w:type="dxa"/>
          </w:tcPr>
          <w:p w14:paraId="3A40AE4C" w14:textId="77777777" w:rsidR="009B38CC" w:rsidRDefault="009B38CC" w:rsidP="00F506E3">
            <w:pPr>
              <w:spacing w:line="480" w:lineRule="auto"/>
              <w:jc w:val="both"/>
              <w:rPr>
                <w:rFonts w:ascii="Arial" w:eastAsia="Arial" w:hAnsi="Arial" w:cs="Arial"/>
              </w:rPr>
            </w:pPr>
          </w:p>
        </w:tc>
        <w:tc>
          <w:tcPr>
            <w:tcW w:w="4111" w:type="dxa"/>
          </w:tcPr>
          <w:p w14:paraId="5E6B7326" w14:textId="12222E90" w:rsidR="009B38CC" w:rsidRDefault="00FA5BB1" w:rsidP="00F506E3">
            <w:pPr>
              <w:spacing w:line="480" w:lineRule="auto"/>
              <w:jc w:val="both"/>
              <w:rPr>
                <w:rFonts w:ascii="Arial" w:eastAsia="Arial" w:hAnsi="Arial" w:cs="Arial"/>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nk</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sSub>
                      <m:sSubPr>
                        <m:ctrlPr>
                          <w:rPr>
                            <w:rFonts w:ascii="Cambria Math" w:eastAsia="Cambria Math" w:hAnsi="Cambria Math" w:cs="Cambria Math"/>
                          </w:rPr>
                        </m:ctrlPr>
                      </m:sSubPr>
                      <m:e>
                        <m:r>
                          <m:rPr>
                            <m:sty m:val="bi"/>
                          </m:rPr>
                          <w:rPr>
                            <w:rFonts w:ascii="Cambria Math" w:eastAsia="Cambria Math" w:hAnsi="Cambria Math" w:cs="Cambria Math"/>
                          </w:rPr>
                          <m:t>z</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rPr>
                        </m:ctrlPr>
                      </m:sSubPr>
                      <m:e>
                        <m:r>
                          <m:rPr>
                            <m:sty m:val="bi"/>
                          </m:rPr>
                          <w:rPr>
                            <w:rFonts w:ascii="Cambria Math" w:eastAsia="Cambria Math" w:hAnsi="Cambria Math" w:cs="Cambria Math"/>
                          </w:rPr>
                          <m:t>μ</m:t>
                        </m:r>
                      </m:e>
                      <m:sub>
                        <m:r>
                          <w:rPr>
                            <w:rFonts w:ascii="Cambria Math" w:eastAsia="Cambria Math" w:hAnsi="Cambria Math" w:cs="Cambria Math"/>
                          </w:rPr>
                          <m:t>k</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-1</m:t>
                        </m:r>
                      </m:sup>
                    </m:sSup>
                  </m:num>
                  <m:den>
                    <m:sSub>
                      <m:sSubPr>
                        <m:ctrlPr>
                          <w:rPr>
                            <w:rFonts w:ascii="Cambria Math" w:eastAsia="Cambria Math" w:hAnsi="Cambria Math" w:cs="Cambria Math"/>
                          </w:rPr>
                        </m:ctrlPr>
                      </m:sSubPr>
                      <m:e>
                        <m:r>
                          <w:rPr>
                            <w:rFonts w:ascii="Cambria Math" w:eastAsia="Cambria Math" w:hAnsi="Cambria Math" w:cs="Cambria Math"/>
                          </w:rPr>
                          <m:t>Σ</m:t>
                        </m:r>
                      </m:e>
                      <m:sub>
                        <m:sSup>
                          <m:sSupPr>
                            <m:ctrlPr>
                              <w:rPr>
                                <w:rFonts w:ascii="Cambria Math" w:eastAsia="Cambria Math" w:hAnsi="Cambria Math" w:cs="Cambria Math"/>
                                <w:i/>
                              </w:rPr>
                            </m:ctrlPr>
                          </m:sSupPr>
                          <m:e>
                            <m:r>
                              <w:rPr>
                                <w:rFonts w:ascii="Cambria Math" w:eastAsia="Cambria Math" w:hAnsi="Cambria Math" w:cs="Cambria Math"/>
                              </w:rPr>
                              <m:t>k</m:t>
                            </m:r>
                          </m:e>
                          <m:sup>
                            <m:r>
                              <w:rPr>
                                <w:rFonts w:ascii="Cambria Math" w:eastAsia="Cambria Math" w:hAnsi="Cambria Math" w:cs="Cambria Math"/>
                              </w:rPr>
                              <m:t>'</m:t>
                            </m:r>
                          </m:sup>
                        </m:sSup>
                      </m:sub>
                    </m:sSub>
                    <m:r>
                      <w:rPr>
                        <w:rFonts w:ascii="Cambria Math" w:eastAsia="Cambria Math" w:hAnsi="Cambria Math" w:cs="Cambria Math"/>
                      </w:rPr>
                      <m:t>(1+||</m:t>
                    </m:r>
                    <m:sSub>
                      <m:sSubPr>
                        <m:ctrlPr>
                          <w:rPr>
                            <w:rFonts w:ascii="Cambria Math" w:eastAsia="Cambria Math" w:hAnsi="Cambria Math" w:cs="Cambria Math"/>
                          </w:rPr>
                        </m:ctrlPr>
                      </m:sSubPr>
                      <m:e>
                        <m:r>
                          <m:rPr>
                            <m:sty m:val="bi"/>
                          </m:rPr>
                          <w:rPr>
                            <w:rFonts w:ascii="Cambria Math" w:eastAsia="Cambria Math" w:hAnsi="Cambria Math" w:cs="Cambria Math"/>
                          </w:rPr>
                          <m:t>z</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rPr>
                        </m:ctrlPr>
                      </m:sSubPr>
                      <m:e>
                        <m:r>
                          <m:rPr>
                            <m:sty m:val="bi"/>
                          </m:rPr>
                          <w:rPr>
                            <w:rFonts w:ascii="Cambria Math" w:eastAsia="Cambria Math" w:hAnsi="Cambria Math" w:cs="Cambria Math"/>
                          </w:rPr>
                          <m:t>μ</m:t>
                        </m:r>
                      </m:e>
                      <m:sub>
                        <m:sSup>
                          <m:sSupPr>
                            <m:ctrlPr>
                              <w:rPr>
                                <w:rFonts w:ascii="Cambria Math" w:eastAsia="Cambria Math" w:hAnsi="Cambria Math" w:cs="Cambria Math"/>
                                <w:i/>
                              </w:rPr>
                            </m:ctrlPr>
                          </m:sSupPr>
                          <m:e>
                            <m:r>
                              <w:rPr>
                                <w:rFonts w:ascii="Cambria Math" w:eastAsia="Cambria Math" w:hAnsi="Cambria Math" w:cs="Cambria Math"/>
                              </w:rPr>
                              <m:t>k</m:t>
                            </m:r>
                          </m:e>
                          <m:sup>
                            <m:r>
                              <w:rPr>
                                <w:rFonts w:ascii="Cambria Math" w:eastAsia="Cambria Math" w:hAnsi="Cambria Math" w:cs="Cambria Math"/>
                              </w:rPr>
                              <m:t>'</m:t>
                            </m:r>
                          </m:sup>
                        </m:sSup>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-1</m:t>
                        </m:r>
                      </m:sup>
                    </m:sSup>
                  </m:den>
                </m:f>
              </m:oMath>
            </m:oMathPara>
          </w:p>
        </w:tc>
        <w:tc>
          <w:tcPr>
            <w:tcW w:w="2692" w:type="dxa"/>
            <w:vAlign w:val="center"/>
          </w:tcPr>
          <w:p w14:paraId="5B2D54F7" w14:textId="28B5ACFE" w:rsidR="009B38CC" w:rsidRDefault="009B38CC" w:rsidP="00F506E3">
            <w:pPr>
              <w:spacing w:line="480" w:lineRule="auto"/>
              <w:jc w:val="right"/>
              <w:rPr>
                <w:rFonts w:ascii="Arial" w:eastAsia="Arial" w:hAnsi="Arial" w:cs="Arial"/>
              </w:rPr>
            </w:pPr>
            <w:commentRangeStart w:id="35"/>
            <w:r>
              <w:rPr>
                <w:rFonts w:ascii="Arial" w:eastAsia="Arial" w:hAnsi="Arial" w:cs="Arial"/>
              </w:rPr>
              <w:t>(2</w:t>
            </w:r>
            <w:r w:rsidR="00EB5223">
              <w:rPr>
                <w:rFonts w:ascii="Arial" w:eastAsia="Arial" w:hAnsi="Arial" w:cs="Arial"/>
              </w:rPr>
              <w:t>1</w:t>
            </w:r>
            <w:r>
              <w:rPr>
                <w:rFonts w:ascii="Arial" w:eastAsia="Arial" w:hAnsi="Arial" w:cs="Arial"/>
              </w:rPr>
              <w:t>)</w:t>
            </w:r>
            <w:commentRangeEnd w:id="35"/>
            <w:r w:rsidR="00C3770C">
              <w:rPr>
                <w:rStyle w:val="CommentReference"/>
                <w:rFonts w:ascii="Calibri" w:eastAsia="SimSun" w:hAnsi="Calibri" w:cs="Calibri"/>
                <w:lang w:eastAsia="zh-CN"/>
              </w:rPr>
              <w:commentReference w:id="35"/>
            </w:r>
          </w:p>
        </w:tc>
      </w:tr>
    </w:tbl>
    <w:p w14:paraId="103E55FF" w14:textId="6235CDE2" w:rsidR="00CB359E" w:rsidRDefault="00CB359E" w:rsidP="00F506E3">
      <w:pPr>
        <w:spacing w:line="480" w:lineRule="auto"/>
        <w:jc w:val="both"/>
        <w:rPr>
          <w:rFonts w:ascii="Arial" w:eastAsia="Arial" w:hAnsi="Arial" w:cs="Arial"/>
        </w:rPr>
      </w:pPr>
      <w:r>
        <w:rPr>
          <w:rFonts w:ascii="Arial" w:eastAsia="Arial" w:hAnsi="Arial" w:cs="Arial"/>
        </w:rPr>
        <w:t xml:space="preserve">where </w:t>
      </w:r>
      <m:oMath>
        <m:sSub>
          <m:sSubPr>
            <m:ctrlPr>
              <w:rPr>
                <w:rFonts w:ascii="Cambria Math" w:eastAsia="Cambria Math" w:hAnsi="Cambria Math" w:cs="Cambria Math"/>
              </w:rPr>
            </m:ctrlPr>
          </m:sSubPr>
          <m:e>
            <m:r>
              <m:rPr>
                <m:sty m:val="bi"/>
              </m:rPr>
              <w:rPr>
                <w:rFonts w:ascii="Cambria Math" w:eastAsia="Cambria Math" w:hAnsi="Cambria Math" w:cs="Cambria Math"/>
              </w:rPr>
              <m:t>μ</m:t>
            </m:r>
          </m:e>
          <m:sub>
            <m:r>
              <w:rPr>
                <w:rFonts w:ascii="Cambria Math" w:eastAsia="Cambria Math" w:hAnsi="Cambria Math" w:cs="Cambria Math"/>
              </w:rPr>
              <m:t>k</m:t>
            </m:r>
          </m:sub>
        </m:sSub>
      </m:oMath>
      <w:r>
        <w:rPr>
          <w:rFonts w:ascii="Arial" w:eastAsia="Arial" w:hAnsi="Arial" w:cs="Arial"/>
          <w:i/>
          <w:iCs/>
          <w:vertAlign w:val="subscript"/>
        </w:rPr>
        <w:t xml:space="preserve"> </w:t>
      </w:r>
      <w:r>
        <w:rPr>
          <w:rFonts w:ascii="Arial" w:eastAsia="Arial" w:hAnsi="Arial" w:cs="Arial"/>
        </w:rPr>
        <w:t xml:space="preserve">is the center of cluster </w:t>
      </w:r>
      <m:oMath>
        <m:r>
          <w:rPr>
            <w:rFonts w:ascii="Cambria Math" w:eastAsia="Cambria Math" w:hAnsi="Cambria Math" w:cs="Cambria Math"/>
          </w:rPr>
          <m:t>k</m:t>
        </m:r>
      </m:oMath>
      <w:r>
        <w:rPr>
          <w:rFonts w:ascii="Arial" w:eastAsia="Arial" w:hAnsi="Arial" w:cs="Arial"/>
        </w:rPr>
        <w:t xml:space="preserve"> and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nk</m:t>
            </m:r>
          </m:sub>
        </m:sSub>
      </m:oMath>
      <w:r>
        <w:rPr>
          <w:rFonts w:ascii="Arial" w:eastAsia="Arial" w:hAnsi="Arial" w:cs="Arial"/>
        </w:rPr>
        <w:t xml:space="preserve"> is the target distribution calculated by normalizing </w:t>
      </w:r>
      <m:oMath>
        <m:sSubSup>
          <m:sSubSupPr>
            <m:ctrlPr>
              <w:rPr>
                <w:rFonts w:ascii="Cambria Math" w:eastAsia="Cambria Math" w:hAnsi="Cambria Math" w:cs="Cambria Math"/>
              </w:rPr>
            </m:ctrlPr>
          </m:sSubSupPr>
          <m:e>
            <m:r>
              <w:rPr>
                <w:rFonts w:ascii="Cambria Math" w:eastAsia="Cambria Math" w:hAnsi="Cambria Math" w:cs="Cambria Math"/>
              </w:rPr>
              <m:t>q</m:t>
            </m:r>
          </m:e>
          <m:sub>
            <m:r>
              <w:rPr>
                <w:rFonts w:ascii="Cambria Math" w:eastAsia="Cambria Math" w:hAnsi="Cambria Math" w:cs="Cambria Math"/>
              </w:rPr>
              <m:t>nk</m:t>
            </m:r>
          </m:sub>
          <m:sup>
            <m:r>
              <w:rPr>
                <w:rFonts w:ascii="Cambria Math" w:eastAsia="Cambria Math" w:hAnsi="Cambria Math" w:cs="Cambria Math"/>
              </w:rPr>
              <m:t>2</m:t>
            </m:r>
          </m:sup>
        </m:sSubSup>
      </m:oMath>
      <w:r>
        <w:rPr>
          <w:rFonts w:ascii="Arial" w:eastAsia="Arial" w:hAnsi="Arial" w:cs="Arial"/>
        </w:rPr>
        <w:t xml:space="preserve"> with frequency per </w:t>
      </w:r>
      <w:proofErr w:type="gramStart"/>
      <w:r>
        <w:rPr>
          <w:rFonts w:ascii="Arial" w:eastAsia="Arial" w:hAnsi="Arial" w:cs="Arial"/>
        </w:rPr>
        <w:t>cluster</w:t>
      </w:r>
      <w:proofErr w:type="gramEnd"/>
      <w:r>
        <w:rPr>
          <w:rFonts w:ascii="Arial" w:eastAsia="Arial" w:hAnsi="Arial" w:cs="Arial"/>
        </w:rPr>
        <w:t xml:space="preserve"> </w:t>
      </w:r>
    </w:p>
    <w:tbl>
      <w:tblPr>
        <w:tblStyle w:val="TableNormal1"/>
        <w:tblW w:w="0" w:type="auto"/>
        <w:tblInd w:w="5" w:type="dxa"/>
        <w:tblLook w:val="04A0" w:firstRow="1" w:lastRow="0" w:firstColumn="1" w:lastColumn="0" w:noHBand="0" w:noVBand="1"/>
      </w:tblPr>
      <w:tblGrid>
        <w:gridCol w:w="1760"/>
        <w:gridCol w:w="2624"/>
        <w:gridCol w:w="921"/>
        <w:gridCol w:w="2481"/>
        <w:gridCol w:w="1569"/>
      </w:tblGrid>
      <w:tr w:rsidR="00C3770C" w14:paraId="26617E9C" w14:textId="77777777" w:rsidTr="00F506E3">
        <w:tc>
          <w:tcPr>
            <w:tcW w:w="1760" w:type="dxa"/>
            <w:vAlign w:val="center"/>
          </w:tcPr>
          <w:p w14:paraId="7A4D5E71" w14:textId="77777777" w:rsidR="00C3770C" w:rsidRDefault="00C3770C" w:rsidP="00F506E3">
            <w:pPr>
              <w:spacing w:line="480" w:lineRule="auto"/>
              <w:jc w:val="center"/>
              <w:rPr>
                <w:rFonts w:ascii="Arial" w:eastAsia="Arial" w:hAnsi="Arial" w:cs="Arial"/>
              </w:rPr>
            </w:pPr>
          </w:p>
        </w:tc>
        <w:tc>
          <w:tcPr>
            <w:tcW w:w="2624" w:type="dxa"/>
            <w:vAlign w:val="center"/>
          </w:tcPr>
          <w:p w14:paraId="20200085" w14:textId="11C74CCE" w:rsidR="00C3770C" w:rsidRPr="00C3770C" w:rsidRDefault="00FA5BB1">
            <w:pPr>
              <w:spacing w:line="480" w:lineRule="auto"/>
              <w:jc w:val="center"/>
              <w:rPr>
                <w:rFonts w:ascii="Arial" w:eastAsia="Arial" w:hAnsi="Arial" w:cs="Arial"/>
              </w:rPr>
            </w:pPr>
            <m:oMathPara>
              <m:oMathParaPr>
                <m:jc m:val="right"/>
              </m:oMathPara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nk</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Arial" w:hAnsi="Cambria Math" w:cs="Arial"/>
                            <w:i/>
                          </w:rPr>
                        </m:ctrlPr>
                      </m:sSubSupPr>
                      <m:e>
                        <m:r>
                          <w:rPr>
                            <w:rFonts w:ascii="Cambria Math" w:eastAsia="Arial" w:hAnsi="Cambria Math" w:cs="Arial"/>
                          </w:rPr>
                          <m:t>q</m:t>
                        </m:r>
                      </m:e>
                      <m:sub>
                        <m:r>
                          <w:rPr>
                            <w:rFonts w:ascii="Cambria Math" w:eastAsia="Arial" w:hAnsi="Cambria Math" w:cs="Arial"/>
                          </w:rPr>
                          <m:t>nk</m:t>
                        </m:r>
                      </m:sub>
                      <m:sup>
                        <m:r>
                          <w:rPr>
                            <w:rFonts w:ascii="Cambria Math" w:eastAsia="Arial" w:hAnsi="Cambria Math" w:cs="Arial"/>
                          </w:rPr>
                          <m:t>'</m:t>
                        </m:r>
                      </m:sup>
                    </m:sSubSup>
                  </m:num>
                  <m:den>
                    <m:sSubSup>
                      <m:sSubSupPr>
                        <m:ctrlPr>
                          <w:rPr>
                            <w:rFonts w:ascii="Cambria Math" w:eastAsia="Cambria Math" w:hAnsi="Cambria Math" w:cs="Cambria Math"/>
                            <w:i/>
                          </w:rPr>
                        </m:ctrlPr>
                      </m:sSubSupPr>
                      <m:e>
                        <m:r>
                          <w:rPr>
                            <w:rFonts w:ascii="Cambria Math" w:eastAsia="Cambria Math" w:hAnsi="Cambria Math" w:cs="Cambria Math"/>
                          </w:rPr>
                          <m:t>Σ</m:t>
                        </m:r>
                      </m:e>
                      <m:sub>
                        <m:sSup>
                          <m:sSupPr>
                            <m:ctrlPr>
                              <w:rPr>
                                <w:rFonts w:ascii="Cambria Math" w:eastAsia="Cambria Math" w:hAnsi="Cambria Math" w:cs="Cambria Math"/>
                                <w:i/>
                              </w:rPr>
                            </m:ctrlPr>
                          </m:sSupPr>
                          <m:e>
                            <m:r>
                              <w:rPr>
                                <w:rFonts w:ascii="Cambria Math" w:eastAsia="Cambria Math" w:hAnsi="Cambria Math" w:cs="Cambria Math"/>
                              </w:rPr>
                              <m:t>k</m:t>
                            </m:r>
                          </m:e>
                          <m:sup>
                            <m:r>
                              <w:rPr>
                                <w:rFonts w:ascii="Cambria Math" w:eastAsia="Cambria Math" w:hAnsi="Cambria Math" w:cs="Cambria Math"/>
                              </w:rPr>
                              <m:t>'</m:t>
                            </m:r>
                          </m:sup>
                        </m:sSup>
                        <m:r>
                          <w:rPr>
                            <w:rFonts w:ascii="Cambria Math" w:eastAsia="Cambria Math" w:hAnsi="Cambria Math" w:cs="Cambria Math"/>
                          </w:rPr>
                          <m:t>=1</m:t>
                        </m:r>
                      </m:sub>
                      <m:sup>
                        <m:r>
                          <w:rPr>
                            <w:rFonts w:ascii="Cambria Math" w:eastAsia="Cambria Math" w:hAnsi="Cambria Math" w:cs="Cambria Math"/>
                          </w:rPr>
                          <m:t>K</m:t>
                        </m:r>
                      </m:sup>
                    </m:sSubSup>
                    <m:sSubSup>
                      <m:sSubSupPr>
                        <m:ctrlPr>
                          <w:rPr>
                            <w:rFonts w:ascii="Cambria Math" w:eastAsia="Arial" w:hAnsi="Cambria Math" w:cs="Arial"/>
                            <w:i/>
                          </w:rPr>
                        </m:ctrlPr>
                      </m:sSubSupPr>
                      <m:e>
                        <m:r>
                          <w:rPr>
                            <w:rFonts w:ascii="Cambria Math" w:eastAsia="Arial" w:hAnsi="Cambria Math" w:cs="Arial"/>
                          </w:rPr>
                          <m:t>q</m:t>
                        </m:r>
                      </m:e>
                      <m:sub>
                        <m:r>
                          <w:rPr>
                            <w:rFonts w:ascii="Cambria Math" w:eastAsia="Arial" w:hAnsi="Cambria Math" w:cs="Arial"/>
                          </w:rPr>
                          <m:t>n</m:t>
                        </m:r>
                        <m:sSup>
                          <m:sSupPr>
                            <m:ctrlPr>
                              <w:rPr>
                                <w:rFonts w:ascii="Cambria Math" w:eastAsia="Arial" w:hAnsi="Cambria Math" w:cs="Arial"/>
                                <w:i/>
                              </w:rPr>
                            </m:ctrlPr>
                          </m:sSupPr>
                          <m:e>
                            <m:r>
                              <w:rPr>
                                <w:rFonts w:ascii="Cambria Math" w:eastAsia="Arial" w:hAnsi="Cambria Math" w:cs="Arial"/>
                              </w:rPr>
                              <m:t>k</m:t>
                            </m:r>
                          </m:e>
                          <m:sup>
                            <m:r>
                              <w:rPr>
                                <w:rFonts w:ascii="Cambria Math" w:eastAsia="Arial" w:hAnsi="Cambria Math" w:cs="Arial"/>
                              </w:rPr>
                              <m:t>'</m:t>
                            </m:r>
                          </m:sup>
                        </m:sSup>
                      </m:sub>
                      <m:sup>
                        <m:r>
                          <w:rPr>
                            <w:rFonts w:ascii="Cambria Math" w:eastAsia="Arial" w:hAnsi="Cambria Math" w:cs="Arial"/>
                          </w:rPr>
                          <m:t>'</m:t>
                        </m:r>
                      </m:sup>
                    </m:sSubSup>
                  </m:den>
                </m:f>
              </m:oMath>
            </m:oMathPara>
          </w:p>
        </w:tc>
        <w:tc>
          <w:tcPr>
            <w:tcW w:w="921" w:type="dxa"/>
            <w:vAlign w:val="center"/>
          </w:tcPr>
          <w:p w14:paraId="2BBC3899" w14:textId="28C2CEAA" w:rsidR="00C3770C" w:rsidRPr="00C3770C" w:rsidRDefault="00C3770C" w:rsidP="00F506E3">
            <w:pPr>
              <w:spacing w:line="480" w:lineRule="auto"/>
              <w:rPr>
                <w:rFonts w:ascii="Arial" w:eastAsia="Arial" w:hAnsi="Arial" w:cs="Arial"/>
              </w:rPr>
            </w:pPr>
            <w:r>
              <w:rPr>
                <w:rFonts w:ascii="Arial" w:eastAsia="Arial" w:hAnsi="Arial" w:cs="Arial"/>
              </w:rPr>
              <w:t>, and</w:t>
            </w:r>
          </w:p>
        </w:tc>
        <w:tc>
          <w:tcPr>
            <w:tcW w:w="2481" w:type="dxa"/>
            <w:vAlign w:val="center"/>
          </w:tcPr>
          <w:p w14:paraId="052D0872" w14:textId="2420C127" w:rsidR="00C3770C" w:rsidRPr="00C3770C" w:rsidRDefault="00FA5BB1" w:rsidP="00F506E3">
            <w:pPr>
              <w:spacing w:line="480" w:lineRule="auto"/>
              <w:jc w:val="center"/>
              <w:rPr>
                <w:rFonts w:ascii="Arial" w:eastAsia="Arial" w:hAnsi="Arial" w:cs="Arial"/>
              </w:rPr>
            </w:pPr>
            <m:oMathPara>
              <m:oMathParaPr>
                <m:jc m:val="left"/>
              </m:oMathParaPr>
              <m:oMath>
                <m:sSubSup>
                  <m:sSubSupPr>
                    <m:ctrlPr>
                      <w:rPr>
                        <w:rFonts w:ascii="Cambria Math" w:eastAsia="Arial" w:hAnsi="Cambria Math" w:cs="Arial"/>
                        <w:i/>
                      </w:rPr>
                    </m:ctrlPr>
                  </m:sSubSupPr>
                  <m:e>
                    <m:r>
                      <w:rPr>
                        <w:rFonts w:ascii="Cambria Math" w:eastAsia="Arial" w:hAnsi="Cambria Math" w:cs="Arial"/>
                      </w:rPr>
                      <m:t>q</m:t>
                    </m:r>
                  </m:e>
                  <m:sub>
                    <m:r>
                      <w:rPr>
                        <w:rFonts w:ascii="Cambria Math" w:eastAsia="Arial" w:hAnsi="Cambria Math" w:cs="Arial"/>
                      </w:rPr>
                      <m:t>nk</m:t>
                    </m:r>
                  </m:sub>
                  <m:sup>
                    <m:r>
                      <w:rPr>
                        <w:rFonts w:ascii="Cambria Math" w:eastAsia="Arial" w:hAnsi="Cambria Math" w:cs="Arial"/>
                      </w:rPr>
                      <m:t>'</m:t>
                    </m:r>
                  </m:sup>
                </m:sSubSup>
                <m:r>
                  <w:rPr>
                    <w:rFonts w:ascii="Cambria Math" w:eastAsia="Arial" w:hAnsi="Cambria Math" w:cs="Arial"/>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q</m:t>
                        </m:r>
                      </m:e>
                      <m:sub>
                        <m:r>
                          <w:rPr>
                            <w:rFonts w:ascii="Cambria Math" w:eastAsia="Cambria Math" w:hAnsi="Cambria Math" w:cs="Cambria Math"/>
                          </w:rPr>
                          <m:t>nk</m:t>
                        </m:r>
                      </m:sub>
                      <m:sup>
                        <m:r>
                          <w:rPr>
                            <w:rFonts w:ascii="Cambria Math" w:eastAsia="Cambria Math" w:hAnsi="Cambria Math" w:cs="Cambria Math"/>
                          </w:rPr>
                          <m:t>2</m:t>
                        </m:r>
                      </m:sup>
                    </m:sSubSup>
                  </m:num>
                  <m:den>
                    <m:sSubSup>
                      <m:sSubSupPr>
                        <m:ctrlPr>
                          <w:rPr>
                            <w:rFonts w:ascii="Cambria Math" w:eastAsia="Cambria Math" w:hAnsi="Cambria Math" w:cs="Cambria Math"/>
                            <w:i/>
                          </w:rPr>
                        </m:ctrlPr>
                      </m:sSubSupPr>
                      <m:e>
                        <m:r>
                          <w:rPr>
                            <w:rFonts w:ascii="Cambria Math" w:eastAsia="Cambria Math" w:hAnsi="Cambria Math" w:cs="Cambria Math"/>
                          </w:rPr>
                          <m:t>Σ</m:t>
                        </m:r>
                      </m:e>
                      <m:sub>
                        <m:r>
                          <w:rPr>
                            <w:rFonts w:ascii="Cambria Math" w:eastAsia="Cambria Math" w:hAnsi="Cambria Math" w:cs="Cambria Math"/>
                          </w:rPr>
                          <m:t>n=1</m:t>
                        </m:r>
                      </m:sub>
                      <m:sup>
                        <m:r>
                          <w:rPr>
                            <w:rFonts w:ascii="Cambria Math" w:eastAsia="Cambria Math" w:hAnsi="Cambria Math" w:cs="Cambria Math"/>
                          </w:rPr>
                          <m:t>N</m:t>
                        </m:r>
                      </m:sup>
                    </m:sSubSup>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nk</m:t>
                        </m:r>
                      </m:sub>
                    </m:sSub>
                  </m:den>
                </m:f>
              </m:oMath>
            </m:oMathPara>
          </w:p>
        </w:tc>
        <w:tc>
          <w:tcPr>
            <w:tcW w:w="1569" w:type="dxa"/>
            <w:vAlign w:val="center"/>
          </w:tcPr>
          <w:p w14:paraId="2BA9A667" w14:textId="1A9DF0A8" w:rsidR="00C3770C" w:rsidRDefault="00C3770C" w:rsidP="00F506E3">
            <w:pPr>
              <w:spacing w:line="480" w:lineRule="auto"/>
              <w:jc w:val="right"/>
              <w:rPr>
                <w:rFonts w:ascii="Arial" w:eastAsia="Arial" w:hAnsi="Arial" w:cs="Arial"/>
              </w:rPr>
            </w:pPr>
            <w:r>
              <w:rPr>
                <w:rFonts w:ascii="Arial" w:eastAsia="Arial" w:hAnsi="Arial" w:cs="Arial"/>
              </w:rPr>
              <w:t>(22)</w:t>
            </w:r>
          </w:p>
        </w:tc>
      </w:tr>
    </w:tbl>
    <w:p w14:paraId="6B1F0487" w14:textId="06B5FAE7" w:rsidR="00CB359E" w:rsidRDefault="00CB359E" w:rsidP="00F506E3">
      <w:pPr>
        <w:spacing w:line="480" w:lineRule="auto"/>
        <w:jc w:val="both"/>
        <w:rPr>
          <w:rFonts w:ascii="Arial" w:eastAsia="Arial" w:hAnsi="Arial" w:cs="Arial"/>
        </w:rPr>
      </w:pPr>
      <w:r>
        <w:rPr>
          <w:rFonts w:ascii="Arial" w:eastAsia="Arial" w:hAnsi="Arial" w:cs="Arial"/>
        </w:rPr>
        <w:t xml:space="preserve">A standard </w:t>
      </w:r>
      <w:r w:rsidRPr="00477D01">
        <w:rPr>
          <w:rFonts w:ascii="Arial" w:eastAsia="Arial" w:hAnsi="Arial" w:cs="Arial"/>
          <w:i/>
        </w:rPr>
        <w:t>k</w:t>
      </w:r>
      <w:r>
        <w:rPr>
          <w:rFonts w:ascii="Arial" w:eastAsia="Arial" w:hAnsi="Arial" w:cs="Arial"/>
        </w:rPr>
        <w:t xml:space="preserve">-means clustering algorithm is used to initialize cluster centers. The model is first trained to minimize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oMath>
      <w:r>
        <w:rPr>
          <w:rFonts w:ascii="Arial" w:eastAsia="Arial" w:hAnsi="Arial" w:cs="Arial"/>
        </w:rPr>
        <w:t xml:space="preserve"> only to obtain the initial weights before the model is trained to </w:t>
      </w:r>
      <w:r>
        <w:rPr>
          <w:rFonts w:ascii="Arial" w:eastAsia="Arial" w:hAnsi="Arial" w:cs="Arial"/>
        </w:rPr>
        <w:lastRenderedPageBreak/>
        <w:t xml:space="preserve">optimize the combined loss </w:t>
      </w:r>
      <w:r w:rsidR="005159E7" w:rsidRPr="00253453">
        <w:rPr>
          <w:rFonts w:ascii="Arial" w:eastAsia="Arial" w:hAnsi="Arial" w:cs="Arial"/>
        </w:rPr>
        <w:t>(19)</w:t>
      </w:r>
      <w:r>
        <w:rPr>
          <w:rFonts w:ascii="Arial" w:eastAsia="Arial" w:hAnsi="Arial" w:cs="Arial"/>
        </w:rPr>
        <w:t>. When the training is done, each cell's cluster index can be assigned</w:t>
      </w:r>
      <w:r>
        <w:rPr>
          <w:rFonts w:ascii="Arial" w:eastAsia="Arial" w:hAnsi="Arial" w:cs="Arial"/>
          <w:i/>
        </w:rPr>
        <w:t xml:space="preserve"> </w:t>
      </w:r>
      <w:r>
        <w:rPr>
          <w:rFonts w:ascii="Arial" w:eastAsia="Arial" w:hAnsi="Arial" w:cs="Arial"/>
        </w:rPr>
        <w:t xml:space="preserve">based on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nk</m:t>
            </m:r>
          </m:sub>
        </m:sSub>
      </m:oMath>
      <w:r>
        <w:rPr>
          <w:rFonts w:ascii="Arial" w:eastAsia="Arial" w:hAnsi="Arial" w:cs="Arial"/>
        </w:rPr>
        <w:t xml:space="preserve">. After the training, each cell is assigned with a cluster ID. </w:t>
      </w:r>
    </w:p>
    <w:p w14:paraId="35BAF8DA" w14:textId="216DE468" w:rsidR="00CB359E" w:rsidRDefault="00CB359E" w:rsidP="00F506E3">
      <w:pPr>
        <w:pBdr>
          <w:top w:val="nil"/>
          <w:left w:val="nil"/>
          <w:bottom w:val="nil"/>
          <w:right w:val="nil"/>
          <w:between w:val="nil"/>
        </w:pBdr>
        <w:snapToGrid w:val="0"/>
        <w:spacing w:before="120" w:after="120" w:line="480" w:lineRule="auto"/>
        <w:jc w:val="both"/>
        <w:rPr>
          <w:rFonts w:ascii="Arial" w:eastAsia="Arial" w:hAnsi="Arial" w:cs="Arial"/>
        </w:rPr>
      </w:pPr>
      <w:r>
        <w:rPr>
          <w:rFonts w:ascii="Arial" w:eastAsia="Arial" w:hAnsi="Arial" w:cs="Arial"/>
          <w:i/>
          <w:u w:val="single"/>
        </w:rPr>
        <w:t>Evaluation metrics</w:t>
      </w:r>
      <w:r w:rsidR="005159E7">
        <w:rPr>
          <w:rFonts w:ascii="Arial" w:eastAsia="Arial" w:hAnsi="Arial" w:cs="Arial"/>
        </w:rPr>
        <w:t xml:space="preserve">. </w:t>
      </w:r>
      <w:r>
        <w:rPr>
          <w:rFonts w:ascii="Arial" w:eastAsia="Arial" w:hAnsi="Arial" w:cs="Arial"/>
        </w:rPr>
        <w:t xml:space="preserve">ARI </w:t>
      </w:r>
      <w:r w:rsidR="005159E7">
        <w:rPr>
          <w:rFonts w:ascii="Arial" w:eastAsia="Arial" w:hAnsi="Arial" w:cs="Arial"/>
        </w:rPr>
        <w:t>wa</w:t>
      </w:r>
      <w:r>
        <w:rPr>
          <w:rFonts w:ascii="Arial" w:eastAsia="Arial" w:hAnsi="Arial" w:cs="Arial"/>
        </w:rPr>
        <w:t xml:space="preserve">s used for clustering and the KL divergence </w:t>
      </w:r>
      <w:r w:rsidR="00C3770C">
        <w:rPr>
          <w:rFonts w:ascii="Arial" w:eastAsia="Arial" w:hAnsi="Arial" w:cs="Arial"/>
        </w:rPr>
        <w:t xml:space="preserve">(Eq. 20) </w:t>
      </w:r>
      <w:r w:rsidR="005159E7">
        <w:rPr>
          <w:rFonts w:ascii="Arial" w:eastAsia="Arial" w:hAnsi="Arial" w:cs="Arial"/>
        </w:rPr>
        <w:t xml:space="preserve">was used </w:t>
      </w:r>
      <w:r>
        <w:rPr>
          <w:rFonts w:ascii="Arial" w:eastAsia="Arial" w:hAnsi="Arial" w:cs="Arial"/>
        </w:rPr>
        <w:t xml:space="preserve">to assess the batch effect removal. </w:t>
      </w:r>
    </w:p>
    <w:p w14:paraId="06F34E3D" w14:textId="29FD6C50" w:rsidR="00CB359E" w:rsidRDefault="00CB359E" w:rsidP="00F506E3">
      <w:pPr>
        <w:spacing w:line="480" w:lineRule="auto"/>
        <w:jc w:val="both"/>
        <w:rPr>
          <w:rFonts w:ascii="Arial" w:eastAsia="Arial" w:hAnsi="Arial" w:cs="Arial"/>
          <w:b/>
          <w:color w:val="000000"/>
        </w:rPr>
      </w:pPr>
      <w:r>
        <w:rPr>
          <w:rFonts w:ascii="Arial" w:eastAsia="Arial" w:hAnsi="Arial" w:cs="Arial"/>
          <w:i/>
          <w:color w:val="000000"/>
          <w:u w:val="single"/>
        </w:rPr>
        <w:t>Results</w:t>
      </w:r>
      <w:r w:rsidR="005159E7">
        <w:rPr>
          <w:rFonts w:ascii="Arial" w:eastAsia="Arial" w:hAnsi="Arial" w:cs="Arial"/>
          <w:i/>
          <w:color w:val="000000"/>
          <w:u w:val="single"/>
        </w:rPr>
        <w:t>.</w:t>
      </w:r>
      <w:r w:rsidRPr="00253453">
        <w:rPr>
          <w:rFonts w:ascii="Arial" w:eastAsia="Arial" w:hAnsi="Arial" w:cs="Arial"/>
          <w:i/>
          <w:color w:val="000000"/>
        </w:rPr>
        <w:t xml:space="preserve"> </w:t>
      </w:r>
      <w:r>
        <w:rPr>
          <w:rFonts w:ascii="Arial" w:eastAsia="Arial" w:hAnsi="Arial" w:cs="Arial"/>
          <w:color w:val="000000"/>
        </w:rPr>
        <w:t xml:space="preserve">DESC was applied to the macaque retina dataset, which includes animal level, region level, and </w:t>
      </w:r>
      <w:r w:rsidR="001A4974">
        <w:rPr>
          <w:rFonts w:ascii="Arial" w:eastAsia="Arial" w:hAnsi="Arial" w:cs="Arial"/>
          <w:color w:val="000000"/>
        </w:rPr>
        <w:t>sample-</w:t>
      </w:r>
      <w:r>
        <w:rPr>
          <w:rFonts w:ascii="Arial" w:eastAsia="Arial" w:hAnsi="Arial" w:cs="Arial"/>
          <w:color w:val="000000"/>
        </w:rPr>
        <w:t>level batch effects. The results showed that DESC is effective in removing the batch effect, whereas CCA</w:t>
      </w:r>
      <w:r w:rsidR="00BB38E4">
        <w:rPr>
          <w:rFonts w:ascii="Arial" w:eastAsia="Arial" w:hAnsi="Arial" w:cs="Arial"/>
          <w:color w:val="000000"/>
        </w:rPr>
        <w:t xml:space="preserve"> </w:t>
      </w:r>
      <w:r w:rsidR="0019774E">
        <w:rPr>
          <w:rFonts w:ascii="Arial" w:eastAsia="Arial" w:hAnsi="Arial" w:cs="Arial"/>
          <w:color w:val="000000"/>
        </w:rPr>
        <w:fldChar w:fldCharType="begin"/>
      </w:r>
      <w:r w:rsidR="00030C34">
        <w:rPr>
          <w:rFonts w:ascii="Arial" w:eastAsia="Arial" w:hAnsi="Arial" w:cs="Arial"/>
          <w:color w:val="000000"/>
        </w:rPr>
        <w:instrText xml:space="preserve"> ADDIN EN.CITE &lt;EndNote&gt;&lt;Cite&gt;&lt;Author&gt;Butler&lt;/Author&gt;&lt;Year&gt;2018&lt;/Year&gt;&lt;RecNum&gt;79&lt;/RecNum&gt;&lt;DisplayText&gt;[29]&lt;/DisplayText&gt;&lt;record&gt;&lt;rec-number&gt;79&lt;/rec-number&gt;&lt;foreign-keys&gt;&lt;key app="EN" db-id="zsppx25fofftzxee95fx29p8tatf5vvawtvp" timestamp="0"&gt;79&lt;/key&gt;&lt;/foreign-keys&gt;&lt;ref-type name="Journal Article"&gt;17&lt;/ref-type&gt;&lt;contributors&gt;&lt;authors&gt;&lt;author&gt;Butler, A.&lt;/author&gt;&lt;author&gt;Hoffman, P.&lt;/author&gt;&lt;author&gt;Smibert, P.&lt;/author&gt;&lt;author&gt;Papalexi, E.&lt;/author&gt;&lt;author&gt;Satija, R.&lt;/author&gt;&lt;/authors&gt;&lt;/contributors&gt;&lt;auth-address&gt;New York Genome Center, New York, New York, USA.&amp;#xD;Center for Genomics and Systems Biology, New York University, New York, New York, USA.&lt;/auth-address&gt;&lt;titles&gt;&lt;title&gt;Integrating single-cell transcriptomic data across different conditions, technologies, and species&lt;/title&gt;&lt;secondary-title&gt;Nat Biotechnol&lt;/secondary-title&gt;&lt;/titles&gt;&lt;periodical&gt;&lt;full-title&gt;Nat Biotechnol&lt;/full-title&gt;&lt;/periodical&gt;&lt;pages&gt;411-420&lt;/pages&gt;&lt;volume&gt;36&lt;/volume&gt;&lt;number&gt;5&lt;/number&gt;&lt;edition&gt;2018/04/03&lt;/edition&gt;&lt;keywords&gt;&lt;keyword&gt;Animals&lt;/keyword&gt;&lt;keyword&gt;Computers, Molecular&lt;/keyword&gt;&lt;keyword&gt;Data Analysis&lt;/keyword&gt;&lt;keyword&gt;Gene Expression Profiling&lt;/keyword&gt;&lt;keyword&gt;High-Throughput Nucleotide Sequencing/*methods&lt;/keyword&gt;&lt;keyword&gt;Humans&lt;/keyword&gt;&lt;keyword&gt;Leukocytes, Mononuclear/chemistry&lt;/keyword&gt;&lt;keyword&gt;Mice&lt;/keyword&gt;&lt;keyword&gt;Sequence Analysis, RNA/*methods&lt;/keyword&gt;&lt;keyword&gt;Single-Cell Analysis/*methods&lt;/keyword&gt;&lt;keyword&gt;Software&lt;/keyword&gt;&lt;keyword&gt;Transcriptome/*genetics&lt;/keyword&gt;&lt;/keywords&gt;&lt;dates&gt;&lt;year&gt;2018&lt;/year&gt;&lt;pub-dates&gt;&lt;date&gt;Jun&lt;/date&gt;&lt;/pub-dates&gt;&lt;/dates&gt;&lt;isbn&gt;1546-1696 (Electronic)&amp;#xD;1087-0156 (Linking)&lt;/isbn&gt;&lt;accession-num&gt;29608179&lt;/accession-num&gt;&lt;urls&gt;&lt;related-urls&gt;&lt;url&gt;https://www.ncbi.nlm.nih.gov/pubmed/29608179&lt;/url&gt;&lt;/related-urls&gt;&lt;/urls&gt;&lt;custom2&gt;PMC6700744&lt;/custom2&gt;&lt;electronic-resource-num&gt;10.1038/nbt.4096&lt;/electronic-resource-num&gt;&lt;/record&gt;&lt;/Cite&gt;&lt;/EndNote&gt;</w:instrText>
      </w:r>
      <w:r w:rsidR="0019774E">
        <w:rPr>
          <w:rFonts w:ascii="Arial" w:eastAsia="Arial" w:hAnsi="Arial" w:cs="Arial"/>
          <w:color w:val="000000"/>
        </w:rPr>
        <w:fldChar w:fldCharType="separate"/>
      </w:r>
      <w:r w:rsidR="00A04B4D">
        <w:rPr>
          <w:rFonts w:ascii="Arial" w:eastAsia="Arial" w:hAnsi="Arial" w:cs="Arial"/>
          <w:noProof/>
          <w:color w:val="000000"/>
        </w:rPr>
        <w:t>[29]</w:t>
      </w:r>
      <w:r w:rsidR="0019774E">
        <w:rPr>
          <w:rFonts w:ascii="Arial" w:eastAsia="Arial" w:hAnsi="Arial" w:cs="Arial"/>
          <w:color w:val="000000"/>
        </w:rPr>
        <w:fldChar w:fldCharType="end"/>
      </w:r>
      <w:r>
        <w:rPr>
          <w:rFonts w:ascii="Arial" w:eastAsia="Arial" w:hAnsi="Arial" w:cs="Arial"/>
          <w:color w:val="000000"/>
        </w:rPr>
        <w:t>, MNN</w:t>
      </w:r>
      <w:r w:rsidR="00BB38E4">
        <w:rPr>
          <w:rFonts w:ascii="Arial" w:eastAsia="Arial" w:hAnsi="Arial" w:cs="Arial"/>
          <w:color w:val="000000"/>
        </w:rPr>
        <w:t xml:space="preserve"> </w:t>
      </w:r>
      <w:r w:rsidR="0019774E">
        <w:rPr>
          <w:rFonts w:ascii="Arial" w:eastAsia="Arial" w:hAnsi="Arial" w:cs="Arial"/>
          <w:color w:val="000000"/>
        </w:rPr>
        <w:fldChar w:fldCharType="begin"/>
      </w:r>
      <w:r w:rsidR="00030C34">
        <w:rPr>
          <w:rFonts w:ascii="Arial" w:eastAsia="Arial" w:hAnsi="Arial" w:cs="Arial"/>
          <w:color w:val="000000"/>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eastAsia="Arial" w:hAnsi="Arial" w:cs="Arial"/>
          <w:color w:val="000000"/>
        </w:rPr>
        <w:fldChar w:fldCharType="separate"/>
      </w:r>
      <w:r w:rsidR="00A04B4D">
        <w:rPr>
          <w:rFonts w:ascii="Arial" w:eastAsia="Arial" w:hAnsi="Arial" w:cs="Arial"/>
          <w:noProof/>
          <w:color w:val="000000"/>
        </w:rPr>
        <w:t>[28]</w:t>
      </w:r>
      <w:r w:rsidR="0019774E">
        <w:rPr>
          <w:rFonts w:ascii="Arial" w:eastAsia="Arial" w:hAnsi="Arial" w:cs="Arial"/>
          <w:color w:val="000000"/>
        </w:rPr>
        <w:fldChar w:fldCharType="end"/>
      </w:r>
      <w:r>
        <w:rPr>
          <w:rFonts w:ascii="Arial" w:eastAsia="Arial" w:hAnsi="Arial" w:cs="Arial"/>
          <w:color w:val="000000"/>
        </w:rPr>
        <w:t>, Seurat 3.0</w:t>
      </w:r>
      <w:r w:rsidR="00BB38E4">
        <w:rPr>
          <w:rFonts w:ascii="Arial" w:eastAsia="Arial" w:hAnsi="Arial" w:cs="Arial"/>
          <w:color w:val="000000"/>
        </w:rPr>
        <w:t xml:space="preserve"> </w:t>
      </w:r>
      <w:r w:rsidR="0019774E">
        <w:rPr>
          <w:rFonts w:ascii="Arial" w:eastAsia="Arial" w:hAnsi="Arial" w:cs="Arial"/>
          <w:color w:val="000000"/>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eastAsia="Arial" w:hAnsi="Arial" w:cs="Arial"/>
          <w:color w:val="000000"/>
        </w:rPr>
        <w:instrText xml:space="preserve"> ADDIN EN.CITE </w:instrText>
      </w:r>
      <w:r w:rsidR="00030C34">
        <w:rPr>
          <w:rFonts w:ascii="Arial" w:eastAsia="Arial" w:hAnsi="Arial" w:cs="Arial"/>
          <w:color w:val="000000"/>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eastAsia="Arial" w:hAnsi="Arial" w:cs="Arial"/>
          <w:color w:val="000000"/>
        </w:rPr>
        <w:instrText xml:space="preserve"> ADDIN EN.CITE.DATA </w:instrText>
      </w:r>
      <w:r w:rsidR="00030C34">
        <w:rPr>
          <w:rFonts w:ascii="Arial" w:eastAsia="Arial" w:hAnsi="Arial" w:cs="Arial"/>
          <w:color w:val="000000"/>
        </w:rPr>
      </w:r>
      <w:r w:rsidR="00030C34">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19774E">
        <w:rPr>
          <w:rFonts w:ascii="Arial" w:eastAsia="Arial" w:hAnsi="Arial" w:cs="Arial"/>
          <w:noProof/>
          <w:color w:val="000000"/>
        </w:rPr>
        <w:t>[9]</w:t>
      </w:r>
      <w:r w:rsidR="0019774E">
        <w:rPr>
          <w:rFonts w:ascii="Arial" w:eastAsia="Arial" w:hAnsi="Arial" w:cs="Arial"/>
          <w:color w:val="000000"/>
        </w:rPr>
        <w:fldChar w:fldCharType="end"/>
      </w:r>
      <w:r>
        <w:rPr>
          <w:rFonts w:ascii="Arial" w:eastAsia="Arial" w:hAnsi="Arial" w:cs="Arial"/>
          <w:color w:val="000000"/>
        </w:rPr>
        <w:t xml:space="preserve">, </w:t>
      </w:r>
      <w:proofErr w:type="spellStart"/>
      <w:r>
        <w:rPr>
          <w:rFonts w:ascii="Arial" w:eastAsia="Arial" w:hAnsi="Arial" w:cs="Arial"/>
          <w:color w:val="000000"/>
        </w:rPr>
        <w:t>scVI</w:t>
      </w:r>
      <w:proofErr w:type="spellEnd"/>
      <w:r w:rsidR="00BB38E4">
        <w:rPr>
          <w:rFonts w:ascii="Arial" w:eastAsia="Arial" w:hAnsi="Arial" w:cs="Arial"/>
          <w:color w:val="000000"/>
        </w:rPr>
        <w:t xml:space="preserve"> </w:t>
      </w:r>
      <w:r w:rsidR="0019774E">
        <w:rPr>
          <w:rFonts w:ascii="Arial" w:eastAsia="Arial" w:hAnsi="Arial" w:cs="Arial"/>
          <w:color w:val="000000"/>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eastAsia="Arial" w:hAnsi="Arial" w:cs="Arial"/>
          <w:color w:val="000000"/>
        </w:rPr>
        <w:instrText xml:space="preserve"> ADDIN EN.CITE </w:instrText>
      </w:r>
      <w:r w:rsidR="00030FDD">
        <w:rPr>
          <w:rFonts w:ascii="Arial" w:eastAsia="Arial" w:hAnsi="Arial" w:cs="Arial"/>
          <w:color w:val="000000"/>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eastAsia="Arial" w:hAnsi="Arial" w:cs="Arial"/>
          <w:color w:val="000000"/>
        </w:rPr>
        <w:instrText xml:space="preserve"> ADDIN EN.CITE.DATA </w:instrText>
      </w:r>
      <w:r w:rsidR="00030FDD">
        <w:rPr>
          <w:rFonts w:ascii="Arial" w:eastAsia="Arial" w:hAnsi="Arial" w:cs="Arial"/>
          <w:color w:val="000000"/>
        </w:rPr>
      </w:r>
      <w:r w:rsidR="00030FDD">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19774E">
        <w:rPr>
          <w:rFonts w:ascii="Arial" w:eastAsia="Arial" w:hAnsi="Arial" w:cs="Arial"/>
          <w:noProof/>
          <w:color w:val="000000"/>
        </w:rPr>
        <w:t>[13]</w:t>
      </w:r>
      <w:r w:rsidR="0019774E">
        <w:rPr>
          <w:rFonts w:ascii="Arial" w:eastAsia="Arial" w:hAnsi="Arial" w:cs="Arial"/>
          <w:color w:val="000000"/>
        </w:rPr>
        <w:fldChar w:fldCharType="end"/>
      </w:r>
      <w:r>
        <w:rPr>
          <w:rFonts w:ascii="Arial" w:eastAsia="Arial" w:hAnsi="Arial" w:cs="Arial"/>
          <w:color w:val="000000"/>
        </w:rPr>
        <w:t>, BERMUDA</w:t>
      </w:r>
      <w:r w:rsidR="00BB38E4">
        <w:rPr>
          <w:rFonts w:ascii="Arial" w:eastAsia="Arial" w:hAnsi="Arial" w:cs="Arial"/>
          <w:color w:val="000000"/>
        </w:rPr>
        <w:t xml:space="preserve"> </w:t>
      </w:r>
      <w:r w:rsidR="0019774E">
        <w:rPr>
          <w:rFonts w:ascii="Arial" w:eastAsia="Arial" w:hAnsi="Arial" w:cs="Arial"/>
          <w:color w:val="000000"/>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eastAsia="Arial" w:hAnsi="Arial" w:cs="Arial"/>
          <w:color w:val="000000"/>
        </w:rPr>
        <w:instrText xml:space="preserve"> ADDIN EN.CITE </w:instrText>
      </w:r>
      <w:r w:rsidR="002F1B5D">
        <w:rPr>
          <w:rFonts w:ascii="Arial" w:eastAsia="Arial" w:hAnsi="Arial" w:cs="Arial"/>
          <w:color w:val="000000"/>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eastAsia="Arial" w:hAnsi="Arial" w:cs="Arial"/>
          <w:color w:val="000000"/>
        </w:rPr>
        <w:instrText xml:space="preserve"> ADDIN EN.CITE.DATA </w:instrText>
      </w:r>
      <w:r w:rsidR="002F1B5D">
        <w:rPr>
          <w:rFonts w:ascii="Arial" w:eastAsia="Arial" w:hAnsi="Arial" w:cs="Arial"/>
          <w:color w:val="000000"/>
        </w:rPr>
      </w:r>
      <w:r w:rsidR="002F1B5D">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2F1B5D">
        <w:rPr>
          <w:rFonts w:ascii="Arial" w:eastAsia="Arial" w:hAnsi="Arial" w:cs="Arial"/>
          <w:noProof/>
          <w:color w:val="000000"/>
        </w:rPr>
        <w:t>[61]</w:t>
      </w:r>
      <w:r w:rsidR="0019774E">
        <w:rPr>
          <w:rFonts w:ascii="Arial" w:eastAsia="Arial" w:hAnsi="Arial" w:cs="Arial"/>
          <w:color w:val="000000"/>
        </w:rPr>
        <w:fldChar w:fldCharType="end"/>
      </w:r>
      <w:r>
        <w:rPr>
          <w:rFonts w:ascii="Arial" w:eastAsia="Arial" w:hAnsi="Arial" w:cs="Arial"/>
          <w:color w:val="000000"/>
        </w:rPr>
        <w:t xml:space="preserve">, and </w:t>
      </w:r>
      <w:proofErr w:type="spellStart"/>
      <w:r>
        <w:rPr>
          <w:rFonts w:ascii="Arial" w:eastAsia="Arial" w:hAnsi="Arial" w:cs="Arial"/>
          <w:color w:val="000000"/>
        </w:rPr>
        <w:t>scanorama</w:t>
      </w:r>
      <w:proofErr w:type="spellEnd"/>
      <w:r w:rsidR="00BB38E4">
        <w:rPr>
          <w:rFonts w:ascii="Arial" w:eastAsia="Arial" w:hAnsi="Arial" w:cs="Arial"/>
          <w:color w:val="000000"/>
        </w:rPr>
        <w:t xml:space="preserve"> </w:t>
      </w:r>
      <w:r w:rsidR="0019774E">
        <w:rPr>
          <w:rFonts w:ascii="Arial" w:eastAsia="Arial" w:hAnsi="Arial" w:cs="Arial"/>
          <w:color w:val="000000"/>
        </w:rPr>
        <w:fldChar w:fldCharType="begin"/>
      </w:r>
      <w:r w:rsidR="002F1B5D">
        <w:rPr>
          <w:rFonts w:ascii="Arial" w:eastAsia="Arial" w:hAnsi="Arial" w:cs="Arial"/>
          <w:color w:val="000000"/>
        </w:rPr>
        <w:instrText xml:space="preserve"> ADDIN EN.CITE &lt;EndNote&gt;&lt;Cite&gt;&lt;Author&gt;Hie&lt;/Author&gt;&lt;Year&gt;2019&lt;/Year&gt;&lt;RecNum&gt;121&lt;/RecNum&gt;&lt;DisplayText&gt;[66]&lt;/DisplayText&gt;&lt;record&gt;&lt;rec-number&gt;121&lt;/rec-number&gt;&lt;foreign-keys&gt;&lt;key app="EN" db-id="zsppx25fofftzxee95fx29p8tatf5vvawtvp" timestamp="0"&gt;121&lt;/key&gt;&lt;/foreign-keys&gt;&lt;ref-type name="Journal Article"&gt;17&lt;/ref-type&gt;&lt;contributors&gt;&lt;authors&gt;&lt;author&gt;Hie, B.&lt;/author&gt;&lt;author&gt;Bryson, B.&lt;/author&gt;&lt;author&gt;Berger, B.&lt;/author&gt;&lt;/authors&gt;&lt;/contributors&gt;&lt;auth-address&gt;Computer Science and Artificial Intelligence Laboratory, MIT, Cambridge, MA, USA.&amp;#xD;Department of Biological Engineering, MIT, Cambridge, MA, USA. bryand@mit.edu.&amp;#xD;Computer Science and Artificial Intelligence Laboratory, MIT, Cambridge, MA, USA. bab@mit.edu.&amp;#xD;Department of Mathematics, MIT, Cambridge, MA, USA. bab@mit.edu.&lt;/auth-address&gt;&lt;titles&gt;&lt;title&gt;Efficient integration of heterogeneous single-cell transcriptomes using Scanorama&lt;/title&gt;&lt;secondary-title&gt;Nat Biotechnol&lt;/secondary-title&gt;&lt;/titles&gt;&lt;periodical&gt;&lt;full-title&gt;Nat Biotechnol&lt;/full-title&gt;&lt;/periodical&gt;&lt;pages&gt;685-691&lt;/pages&gt;&lt;volume&gt;37&lt;/volume&gt;&lt;number&gt;6&lt;/number&gt;&lt;edition&gt;2019/05/08&lt;/edition&gt;&lt;keywords&gt;&lt;keyword&gt;Cell Differentiation/genetics&lt;/keyword&gt;&lt;keyword&gt;Gene Expression Profiling/*methods&lt;/keyword&gt;&lt;keyword&gt;Humans&lt;/keyword&gt;&lt;keyword&gt;Macrophages/metabolism&lt;/keyword&gt;&lt;keyword&gt;Monocytes/chemistry/metabolism&lt;/keyword&gt;&lt;keyword&gt;Sequence Analysis, RNA/*methods&lt;/keyword&gt;&lt;keyword&gt;Single-Cell Analysis/*methods&lt;/keyword&gt;&lt;keyword&gt;Transcriptome/*genetics&lt;/keyword&gt;&lt;/keywords&gt;&lt;dates&gt;&lt;year&gt;2019&lt;/year&gt;&lt;pub-dates&gt;&lt;date&gt;Jun&lt;/date&gt;&lt;/pub-dates&gt;&lt;/dates&gt;&lt;isbn&gt;1546-1696 (Electronic)&amp;#xD;1087-0156 (Linking)&lt;/isbn&gt;&lt;accession-num&gt;31061482&lt;/accession-num&gt;&lt;urls&gt;&lt;related-urls&gt;&lt;url&gt;https://www.ncbi.nlm.nih.gov/pubmed/31061482&lt;/url&gt;&lt;/related-urls&gt;&lt;/urls&gt;&lt;custom2&gt;PMC6551256&lt;/custom2&gt;&lt;electronic-resource-num&gt;10.1038/s41587-019-0113-3&lt;/electronic-resource-num&gt;&lt;/record&gt;&lt;/Cite&gt;&lt;/EndNote&gt;</w:instrText>
      </w:r>
      <w:r w:rsidR="0019774E">
        <w:rPr>
          <w:rFonts w:ascii="Arial" w:eastAsia="Arial" w:hAnsi="Arial" w:cs="Arial"/>
          <w:color w:val="000000"/>
        </w:rPr>
        <w:fldChar w:fldCharType="separate"/>
      </w:r>
      <w:r w:rsidR="002F1B5D">
        <w:rPr>
          <w:rFonts w:ascii="Arial" w:eastAsia="Arial" w:hAnsi="Arial" w:cs="Arial"/>
          <w:noProof/>
          <w:color w:val="000000"/>
        </w:rPr>
        <w:t>[66]</w:t>
      </w:r>
      <w:r w:rsidR="0019774E">
        <w:rPr>
          <w:rFonts w:ascii="Arial" w:eastAsia="Arial" w:hAnsi="Arial" w:cs="Arial"/>
          <w:color w:val="000000"/>
        </w:rPr>
        <w:fldChar w:fldCharType="end"/>
      </w:r>
      <w:r>
        <w:rPr>
          <w:rFonts w:ascii="Arial" w:eastAsia="Arial" w:hAnsi="Arial" w:cs="Arial"/>
          <w:color w:val="000000"/>
        </w:rPr>
        <w:t xml:space="preserve"> were all sensitive to batch definitions. DESC was then applied to human pancreas datasets to test its ability to remove batch effects from multiple </w:t>
      </w:r>
      <w:proofErr w:type="spellStart"/>
      <w:r>
        <w:rPr>
          <w:rFonts w:ascii="Arial" w:eastAsia="Arial" w:hAnsi="Arial" w:cs="Arial"/>
          <w:color w:val="000000"/>
        </w:rPr>
        <w:t>scRNA</w:t>
      </w:r>
      <w:proofErr w:type="spellEnd"/>
      <w:r>
        <w:rPr>
          <w:rFonts w:ascii="Arial" w:eastAsia="Arial" w:hAnsi="Arial" w:cs="Arial"/>
          <w:color w:val="000000"/>
        </w:rPr>
        <w:t>-seq platforms and yielded the highest ARI among the comparing approaches mentioned above. When applied to human PBMC data with interferon-beta stimulation, where biological variations are compounded by batch effect, DESC was shown to be the best in removing batch effect while preserving biological variations. DESC was also shown to remove batch effect for the monocytes</w:t>
      </w:r>
      <w:r w:rsidR="00C3770C">
        <w:rPr>
          <w:rFonts w:ascii="Arial" w:eastAsia="Arial" w:hAnsi="Arial" w:cs="Arial"/>
          <w:color w:val="000000"/>
        </w:rPr>
        <w:t xml:space="preserve"> and mouse bone marrow</w:t>
      </w:r>
      <w:r>
        <w:rPr>
          <w:rFonts w:ascii="Arial" w:eastAsia="Arial" w:hAnsi="Arial" w:cs="Arial"/>
          <w:color w:val="000000"/>
        </w:rPr>
        <w:t xml:space="preserve"> data </w:t>
      </w:r>
      <w:r w:rsidR="00C3770C">
        <w:rPr>
          <w:rFonts w:ascii="Arial" w:eastAsia="Arial" w:hAnsi="Arial" w:cs="Arial"/>
          <w:color w:val="000000"/>
        </w:rPr>
        <w:t xml:space="preserve">and </w:t>
      </w:r>
      <w:r>
        <w:rPr>
          <w:rFonts w:ascii="Arial" w:eastAsia="Arial" w:hAnsi="Arial" w:cs="Arial"/>
          <w:color w:val="000000"/>
        </w:rPr>
        <w:t xml:space="preserve">DESC was shown to preserve the </w:t>
      </w:r>
      <w:proofErr w:type="spellStart"/>
      <w:r>
        <w:rPr>
          <w:rFonts w:ascii="Arial" w:eastAsia="Arial" w:hAnsi="Arial" w:cs="Arial"/>
          <w:color w:val="000000"/>
        </w:rPr>
        <w:t>pseudotemporal</w:t>
      </w:r>
      <w:proofErr w:type="spellEnd"/>
      <w:r>
        <w:rPr>
          <w:rFonts w:ascii="Arial" w:eastAsia="Arial" w:hAnsi="Arial" w:cs="Arial"/>
          <w:color w:val="000000"/>
        </w:rPr>
        <w:t xml:space="preserve"> structure.  Finally, DESC scales linearly with the number of cells and its running time is not affected by the increasing number of batches.</w:t>
      </w:r>
    </w:p>
    <w:p w14:paraId="796B6310" w14:textId="77777777" w:rsidR="00CB359E" w:rsidRPr="00CB359E" w:rsidRDefault="00CB359E" w:rsidP="00CB359E">
      <w:pPr>
        <w:pBdr>
          <w:top w:val="nil"/>
          <w:left w:val="nil"/>
          <w:bottom w:val="nil"/>
          <w:right w:val="nil"/>
          <w:between w:val="nil"/>
        </w:pBdr>
        <w:jc w:val="both"/>
        <w:rPr>
          <w:rFonts w:ascii="Arial" w:eastAsia="Arial" w:hAnsi="Arial" w:cs="Arial"/>
          <w:b/>
          <w:color w:val="000000"/>
        </w:rPr>
      </w:pPr>
    </w:p>
    <w:p w14:paraId="6ABF4A64" w14:textId="22DB9AA4" w:rsidR="00B27C81" w:rsidRPr="00CB359E" w:rsidRDefault="00B27C81" w:rsidP="006F4560">
      <w:pPr>
        <w:numPr>
          <w:ilvl w:val="2"/>
          <w:numId w:val="40"/>
        </w:numPr>
        <w:pBdr>
          <w:top w:val="nil"/>
          <w:left w:val="nil"/>
          <w:bottom w:val="nil"/>
          <w:right w:val="nil"/>
          <w:between w:val="nil"/>
        </w:pBdr>
        <w:spacing w:line="360" w:lineRule="auto"/>
        <w:jc w:val="both"/>
        <w:rPr>
          <w:rFonts w:ascii="Arial" w:eastAsia="Arial" w:hAnsi="Arial" w:cs="Arial"/>
          <w:b/>
          <w:color w:val="000000"/>
        </w:rPr>
      </w:pPr>
      <w:proofErr w:type="spellStart"/>
      <w:r w:rsidRPr="00CB359E">
        <w:rPr>
          <w:rFonts w:ascii="Arial" w:eastAsia="Arial" w:hAnsi="Arial" w:cs="Arial"/>
          <w:b/>
          <w:color w:val="000000"/>
        </w:rPr>
        <w:t>iMAP</w:t>
      </w:r>
      <w:proofErr w:type="spellEnd"/>
      <w:r w:rsidR="00367563" w:rsidRPr="00CB359E">
        <w:rPr>
          <w:rFonts w:ascii="Arial" w:eastAsia="Arial" w:hAnsi="Arial" w:cs="Arial"/>
          <w:b/>
          <w:color w:val="000000"/>
        </w:rPr>
        <w:t>:</w:t>
      </w:r>
      <w:r w:rsidR="009D5B1B" w:rsidRPr="00CB359E">
        <w:rPr>
          <w:rFonts w:ascii="Arial" w:eastAsia="Arial" w:hAnsi="Arial" w:cs="Arial"/>
          <w:b/>
          <w:color w:val="000000"/>
        </w:rPr>
        <w:t xml:space="preserve"> Integration of Multiple single-cell datasets by Adversarial Paired-style transfer networks</w:t>
      </w:r>
    </w:p>
    <w:p w14:paraId="1542FEA2" w14:textId="5B3C9FC8" w:rsidR="002A531B" w:rsidRDefault="00673034" w:rsidP="00F506E3">
      <w:pPr>
        <w:snapToGrid w:val="0"/>
        <w:spacing w:after="120" w:line="480" w:lineRule="auto"/>
        <w:jc w:val="both"/>
        <w:rPr>
          <w:rFonts w:ascii="Arial" w:eastAsia="Arial" w:hAnsi="Arial" w:cs="Arial"/>
          <w:color w:val="000000"/>
        </w:rPr>
      </w:pPr>
      <w:proofErr w:type="spellStart"/>
      <w:r>
        <w:rPr>
          <w:rFonts w:ascii="Arial" w:eastAsia="Arial" w:hAnsi="Arial" w:cs="Arial"/>
          <w:color w:val="000000"/>
        </w:rPr>
        <w:t>iMAP</w:t>
      </w:r>
      <w:proofErr w:type="spellEnd"/>
      <w:r w:rsidR="00533254">
        <w:rPr>
          <w:rFonts w:ascii="Arial" w:eastAsia="Arial" w:hAnsi="Arial" w:cs="Arial"/>
          <w:color w:val="000000"/>
        </w:rPr>
        <w:t xml:space="preserve"> </w:t>
      </w:r>
      <w:r w:rsidR="0019774E">
        <w:rPr>
          <w:rFonts w:ascii="Arial" w:eastAsia="Arial" w:hAnsi="Arial" w:cs="Arial"/>
          <w:color w:val="000000"/>
        </w:rPr>
        <w:fldChar w:fldCharType="begin">
          <w:fldData xml:space="preserve">PEVuZE5vdGU+PENpdGU+PEF1dGhvcj5XYW5nPC9BdXRob3I+PFllYXI+MjAyMTwvWWVhcj48UmVj
TnVtPjEyMzwvUmVjTnVtPjxEaXNwbGF5VGV4dD5bNjddPC9EaXNwbGF5VGV4dD48cmVjb3JkPjxy
ZWMtbnVtYmVyPjEyMzwvcmVjLW51bWJlcj48Zm9yZWlnbi1rZXlzPjxrZXkgYXBwPSJFTiIgZGIt
aWQ9InpzcHB4MjVmb2ZmdHp4ZWU5NWZ4MjlwOHRhdGY1dnZhd3R2cCIgdGltZXN0YW1wPSIwIj4x
MjM8L2tleT48L2ZvcmVpZ24ta2V5cz48cmVmLXR5cGUgbmFtZT0iSm91cm5hbCBBcnRpY2xlIj4x
NzwvcmVmLXR5cGU+PGNvbnRyaWJ1dG9ycz48YXV0aG9ycz48YXV0aG9yPldhbmcsIEQuPC9hdXRo
b3I+PGF1dGhvcj5Ib3UsIFMuPC9hdXRob3I+PGF1dGhvcj5aaGFuZywgTC48L2F1dGhvcj48YXV0
aG9yPldhbmcsIFguPC9hdXRob3I+PGF1dGhvcj5MaXUsIEIuPC9hdXRob3I+PGF1dGhvcj5aaGFu
ZywgWi48L2F1dGhvcj48L2F1dGhvcnM+PC9jb250cmlidXRvcnM+PGF1dGgtYWRkcmVzcz5CSU9Q
SUMgYW5kIFNjaG9vbCBvZiBMaWZlIFNjaWVuY2VzLCBQZWtpbmcgVW5pdmVyc2l0eSwgQmVpamlu
ZywgQ2hpbmEuIHdhbmdkZjE5QHBrdS5lZHUuY24uJiN4RDtNT0UgS2V5IExhYm9yYXRvcnkgZm9y
IEJpb2luZm9ybWF0aWNzLCBCTlJJU1QgQmlvaW5mb3JtYXRpY3MgRGl2aXNpb24sIERlcGFydG1l
bnQgb2YgQXV0b21hdGlvbiwgVHNpbmdodWEgVW5pdmVyc2l0eSwgQmVpamluZywgQ2hpbmEuJiN4
RDtJbnN0aXR1dGUgb2YgQ2FuY2VyIFJlc2VhcmNoLCBTaGVuemhlbiBCYXkgTGFib3JhdG9yeSwg
U2hlbnpoZW4sIENoaW5hLiYjeEQ7QW5hbHl0aWNhbCBCaW9zY2llbmNlcyBMaW1pdGVkLCBCZWlq
aW5nLCBDaGluYS4mI3hEO0JJT1BJQyBhbmQgU2Nob29sIG9mIExpZmUgU2NpZW5jZXMsIFBla2lu
ZyBVbml2ZXJzaXR5LCBCZWlqaW5nLCBDaGluYS4mI3hEO0JlaWppbmcgQWR2YW5jZWQgSW5ub3Zh
dGlvbiBDZW50ZXIgZm9yIEdlbm9taWNzLCBQZWtpbmctVHNpbmdodWEgQ2VudGVyIGZvciBMaWZl
IFNjaWVuY2VzLCBQZWtpbmcgVW5pdmVyc2l0eSwgQmVpamluZywgQ2hpbmEuJiN4RDtCSU9QSUMg
YW5kIFNjaG9vbCBvZiBMaWZlIFNjaWVuY2VzLCBQZWtpbmcgVW5pdmVyc2l0eSwgQmVpamluZywg
Q2hpbmEuIHplbWluQHBrdS5lZHUuY24uJiN4RDtBbmFseXRpY2FsIEJpb3NjaWVuY2VzIExpbWl0
ZWQsIEJlaWppbmcsIENoaW5hLiB6ZW1pbkBwa3UuZWR1LmNuLiYjeEQ7QmVpamluZyBBZHZhbmNl
ZCBJbm5vdmF0aW9uIENlbnRlciBmb3IgR2Vub21pY3MsIFBla2luZy1Uc2luZ2h1YSBDZW50ZXIg
Zm9yIExpZmUgU2NpZW5jZXMsIFBla2luZyBVbml2ZXJzaXR5LCBCZWlqaW5nLCBDaGluYS4gemVt
aW5AcGt1LmVkdS5jbi48L2F1dGgtYWRkcmVzcz48dGl0bGVzPjx0aXRsZT5pTUFQOiBpbnRlZ3Jh
dGlvbiBvZiBtdWx0aXBsZSBzaW5nbGUtY2VsbCBkYXRhc2V0cyBieSBhZHZlcnNhcmlhbCBwYWly
ZWQgdHJhbnNmZXIgbmV0d29ya3M8L3RpdGxlPjxzZWNvbmRhcnktdGl0bGU+R2Vub21lIEJpb2w8
L3NlY29uZGFyeS10aXRsZT48L3RpdGxlcz48cGVyaW9kaWNhbD48ZnVsbC10aXRsZT5HZW5vbWUg
QmlvbDwvZnVsbC10aXRsZT48L3BlcmlvZGljYWw+PHBhZ2VzPjYzPC9wYWdlcz48dm9sdW1lPjIy
PC92b2x1bWU+PG51bWJlcj4xPC9udW1iZXI+PGVkaXRpb24+MjAyMS8wMi8yMDwvZWRpdGlvbj48
a2V5d29yZHM+PGtleXdvcmQ+RGF0YSBpbnRlZ3JhdGlvbjwva2V5d29yZD48a2V5d29yZD5EZWVw
IGxlYXJuaW5nPC9rZXl3b3JkPjxrZXl3b3JkPkdhbjwva2V5d29yZD48a2V5d29yZD5zY1JOQS1z
ZXE8L2tleXdvcmQ+PC9rZXl3b3Jkcz48ZGF0ZXM+PHllYXI+MjAyMTwveWVhcj48cHViLWRhdGVz
PjxkYXRlPkZlYiAxODwvZGF0ZT48L3B1Yi1kYXRlcz48L2RhdGVzPjxpc2JuPjE0NzQtNzYwWCAo
RWxlY3Ryb25pYykmI3hEOzE0NzQtNzU5NiAoTGlua2luZyk8L2lzYm4+PGFjY2Vzc2lvbi1udW0+
MzM2MDIzMDY8L2FjY2Vzc2lvbi1udW0+PHVybHM+PHJlbGF0ZWQtdXJscz48dXJsPmh0dHBzOi8v
d3d3Lm5jYmkubmxtLm5paC5nb3YvcHVibWVkLzMzNjAyMzA2PC91cmw+PC9yZWxhdGVkLXVybHM+
PC91cmxzPjxjdXN0b20yPlBNQzc4OTExMzk8L2N1c3RvbTI+PGVsZWN0cm9uaWMtcmVzb3VyY2Ut
bnVtPjEwLjExODYvczEzMDU5LTAyMS0wMjI4MC04PC9lbGVjdHJvbmljLXJlc291cmNlLW51bT48
L3JlY29yZD48L0NpdGU+PC9FbmROb3RlPn==
</w:fldData>
        </w:fldChar>
      </w:r>
      <w:r w:rsidR="002F1B5D">
        <w:rPr>
          <w:rFonts w:ascii="Arial" w:eastAsia="Arial" w:hAnsi="Arial" w:cs="Arial"/>
          <w:color w:val="000000"/>
        </w:rPr>
        <w:instrText xml:space="preserve"> ADDIN EN.CITE </w:instrText>
      </w:r>
      <w:r w:rsidR="002F1B5D">
        <w:rPr>
          <w:rFonts w:ascii="Arial" w:eastAsia="Arial" w:hAnsi="Arial" w:cs="Arial"/>
          <w:color w:val="000000"/>
        </w:rPr>
        <w:fldChar w:fldCharType="begin">
          <w:fldData xml:space="preserve">PEVuZE5vdGU+PENpdGU+PEF1dGhvcj5XYW5nPC9BdXRob3I+PFllYXI+MjAyMTwvWWVhcj48UmVj
TnVtPjEyMzwvUmVjTnVtPjxEaXNwbGF5VGV4dD5bNjddPC9EaXNwbGF5VGV4dD48cmVjb3JkPjxy
ZWMtbnVtYmVyPjEyMzwvcmVjLW51bWJlcj48Zm9yZWlnbi1rZXlzPjxrZXkgYXBwPSJFTiIgZGIt
aWQ9InpzcHB4MjVmb2ZmdHp4ZWU5NWZ4MjlwOHRhdGY1dnZhd3R2cCIgdGltZXN0YW1wPSIwIj4x
MjM8L2tleT48L2ZvcmVpZ24ta2V5cz48cmVmLXR5cGUgbmFtZT0iSm91cm5hbCBBcnRpY2xlIj4x
NzwvcmVmLXR5cGU+PGNvbnRyaWJ1dG9ycz48YXV0aG9ycz48YXV0aG9yPldhbmcsIEQuPC9hdXRo
b3I+PGF1dGhvcj5Ib3UsIFMuPC9hdXRob3I+PGF1dGhvcj5aaGFuZywgTC48L2F1dGhvcj48YXV0
aG9yPldhbmcsIFguPC9hdXRob3I+PGF1dGhvcj5MaXUsIEIuPC9hdXRob3I+PGF1dGhvcj5aaGFu
ZywgWi48L2F1dGhvcj48L2F1dGhvcnM+PC9jb250cmlidXRvcnM+PGF1dGgtYWRkcmVzcz5CSU9Q
SUMgYW5kIFNjaG9vbCBvZiBMaWZlIFNjaWVuY2VzLCBQZWtpbmcgVW5pdmVyc2l0eSwgQmVpamlu
ZywgQ2hpbmEuIHdhbmdkZjE5QHBrdS5lZHUuY24uJiN4RDtNT0UgS2V5IExhYm9yYXRvcnkgZm9y
IEJpb2luZm9ybWF0aWNzLCBCTlJJU1QgQmlvaW5mb3JtYXRpY3MgRGl2aXNpb24sIERlcGFydG1l
bnQgb2YgQXV0b21hdGlvbiwgVHNpbmdodWEgVW5pdmVyc2l0eSwgQmVpamluZywgQ2hpbmEuJiN4
RDtJbnN0aXR1dGUgb2YgQ2FuY2VyIFJlc2VhcmNoLCBTaGVuemhlbiBCYXkgTGFib3JhdG9yeSwg
U2hlbnpoZW4sIENoaW5hLiYjeEQ7QW5hbHl0aWNhbCBCaW9zY2llbmNlcyBMaW1pdGVkLCBCZWlq
aW5nLCBDaGluYS4mI3hEO0JJT1BJQyBhbmQgU2Nob29sIG9mIExpZmUgU2NpZW5jZXMsIFBla2lu
ZyBVbml2ZXJzaXR5LCBCZWlqaW5nLCBDaGluYS4mI3hEO0JlaWppbmcgQWR2YW5jZWQgSW5ub3Zh
dGlvbiBDZW50ZXIgZm9yIEdlbm9taWNzLCBQZWtpbmctVHNpbmdodWEgQ2VudGVyIGZvciBMaWZl
IFNjaWVuY2VzLCBQZWtpbmcgVW5pdmVyc2l0eSwgQmVpamluZywgQ2hpbmEuJiN4RDtCSU9QSUMg
YW5kIFNjaG9vbCBvZiBMaWZlIFNjaWVuY2VzLCBQZWtpbmcgVW5pdmVyc2l0eSwgQmVpamluZywg
Q2hpbmEuIHplbWluQHBrdS5lZHUuY24uJiN4RDtBbmFseXRpY2FsIEJpb3NjaWVuY2VzIExpbWl0
ZWQsIEJlaWppbmcsIENoaW5hLiB6ZW1pbkBwa3UuZWR1LmNuLiYjeEQ7QmVpamluZyBBZHZhbmNl
ZCBJbm5vdmF0aW9uIENlbnRlciBmb3IgR2Vub21pY3MsIFBla2luZy1Uc2luZ2h1YSBDZW50ZXIg
Zm9yIExpZmUgU2NpZW5jZXMsIFBla2luZyBVbml2ZXJzaXR5LCBCZWlqaW5nLCBDaGluYS4gemVt
aW5AcGt1LmVkdS5jbi48L2F1dGgtYWRkcmVzcz48dGl0bGVzPjx0aXRsZT5pTUFQOiBpbnRlZ3Jh
dGlvbiBvZiBtdWx0aXBsZSBzaW5nbGUtY2VsbCBkYXRhc2V0cyBieSBhZHZlcnNhcmlhbCBwYWly
ZWQgdHJhbnNmZXIgbmV0d29ya3M8L3RpdGxlPjxzZWNvbmRhcnktdGl0bGU+R2Vub21lIEJpb2w8
L3NlY29uZGFyeS10aXRsZT48L3RpdGxlcz48cGVyaW9kaWNhbD48ZnVsbC10aXRsZT5HZW5vbWUg
QmlvbDwvZnVsbC10aXRsZT48L3BlcmlvZGljYWw+PHBhZ2VzPjYzPC9wYWdlcz48dm9sdW1lPjIy
PC92b2x1bWU+PG51bWJlcj4xPC9udW1iZXI+PGVkaXRpb24+MjAyMS8wMi8yMDwvZWRpdGlvbj48
a2V5d29yZHM+PGtleXdvcmQ+RGF0YSBpbnRlZ3JhdGlvbjwva2V5d29yZD48a2V5d29yZD5EZWVw
IGxlYXJuaW5nPC9rZXl3b3JkPjxrZXl3b3JkPkdhbjwva2V5d29yZD48a2V5d29yZD5zY1JOQS1z
ZXE8L2tleXdvcmQ+PC9rZXl3b3Jkcz48ZGF0ZXM+PHllYXI+MjAyMTwveWVhcj48cHViLWRhdGVz
PjxkYXRlPkZlYiAxODwvZGF0ZT48L3B1Yi1kYXRlcz48L2RhdGVzPjxpc2JuPjE0NzQtNzYwWCAo
RWxlY3Ryb25pYykmI3hEOzE0NzQtNzU5NiAoTGlua2luZyk8L2lzYm4+PGFjY2Vzc2lvbi1udW0+
MzM2MDIzMDY8L2FjY2Vzc2lvbi1udW0+PHVybHM+PHJlbGF0ZWQtdXJscz48dXJsPmh0dHBzOi8v
d3d3Lm5jYmkubmxtLm5paC5nb3YvcHVibWVkLzMzNjAyMzA2PC91cmw+PC9yZWxhdGVkLXVybHM+
PC91cmxzPjxjdXN0b20yPlBNQzc4OTExMzk8L2N1c3RvbTI+PGVsZWN0cm9uaWMtcmVzb3VyY2Ut
bnVtPjEwLjExODYvczEzMDU5LTAyMS0wMjI4MC04PC9lbGVjdHJvbmljLXJlc291cmNlLW51bT48
L3JlY29yZD48L0NpdGU+PC9FbmROb3RlPn==
</w:fldData>
        </w:fldChar>
      </w:r>
      <w:r w:rsidR="002F1B5D">
        <w:rPr>
          <w:rFonts w:ascii="Arial" w:eastAsia="Arial" w:hAnsi="Arial" w:cs="Arial"/>
          <w:color w:val="000000"/>
        </w:rPr>
        <w:instrText xml:space="preserve"> ADDIN EN.CITE.DATA </w:instrText>
      </w:r>
      <w:r w:rsidR="002F1B5D">
        <w:rPr>
          <w:rFonts w:ascii="Arial" w:eastAsia="Arial" w:hAnsi="Arial" w:cs="Arial"/>
          <w:color w:val="000000"/>
        </w:rPr>
      </w:r>
      <w:r w:rsidR="002F1B5D">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2F1B5D">
        <w:rPr>
          <w:rFonts w:ascii="Arial" w:eastAsia="Arial" w:hAnsi="Arial" w:cs="Arial"/>
          <w:noProof/>
          <w:color w:val="000000"/>
        </w:rPr>
        <w:t>[67]</w:t>
      </w:r>
      <w:r w:rsidR="0019774E">
        <w:rPr>
          <w:rFonts w:ascii="Arial" w:eastAsia="Arial" w:hAnsi="Arial" w:cs="Arial"/>
          <w:color w:val="000000"/>
        </w:rPr>
        <w:fldChar w:fldCharType="end"/>
      </w:r>
      <w:r>
        <w:rPr>
          <w:rFonts w:ascii="Arial" w:eastAsia="Arial" w:hAnsi="Arial" w:cs="Arial"/>
          <w:color w:val="000000"/>
        </w:rPr>
        <w:t xml:space="preserve"> </w:t>
      </w:r>
      <w:r w:rsidR="005C79A5">
        <w:rPr>
          <w:rFonts w:ascii="Arial" w:eastAsia="Arial" w:hAnsi="Arial" w:cs="Arial"/>
          <w:color w:val="000000"/>
        </w:rPr>
        <w:t>combines AE and GAN</w:t>
      </w:r>
      <w:r w:rsidR="003279A1">
        <w:rPr>
          <w:rFonts w:ascii="Arial" w:eastAsia="Arial" w:hAnsi="Arial" w:cs="Arial"/>
          <w:color w:val="000000"/>
        </w:rPr>
        <w:t xml:space="preserve"> for batch effect removal.</w:t>
      </w:r>
      <w:r w:rsidR="005C79A5">
        <w:rPr>
          <w:rFonts w:ascii="Arial" w:eastAsia="Arial" w:hAnsi="Arial" w:cs="Arial"/>
          <w:color w:val="000000"/>
        </w:rPr>
        <w:t xml:space="preserve"> It is designed to </w:t>
      </w:r>
      <w:r w:rsidR="00502674">
        <w:rPr>
          <w:rFonts w:ascii="Arial" w:eastAsia="Arial" w:hAnsi="Arial" w:cs="Arial"/>
          <w:color w:val="000000"/>
        </w:rPr>
        <w:t xml:space="preserve">remove </w:t>
      </w:r>
      <w:r w:rsidR="002A531B">
        <w:rPr>
          <w:rFonts w:ascii="Arial" w:eastAsia="Arial" w:hAnsi="Arial" w:cs="Arial"/>
          <w:color w:val="000000"/>
        </w:rPr>
        <w:t xml:space="preserve">batch biases while </w:t>
      </w:r>
      <w:r w:rsidR="00502674">
        <w:rPr>
          <w:rFonts w:ascii="Arial" w:eastAsia="Arial" w:hAnsi="Arial" w:cs="Arial"/>
          <w:color w:val="000000"/>
        </w:rPr>
        <w:t>preserv</w:t>
      </w:r>
      <w:r w:rsidR="002A531B">
        <w:rPr>
          <w:rFonts w:ascii="Arial" w:eastAsia="Arial" w:hAnsi="Arial" w:cs="Arial"/>
          <w:color w:val="000000"/>
        </w:rPr>
        <w:t>ing</w:t>
      </w:r>
      <w:r w:rsidR="00502674">
        <w:rPr>
          <w:rFonts w:ascii="Arial" w:eastAsia="Arial" w:hAnsi="Arial" w:cs="Arial"/>
          <w:color w:val="000000"/>
        </w:rPr>
        <w:t xml:space="preserve"> </w:t>
      </w:r>
      <w:r w:rsidR="00502674" w:rsidRPr="00502674">
        <w:rPr>
          <w:rFonts w:ascii="Arial" w:eastAsia="Arial" w:hAnsi="Arial" w:cs="Arial"/>
          <w:color w:val="000000"/>
        </w:rPr>
        <w:t>dataset-specific biological variations</w:t>
      </w:r>
      <w:r w:rsidR="002A531B">
        <w:rPr>
          <w:rFonts w:ascii="Arial" w:eastAsia="Arial" w:hAnsi="Arial" w:cs="Arial"/>
          <w:color w:val="000000"/>
        </w:rPr>
        <w:t xml:space="preserve">. </w:t>
      </w:r>
    </w:p>
    <w:p w14:paraId="69A305C3" w14:textId="61AF4B81" w:rsidR="00234030" w:rsidRDefault="00C550E8" w:rsidP="00F506E3">
      <w:pPr>
        <w:spacing w:line="480" w:lineRule="auto"/>
        <w:jc w:val="both"/>
        <w:rPr>
          <w:rFonts w:ascii="Arial" w:eastAsia="Arial" w:hAnsi="Arial" w:cs="Arial"/>
        </w:rPr>
      </w:pPr>
      <w:r>
        <w:rPr>
          <w:rFonts w:ascii="Arial" w:eastAsia="Arial" w:hAnsi="Arial" w:cs="Arial"/>
          <w:i/>
          <w:u w:val="single"/>
        </w:rPr>
        <w:lastRenderedPageBreak/>
        <w:t>Model</w:t>
      </w:r>
      <w:r w:rsidR="001A4974">
        <w:rPr>
          <w:rFonts w:ascii="Arial" w:eastAsia="Arial" w:hAnsi="Arial" w:cs="Arial"/>
          <w:i/>
          <w:u w:val="single"/>
        </w:rPr>
        <w:t>.</w:t>
      </w:r>
      <w:r>
        <w:rPr>
          <w:rFonts w:ascii="Arial" w:eastAsia="Arial" w:hAnsi="Arial" w:cs="Arial"/>
          <w:i/>
        </w:rPr>
        <w:t xml:space="preserve">  </w:t>
      </w:r>
      <w:proofErr w:type="spellStart"/>
      <w:r w:rsidR="002A531B">
        <w:rPr>
          <w:rFonts w:ascii="Arial" w:eastAsia="Arial" w:hAnsi="Arial" w:cs="Arial"/>
        </w:rPr>
        <w:t>iMAP</w:t>
      </w:r>
      <w:proofErr w:type="spellEnd"/>
      <w:r w:rsidR="002A531B">
        <w:rPr>
          <w:rFonts w:ascii="Arial" w:eastAsia="Arial" w:hAnsi="Arial" w:cs="Arial"/>
        </w:rPr>
        <w:t xml:space="preserve"> consists of two processing stages, each including a separate DL model. In the first stage, </w:t>
      </w:r>
      <w:r w:rsidR="00234030">
        <w:rPr>
          <w:rFonts w:ascii="Arial" w:eastAsia="Arial" w:hAnsi="Arial" w:cs="Arial"/>
        </w:rPr>
        <w:t xml:space="preserve">a special AE, whose decoder combines the output of </w:t>
      </w:r>
      <w:r w:rsidR="00151F4C">
        <w:rPr>
          <w:rFonts w:ascii="Arial" w:eastAsia="Arial" w:hAnsi="Arial" w:cs="Arial"/>
        </w:rPr>
        <w:t xml:space="preserve">two separate decoders </w:t>
      </w:r>
      <m:oMath>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1</m:t>
                </m:r>
              </m:sub>
            </m:sSub>
          </m:sub>
        </m:sSub>
      </m:oMath>
      <w:r w:rsidR="00151F4C">
        <w:rPr>
          <w:rFonts w:ascii="Arial" w:eastAsia="Arial" w:hAnsi="Arial" w:cs="Arial"/>
        </w:rPr>
        <w:t xml:space="preserve">and </w:t>
      </w:r>
      <m:oMath>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2</m:t>
                </m:r>
              </m:sub>
            </m:sSub>
          </m:sub>
        </m:sSub>
      </m:oMath>
      <w:r w:rsidR="00151F4C">
        <w:rPr>
          <w:rFonts w:ascii="Arial" w:eastAsia="Arial" w:hAnsi="Arial" w:cs="Arial"/>
        </w:rPr>
        <w:t>,</w:t>
      </w:r>
      <w:r w:rsidR="00234030">
        <w:rPr>
          <w:rFonts w:ascii="Arial" w:eastAsia="Arial" w:hAnsi="Arial" w:cs="Arial"/>
        </w:rPr>
        <w:t xml:space="preserve"> is trained such that</w:t>
      </w:r>
    </w:p>
    <w:tbl>
      <w:tblPr>
        <w:tblStyle w:val="TableNormal1"/>
        <w:tblW w:w="0" w:type="auto"/>
        <w:tblInd w:w="5" w:type="dxa"/>
        <w:tblLook w:val="04A0" w:firstRow="1" w:lastRow="0" w:firstColumn="1" w:lastColumn="0" w:noHBand="0" w:noVBand="1"/>
      </w:tblPr>
      <w:tblGrid>
        <w:gridCol w:w="846"/>
        <w:gridCol w:w="7643"/>
        <w:gridCol w:w="861"/>
      </w:tblGrid>
      <w:tr w:rsidR="00C168D8" w14:paraId="221BB8C3" w14:textId="77777777" w:rsidTr="00EB5223">
        <w:tc>
          <w:tcPr>
            <w:tcW w:w="846" w:type="dxa"/>
          </w:tcPr>
          <w:p w14:paraId="1C36F874" w14:textId="77777777" w:rsidR="00C168D8" w:rsidRDefault="00C168D8" w:rsidP="00F506E3">
            <w:pPr>
              <w:spacing w:line="480" w:lineRule="auto"/>
              <w:jc w:val="center"/>
              <w:rPr>
                <w:rFonts w:ascii="Arial" w:hAnsi="Arial" w:cs="Arial"/>
              </w:rPr>
            </w:pPr>
          </w:p>
        </w:tc>
        <w:tc>
          <w:tcPr>
            <w:tcW w:w="7643" w:type="dxa"/>
          </w:tcPr>
          <w:p w14:paraId="2FC48690" w14:textId="541DF46E" w:rsidR="00C168D8" w:rsidRDefault="00FA5BB1" w:rsidP="00F506E3">
            <w:pPr>
              <w:spacing w:line="480" w:lineRule="auto"/>
              <w:jc w:val="center"/>
              <w:rPr>
                <w:rFonts w:ascii="Arial" w:eastAsia="Arial" w:hAnsi="Arial" w:cs="Arial"/>
              </w:rPr>
            </w:pP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e>
              </m:d>
            </m:oMath>
            <w:r w:rsidR="00C168D8">
              <w:rPr>
                <w:rFonts w:ascii="Arial" w:hAnsi="Arial" w:cs="Arial"/>
              </w:rPr>
              <w:t xml:space="preserve">;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D</m:t>
                  </m:r>
                </m:e>
                <m:sub>
                  <m:r>
                    <m:rPr>
                      <m:sty m:val="bi"/>
                    </m:rPr>
                    <w:rPr>
                      <w:rFonts w:ascii="Cambria Math" w:hAnsi="Cambria Math" w:cs="Arial"/>
                    </w:rPr>
                    <m:t>θ</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r>
                <w:rPr>
                  <w:rFonts w:ascii="Cambria Math" w:eastAsia="Arial" w:hAnsi="Cambria Math" w:cs="Arial"/>
                </w:rPr>
                <m:t>=ReLu(</m:t>
              </m:r>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1</m:t>
                      </m:r>
                    </m:sub>
                  </m:sSub>
                </m:sub>
              </m:sSub>
              <m:d>
                <m:dPr>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2</m:t>
                      </m:r>
                    </m:sub>
                  </m:sSub>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r>
                <w:rPr>
                  <w:rFonts w:ascii="Cambria Math" w:eastAsia="Arial" w:hAnsi="Cambria Math" w:cs="Arial"/>
                </w:rPr>
                <m:t>)</m:t>
              </m:r>
            </m:oMath>
            <w:r w:rsidR="00C168D8">
              <w:rPr>
                <w:rFonts w:ascii="Arial" w:hAnsi="Arial" w:cs="Arial"/>
              </w:rPr>
              <w:t>)</w:t>
            </w:r>
          </w:p>
        </w:tc>
        <w:tc>
          <w:tcPr>
            <w:tcW w:w="861" w:type="dxa"/>
          </w:tcPr>
          <w:p w14:paraId="216B07EC" w14:textId="7A7D3B74" w:rsidR="00C168D8" w:rsidRDefault="00C168D8" w:rsidP="00F506E3">
            <w:pPr>
              <w:spacing w:line="480" w:lineRule="auto"/>
              <w:jc w:val="right"/>
              <w:rPr>
                <w:rFonts w:ascii="Arial" w:eastAsia="Arial" w:hAnsi="Arial" w:cs="Arial"/>
              </w:rPr>
            </w:pPr>
            <w:r>
              <w:rPr>
                <w:rFonts w:ascii="Arial" w:hAnsi="Arial" w:cs="Arial"/>
              </w:rPr>
              <w:t>(2</w:t>
            </w:r>
            <w:r w:rsidR="00EB5223">
              <w:rPr>
                <w:rFonts w:ascii="Arial" w:hAnsi="Arial" w:cs="Arial"/>
              </w:rPr>
              <w:t>3</w:t>
            </w:r>
            <w:r>
              <w:rPr>
                <w:rFonts w:ascii="Arial" w:hAnsi="Arial" w:cs="Arial"/>
              </w:rPr>
              <w:t>)</w:t>
            </w:r>
          </w:p>
        </w:tc>
      </w:tr>
    </w:tbl>
    <w:p w14:paraId="68569413" w14:textId="51622A6A" w:rsidR="007354A7" w:rsidRDefault="00625797" w:rsidP="00F506E3">
      <w:pPr>
        <w:spacing w:line="480" w:lineRule="auto"/>
        <w:jc w:val="both"/>
        <w:rPr>
          <w:rFonts w:ascii="Arial" w:hAnsi="Arial" w:cs="Arial"/>
        </w:rPr>
      </w:pPr>
      <w:r>
        <w:rPr>
          <w:rFonts w:ascii="Arial" w:hAnsi="Arial" w:cs="Arial"/>
        </w:rPr>
        <w:t xml:space="preserve">where </w:t>
      </w:r>
      <m:oMath>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oMath>
      <w:r w:rsidR="007354A7">
        <w:rPr>
          <w:rFonts w:ascii="Arial" w:hAnsi="Arial" w:cs="Arial"/>
        </w:rPr>
        <w:t xml:space="preserve"> is the one</w:t>
      </w:r>
      <w:r w:rsidR="00867F85">
        <w:rPr>
          <w:rFonts w:ascii="Arial" w:hAnsi="Arial" w:cs="Arial"/>
        </w:rPr>
        <w:t>-</w:t>
      </w:r>
      <w:r w:rsidR="007354A7">
        <w:rPr>
          <w:rFonts w:ascii="Arial" w:hAnsi="Arial" w:cs="Arial"/>
        </w:rPr>
        <w:t xml:space="preserve">hot encoded batch number of </w:t>
      </w:r>
      <w:proofErr w:type="gramStart"/>
      <w:r w:rsidR="007354A7">
        <w:rPr>
          <w:rFonts w:ascii="Arial" w:hAnsi="Arial" w:cs="Arial"/>
        </w:rPr>
        <w:t>cell</w:t>
      </w:r>
      <w:proofErr w:type="gramEnd"/>
      <w:r w:rsidR="007354A7">
        <w:rPr>
          <w:rFonts w:ascii="Arial" w:hAnsi="Arial" w:cs="Arial"/>
        </w:rPr>
        <w:t xml:space="preserve"> </w:t>
      </w:r>
      <m:oMath>
        <m:r>
          <w:rPr>
            <w:rFonts w:ascii="Cambria Math" w:eastAsia="Arial" w:hAnsi="Cambria Math" w:cs="Arial"/>
          </w:rPr>
          <m:t>n</m:t>
        </m:r>
      </m:oMath>
      <w:r w:rsidR="007354A7">
        <w:rPr>
          <w:rFonts w:ascii="Arial" w:hAnsi="Arial" w:cs="Arial"/>
        </w:rPr>
        <w:t xml:space="preserve">.  </w:t>
      </w:r>
      <m:oMath>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1</m:t>
                </m:r>
              </m:sub>
            </m:sSub>
          </m:sub>
        </m:sSub>
      </m:oMath>
      <w:r w:rsidR="007354A7">
        <w:rPr>
          <w:rFonts w:ascii="Arial" w:hAnsi="Arial" w:cs="Arial"/>
        </w:rPr>
        <w:t xml:space="preserve"> can be understood as decoding the batch noise, whereas </w:t>
      </w:r>
      <m:oMath>
        <m:sSub>
          <m:sSubPr>
            <m:ctrlPr>
              <w:rPr>
                <w:rFonts w:ascii="Cambria Math" w:eastAsia="Arial" w:hAnsi="Cambria Math" w:cs="Arial"/>
                <w:i/>
              </w:rPr>
            </m:ctrlPr>
          </m:sSubPr>
          <m:e>
            <m:r>
              <w:rPr>
                <w:rFonts w:ascii="Cambria Math" w:eastAsia="Arial" w:hAnsi="Cambria Math" w:cs="Arial"/>
              </w:rPr>
              <m:t>D</m:t>
            </m:r>
          </m:e>
          <m:sub>
            <m:sSub>
              <m:sSubPr>
                <m:ctrlPr>
                  <w:rPr>
                    <w:rFonts w:ascii="Cambria Math" w:eastAsia="Arial" w:hAnsi="Cambria Math" w:cs="Arial"/>
                    <w:b/>
                    <w:i/>
                  </w:rPr>
                </m:ctrlPr>
              </m:sSubPr>
              <m:e>
                <m:r>
                  <m:rPr>
                    <m:sty m:val="bi"/>
                  </m:rPr>
                  <w:rPr>
                    <w:rFonts w:ascii="Cambria Math" w:eastAsia="Arial" w:hAnsi="Cambria Math" w:cs="Arial"/>
                  </w:rPr>
                  <m:t>θ</m:t>
                </m:r>
              </m:e>
              <m:sub>
                <m:r>
                  <w:rPr>
                    <w:rFonts w:ascii="Cambria Math" w:eastAsia="Arial" w:hAnsi="Cambria Math" w:cs="Arial"/>
                  </w:rPr>
                  <m:t>2</m:t>
                </m:r>
              </m:sub>
            </m:sSub>
          </m:sub>
        </m:sSub>
      </m:oMath>
      <w:r w:rsidR="007354A7">
        <w:rPr>
          <w:rFonts w:ascii="Arial" w:hAnsi="Arial" w:cs="Arial"/>
        </w:rPr>
        <w:t xml:space="preserve"> reconstruct</w:t>
      </w:r>
      <w:r w:rsidR="00867F85">
        <w:rPr>
          <w:rFonts w:ascii="Arial" w:hAnsi="Arial" w:cs="Arial"/>
        </w:rPr>
        <w:t>s</w:t>
      </w:r>
      <w:r w:rsidR="007354A7">
        <w:rPr>
          <w:rFonts w:ascii="Arial" w:hAnsi="Arial" w:cs="Arial"/>
        </w:rPr>
        <w:t xml:space="preserve"> batch</w:t>
      </w:r>
      <w:r w:rsidR="00867F85">
        <w:rPr>
          <w:rFonts w:ascii="Arial" w:hAnsi="Arial" w:cs="Arial"/>
        </w:rPr>
        <w:t>-</w:t>
      </w:r>
      <w:r w:rsidR="007354A7">
        <w:rPr>
          <w:rFonts w:ascii="Arial" w:hAnsi="Arial" w:cs="Arial"/>
        </w:rPr>
        <w:t xml:space="preserve">removed expression from the latent </w:t>
      </w:r>
      <w:r w:rsidR="00867F85">
        <w:rPr>
          <w:rFonts w:ascii="Arial" w:hAnsi="Arial" w:cs="Arial"/>
        </w:rPr>
        <w:t>variable</w:t>
      </w:r>
      <w:r w:rsidR="007354A7">
        <w:rPr>
          <w:rFonts w:ascii="Arial" w:hAnsi="Arial" w:cs="Arial"/>
        </w:rPr>
        <w:t xml:space="preserv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007354A7">
        <w:rPr>
          <w:rFonts w:ascii="Arial" w:hAnsi="Arial" w:cs="Arial"/>
        </w:rPr>
        <w:t>. The training minimizes the loss</w:t>
      </w:r>
    </w:p>
    <w:tbl>
      <w:tblPr>
        <w:tblStyle w:val="TableNormal1"/>
        <w:tblW w:w="0" w:type="auto"/>
        <w:tblInd w:w="5" w:type="dxa"/>
        <w:tblLook w:val="04A0" w:firstRow="1" w:lastRow="0" w:firstColumn="1" w:lastColumn="0" w:noHBand="0" w:noVBand="1"/>
      </w:tblPr>
      <w:tblGrid>
        <w:gridCol w:w="3116"/>
        <w:gridCol w:w="3117"/>
        <w:gridCol w:w="3117"/>
      </w:tblGrid>
      <w:tr w:rsidR="009B38CC" w14:paraId="78BC5A65" w14:textId="77777777" w:rsidTr="009B38CC">
        <w:tc>
          <w:tcPr>
            <w:tcW w:w="3116" w:type="dxa"/>
          </w:tcPr>
          <w:p w14:paraId="372C9E45" w14:textId="77777777" w:rsidR="009B38CC" w:rsidRDefault="009B38CC" w:rsidP="00F506E3">
            <w:pPr>
              <w:spacing w:line="480" w:lineRule="auto"/>
              <w:jc w:val="both"/>
              <w:rPr>
                <w:rFonts w:ascii="Arial" w:hAnsi="Arial" w:cs="Arial"/>
              </w:rPr>
            </w:pPr>
          </w:p>
        </w:tc>
        <w:tc>
          <w:tcPr>
            <w:tcW w:w="3117" w:type="dxa"/>
          </w:tcPr>
          <w:p w14:paraId="45C08586" w14:textId="59707912" w:rsidR="009B38CC" w:rsidRDefault="009B38CC" w:rsidP="00F506E3">
            <w:pPr>
              <w:spacing w:line="480" w:lineRule="auto"/>
              <w:jc w:val="center"/>
              <w:rPr>
                <w:rFonts w:ascii="Arial"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Arial" w:hAnsi="Arial" w:cs="Arial"/>
                  </w:rPr>
                  <m:t>=</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d>
                  <m:dPr>
                    <m:ctrlPr>
                      <w:rPr>
                        <w:rFonts w:ascii="Cambria Math" w:eastAsia="Arial" w:hAnsi="Arial" w:cs="Arial"/>
                        <w:i/>
                      </w:rPr>
                    </m:ctrlPr>
                  </m:dPr>
                  <m:e>
                    <m:r>
                      <m:rPr>
                        <m:sty m:val="b"/>
                      </m:rPr>
                      <w:rPr>
                        <w:rFonts w:ascii="Cambria Math" w:hAnsi="Cambria Math" w:cs="Arial"/>
                      </w:rPr>
                      <m:t>Θ</m:t>
                    </m:r>
                  </m:e>
                </m:d>
                <m:r>
                  <w:rPr>
                    <w:rFonts w:ascii="Cambria Math" w:eastAsia="Arial" w:hAnsi="Arial" w:cs="Arial"/>
                  </w:rPr>
                  <m:t>+γ</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d>
                  <m:dPr>
                    <m:ctrlPr>
                      <w:rPr>
                        <w:rFonts w:ascii="Cambria Math" w:eastAsia="Arial" w:hAnsi="Arial" w:cs="Arial"/>
                        <w:i/>
                      </w:rPr>
                    </m:ctrlPr>
                  </m:dPr>
                  <m:e>
                    <m:r>
                      <m:rPr>
                        <m:sty m:val="b"/>
                      </m:rPr>
                      <w:rPr>
                        <w:rFonts w:ascii="Cambria Math" w:hAnsi="Cambria Math" w:cs="Arial"/>
                      </w:rPr>
                      <m:t>Θ</m:t>
                    </m:r>
                  </m:e>
                </m:d>
              </m:oMath>
            </m:oMathPara>
          </w:p>
        </w:tc>
        <w:tc>
          <w:tcPr>
            <w:tcW w:w="3117" w:type="dxa"/>
          </w:tcPr>
          <w:p w14:paraId="05CF31F6" w14:textId="4BA28CE9" w:rsidR="009B38CC" w:rsidRDefault="009B38CC" w:rsidP="00F506E3">
            <w:pPr>
              <w:spacing w:line="480" w:lineRule="auto"/>
              <w:jc w:val="right"/>
              <w:rPr>
                <w:rFonts w:ascii="Arial" w:hAnsi="Arial" w:cs="Arial"/>
              </w:rPr>
            </w:pPr>
            <w:r>
              <w:rPr>
                <w:rFonts w:ascii="Arial" w:hAnsi="Arial" w:cs="Arial"/>
              </w:rPr>
              <w:t>(24)</w:t>
            </w:r>
          </w:p>
        </w:tc>
      </w:tr>
    </w:tbl>
    <w:p w14:paraId="41C6423D" w14:textId="00D958A2" w:rsidR="006C5833" w:rsidRDefault="007354A7" w:rsidP="00F506E3">
      <w:pPr>
        <w:spacing w:line="480" w:lineRule="auto"/>
        <w:jc w:val="both"/>
        <w:rPr>
          <w:rFonts w:ascii="Arial" w:hAnsi="Arial" w:cs="Arial"/>
        </w:rPr>
      </w:pPr>
      <w:r>
        <w:rPr>
          <w:rFonts w:ascii="Arial" w:hAnsi="Arial" w:cs="Arial"/>
        </w:rPr>
        <w:t xml:space="preserve">where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d>
          <m:dPr>
            <m:ctrlPr>
              <w:rPr>
                <w:rFonts w:ascii="Cambria Math" w:eastAsia="Arial" w:hAnsi="Arial" w:cs="Arial"/>
                <w:i/>
              </w:rPr>
            </m:ctrlPr>
          </m:dPr>
          <m:e>
            <m:r>
              <m:rPr>
                <m:sty m:val="b"/>
              </m:rPr>
              <w:rPr>
                <w:rFonts w:ascii="Cambria Math" w:hAnsi="Cambria Math" w:cs="Arial"/>
              </w:rPr>
              <m:t>Θ</m:t>
            </m:r>
          </m:e>
        </m:d>
      </m:oMath>
      <w:r w:rsidR="006C5833">
        <w:rPr>
          <w:rFonts w:ascii="Arial" w:hAnsi="Arial" w:cs="Arial"/>
        </w:rPr>
        <w:t xml:space="preserve"> is the MSE reconstruction loss defined in eq. (7) and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oMath>
      <w:r w:rsidR="006C5833">
        <w:rPr>
          <w:rFonts w:ascii="Arial" w:hAnsi="Arial" w:cs="Arial"/>
        </w:rPr>
        <w:t xml:space="preserve"> is the conte</w:t>
      </w:r>
      <w:r w:rsidR="0058299A">
        <w:rPr>
          <w:rFonts w:ascii="Arial" w:hAnsi="Arial" w:cs="Arial"/>
        </w:rPr>
        <w:t>n</w:t>
      </w:r>
      <w:r w:rsidR="006C5833">
        <w:rPr>
          <w:rFonts w:ascii="Arial" w:hAnsi="Arial" w:cs="Arial"/>
        </w:rPr>
        <w:t>t loss</w:t>
      </w:r>
    </w:p>
    <w:tbl>
      <w:tblPr>
        <w:tblStyle w:val="TableNormal1"/>
        <w:tblW w:w="0" w:type="auto"/>
        <w:tblInd w:w="5" w:type="dxa"/>
        <w:tblLook w:val="04A0" w:firstRow="1" w:lastRow="0" w:firstColumn="1" w:lastColumn="0" w:noHBand="0" w:noVBand="1"/>
      </w:tblPr>
      <w:tblGrid>
        <w:gridCol w:w="2122"/>
        <w:gridCol w:w="4819"/>
        <w:gridCol w:w="2409"/>
      </w:tblGrid>
      <w:tr w:rsidR="009B38CC" w14:paraId="644436AB" w14:textId="77777777" w:rsidTr="009B38CC">
        <w:tc>
          <w:tcPr>
            <w:tcW w:w="2122" w:type="dxa"/>
          </w:tcPr>
          <w:p w14:paraId="78D8998A" w14:textId="77777777" w:rsidR="009B38CC" w:rsidRDefault="009B38CC" w:rsidP="00F506E3">
            <w:pPr>
              <w:spacing w:line="480" w:lineRule="auto"/>
              <w:jc w:val="both"/>
              <w:rPr>
                <w:rFonts w:ascii="Arial" w:hAnsi="Arial" w:cs="Arial"/>
              </w:rPr>
            </w:pPr>
          </w:p>
        </w:tc>
        <w:tc>
          <w:tcPr>
            <w:tcW w:w="4819" w:type="dxa"/>
          </w:tcPr>
          <w:p w14:paraId="28873CE5" w14:textId="1672E09F" w:rsidR="009B38CC" w:rsidRDefault="00FA5BB1" w:rsidP="00F506E3">
            <w:pPr>
              <w:spacing w:line="480" w:lineRule="auto"/>
              <w:jc w:val="both"/>
              <w:rPr>
                <w:rFonts w:ascii="Arial" w:hAnsi="Arial" w:cs="Arial"/>
              </w:rPr>
            </w:pPr>
            <m:oMathPara>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d>
                  <m:dPr>
                    <m:ctrlPr>
                      <w:rPr>
                        <w:rFonts w:ascii="Cambria Math" w:eastAsia="Arial" w:hAnsi="Arial" w:cs="Arial"/>
                        <w:i/>
                      </w:rPr>
                    </m:ctrlPr>
                  </m:dPr>
                  <m:e>
                    <m:r>
                      <m:rPr>
                        <m:sty m:val="b"/>
                      </m:rPr>
                      <w:rPr>
                        <w:rFonts w:ascii="Cambria Math" w:hAnsi="Cambria Math" w:cs="Arial"/>
                      </w:rPr>
                      <m:t>Θ</m:t>
                    </m:r>
                  </m:e>
                </m:d>
                <m:r>
                  <w:rPr>
                    <w:rFonts w:ascii="Cambria Math" w:hAnsi="Cambria Math" w:cs="Arial"/>
                  </w:rPr>
                  <m:t xml:space="preserve">= </m:t>
                </m:r>
                <m:nary>
                  <m:naryPr>
                    <m:chr m:val="∑"/>
                    <m:ctrlPr>
                      <w:rPr>
                        <w:rFonts w:ascii="Cambria Math" w:eastAsia="Cambria Math" w:hAnsi="Cambria Math" w:cs="Arial"/>
                      </w:rPr>
                    </m:ctrlPr>
                  </m:naryPr>
                  <m:sub>
                    <m:r>
                      <w:rPr>
                        <w:rFonts w:ascii="Cambria Math" w:eastAsia="Cambria Math" w:hAnsi="Cambria Math" w:cs="Arial"/>
                      </w:rPr>
                      <m:t>n=1</m:t>
                    </m:r>
                  </m:sub>
                  <m:sup>
                    <m:r>
                      <w:rPr>
                        <w:rFonts w:ascii="Cambria Math" w:eastAsia="Cambria Math" w:hAnsi="Cambria Math" w:cs="Arial"/>
                      </w:rPr>
                      <m:t>N</m:t>
                    </m:r>
                  </m:sup>
                  <m:e>
                    <m:sSubSup>
                      <m:sSubSupPr>
                        <m:ctrlPr>
                          <w:rPr>
                            <w:rFonts w:ascii="Cambria Math" w:eastAsia="Cambria Math" w:hAnsi="Cambria Math" w:cs="Arial"/>
                          </w:rPr>
                        </m:ctrlPr>
                      </m:sSubSupPr>
                      <m:e>
                        <m:d>
                          <m:dPr>
                            <m:begChr m:val="‖"/>
                            <m:endChr m:val="‖"/>
                            <m:ctrlPr>
                              <w:rPr>
                                <w:rFonts w:ascii="Cambria Math"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Cambria Math" w:hAnsi="Cambria Math" w:cs="Arial"/>
                              </w:rPr>
                              <m:t>-</m:t>
                            </m:r>
                            <m:sSub>
                              <m:sSubPr>
                                <m:ctrlPr>
                                  <w:rPr>
                                    <w:rFonts w:ascii="Cambria Math" w:eastAsia="Arial" w:hAnsi="Cambria Math" w:cs="Arial"/>
                                    <w:i/>
                                  </w:rPr>
                                </m:ctrlPr>
                              </m:sSubPr>
                              <m:e>
                                <m:r>
                                  <w:rPr>
                                    <w:rFonts w:ascii="Cambria Math" w:eastAsia="Arial" w:hAnsi="Cambria Math" w:cs="Arial"/>
                                  </w:rPr>
                                  <m:t>E</m:t>
                                </m:r>
                                <m:ctrlPr>
                                  <w:rPr>
                                    <w:rFonts w:ascii="Cambria Math" w:eastAsia="Cambria Math" w:hAnsi="Cambria Math" w:cs="Arial"/>
                                    <w:i/>
                                  </w:rPr>
                                </m:ctrlPr>
                              </m:e>
                              <m:sub>
                                <m:r>
                                  <m:rPr>
                                    <m:sty m:val="bi"/>
                                  </m:rPr>
                                  <w:rPr>
                                    <w:rFonts w:ascii="Cambria Math" w:eastAsia="Arial" w:hAnsi="Cambria Math" w:cs="Arial"/>
                                  </w:rPr>
                                  <m:t>ϕ</m:t>
                                </m:r>
                              </m:sub>
                            </m:sSub>
                            <m:d>
                              <m:dPr>
                                <m:ctrlPr>
                                  <w:rPr>
                                    <w:rFonts w:ascii="Cambria Math" w:hAnsi="Cambria Math" w:cs="Arial"/>
                                    <w:i/>
                                  </w:rPr>
                                </m:ctrlPr>
                              </m:dPr>
                              <m:e>
                                <m:sSub>
                                  <m:sSubPr>
                                    <m:ctrlPr>
                                      <w:rPr>
                                        <w:rFonts w:ascii="Cambria Math" w:eastAsia="Arial" w:hAnsi="Cambria Math" w:cs="Arial"/>
                                        <w:i/>
                                      </w:rPr>
                                    </m:ctrlPr>
                                  </m:sSubPr>
                                  <m:e>
                                    <m:r>
                                      <w:rPr>
                                        <w:rFonts w:ascii="Cambria Math" w:eastAsia="Arial" w:hAnsi="Cambria Math" w:cs="Arial"/>
                                      </w:rPr>
                                      <m:t>D</m:t>
                                    </m:r>
                                  </m:e>
                                  <m:sub>
                                    <m:r>
                                      <m:rPr>
                                        <m:sty m:val="bi"/>
                                      </m:rPr>
                                      <w:rPr>
                                        <w:rFonts w:ascii="Cambria Math" w:hAnsi="Cambria Math" w:cs="Arial"/>
                                      </w:rPr>
                                      <m:t>θ</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n</m:t>
                                        </m:r>
                                      </m:sub>
                                    </m:sSub>
                                  </m:e>
                                </m:d>
                              </m:e>
                            </m:d>
                          </m:e>
                        </m:d>
                      </m:e>
                      <m:sub>
                        <m:r>
                          <w:rPr>
                            <w:rFonts w:ascii="Cambria Math" w:eastAsia="Cambria Math" w:hAnsi="Cambria Math" w:cs="Arial"/>
                          </w:rPr>
                          <m:t>2</m:t>
                        </m:r>
                      </m:sub>
                      <m:sup>
                        <m:r>
                          <w:rPr>
                            <w:rFonts w:ascii="Cambria Math" w:eastAsia="Cambria Math" w:hAnsi="Cambria Math" w:cs="Arial"/>
                          </w:rPr>
                          <m:t>2</m:t>
                        </m:r>
                      </m:sup>
                    </m:sSubSup>
                  </m:e>
                </m:nary>
              </m:oMath>
            </m:oMathPara>
          </w:p>
        </w:tc>
        <w:tc>
          <w:tcPr>
            <w:tcW w:w="2409" w:type="dxa"/>
          </w:tcPr>
          <w:p w14:paraId="6737D71C" w14:textId="6329C9CD" w:rsidR="009B38CC" w:rsidRDefault="009B38CC" w:rsidP="00F506E3">
            <w:pPr>
              <w:spacing w:line="480" w:lineRule="auto"/>
              <w:jc w:val="right"/>
              <w:rPr>
                <w:rFonts w:ascii="Arial" w:hAnsi="Arial" w:cs="Arial"/>
              </w:rPr>
            </w:pPr>
            <w:r>
              <w:rPr>
                <w:rFonts w:ascii="Arial" w:hAnsi="Arial" w:cs="Arial"/>
              </w:rPr>
              <w:t>(25)</w:t>
            </w:r>
          </w:p>
        </w:tc>
      </w:tr>
    </w:tbl>
    <w:p w14:paraId="44B4324F" w14:textId="1CF08D79" w:rsidR="005B6145" w:rsidRDefault="006C5833" w:rsidP="00F506E3">
      <w:pPr>
        <w:spacing w:line="480" w:lineRule="auto"/>
        <w:jc w:val="both"/>
        <w:rPr>
          <w:rFonts w:ascii="Arial" w:hAnsi="Arial" w:cs="Arial"/>
        </w:rPr>
      </w:pPr>
      <w:r>
        <w:rPr>
          <w:rFonts w:ascii="Arial" w:hAnsi="Arial" w:cs="Arial"/>
        </w:rPr>
        <w:t xml:space="preserve">where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n</m:t>
            </m:r>
          </m:sub>
        </m:sSub>
      </m:oMath>
      <w:r w:rsidR="000869E7">
        <w:rPr>
          <w:rFonts w:ascii="Arial" w:hAnsi="Arial" w:cs="Arial"/>
        </w:rPr>
        <w:t xml:space="preserve"> is a random batch </w:t>
      </w:r>
      <w:proofErr w:type="gramStart"/>
      <w:r w:rsidR="000869E7">
        <w:rPr>
          <w:rFonts w:ascii="Arial" w:hAnsi="Arial" w:cs="Arial"/>
        </w:rPr>
        <w:t>number.</w:t>
      </w:r>
      <w:proofErr w:type="gramEnd"/>
      <w:r w:rsidR="000869E7">
        <w:rPr>
          <w:rFonts w:ascii="Arial" w:hAnsi="Arial" w:cs="Arial"/>
        </w:rPr>
        <w:t xml:space="preserve"> </w:t>
      </w:r>
      <w:r w:rsidR="00450F89">
        <w:rPr>
          <w:rFonts w:ascii="Arial" w:hAnsi="Arial" w:cs="Arial"/>
        </w:rPr>
        <w:t>Minimizing</w:t>
      </w:r>
      <w:r w:rsidR="00234030">
        <w:rPr>
          <w:rFonts w:ascii="Arial" w:hAnsi="Arial" w:cs="Arial"/>
        </w:rPr>
        <w:t xml:space="preserv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d>
          <m:dPr>
            <m:ctrlPr>
              <w:rPr>
                <w:rFonts w:ascii="Cambria Math" w:eastAsia="Arial" w:hAnsi="Arial" w:cs="Arial"/>
                <w:i/>
              </w:rPr>
            </m:ctrlPr>
          </m:dPr>
          <m:e>
            <m:r>
              <m:rPr>
                <m:sty m:val="b"/>
              </m:rPr>
              <w:rPr>
                <w:rFonts w:ascii="Cambria Math" w:hAnsi="Cambria Math" w:cs="Arial"/>
              </w:rPr>
              <m:t>Θ</m:t>
            </m:r>
          </m:e>
        </m:d>
      </m:oMath>
      <w:r w:rsidR="00450F89">
        <w:rPr>
          <w:rFonts w:ascii="Arial" w:hAnsi="Arial" w:cs="Arial"/>
        </w:rPr>
        <w:t xml:space="preserve"> </w:t>
      </w:r>
      <w:r w:rsidR="005B6145">
        <w:rPr>
          <w:rFonts w:ascii="Arial" w:hAnsi="Arial" w:cs="Arial"/>
        </w:rPr>
        <w:t xml:space="preserve">further </w:t>
      </w:r>
      <w:r w:rsidR="00450F89">
        <w:rPr>
          <w:rFonts w:ascii="Arial" w:hAnsi="Arial" w:cs="Arial"/>
        </w:rPr>
        <w:t xml:space="preserve">ensures the reconstructed expression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n</m:t>
            </m:r>
          </m:sub>
        </m:sSub>
      </m:oMath>
      <w:r w:rsidR="00450F89">
        <w:rPr>
          <w:rFonts w:ascii="Arial" w:hAnsi="Arial" w:cs="Arial"/>
        </w:rPr>
        <w:t xml:space="preserve"> would be </w:t>
      </w:r>
      <w:r w:rsidR="005B6145">
        <w:rPr>
          <w:rFonts w:ascii="Arial" w:hAnsi="Arial" w:cs="Arial"/>
        </w:rPr>
        <w:t xml:space="preserve">batch agnostic and has the same content as </w:t>
      </w:r>
      <m:oMath>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oMath>
      <w:r w:rsidR="005B6145">
        <w:rPr>
          <w:rFonts w:ascii="Arial" w:hAnsi="Arial" w:cs="Arial"/>
        </w:rPr>
        <w:t xml:space="preserve">. </w:t>
      </w:r>
    </w:p>
    <w:p w14:paraId="0191AB64" w14:textId="21DED95F" w:rsidR="005B6145" w:rsidRPr="005C437B" w:rsidRDefault="005B6145" w:rsidP="00F506E3">
      <w:pPr>
        <w:spacing w:line="480" w:lineRule="auto"/>
        <w:ind w:firstLine="480"/>
        <w:jc w:val="both"/>
        <w:rPr>
          <w:rFonts w:ascii="Arial" w:hAnsi="Arial" w:cs="Arial"/>
        </w:rPr>
      </w:pPr>
      <w:r>
        <w:rPr>
          <w:rFonts w:ascii="Arial" w:hAnsi="Arial" w:cs="Arial"/>
        </w:rPr>
        <w:t xml:space="preserve">However, the author indicated that due to the limitation of AE, this step is still insufficient for batch removal. Therefore, a second stage is included to apply a GAN model to make expression distributions of the shared cell type across different baches indistinguishable. To identified the shared cell types, a </w:t>
      </w:r>
      <w:r w:rsidR="00E70947">
        <w:rPr>
          <w:rFonts w:ascii="Arial" w:hAnsi="Arial" w:cs="Arial"/>
        </w:rPr>
        <w:t>mutual nearest nei</w:t>
      </w:r>
      <w:r w:rsidR="001C30DF">
        <w:rPr>
          <w:rFonts w:ascii="Arial" w:hAnsi="Arial" w:cs="Arial"/>
        </w:rPr>
        <w:t>ghbors (</w:t>
      </w:r>
      <w:r>
        <w:rPr>
          <w:rFonts w:ascii="Arial" w:hAnsi="Arial" w:cs="Arial"/>
        </w:rPr>
        <w:t>MNN</w:t>
      </w:r>
      <w:r w:rsidR="001C30DF">
        <w:rPr>
          <w:rFonts w:ascii="Arial" w:hAnsi="Arial" w:cs="Arial"/>
        </w:rPr>
        <w:t>)</w:t>
      </w:r>
      <w:r>
        <w:rPr>
          <w:rFonts w:ascii="Arial" w:hAnsi="Arial" w:cs="Arial"/>
        </w:rPr>
        <w:t xml:space="preserve"> strategy</w:t>
      </w:r>
      <w:r w:rsidR="00533254">
        <w:rPr>
          <w:rFonts w:ascii="Arial" w:hAnsi="Arial" w:cs="Arial"/>
        </w:rPr>
        <w:t xml:space="preserve"> </w:t>
      </w:r>
      <w:r w:rsidR="00E70947">
        <w:rPr>
          <w:rFonts w:ascii="Arial" w:hAnsi="Arial" w:cs="Arial"/>
        </w:rPr>
        <w:t xml:space="preserve">adapted </w:t>
      </w:r>
      <w:r w:rsidR="00E70947" w:rsidRPr="00930FB6">
        <w:rPr>
          <w:rFonts w:ascii="Arial" w:hAnsi="Arial" w:cs="Arial"/>
        </w:rPr>
        <w:t>from</w:t>
      </w:r>
      <w:r w:rsidR="00533254">
        <w:rPr>
          <w:rFonts w:ascii="Arial" w:hAnsi="Arial" w:cs="Arial"/>
        </w:rPr>
        <w:t xml:space="preserve"> </w:t>
      </w:r>
      <w:r w:rsidR="0019774E">
        <w:rPr>
          <w:rFonts w:ascii="Arial" w:hAnsi="Arial" w:cs="Arial"/>
        </w:rPr>
        <w:fldChar w:fldCharType="begin"/>
      </w:r>
      <w:r w:rsidR="00030C34">
        <w:rPr>
          <w:rFonts w:ascii="Arial" w:hAnsi="Arial" w:cs="Arial"/>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hAnsi="Arial" w:cs="Arial"/>
        </w:rPr>
        <w:fldChar w:fldCharType="separate"/>
      </w:r>
      <w:r w:rsidR="00A04B4D">
        <w:rPr>
          <w:rFonts w:ascii="Arial" w:hAnsi="Arial" w:cs="Arial"/>
          <w:noProof/>
        </w:rPr>
        <w:t>[28]</w:t>
      </w:r>
      <w:r w:rsidR="0019774E">
        <w:rPr>
          <w:rFonts w:ascii="Arial" w:hAnsi="Arial" w:cs="Arial"/>
        </w:rPr>
        <w:fldChar w:fldCharType="end"/>
      </w:r>
      <w:r>
        <w:rPr>
          <w:rFonts w:ascii="Arial" w:hAnsi="Arial" w:cs="Arial"/>
        </w:rPr>
        <w:t xml:space="preserve"> </w:t>
      </w:r>
      <w:r w:rsidR="001C30DF">
        <w:rPr>
          <w:rFonts w:ascii="Arial" w:hAnsi="Arial" w:cs="Arial"/>
        </w:rPr>
        <w:t>was developed to</w:t>
      </w:r>
      <w:r w:rsidR="00D37928">
        <w:rPr>
          <w:rFonts w:ascii="Arial" w:hAnsi="Arial" w:cs="Arial"/>
        </w:rPr>
        <w:t xml:space="preserve"> </w:t>
      </w:r>
      <w:r w:rsidR="008E0325">
        <w:rPr>
          <w:rFonts w:ascii="Arial" w:hAnsi="Arial" w:cs="Arial"/>
        </w:rPr>
        <w:t xml:space="preserve">identify MNN pairs </w:t>
      </w:r>
      <w:r w:rsidR="005C437B">
        <w:rPr>
          <w:rFonts w:ascii="Arial" w:hAnsi="Arial" w:cs="Arial"/>
        </w:rPr>
        <w:t xml:space="preserve">across batches </w:t>
      </w:r>
      <w:r w:rsidR="008E0325">
        <w:rPr>
          <w:rFonts w:ascii="Arial" w:hAnsi="Arial" w:cs="Arial"/>
        </w:rPr>
        <w:t xml:space="preserve">using batch effect independent </w:t>
      </w:r>
      <w:r w:rsidR="001C30DF">
        <w:rPr>
          <w:rFonts w:ascii="Arial" w:hAnsi="Arial" w:cs="Arial"/>
        </w:rPr>
        <w:t xml:space="preserv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008E0325">
        <w:rPr>
          <w:rFonts w:ascii="Arial" w:hAnsi="Arial" w:cs="Arial"/>
        </w:rPr>
        <w:t xml:space="preserve"> as opposed to </w:t>
      </w:r>
      <m:oMath>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oMath>
      <w:r w:rsidR="005C437B">
        <w:rPr>
          <w:rFonts w:ascii="Arial" w:hAnsi="Arial" w:cs="Arial"/>
        </w:rPr>
        <w:t xml:space="preserve">. Then, a mapping generator </w:t>
      </w:r>
      <m:oMath>
        <m:sSub>
          <m:sSubPr>
            <m:ctrlPr>
              <w:rPr>
                <w:rFonts w:ascii="Cambria Math" w:eastAsia="Arial" w:hAnsi="Cambria Math" w:cs="Arial"/>
                <w:i/>
              </w:rPr>
            </m:ctrlPr>
          </m:sSubPr>
          <m:e>
            <m:r>
              <w:rPr>
                <w:rFonts w:ascii="Cambria Math" w:eastAsia="Arial" w:hAnsi="Cambria Math" w:cs="Arial"/>
              </w:rPr>
              <m:t>G</m:t>
            </m:r>
          </m:e>
          <m:sub>
            <m:sSub>
              <m:sSubPr>
                <m:ctrlPr>
                  <w:rPr>
                    <w:rFonts w:ascii="Cambria Math" w:hAnsi="Cambria Math" w:cs="Arial"/>
                    <w:b/>
                    <w:i/>
                  </w:rPr>
                </m:ctrlPr>
              </m:sSubPr>
              <m:e>
                <m:r>
                  <m:rPr>
                    <m:sty m:val="bi"/>
                  </m:rPr>
                  <w:rPr>
                    <w:rFonts w:ascii="Cambria Math" w:hAnsi="Cambria Math" w:cs="Arial"/>
                  </w:rPr>
                  <m:t>θ</m:t>
                </m:r>
              </m:e>
              <m:sub>
                <m:r>
                  <w:rPr>
                    <w:rFonts w:ascii="Cambria Math" w:hAnsi="Cambria Math" w:cs="Arial"/>
                  </w:rPr>
                  <m:t>G</m:t>
                </m:r>
              </m:sub>
            </m:sSub>
          </m:sub>
        </m:sSub>
      </m:oMath>
      <w:r w:rsidR="005C437B">
        <w:rPr>
          <w:rFonts w:ascii="Arial" w:hAnsi="Arial" w:cs="Arial"/>
        </w:rPr>
        <w:t xml:space="preserve"> is trained using MNN pairs based on GAN such that </w:t>
      </w:r>
      <m:oMath>
        <m:sSubSup>
          <m:sSubSupPr>
            <m:ctrlPr>
              <w:rPr>
                <w:rFonts w:ascii="Cambria Math" w:eastAsia="Arial" w:hAnsi="Cambria Math" w:cs="Arial"/>
                <w:b/>
                <w:i/>
              </w:rPr>
            </m:ctrlPr>
          </m:sSubSupPr>
          <m:e>
            <m:r>
              <m:rPr>
                <m:sty m:val="bi"/>
              </m:rPr>
              <w:rPr>
                <w:rFonts w:ascii="Cambria Math" w:eastAsia="Arial" w:hAnsi="Cambria Math" w:cs="Arial"/>
              </w:rPr>
              <m:t>x</m:t>
            </m:r>
          </m:e>
          <m:sub>
            <m:r>
              <w:rPr>
                <w:rFonts w:ascii="Cambria Math" w:eastAsia="Arial" w:hAnsi="Cambria Math" w:cs="Arial"/>
              </w:rPr>
              <m:t>n</m:t>
            </m:r>
            <m:ctrlPr>
              <w:rPr>
                <w:rFonts w:ascii="Cambria Math" w:eastAsia="Arial" w:hAnsi="Cambria Math" w:cs="Arial"/>
                <w:i/>
              </w:rPr>
            </m:ctrlPr>
          </m:sub>
          <m:sup>
            <m:d>
              <m:dPr>
                <m:ctrlPr>
                  <w:rPr>
                    <w:rFonts w:ascii="Cambria Math" w:eastAsia="Arial" w:hAnsi="Cambria Math" w:cs="Arial"/>
                    <w:i/>
                  </w:rPr>
                </m:ctrlPr>
              </m:dPr>
              <m:e>
                <m:r>
                  <w:rPr>
                    <w:rFonts w:ascii="Cambria Math" w:eastAsia="Arial" w:hAnsi="Cambria Math" w:cs="Arial"/>
                  </w:rPr>
                  <m:t>A</m:t>
                </m:r>
                <m:ctrlPr>
                  <w:rPr>
                    <w:rFonts w:ascii="Cambria Math" w:eastAsia="Arial" w:hAnsi="Cambria Math" w:cs="Arial"/>
                    <w:b/>
                    <w:i/>
                  </w:rPr>
                </m:ctrlPr>
              </m:e>
            </m:d>
          </m:sup>
        </m:sSubSup>
        <m:r>
          <m:rPr>
            <m:sty m:val="bi"/>
          </m:rP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G</m:t>
            </m:r>
          </m:e>
          <m:sub>
            <m:sSub>
              <m:sSubPr>
                <m:ctrlPr>
                  <w:rPr>
                    <w:rFonts w:ascii="Cambria Math" w:hAnsi="Cambria Math" w:cs="Arial"/>
                    <w:b/>
                    <w:i/>
                  </w:rPr>
                </m:ctrlPr>
              </m:sSubPr>
              <m:e>
                <m:r>
                  <m:rPr>
                    <m:sty m:val="bi"/>
                  </m:rPr>
                  <w:rPr>
                    <w:rFonts w:ascii="Cambria Math" w:hAnsi="Cambria Math" w:cs="Arial"/>
                  </w:rPr>
                  <m:t>θ</m:t>
                </m:r>
              </m:e>
              <m:sub>
                <m:r>
                  <w:rPr>
                    <w:rFonts w:ascii="Cambria Math" w:hAnsi="Cambria Math" w:cs="Arial"/>
                  </w:rPr>
                  <m:t>G</m:t>
                </m:r>
              </m:sub>
            </m:sSub>
          </m:sub>
        </m:sSub>
        <m:d>
          <m:dPr>
            <m:ctrlPr>
              <w:rPr>
                <w:rFonts w:ascii="Cambria Math" w:eastAsia="Arial" w:hAnsi="Cambria Math" w:cs="Arial"/>
                <w:i/>
              </w:rPr>
            </m:ctrlPr>
          </m:dPr>
          <m:e>
            <m:sSubSup>
              <m:sSubSupPr>
                <m:ctrlPr>
                  <w:rPr>
                    <w:rFonts w:ascii="Cambria Math" w:eastAsia="Arial" w:hAnsi="Cambria Math" w:cs="Arial"/>
                    <w:b/>
                    <w:i/>
                  </w:rPr>
                </m:ctrlPr>
              </m:sSubSupPr>
              <m:e>
                <m:r>
                  <m:rPr>
                    <m:sty m:val="bi"/>
                  </m:rPr>
                  <w:rPr>
                    <w:rFonts w:ascii="Cambria Math" w:eastAsia="Arial" w:hAnsi="Cambria Math" w:cs="Arial"/>
                  </w:rPr>
                  <m:t>x</m:t>
                </m:r>
              </m:e>
              <m:sub>
                <m:r>
                  <w:rPr>
                    <w:rFonts w:ascii="Cambria Math" w:eastAsia="Arial" w:hAnsi="Cambria Math" w:cs="Arial"/>
                  </w:rPr>
                  <m:t>n</m:t>
                </m:r>
                <m:ctrlPr>
                  <w:rPr>
                    <w:rFonts w:ascii="Cambria Math" w:eastAsia="Arial" w:hAnsi="Cambria Math" w:cs="Arial"/>
                    <w:i/>
                  </w:rPr>
                </m:ctrlPr>
              </m:sub>
              <m:sup>
                <m:d>
                  <m:dPr>
                    <m:ctrlPr>
                      <w:rPr>
                        <w:rFonts w:ascii="Cambria Math" w:eastAsia="Arial" w:hAnsi="Cambria Math" w:cs="Arial"/>
                        <w:i/>
                      </w:rPr>
                    </m:ctrlPr>
                  </m:dPr>
                  <m:e>
                    <m:r>
                      <w:rPr>
                        <w:rFonts w:ascii="Cambria Math" w:eastAsia="Arial" w:hAnsi="Cambria Math" w:cs="Arial"/>
                      </w:rPr>
                      <m:t>s</m:t>
                    </m:r>
                    <m:ctrlPr>
                      <w:rPr>
                        <w:rFonts w:ascii="Cambria Math" w:eastAsia="Arial" w:hAnsi="Cambria Math" w:cs="Arial"/>
                        <w:b/>
                        <w:i/>
                      </w:rPr>
                    </m:ctrlPr>
                  </m:e>
                </m:d>
              </m:sup>
            </m:sSubSup>
            <m:ctrlPr>
              <w:rPr>
                <w:rFonts w:ascii="Cambria Math" w:eastAsia="Arial" w:hAnsi="Cambria Math" w:cs="Arial"/>
                <w:b/>
                <w:i/>
              </w:rPr>
            </m:ctrlPr>
          </m:e>
        </m:d>
      </m:oMath>
      <w:r w:rsidR="005C437B">
        <w:rPr>
          <w:rFonts w:ascii="Arial" w:hAnsi="Arial" w:cs="Arial"/>
        </w:rPr>
        <w:t xml:space="preserve">, where </w:t>
      </w:r>
      <m:oMath>
        <m:sSubSup>
          <m:sSubSupPr>
            <m:ctrlPr>
              <w:rPr>
                <w:rFonts w:ascii="Cambria Math" w:eastAsia="Arial" w:hAnsi="Cambria Math" w:cs="Arial"/>
                <w:b/>
                <w:i/>
              </w:rPr>
            </m:ctrlPr>
          </m:sSubSupPr>
          <m:e>
            <m:r>
              <m:rPr>
                <m:sty m:val="bi"/>
              </m:rPr>
              <w:rPr>
                <w:rFonts w:ascii="Cambria Math" w:eastAsia="Arial" w:hAnsi="Cambria Math" w:cs="Arial"/>
              </w:rPr>
              <m:t>x</m:t>
            </m:r>
          </m:e>
          <m:sub>
            <m:r>
              <w:rPr>
                <w:rFonts w:ascii="Cambria Math" w:eastAsia="Arial" w:hAnsi="Cambria Math" w:cs="Arial"/>
              </w:rPr>
              <m:t>n</m:t>
            </m:r>
            <m:ctrlPr>
              <w:rPr>
                <w:rFonts w:ascii="Cambria Math" w:eastAsia="Arial" w:hAnsi="Cambria Math" w:cs="Arial"/>
                <w:i/>
              </w:rPr>
            </m:ctrlPr>
          </m:sub>
          <m:sup>
            <m:d>
              <m:dPr>
                <m:ctrlPr>
                  <w:rPr>
                    <w:rFonts w:ascii="Cambria Math" w:eastAsia="Arial" w:hAnsi="Cambria Math" w:cs="Arial"/>
                    <w:i/>
                  </w:rPr>
                </m:ctrlPr>
              </m:dPr>
              <m:e>
                <m:r>
                  <w:rPr>
                    <w:rFonts w:ascii="Cambria Math" w:eastAsia="Arial" w:hAnsi="Cambria Math" w:cs="Arial"/>
                  </w:rPr>
                  <m:t>S</m:t>
                </m:r>
                <m:ctrlPr>
                  <w:rPr>
                    <w:rFonts w:ascii="Cambria Math" w:eastAsia="Arial" w:hAnsi="Cambria Math" w:cs="Arial"/>
                    <w:b/>
                    <w:i/>
                  </w:rPr>
                </m:ctrlPr>
              </m:e>
            </m:d>
          </m:sup>
        </m:sSubSup>
      </m:oMath>
      <w:r w:rsidR="005C437B">
        <w:rPr>
          <w:rFonts w:ascii="Arial" w:hAnsi="Arial" w:cs="Arial"/>
          <w:b/>
        </w:rPr>
        <w:t xml:space="preserve"> </w:t>
      </w:r>
      <w:r w:rsidR="005C437B" w:rsidRPr="005C437B">
        <w:rPr>
          <w:rFonts w:ascii="Arial" w:hAnsi="Arial" w:cs="Arial"/>
        </w:rPr>
        <w:t>and</w:t>
      </w:r>
      <w:r w:rsidR="005C437B">
        <w:rPr>
          <w:rFonts w:ascii="Arial" w:hAnsi="Arial" w:cs="Arial"/>
        </w:rPr>
        <w:t xml:space="preserve"> </w:t>
      </w:r>
      <m:oMath>
        <m:sSubSup>
          <m:sSubSupPr>
            <m:ctrlPr>
              <w:rPr>
                <w:rFonts w:ascii="Cambria Math" w:eastAsia="Arial" w:hAnsi="Cambria Math" w:cs="Arial"/>
                <w:b/>
                <w:i/>
              </w:rPr>
            </m:ctrlPr>
          </m:sSubSupPr>
          <m:e>
            <m:r>
              <m:rPr>
                <m:sty m:val="bi"/>
              </m:rPr>
              <w:rPr>
                <w:rFonts w:ascii="Cambria Math" w:eastAsia="Arial" w:hAnsi="Cambria Math" w:cs="Arial"/>
              </w:rPr>
              <m:t>x</m:t>
            </m:r>
          </m:e>
          <m:sub>
            <m:r>
              <w:rPr>
                <w:rFonts w:ascii="Cambria Math" w:eastAsia="Arial" w:hAnsi="Cambria Math" w:cs="Arial"/>
              </w:rPr>
              <m:t>n</m:t>
            </m:r>
            <m:ctrlPr>
              <w:rPr>
                <w:rFonts w:ascii="Cambria Math" w:eastAsia="Arial" w:hAnsi="Cambria Math" w:cs="Arial"/>
                <w:i/>
              </w:rPr>
            </m:ctrlPr>
          </m:sub>
          <m:sup>
            <m:d>
              <m:dPr>
                <m:ctrlPr>
                  <w:rPr>
                    <w:rFonts w:ascii="Cambria Math" w:eastAsia="Arial" w:hAnsi="Cambria Math" w:cs="Arial"/>
                    <w:i/>
                  </w:rPr>
                </m:ctrlPr>
              </m:dPr>
              <m:e>
                <m:r>
                  <w:rPr>
                    <w:rFonts w:ascii="Cambria Math" w:eastAsia="Arial" w:hAnsi="Cambria Math" w:cs="Arial"/>
                  </w:rPr>
                  <m:t>A</m:t>
                </m:r>
                <m:ctrlPr>
                  <w:rPr>
                    <w:rFonts w:ascii="Cambria Math" w:eastAsia="Arial" w:hAnsi="Cambria Math" w:cs="Arial"/>
                    <w:b/>
                    <w:i/>
                  </w:rPr>
                </m:ctrlPr>
              </m:e>
            </m:d>
          </m:sup>
        </m:sSubSup>
      </m:oMath>
      <w:r w:rsidR="005C437B">
        <w:rPr>
          <w:rFonts w:ascii="Arial" w:hAnsi="Arial" w:cs="Arial"/>
          <w:b/>
        </w:rPr>
        <w:t xml:space="preserve"> </w:t>
      </w:r>
      <w:r w:rsidR="005C437B" w:rsidRPr="005C437B">
        <w:rPr>
          <w:rFonts w:ascii="Arial" w:hAnsi="Arial" w:cs="Arial"/>
        </w:rPr>
        <w:t>are</w:t>
      </w:r>
      <w:r w:rsidR="005C437B">
        <w:rPr>
          <w:rFonts w:ascii="Arial" w:hAnsi="Arial" w:cs="Arial"/>
          <w:b/>
        </w:rPr>
        <w:t xml:space="preserve"> </w:t>
      </w:r>
      <w:r w:rsidR="005C437B">
        <w:rPr>
          <w:rFonts w:ascii="Arial" w:hAnsi="Arial" w:cs="Arial"/>
        </w:rPr>
        <w:t xml:space="preserve">the MNN pairs from batch </w:t>
      </w:r>
      <m:oMath>
        <m:r>
          <w:rPr>
            <w:rFonts w:ascii="Cambria Math" w:eastAsia="Arial" w:hAnsi="Cambria Math" w:cs="Arial"/>
          </w:rPr>
          <m:t>S</m:t>
        </m:r>
      </m:oMath>
      <w:r w:rsidR="005C437B">
        <w:rPr>
          <w:rFonts w:ascii="Arial" w:hAnsi="Arial" w:cs="Arial"/>
        </w:rPr>
        <w:t xml:space="preserve"> and an anchor batch </w:t>
      </w:r>
      <m:oMath>
        <m:r>
          <w:rPr>
            <w:rFonts w:ascii="Cambria Math" w:eastAsia="Arial" w:hAnsi="Cambria Math" w:cs="Arial"/>
          </w:rPr>
          <m:t>A</m:t>
        </m:r>
      </m:oMath>
      <w:r w:rsidR="005C437B">
        <w:rPr>
          <w:rFonts w:ascii="Arial" w:hAnsi="Arial" w:cs="Arial"/>
        </w:rPr>
        <w:t xml:space="preserve">. The WGAN-GP loss as in </w:t>
      </w:r>
      <w:r w:rsidR="00B866F2">
        <w:rPr>
          <w:rFonts w:ascii="Arial" w:hAnsi="Arial" w:cs="Arial"/>
        </w:rPr>
        <w:t>E</w:t>
      </w:r>
      <w:r w:rsidR="005C437B">
        <w:rPr>
          <w:rFonts w:ascii="Arial" w:hAnsi="Arial" w:cs="Arial"/>
        </w:rPr>
        <w:t>q. (</w:t>
      </w:r>
      <w:r w:rsidR="00691342">
        <w:rPr>
          <w:rFonts w:ascii="Arial" w:hAnsi="Arial" w:cs="Arial"/>
        </w:rPr>
        <w:t>10</w:t>
      </w:r>
      <w:r w:rsidR="005C437B">
        <w:rPr>
          <w:rFonts w:ascii="Arial" w:hAnsi="Arial" w:cs="Arial"/>
        </w:rPr>
        <w:t xml:space="preserve">) was adopted for the GAN training. </w:t>
      </w:r>
      <w:r w:rsidR="003F3F2F">
        <w:rPr>
          <w:rFonts w:ascii="Arial" w:hAnsi="Arial" w:cs="Arial"/>
        </w:rPr>
        <w:t xml:space="preserve">After training, </w:t>
      </w:r>
      <m:oMath>
        <m:sSub>
          <m:sSubPr>
            <m:ctrlPr>
              <w:rPr>
                <w:rFonts w:ascii="Cambria Math" w:eastAsia="Arial" w:hAnsi="Cambria Math" w:cs="Arial"/>
                <w:i/>
              </w:rPr>
            </m:ctrlPr>
          </m:sSubPr>
          <m:e>
            <m:r>
              <w:rPr>
                <w:rFonts w:ascii="Cambria Math" w:eastAsia="Arial" w:hAnsi="Cambria Math" w:cs="Arial"/>
              </w:rPr>
              <m:t>G</m:t>
            </m:r>
          </m:e>
          <m:sub>
            <m:sSub>
              <m:sSubPr>
                <m:ctrlPr>
                  <w:rPr>
                    <w:rFonts w:ascii="Cambria Math" w:hAnsi="Cambria Math" w:cs="Arial"/>
                    <w:b/>
                    <w:i/>
                  </w:rPr>
                </m:ctrlPr>
              </m:sSubPr>
              <m:e>
                <m:r>
                  <m:rPr>
                    <m:sty m:val="bi"/>
                  </m:rPr>
                  <w:rPr>
                    <w:rFonts w:ascii="Cambria Math" w:hAnsi="Cambria Math" w:cs="Arial"/>
                  </w:rPr>
                  <m:t>θ</m:t>
                </m:r>
              </m:e>
              <m:sub>
                <m:r>
                  <w:rPr>
                    <w:rFonts w:ascii="Cambria Math" w:hAnsi="Cambria Math" w:cs="Arial"/>
                  </w:rPr>
                  <m:t>G</m:t>
                </m:r>
              </m:sub>
            </m:sSub>
          </m:sub>
        </m:sSub>
      </m:oMath>
      <w:r w:rsidR="005F09B8">
        <w:rPr>
          <w:rFonts w:ascii="Arial" w:hAnsi="Arial" w:cs="Arial"/>
        </w:rPr>
        <w:t xml:space="preserve"> </w:t>
      </w:r>
      <w:r w:rsidR="003F3F2F">
        <w:rPr>
          <w:rFonts w:ascii="Arial" w:hAnsi="Arial" w:cs="Arial"/>
        </w:rPr>
        <w:t xml:space="preserve">is applied to all cells of a batch to generate batch-corrected expression.  </w:t>
      </w:r>
      <w:r w:rsidR="005C437B">
        <w:rPr>
          <w:rFonts w:ascii="Arial" w:hAnsi="Arial" w:cs="Arial"/>
        </w:rPr>
        <w:t xml:space="preserve"> </w:t>
      </w:r>
    </w:p>
    <w:p w14:paraId="1376A579" w14:textId="1B5361B9" w:rsidR="002F145C" w:rsidRDefault="002F145C" w:rsidP="00F506E3">
      <w:pPr>
        <w:spacing w:before="120" w:after="120" w:line="480" w:lineRule="auto"/>
        <w:jc w:val="both"/>
        <w:rPr>
          <w:rFonts w:ascii="Arial" w:hAnsi="Arial" w:cs="Arial"/>
        </w:rPr>
      </w:pPr>
      <w:r>
        <w:rPr>
          <w:rFonts w:ascii="Arial" w:eastAsia="Arial" w:hAnsi="Arial" w:cs="Arial"/>
          <w:i/>
          <w:color w:val="000000"/>
          <w:u w:val="single"/>
        </w:rPr>
        <w:lastRenderedPageBreak/>
        <w:t xml:space="preserve">Evaluation </w:t>
      </w:r>
      <w:proofErr w:type="spellStart"/>
      <w:r>
        <w:rPr>
          <w:rFonts w:ascii="Arial" w:eastAsia="Arial" w:hAnsi="Arial" w:cs="Arial"/>
          <w:i/>
          <w:color w:val="000000"/>
          <w:u w:val="single"/>
        </w:rPr>
        <w:t>matrics</w:t>
      </w:r>
      <w:proofErr w:type="spellEnd"/>
      <w:r w:rsidR="001A4974">
        <w:rPr>
          <w:rFonts w:ascii="Arial" w:eastAsia="Arial" w:hAnsi="Arial" w:cs="Arial"/>
          <w:i/>
          <w:color w:val="000000"/>
          <w:u w:val="single"/>
        </w:rPr>
        <w:t>.</w:t>
      </w:r>
      <w:r w:rsidRPr="00253453">
        <w:rPr>
          <w:rFonts w:ascii="Arial" w:eastAsia="Arial" w:hAnsi="Arial" w:cs="Arial"/>
          <w:i/>
          <w:color w:val="000000"/>
        </w:rPr>
        <w:t xml:space="preserve"> </w:t>
      </w:r>
      <w:r w:rsidR="00CF0A69">
        <w:rPr>
          <w:rFonts w:ascii="Arial" w:hAnsi="Arial" w:cs="Arial"/>
        </w:rPr>
        <w:t>The classifier-based metric as described in section 4.2.2 was used.</w:t>
      </w:r>
    </w:p>
    <w:p w14:paraId="2DAD04A6" w14:textId="2A8D22BA" w:rsidR="007B2A99" w:rsidRPr="00046543" w:rsidRDefault="007A22AF" w:rsidP="00F506E3">
      <w:pPr>
        <w:spacing w:line="480" w:lineRule="auto"/>
        <w:jc w:val="both"/>
        <w:rPr>
          <w:rFonts w:eastAsia="Arial"/>
        </w:rPr>
      </w:pPr>
      <w:r w:rsidRPr="007A22AF">
        <w:rPr>
          <w:rFonts w:ascii="Arial" w:hAnsi="Arial" w:cs="Arial"/>
          <w:i/>
          <w:u w:val="single"/>
        </w:rPr>
        <w:t>Results</w:t>
      </w:r>
      <w:r>
        <w:rPr>
          <w:rFonts w:ascii="Arial" w:hAnsi="Arial" w:cs="Arial"/>
        </w:rPr>
        <w:t xml:space="preserve">: </w:t>
      </w:r>
      <w:proofErr w:type="spellStart"/>
      <w:r w:rsidR="00A5697D">
        <w:rPr>
          <w:rFonts w:ascii="Arial" w:hAnsi="Arial" w:cs="Arial"/>
        </w:rPr>
        <w:t>iMAP</w:t>
      </w:r>
      <w:proofErr w:type="spellEnd"/>
      <w:r w:rsidR="00A5697D">
        <w:rPr>
          <w:rFonts w:ascii="Arial" w:hAnsi="Arial" w:cs="Arial"/>
        </w:rPr>
        <w:t xml:space="preserve"> was </w:t>
      </w:r>
      <w:r w:rsidR="00840982">
        <w:rPr>
          <w:rFonts w:ascii="Arial" w:hAnsi="Arial" w:cs="Arial"/>
        </w:rPr>
        <w:t xml:space="preserve">first </w:t>
      </w:r>
      <w:r w:rsidR="00A5697D">
        <w:rPr>
          <w:rFonts w:ascii="Arial" w:hAnsi="Arial" w:cs="Arial"/>
        </w:rPr>
        <w:t xml:space="preserve">tested on </w:t>
      </w:r>
      <w:r w:rsidR="00840982">
        <w:rPr>
          <w:rFonts w:ascii="Arial" w:hAnsi="Arial" w:cs="Arial"/>
        </w:rPr>
        <w:t xml:space="preserve">benchmark datasets from human dendritic cells and </w:t>
      </w:r>
      <w:proofErr w:type="spellStart"/>
      <w:r w:rsidR="00840982">
        <w:rPr>
          <w:rFonts w:ascii="Arial" w:hAnsi="Arial" w:cs="Arial"/>
        </w:rPr>
        <w:t>Jurkat</w:t>
      </w:r>
      <w:proofErr w:type="spellEnd"/>
      <w:r w:rsidR="00840982">
        <w:rPr>
          <w:rFonts w:ascii="Arial" w:hAnsi="Arial" w:cs="Arial"/>
        </w:rPr>
        <w:t xml:space="preserve"> and 293T cell lines and then human pancre</w:t>
      </w:r>
      <w:r w:rsidR="00220939">
        <w:rPr>
          <w:rFonts w:ascii="Arial" w:hAnsi="Arial" w:cs="Arial"/>
        </w:rPr>
        <w:t>a</w:t>
      </w:r>
      <w:r w:rsidR="00840982">
        <w:rPr>
          <w:rFonts w:ascii="Arial" w:hAnsi="Arial" w:cs="Arial"/>
        </w:rPr>
        <w:t xml:space="preserve">s datasets from five different platforms. All the datasets contain both batch-specific cells and batch-shared cell types. </w:t>
      </w:r>
      <w:proofErr w:type="spellStart"/>
      <w:r w:rsidR="00840982">
        <w:rPr>
          <w:rFonts w:ascii="Arial" w:hAnsi="Arial" w:cs="Arial"/>
        </w:rPr>
        <w:t>iMAP</w:t>
      </w:r>
      <w:proofErr w:type="spellEnd"/>
      <w:r w:rsidR="00840982">
        <w:rPr>
          <w:rFonts w:ascii="Arial" w:hAnsi="Arial" w:cs="Arial"/>
        </w:rPr>
        <w:t xml:space="preserve"> was shown to separate the batch-specific cell types but mix batch shared cell types and outperform</w:t>
      </w:r>
      <w:r w:rsidR="00220939">
        <w:rPr>
          <w:rFonts w:ascii="Arial" w:hAnsi="Arial" w:cs="Arial"/>
        </w:rPr>
        <w:t>ed</w:t>
      </w:r>
      <w:r w:rsidR="00840982">
        <w:rPr>
          <w:rFonts w:ascii="Arial" w:hAnsi="Arial" w:cs="Arial"/>
        </w:rPr>
        <w:t xml:space="preserve"> 9 other existing batch correction methods including Harmony, </w:t>
      </w:r>
      <w:proofErr w:type="spellStart"/>
      <w:r w:rsidR="00840982">
        <w:rPr>
          <w:rFonts w:ascii="Arial" w:hAnsi="Arial" w:cs="Arial"/>
        </w:rPr>
        <w:t>scVI</w:t>
      </w:r>
      <w:proofErr w:type="spellEnd"/>
      <w:r w:rsidR="00840982">
        <w:rPr>
          <w:rFonts w:ascii="Arial" w:hAnsi="Arial" w:cs="Arial"/>
        </w:rPr>
        <w:t xml:space="preserve">, </w:t>
      </w:r>
      <w:proofErr w:type="spellStart"/>
      <w:r w:rsidR="00840982">
        <w:rPr>
          <w:rFonts w:ascii="Arial" w:hAnsi="Arial" w:cs="Arial"/>
        </w:rPr>
        <w:t>fastMNN</w:t>
      </w:r>
      <w:proofErr w:type="spellEnd"/>
      <w:r w:rsidR="00840982">
        <w:rPr>
          <w:rFonts w:ascii="Arial" w:hAnsi="Arial" w:cs="Arial"/>
        </w:rPr>
        <w:t xml:space="preserve">, Seurat, etc. </w:t>
      </w:r>
      <w:proofErr w:type="spellStart"/>
      <w:r w:rsidR="00840982">
        <w:rPr>
          <w:rFonts w:ascii="Arial" w:hAnsi="Arial" w:cs="Arial"/>
        </w:rPr>
        <w:t>iMAP</w:t>
      </w:r>
      <w:proofErr w:type="spellEnd"/>
      <w:r w:rsidR="00840982">
        <w:rPr>
          <w:rFonts w:ascii="Arial" w:hAnsi="Arial" w:cs="Arial"/>
        </w:rPr>
        <w:t xml:space="preserve"> was then applied to the large-scale Tabula Muris datasets containing over 100K cells sequenced from two platforms. </w:t>
      </w:r>
      <w:proofErr w:type="spellStart"/>
      <w:r w:rsidR="00840982" w:rsidRPr="00840982">
        <w:rPr>
          <w:rFonts w:ascii="Arial" w:hAnsi="Arial" w:cs="Arial"/>
        </w:rPr>
        <w:t>iMAP</w:t>
      </w:r>
      <w:proofErr w:type="spellEnd"/>
      <w:r w:rsidR="00840982" w:rsidRPr="00840982">
        <w:rPr>
          <w:rFonts w:ascii="Arial" w:hAnsi="Arial" w:cs="Arial"/>
        </w:rPr>
        <w:t xml:space="preserve"> could </w:t>
      </w:r>
      <w:r w:rsidR="00840982">
        <w:rPr>
          <w:rFonts w:ascii="Arial" w:hAnsi="Arial" w:cs="Arial"/>
        </w:rPr>
        <w:t xml:space="preserve">not only </w:t>
      </w:r>
      <w:r w:rsidR="00840982" w:rsidRPr="00840982">
        <w:rPr>
          <w:rFonts w:ascii="Arial" w:hAnsi="Arial" w:cs="Arial"/>
        </w:rPr>
        <w:t>reliably integrate cells from the</w:t>
      </w:r>
      <w:r w:rsidR="00840982">
        <w:rPr>
          <w:rFonts w:ascii="Arial" w:hAnsi="Arial" w:cs="Arial"/>
        </w:rPr>
        <w:t xml:space="preserve"> </w:t>
      </w:r>
      <w:r w:rsidR="00840982" w:rsidRPr="00840982">
        <w:rPr>
          <w:rFonts w:ascii="Arial" w:hAnsi="Arial" w:cs="Arial"/>
        </w:rPr>
        <w:t xml:space="preserve">same tissues </w:t>
      </w:r>
      <w:r w:rsidR="00840982">
        <w:rPr>
          <w:rFonts w:ascii="Arial" w:hAnsi="Arial" w:cs="Arial"/>
        </w:rPr>
        <w:t>but</w:t>
      </w:r>
      <w:r w:rsidR="00840982" w:rsidRPr="00840982">
        <w:rPr>
          <w:rFonts w:ascii="Arial" w:hAnsi="Arial" w:cs="Arial"/>
        </w:rPr>
        <w:t xml:space="preserve"> identify cells from platform</w:t>
      </w:r>
      <w:r w:rsidR="00840982">
        <w:rPr>
          <w:rFonts w:ascii="Arial" w:hAnsi="Arial" w:cs="Arial"/>
        </w:rPr>
        <w:t>-</w:t>
      </w:r>
      <w:r w:rsidR="00840982" w:rsidRPr="00840982">
        <w:rPr>
          <w:rFonts w:ascii="Arial" w:hAnsi="Arial" w:cs="Arial"/>
        </w:rPr>
        <w:t>specific</w:t>
      </w:r>
      <w:r w:rsidR="00840982">
        <w:rPr>
          <w:rFonts w:ascii="Arial" w:hAnsi="Arial" w:cs="Arial"/>
        </w:rPr>
        <w:t xml:space="preserve"> tissues. Finally, </w:t>
      </w:r>
      <w:proofErr w:type="spellStart"/>
      <w:r w:rsidR="00840982">
        <w:rPr>
          <w:rFonts w:ascii="Arial" w:hAnsi="Arial" w:cs="Arial"/>
        </w:rPr>
        <w:t>iMAP</w:t>
      </w:r>
      <w:proofErr w:type="spellEnd"/>
      <w:r w:rsidR="00840982">
        <w:rPr>
          <w:rFonts w:ascii="Arial" w:hAnsi="Arial" w:cs="Arial"/>
        </w:rPr>
        <w:t xml:space="preserve"> was applied to datasets of tumor-infiltrating immune cells and shown to reduce the dropout ratio and the percentage of ribosomal genes and noncoding RNAs, thus improving detection of rare cell types and ligand-receptor interactions. </w:t>
      </w:r>
      <w:proofErr w:type="spellStart"/>
      <w:r w:rsidR="00EB7951">
        <w:rPr>
          <w:rFonts w:ascii="Arial" w:hAnsi="Arial" w:cs="Arial"/>
        </w:rPr>
        <w:t>iMAP</w:t>
      </w:r>
      <w:proofErr w:type="spellEnd"/>
      <w:r w:rsidR="00EB7951">
        <w:rPr>
          <w:rFonts w:ascii="Arial" w:hAnsi="Arial" w:cs="Arial"/>
        </w:rPr>
        <w:t xml:space="preserve"> scales with the number of cells, showing minimal time cost increase after the number of cells exceeds thousands. Its performance is also robust against model hyperparameters.</w:t>
      </w:r>
    </w:p>
    <w:p w14:paraId="0011DC79" w14:textId="77777777" w:rsidR="00046543" w:rsidRDefault="00046543" w:rsidP="00046543">
      <w:pPr>
        <w:pStyle w:val="ListParagraph"/>
        <w:pBdr>
          <w:top w:val="nil"/>
          <w:left w:val="nil"/>
          <w:bottom w:val="nil"/>
          <w:right w:val="nil"/>
          <w:between w:val="nil"/>
        </w:pBdr>
        <w:spacing w:after="0" w:line="360" w:lineRule="auto"/>
        <w:ind w:left="480"/>
        <w:jc w:val="both"/>
        <w:rPr>
          <w:rFonts w:ascii="Arial" w:eastAsia="Arial" w:hAnsi="Arial" w:cs="Arial"/>
          <w:b/>
          <w:color w:val="000000"/>
        </w:rPr>
      </w:pPr>
    </w:p>
    <w:p w14:paraId="23A52000" w14:textId="68D8B42C" w:rsidR="008D53B5" w:rsidRPr="003D6714" w:rsidRDefault="00605192" w:rsidP="006F4560">
      <w:pPr>
        <w:pStyle w:val="ListParagraph"/>
        <w:numPr>
          <w:ilvl w:val="1"/>
          <w:numId w:val="40"/>
        </w:numPr>
        <w:rPr>
          <w:b/>
          <w:sz w:val="24"/>
          <w:szCs w:val="24"/>
        </w:rPr>
      </w:pPr>
      <w:r w:rsidRPr="003D6714">
        <w:rPr>
          <w:rFonts w:ascii="Arial" w:eastAsia="Arial" w:hAnsi="Arial" w:cs="Arial"/>
          <w:b/>
          <w:color w:val="000000"/>
          <w:sz w:val="24"/>
          <w:szCs w:val="24"/>
        </w:rPr>
        <w:t>Dimension reduction, l</w:t>
      </w:r>
      <w:r w:rsidR="00AC217F" w:rsidRPr="003D6714">
        <w:rPr>
          <w:rFonts w:ascii="Arial" w:eastAsia="Arial" w:hAnsi="Arial" w:cs="Arial"/>
          <w:b/>
          <w:color w:val="000000"/>
          <w:sz w:val="24"/>
          <w:szCs w:val="24"/>
        </w:rPr>
        <w:t>atent representation</w:t>
      </w:r>
      <w:r w:rsidR="002A0DB2" w:rsidRPr="003D6714">
        <w:rPr>
          <w:rFonts w:ascii="Arial" w:eastAsia="Arial" w:hAnsi="Arial" w:cs="Arial"/>
          <w:b/>
          <w:color w:val="000000"/>
          <w:sz w:val="24"/>
          <w:szCs w:val="24"/>
        </w:rPr>
        <w:t xml:space="preserve">, </w:t>
      </w:r>
      <w:r w:rsidR="00B51699" w:rsidRPr="003D6714">
        <w:rPr>
          <w:rFonts w:ascii="Arial" w:eastAsia="Arial" w:hAnsi="Arial" w:cs="Arial"/>
          <w:b/>
          <w:color w:val="000000"/>
          <w:sz w:val="24"/>
          <w:szCs w:val="24"/>
        </w:rPr>
        <w:t>clustering</w:t>
      </w:r>
      <w:r w:rsidRPr="003D6714">
        <w:rPr>
          <w:rFonts w:ascii="Arial" w:eastAsia="Arial" w:hAnsi="Arial" w:cs="Arial"/>
          <w:b/>
          <w:color w:val="000000"/>
          <w:sz w:val="24"/>
          <w:szCs w:val="24"/>
        </w:rPr>
        <w:t>,</w:t>
      </w:r>
      <w:r w:rsidR="00B51699" w:rsidRPr="003D6714">
        <w:rPr>
          <w:rFonts w:ascii="Arial" w:eastAsia="Arial" w:hAnsi="Arial" w:cs="Arial"/>
          <w:b/>
          <w:color w:val="000000"/>
          <w:sz w:val="24"/>
          <w:szCs w:val="24"/>
        </w:rPr>
        <w:t xml:space="preserve"> </w:t>
      </w:r>
      <w:r w:rsidR="002A0DB2" w:rsidRPr="003D6714">
        <w:rPr>
          <w:rFonts w:ascii="Arial" w:eastAsia="Arial" w:hAnsi="Arial" w:cs="Arial"/>
          <w:b/>
          <w:color w:val="000000"/>
          <w:sz w:val="24"/>
          <w:szCs w:val="24"/>
        </w:rPr>
        <w:t>and data augmentation</w:t>
      </w:r>
    </w:p>
    <w:p w14:paraId="79EC752D" w14:textId="640023C8" w:rsidR="00E31651" w:rsidRPr="00F506E3" w:rsidRDefault="008C1306" w:rsidP="006F4560">
      <w:pPr>
        <w:pBdr>
          <w:top w:val="nil"/>
          <w:left w:val="nil"/>
          <w:bottom w:val="nil"/>
          <w:right w:val="nil"/>
          <w:between w:val="nil"/>
        </w:pBdr>
        <w:spacing w:line="360" w:lineRule="auto"/>
        <w:jc w:val="both"/>
        <w:rPr>
          <w:rFonts w:ascii="Arial" w:eastAsia="Arial" w:hAnsi="Arial" w:cs="Arial"/>
          <w:bCs/>
          <w:color w:val="000000"/>
        </w:rPr>
      </w:pPr>
      <w:r w:rsidRPr="00F506E3">
        <w:rPr>
          <w:rFonts w:ascii="Arial" w:eastAsia="Arial" w:hAnsi="Arial" w:cs="Arial"/>
          <w:bCs/>
          <w:color w:val="000000"/>
        </w:rPr>
        <w:t>Di</w:t>
      </w:r>
      <w:r>
        <w:rPr>
          <w:rFonts w:ascii="Arial" w:eastAsia="Arial" w:hAnsi="Arial" w:cs="Arial"/>
          <w:bCs/>
          <w:color w:val="000000"/>
        </w:rPr>
        <w:t xml:space="preserve">mension reduction is indispensable for many </w:t>
      </w:r>
      <w:proofErr w:type="gramStart"/>
      <w:r>
        <w:rPr>
          <w:rFonts w:ascii="Arial" w:eastAsia="Arial" w:hAnsi="Arial" w:cs="Arial"/>
          <w:bCs/>
          <w:color w:val="000000"/>
        </w:rPr>
        <w:t>type</w:t>
      </w:r>
      <w:proofErr w:type="gramEnd"/>
      <w:r>
        <w:rPr>
          <w:rFonts w:ascii="Arial" w:eastAsia="Arial" w:hAnsi="Arial" w:cs="Arial"/>
          <w:bCs/>
          <w:color w:val="000000"/>
        </w:rPr>
        <w:t xml:space="preserve"> of </w:t>
      </w:r>
      <w:proofErr w:type="spellStart"/>
      <w:r>
        <w:rPr>
          <w:rFonts w:ascii="Arial" w:eastAsia="Arial" w:hAnsi="Arial" w:cs="Arial"/>
          <w:bCs/>
          <w:color w:val="000000"/>
        </w:rPr>
        <w:t>scRNA</w:t>
      </w:r>
      <w:proofErr w:type="spellEnd"/>
      <w:r>
        <w:rPr>
          <w:rFonts w:ascii="Arial" w:eastAsia="Arial" w:hAnsi="Arial" w:cs="Arial"/>
          <w:bCs/>
          <w:color w:val="000000"/>
        </w:rPr>
        <w:t xml:space="preserve">-seq data analysis, considering the limited number of cell types in each biospecimen. Furthermore, biological processes of interests often involve the complex coordination of many genes, therefore, latent representation which capture biological variation in reduced </w:t>
      </w:r>
      <w:proofErr w:type="spellStart"/>
      <w:r>
        <w:rPr>
          <w:rFonts w:ascii="Arial" w:eastAsia="Arial" w:hAnsi="Arial" w:cs="Arial"/>
          <w:bCs/>
          <w:color w:val="000000"/>
        </w:rPr>
        <w:t>dimentions</w:t>
      </w:r>
      <w:proofErr w:type="spellEnd"/>
      <w:r>
        <w:rPr>
          <w:rFonts w:ascii="Arial" w:eastAsia="Arial" w:hAnsi="Arial" w:cs="Arial"/>
          <w:bCs/>
          <w:color w:val="000000"/>
        </w:rPr>
        <w:t xml:space="preserve"> are useful in interpreting many experiment conditions. In addition, many deep learning models further exploit latent </w:t>
      </w:r>
      <w:proofErr w:type="spellStart"/>
      <w:r>
        <w:rPr>
          <w:rFonts w:ascii="Arial" w:eastAsia="Arial" w:hAnsi="Arial" w:cs="Arial"/>
          <w:bCs/>
          <w:color w:val="000000"/>
        </w:rPr>
        <w:t>dimentions</w:t>
      </w:r>
      <w:proofErr w:type="spellEnd"/>
      <w:r>
        <w:rPr>
          <w:rFonts w:ascii="Arial" w:eastAsia="Arial" w:hAnsi="Arial" w:cs="Arial"/>
          <w:bCs/>
          <w:color w:val="000000"/>
        </w:rPr>
        <w:t xml:space="preserve"> and generative factors to produce augmented data that may in return to enhance the clustering, e.g., due to low representation of certain cell types. Therefore, we categories all these algorithms together in this section. </w:t>
      </w:r>
    </w:p>
    <w:p w14:paraId="5BED6E90" w14:textId="77777777" w:rsidR="008C1306" w:rsidRPr="00F506E3" w:rsidRDefault="008C1306" w:rsidP="00F506E3">
      <w:pPr>
        <w:pBdr>
          <w:top w:val="nil"/>
          <w:left w:val="nil"/>
          <w:bottom w:val="nil"/>
          <w:right w:val="nil"/>
          <w:between w:val="nil"/>
        </w:pBdr>
        <w:spacing w:line="360" w:lineRule="auto"/>
        <w:jc w:val="both"/>
        <w:rPr>
          <w:rFonts w:ascii="Arial" w:eastAsia="Arial" w:hAnsi="Arial" w:cs="Arial"/>
          <w:b/>
          <w:color w:val="000000"/>
        </w:rPr>
      </w:pPr>
    </w:p>
    <w:p w14:paraId="7F582938" w14:textId="10FCB3B7" w:rsidR="00E31651" w:rsidRPr="006F4560" w:rsidRDefault="00E31651" w:rsidP="006F4560">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rPr>
      </w:pPr>
      <w:r w:rsidRPr="006F4560">
        <w:rPr>
          <w:rFonts w:ascii="Arial" w:hAnsi="Arial" w:cs="Arial"/>
          <w:b/>
        </w:rPr>
        <w:lastRenderedPageBreak/>
        <w:t xml:space="preserve">Dimension reduction by AEs with gene-interaction constrained architecture </w:t>
      </w:r>
    </w:p>
    <w:p w14:paraId="4648281C" w14:textId="19ACB809" w:rsidR="00E31651" w:rsidRPr="00607A22" w:rsidRDefault="00E31651" w:rsidP="00F506E3">
      <w:pPr>
        <w:pBdr>
          <w:top w:val="nil"/>
          <w:left w:val="nil"/>
          <w:bottom w:val="nil"/>
          <w:right w:val="nil"/>
          <w:between w:val="nil"/>
        </w:pBdr>
        <w:snapToGrid w:val="0"/>
        <w:spacing w:after="120" w:line="480" w:lineRule="auto"/>
        <w:jc w:val="both"/>
        <w:rPr>
          <w:rFonts w:ascii="Arial" w:eastAsia="Arial" w:hAnsi="Arial" w:cs="Arial"/>
          <w:b/>
        </w:rPr>
      </w:pPr>
      <w:r>
        <w:rPr>
          <w:rFonts w:ascii="Arial" w:hAnsi="Arial" w:cs="Arial"/>
        </w:rPr>
        <w:t xml:space="preserve">This study </w:t>
      </w:r>
      <w:r w:rsidR="00A33F74">
        <w:rPr>
          <w:rFonts w:ascii="Arial" w:hAnsi="Arial" w:cs="Arial"/>
        </w:rPr>
        <w:fldChar w:fldCharType="begin">
          <w:fldData xml:space="preserve">PEVuZE5vdGU+PENpdGU+PEF1dGhvcj5MaW48L0F1dGhvcj48WWVhcj4yMDE3PC9ZZWFyPjxSZWNO
dW0+MTkzPC9SZWNOdW0+PERpc3BsYXlUZXh0Pls2OF08L0Rpc3BsYXlUZXh0PjxyZWNvcmQ+PHJl
Yy1udW1iZXI+MTkzPC9yZWMtbnVtYmVyPjxmb3JlaWduLWtleXM+PGtleSBhcHA9IkVOIiBkYi1p
ZD0ienNwcHgyNWZvZmZ0enhlZTk1ZngyOXA4dGF0ZjV2dmF3dHZwIiB0aW1lc3RhbXA9IjE2Mjg4
MTIzNjEiPjE5Mzwva2V5PjwvZm9yZWlnbi1rZXlzPjxyZWYtdHlwZSBuYW1lPSJKb3VybmFsIEFy
dGljbGUiPjE3PC9yZWYtdHlwZT48Y29udHJpYnV0b3JzPjxhdXRob3JzPjxhdXRob3I+TGluLCBD
LjwvYXV0aG9yPjxhdXRob3I+SmFpbiwgUy48L2F1dGhvcj48YXV0aG9yPktpbSwgSC48L2F1dGhv
cj48YXV0aG9yPkJhci1Kb3NlcGgsIFouPC9hdXRob3I+PC9hdXRob3JzPjwvY29udHJpYnV0b3Jz
PjxhdXRoLWFkZHJlc3M+TWFjaGluZSBMZWFybmluZyBEZXBhcnRtZW50LCBTY2hvb2wgb2YgQ29t
cHV0ZXIgU2NpZW5jZSwgQ2FybmVnaWUgTWVsbG9uIFVuaXZlcnNpdHksIFBpdHRzYnVyZ2gsIFBB
IDE1MjEzLCBVU0EuJiN4RDtDb21wdXRlciBTY2llbmNlIERlcGFydG1lbnQsIFNjaG9vbCBvZiBD
b21wdXRlciBTY2llbmNlLCBDYXJuZWdpZSBNZWxsb24gVW5pdmVyc2l0eSwgUGl0dHNidXJnaCwg
UEEgMTUyMTMsIFVTQS4mI3hEO0NvbXB1dGF0aW9uYWwgQmlvbG9neSBEZXBhcnRtZW50LCBTY2hv
b2wgb2YgQ29tcHV0ZXIgU2NpZW5jZSwgQ2FybmVnaWUgTWVsbG9uIFVuaXZlcnNpdHksIFBpdHRz
YnVyZ2gsIFBBIDE1MjEzLCBVU0EuPC9hdXRoLWFkZHJlc3M+PHRpdGxlcz48dGl0bGU+VXNpbmcg
bmV1cmFsIG5ldHdvcmtzIGZvciByZWR1Y2luZyB0aGUgZGltZW5zaW9ucyBvZiBzaW5nbGUtY2Vs
bCBSTkEtU2VxIGRhdGE8L3RpdGxlPjxzZWNvbmRhcnktdGl0bGU+TnVjbGVpYyBBY2lkcyBSZXM8
L3NlY29uZGFyeS10aXRsZT48L3RpdGxlcz48cGVyaW9kaWNhbD48ZnVsbC10aXRsZT5OdWNsZWlj
IEFjaWRzIFJlczwvZnVsbC10aXRsZT48L3BlcmlvZGljYWw+PHBhZ2VzPmUxNTY8L3BhZ2VzPjx2
b2x1bWU+NDU8L3ZvbHVtZT48bnVtYmVyPjE3PC9udW1iZXI+PGVkaXRpb24+MjAxNy8xMC8wNDwv
ZWRpdGlvbj48a2V5d29yZHM+PGtleXdvcmQ+Q2x1c3RlciBBbmFseXNpczwva2V5d29yZD48a2V5
d29yZD5Db21wdXRhdGlvbmFsIEJpb2xvZ3kvbWV0aG9kczwva2V5d29yZD48a2V5d29yZD5EYXRh
YmFzZXMsIEdlbmV0aWM8L2tleXdvcmQ+PGtleXdvcmQ+RGF0YXNldHMgYXMgVG9waWM8L2tleXdv
cmQ+PGtleXdvcmQ+R2VuZSBFeHByZXNzaW9uIFByb2ZpbGluZzwva2V5d29yZD48a2V5d29yZD4q
R2VuZSBFeHByZXNzaW9uIFJlZ3VsYXRpb248L2tleXdvcmQ+PGtleXdvcmQ+SHVtYW5zPC9rZXl3
b3JkPjxrZXl3b3JkPk11bHRpZmFjdG9yIERpbWVuc2lvbmFsaXR5IFJlZHVjdGlvbi8qc3RhdGlz
dGljcyAmYW1wOyBudW1lcmljYWwgZGF0YTwva2V5d29yZD48a2V5d29yZD4qTmV1cmFsIE5ldHdv
cmtzLCBDb21wdXRlcjwva2V5d29yZD48a2V5d29yZD5Qcm90ZWluIEludGVyYWN0aW9uIE1hcHBp
bmc8L2tleXdvcmQ+PGtleXdvcmQ+Uk5BLypnZW5ldGljcy9tZXRhYm9saXNtPC9rZXl3b3JkPjxr
ZXl3b3JkPlNlcXVlbmNlIEFuYWx5c2lzLCBSTkE8L2tleXdvcmQ+PGtleXdvcmQ+U2luZ2xlLUNl
bGwgQW5hbHlzaXMvKm1ldGhvZHM8L2tleXdvcmQ+PGtleXdvcmQ+KlNvZnR3YXJlPC9rZXl3b3Jk
Pjwva2V5d29yZHM+PGRhdGVzPjx5ZWFyPjIwMTc8L3llYXI+PHB1Yi1kYXRlcz48ZGF0ZT5TZXAg
Mjk8L2RhdGU+PC9wdWItZGF0ZXM+PC9kYXRlcz48aXNibj4xMzYyLTQ5NjIgKEVsZWN0cm9uaWMp
JiN4RDswMzA1LTEwNDggKExpbmtpbmcpPC9pc2JuPjxhY2Nlc3Npb24tbnVtPjI4OTczNDY0PC9h
Y2Nlc3Npb24tbnVtPjx1cmxzPjxyZWxhdGVkLXVybHM+PHVybD5odHRwczovL3d3dy5uY2JpLm5s
bS5uaWguZ292L3B1Ym1lZC8yODk3MzQ2NDwvdXJsPjwvcmVsYXRlZC11cmxzPjwvdXJscz48Y3Vz
dG9tMj5QTUM1NzM3MzMxPC9jdXN0b20yPjxlbGVjdHJvbmljLXJlc291cmNlLW51bT4xMC4xMDkz
L25hci9na3g2ODE8L2VsZWN0cm9uaWMtcmVzb3VyY2UtbnVtPjwvcmVjb3JkPjwvQ2l0ZT48L0Vu
ZE5vdGU+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PEVuZE5vdGU+PENpdGU+PEF1dGhvcj5MaW48L0F1dGhvcj48WWVhcj4yMDE3PC9ZZWFyPjxSZWNO
dW0+MTkzPC9SZWNOdW0+PERpc3BsYXlUZXh0Pls2OF08L0Rpc3BsYXlUZXh0PjxyZWNvcmQ+PHJl
Yy1udW1iZXI+MTkzPC9yZWMtbnVtYmVyPjxmb3JlaWduLWtleXM+PGtleSBhcHA9IkVOIiBkYi1p
ZD0ienNwcHgyNWZvZmZ0enhlZTk1ZngyOXA4dGF0ZjV2dmF3dHZwIiB0aW1lc3RhbXA9IjE2Mjg4
MTIzNjEiPjE5Mzwva2V5PjwvZm9yZWlnbi1rZXlzPjxyZWYtdHlwZSBuYW1lPSJKb3VybmFsIEFy
dGljbGUiPjE3PC9yZWYtdHlwZT48Y29udHJpYnV0b3JzPjxhdXRob3JzPjxhdXRob3I+TGluLCBD
LjwvYXV0aG9yPjxhdXRob3I+SmFpbiwgUy48L2F1dGhvcj48YXV0aG9yPktpbSwgSC48L2F1dGhv
cj48YXV0aG9yPkJhci1Kb3NlcGgsIFouPC9hdXRob3I+PC9hdXRob3JzPjwvY29udHJpYnV0b3Jz
PjxhdXRoLWFkZHJlc3M+TWFjaGluZSBMZWFybmluZyBEZXBhcnRtZW50LCBTY2hvb2wgb2YgQ29t
cHV0ZXIgU2NpZW5jZSwgQ2FybmVnaWUgTWVsbG9uIFVuaXZlcnNpdHksIFBpdHRzYnVyZ2gsIFBB
IDE1MjEzLCBVU0EuJiN4RDtDb21wdXRlciBTY2llbmNlIERlcGFydG1lbnQsIFNjaG9vbCBvZiBD
b21wdXRlciBTY2llbmNlLCBDYXJuZWdpZSBNZWxsb24gVW5pdmVyc2l0eSwgUGl0dHNidXJnaCwg
UEEgMTUyMTMsIFVTQS4mI3hEO0NvbXB1dGF0aW9uYWwgQmlvbG9neSBEZXBhcnRtZW50LCBTY2hv
b2wgb2YgQ29tcHV0ZXIgU2NpZW5jZSwgQ2FybmVnaWUgTWVsbG9uIFVuaXZlcnNpdHksIFBpdHRz
YnVyZ2gsIFBBIDE1MjEzLCBVU0EuPC9hdXRoLWFkZHJlc3M+PHRpdGxlcz48dGl0bGU+VXNpbmcg
bmV1cmFsIG5ldHdvcmtzIGZvciByZWR1Y2luZyB0aGUgZGltZW5zaW9ucyBvZiBzaW5nbGUtY2Vs
bCBSTkEtU2VxIGRhdGE8L3RpdGxlPjxzZWNvbmRhcnktdGl0bGU+TnVjbGVpYyBBY2lkcyBSZXM8
L3NlY29uZGFyeS10aXRsZT48L3RpdGxlcz48cGVyaW9kaWNhbD48ZnVsbC10aXRsZT5OdWNsZWlj
IEFjaWRzIFJlczwvZnVsbC10aXRsZT48L3BlcmlvZGljYWw+PHBhZ2VzPmUxNTY8L3BhZ2VzPjx2
b2x1bWU+NDU8L3ZvbHVtZT48bnVtYmVyPjE3PC9udW1iZXI+PGVkaXRpb24+MjAxNy8xMC8wNDwv
ZWRpdGlvbj48a2V5d29yZHM+PGtleXdvcmQ+Q2x1c3RlciBBbmFseXNpczwva2V5d29yZD48a2V5
d29yZD5Db21wdXRhdGlvbmFsIEJpb2xvZ3kvbWV0aG9kczwva2V5d29yZD48a2V5d29yZD5EYXRh
YmFzZXMsIEdlbmV0aWM8L2tleXdvcmQ+PGtleXdvcmQ+RGF0YXNldHMgYXMgVG9waWM8L2tleXdv
cmQ+PGtleXdvcmQ+R2VuZSBFeHByZXNzaW9uIFByb2ZpbGluZzwva2V5d29yZD48a2V5d29yZD4q
R2VuZSBFeHByZXNzaW9uIFJlZ3VsYXRpb248L2tleXdvcmQ+PGtleXdvcmQ+SHVtYW5zPC9rZXl3
b3JkPjxrZXl3b3JkPk11bHRpZmFjdG9yIERpbWVuc2lvbmFsaXR5IFJlZHVjdGlvbi8qc3RhdGlz
dGljcyAmYW1wOyBudW1lcmljYWwgZGF0YTwva2V5d29yZD48a2V5d29yZD4qTmV1cmFsIE5ldHdv
cmtzLCBDb21wdXRlcjwva2V5d29yZD48a2V5d29yZD5Qcm90ZWluIEludGVyYWN0aW9uIE1hcHBp
bmc8L2tleXdvcmQ+PGtleXdvcmQ+Uk5BLypnZW5ldGljcy9tZXRhYm9saXNtPC9rZXl3b3JkPjxr
ZXl3b3JkPlNlcXVlbmNlIEFuYWx5c2lzLCBSTkE8L2tleXdvcmQ+PGtleXdvcmQ+U2luZ2xlLUNl
bGwgQW5hbHlzaXMvKm1ldGhvZHM8L2tleXdvcmQ+PGtleXdvcmQ+KlNvZnR3YXJlPC9rZXl3b3Jk
Pjwva2V5d29yZHM+PGRhdGVzPjx5ZWFyPjIwMTc8L3llYXI+PHB1Yi1kYXRlcz48ZGF0ZT5TZXAg
Mjk8L2RhdGU+PC9wdWItZGF0ZXM+PC9kYXRlcz48aXNibj4xMzYyLTQ5NjIgKEVsZWN0cm9uaWMp
JiN4RDswMzA1LTEwNDggKExpbmtpbmcpPC9pc2JuPjxhY2Nlc3Npb24tbnVtPjI4OTczNDY0PC9h
Y2Nlc3Npb24tbnVtPjx1cmxzPjxyZWxhdGVkLXVybHM+PHVybD5odHRwczovL3d3dy5uY2JpLm5s
bS5uaWguZ292L3B1Ym1lZC8yODk3MzQ2NDwvdXJsPjwvcmVsYXRlZC11cmxzPjwvdXJscz48Y3Vz
dG9tMj5QTUM1NzM3MzMxPC9jdXN0b20yPjxlbGVjdHJvbmljLXJlc291cmNlLW51bT4xMC4xMDkz
L25hci9na3g2ODE8L2VsZWN0cm9uaWMtcmVzb3VyY2UtbnVtPjwvcmVjb3JkPjwvQ2l0ZT48L0Vu
ZE5vdGU+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A33F74">
        <w:rPr>
          <w:rFonts w:ascii="Arial" w:hAnsi="Arial" w:cs="Arial"/>
        </w:rPr>
      </w:r>
      <w:r w:rsidR="00A33F74">
        <w:rPr>
          <w:rFonts w:ascii="Arial" w:hAnsi="Arial" w:cs="Arial"/>
        </w:rPr>
        <w:fldChar w:fldCharType="separate"/>
      </w:r>
      <w:r w:rsidR="002F1B5D">
        <w:rPr>
          <w:rFonts w:ascii="Arial" w:hAnsi="Arial" w:cs="Arial"/>
          <w:noProof/>
        </w:rPr>
        <w:t>[68]</w:t>
      </w:r>
      <w:r w:rsidR="00A33F74">
        <w:rPr>
          <w:rFonts w:ascii="Arial" w:hAnsi="Arial" w:cs="Arial"/>
        </w:rPr>
        <w:fldChar w:fldCharType="end"/>
      </w:r>
      <w:r w:rsidR="00A33F74" w:rsidRPr="00A33F74" w:rsidDel="00A33F74">
        <w:rPr>
          <w:rFonts w:ascii="Arial" w:hAnsi="Arial" w:cs="Arial"/>
        </w:rPr>
        <w:t xml:space="preserve"> </w:t>
      </w:r>
      <w:r w:rsidR="00A33F74">
        <w:rPr>
          <w:rFonts w:ascii="Arial" w:hAnsi="Arial" w:cs="Arial"/>
        </w:rPr>
        <w:t xml:space="preserve"> </w:t>
      </w:r>
      <w:r>
        <w:rPr>
          <w:rFonts w:ascii="Arial" w:hAnsi="Arial" w:cs="Arial"/>
        </w:rPr>
        <w:t xml:space="preserve">considers AEs for learning the low-dimensional representation and specifically explores the benefit of incorporating prior biological knowledge of gene-gene interactions to regularize the AE network architecture. </w:t>
      </w:r>
    </w:p>
    <w:p w14:paraId="3B808977" w14:textId="1423993A" w:rsidR="00E31651" w:rsidRPr="00061D96" w:rsidRDefault="00E31651" w:rsidP="00F506E3">
      <w:pPr>
        <w:autoSpaceDE w:val="0"/>
        <w:autoSpaceDN w:val="0"/>
        <w:adjustRightInd w:val="0"/>
        <w:spacing w:line="480" w:lineRule="auto"/>
        <w:jc w:val="both"/>
        <w:rPr>
          <w:rFonts w:ascii="Arial" w:hAnsi="Arial" w:cs="Arial"/>
          <w:i/>
          <w:iCs/>
          <w:u w:val="single"/>
        </w:rPr>
      </w:pPr>
      <w:r w:rsidRPr="00502527">
        <w:rPr>
          <w:rFonts w:ascii="Arial" w:hAnsi="Arial" w:cs="Arial"/>
          <w:i/>
          <w:iCs/>
          <w:u w:val="single"/>
        </w:rPr>
        <w:t>Model.</w:t>
      </w:r>
      <w:r w:rsidRPr="00502527">
        <w:rPr>
          <w:rFonts w:ascii="Arial" w:hAnsi="Arial" w:cs="Arial"/>
        </w:rPr>
        <w:t xml:space="preserve"> </w:t>
      </w:r>
      <w:r>
        <w:rPr>
          <w:rFonts w:ascii="Arial" w:hAnsi="Arial" w:cs="Arial"/>
        </w:rPr>
        <w:t xml:space="preserve">Several AE models with single or two hidden layers that incorporate gene interactions reflecting transcription factor (TF) regulations and protein-protein interactions (PPIs) are implemented. The models take normalized, log-transformed expressions and follow the general AE structure, including dimension-reducing and reconstructing layers, but the network architectures are not symmetrical. Specifically, gene interactions are incorporated such that each node of the first hidden layer represented a TF or a protein in the PPI; only genes that are targeted by TFs or involved in the PPI were connected to the node. Thus, the corresponding weights of </w:t>
      </w:r>
      <m:oMath>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oMath>
      <w:r>
        <w:rPr>
          <w:rFonts w:ascii="Arial" w:hAnsi="Arial" w:cs="Arial"/>
        </w:rPr>
        <w:t xml:space="preserve"> and </w:t>
      </w:r>
      <m:oMath>
        <m:sSub>
          <m:sSubPr>
            <m:ctrlPr>
              <w:rPr>
                <w:rFonts w:ascii="Cambria Math" w:eastAsia="Arial" w:hAnsi="Cambria Math" w:cs="Arial"/>
                <w:i/>
              </w:rPr>
            </m:ctrlPr>
          </m:sSubPr>
          <m:e>
            <m:r>
              <w:rPr>
                <w:rFonts w:ascii="Cambria Math" w:eastAsia="Arial" w:hAnsi="Cambria Math" w:cs="Arial"/>
              </w:rPr>
              <m:t>D</m:t>
            </m:r>
          </m:e>
          <m:sub>
            <m:r>
              <m:rPr>
                <m:sty m:val="bi"/>
              </m:rPr>
              <w:rPr>
                <w:rFonts w:ascii="Cambria Math" w:eastAsia="Arial" w:hAnsi="Cambria Math" w:cs="Arial"/>
              </w:rPr>
              <m:t>θ</m:t>
            </m:r>
          </m:sub>
        </m:sSub>
      </m:oMath>
      <w:r>
        <w:rPr>
          <w:rFonts w:ascii="Arial" w:hAnsi="Arial" w:cs="Arial"/>
        </w:rPr>
        <w:t xml:space="preserve"> are set to be trainable and otherwise fixed at zero throughout the training process. </w:t>
      </w:r>
      <w:r w:rsidR="00A172F3">
        <w:rPr>
          <w:rFonts w:ascii="Arial" w:hAnsi="Arial" w:cs="Arial"/>
        </w:rPr>
        <w:t xml:space="preserve">Both unsupervised (AE-like) and supervised (cell-type label) learning </w:t>
      </w:r>
      <w:proofErr w:type="gramStart"/>
      <w:r w:rsidR="00A172F3">
        <w:rPr>
          <w:rFonts w:ascii="Arial" w:hAnsi="Arial" w:cs="Arial"/>
        </w:rPr>
        <w:t>were</w:t>
      </w:r>
      <w:proofErr w:type="gramEnd"/>
      <w:r w:rsidR="00A172F3">
        <w:rPr>
          <w:rFonts w:ascii="Arial" w:hAnsi="Arial" w:cs="Arial"/>
        </w:rPr>
        <w:t xml:space="preserve"> studied.  </w:t>
      </w:r>
    </w:p>
    <w:p w14:paraId="4862F609" w14:textId="1D27DF02" w:rsidR="00E31651" w:rsidRPr="00973AC4" w:rsidRDefault="00E31651" w:rsidP="00F506E3">
      <w:pPr>
        <w:autoSpaceDE w:val="0"/>
        <w:autoSpaceDN w:val="0"/>
        <w:adjustRightInd w:val="0"/>
        <w:snapToGrid w:val="0"/>
        <w:spacing w:before="120" w:after="120" w:line="480" w:lineRule="auto"/>
        <w:jc w:val="both"/>
        <w:rPr>
          <w:rFonts w:ascii="Arial" w:hAnsi="Arial" w:cs="Arial"/>
          <w:iCs/>
        </w:rPr>
      </w:pPr>
      <w:r w:rsidRPr="00CB4104">
        <w:rPr>
          <w:rFonts w:ascii="Arial" w:hAnsi="Arial" w:cs="Arial"/>
          <w:i/>
          <w:iCs/>
          <w:u w:val="single"/>
        </w:rPr>
        <w:t>Evaluation metrics</w:t>
      </w:r>
      <w:r>
        <w:rPr>
          <w:rFonts w:ascii="Arial" w:hAnsi="Arial" w:cs="Arial"/>
          <w:i/>
          <w:iCs/>
          <w:u w:val="single"/>
        </w:rPr>
        <w:t>.</w:t>
      </w:r>
      <w:r w:rsidR="00367A71">
        <w:rPr>
          <w:rFonts w:ascii="Arial" w:hAnsi="Arial" w:cs="Arial"/>
          <w:iCs/>
        </w:rPr>
        <w:t xml:space="preserve"> </w:t>
      </w:r>
      <w:r w:rsidRPr="00253453">
        <w:rPr>
          <w:rFonts w:ascii="Arial" w:hAnsi="Arial" w:cs="Arial"/>
          <w:iCs/>
        </w:rPr>
        <w:t xml:space="preserve">Performance of cells clustering </w:t>
      </w:r>
      <w:r w:rsidR="000748CA">
        <w:rPr>
          <w:rFonts w:ascii="Arial" w:hAnsi="Arial" w:cs="Arial"/>
          <w:iCs/>
        </w:rPr>
        <w:t xml:space="preserve">was evaluated </w:t>
      </w:r>
      <w:r w:rsidRPr="00253453">
        <w:rPr>
          <w:rFonts w:ascii="Arial" w:hAnsi="Arial" w:cs="Arial"/>
          <w:iCs/>
        </w:rPr>
        <w:t>by six m</w:t>
      </w:r>
      <w:r w:rsidR="000748CA">
        <w:rPr>
          <w:rFonts w:ascii="Arial" w:hAnsi="Arial" w:cs="Arial"/>
          <w:iCs/>
        </w:rPr>
        <w:t>etrics</w:t>
      </w:r>
      <w:r w:rsidRPr="00253453">
        <w:rPr>
          <w:rFonts w:ascii="Arial" w:hAnsi="Arial" w:cs="Arial"/>
          <w:iCs/>
        </w:rPr>
        <w:t xml:space="preserve"> including </w:t>
      </w:r>
      <w:r w:rsidR="00367A71">
        <w:rPr>
          <w:rFonts w:ascii="Arial" w:hAnsi="Arial" w:cs="Arial"/>
        </w:rPr>
        <w:t>NMI</w:t>
      </w:r>
      <w:r w:rsidRPr="00253453">
        <w:rPr>
          <w:rFonts w:ascii="Arial" w:hAnsi="Arial" w:cs="Arial"/>
        </w:rPr>
        <w:t xml:space="preserve">, </w:t>
      </w:r>
      <w:r w:rsidR="00367A71">
        <w:rPr>
          <w:rFonts w:ascii="Arial" w:hAnsi="Arial" w:cs="Arial"/>
        </w:rPr>
        <w:t>ARI</w:t>
      </w:r>
      <w:r w:rsidRPr="00253453">
        <w:rPr>
          <w:rFonts w:ascii="Arial" w:hAnsi="Arial" w:cs="Arial"/>
        </w:rPr>
        <w:t>, completeness, Fowlkes–Mallows score</w:t>
      </w:r>
      <w:r w:rsidR="00533254">
        <w:rPr>
          <w:rFonts w:ascii="Arial" w:hAnsi="Arial" w:cs="Arial"/>
        </w:rPr>
        <w:t xml:space="preserve"> </w:t>
      </w:r>
      <w:r w:rsidR="0019774E">
        <w:rPr>
          <w:rFonts w:ascii="Arial" w:hAnsi="Arial" w:cs="Arial"/>
        </w:rPr>
        <w:fldChar w:fldCharType="begin"/>
      </w:r>
      <w:r w:rsidR="002F1B5D">
        <w:rPr>
          <w:rFonts w:ascii="Arial" w:hAnsi="Arial" w:cs="Arial"/>
        </w:rPr>
        <w:instrText xml:space="preserve"> ADDIN EN.CITE &lt;EndNote&gt;&lt;Cite&gt;&lt;Author&gt;Fowlkes&lt;/Author&gt;&lt;Year&gt;1983&lt;/Year&gt;&lt;RecNum&gt;30&lt;/RecNum&gt;&lt;DisplayText&gt;[69]&lt;/DisplayText&gt;&lt;record&gt;&lt;rec-number&gt;30&lt;/rec-number&gt;&lt;foreign-keys&gt;&lt;key app="EN" db-id="rxtpa2xz4r9wxoewz0qvzrvvvez0pe55sfe2" timestamp="1626744901"&gt;30&lt;/key&gt;&lt;/foreign-keys&gt;&lt;ref-type name="Journal Article"&gt;17&lt;/ref-type&gt;&lt;contributors&gt;&lt;authors&gt;&lt;author&gt;Fowlkes, E. B.&lt;/author&gt;&lt;author&gt;Mallows, C. L.&lt;/author&gt;&lt;/authors&gt;&lt;/contributors&gt;&lt;titles&gt;&lt;title&gt;A Method for Comparing Two Hierarchical Clusterings&lt;/title&gt;&lt;secondary-title&gt;Journal of the American Statistical Association&lt;/secondary-title&gt;&lt;/titles&gt;&lt;pages&gt;553-569&lt;/pages&gt;&lt;volume&gt;78&lt;/volume&gt;&lt;number&gt;383&lt;/number&gt;&lt;dates&gt;&lt;year&gt;1983&lt;/year&gt;&lt;/dates&gt;&lt;publisher&gt;[American Statistical Association, Taylor &amp;amp; Francis, Ltd.]&lt;/publisher&gt;&lt;isbn&gt;01621459&lt;/isbn&gt;&lt;urls&gt;&lt;related-urls&gt;&lt;url&gt;http://www.jstor.org/stable/2288117&lt;/url&gt;&lt;/related-urls&gt;&lt;/urls&gt;&lt;custom1&gt;Full publication date: Sep., 1983&lt;/custom1&gt;&lt;electronic-resource-num&gt;10.2307/2288117&lt;/electronic-resource-num&gt;&lt;remote-database-name&gt;JSTOR&lt;/remote-database-name&gt;&lt;access-date&gt;2021/03/04/&lt;/access-date&gt;&lt;/record&gt;&lt;/Cite&gt;&lt;/EndNote&gt;</w:instrText>
      </w:r>
      <w:r w:rsidR="0019774E">
        <w:rPr>
          <w:rFonts w:ascii="Arial" w:hAnsi="Arial" w:cs="Arial"/>
        </w:rPr>
        <w:fldChar w:fldCharType="separate"/>
      </w:r>
      <w:r w:rsidR="002F1B5D">
        <w:rPr>
          <w:rFonts w:ascii="Arial" w:hAnsi="Arial" w:cs="Arial"/>
          <w:noProof/>
        </w:rPr>
        <w:t>[69]</w:t>
      </w:r>
      <w:r w:rsidR="0019774E">
        <w:rPr>
          <w:rFonts w:ascii="Arial" w:hAnsi="Arial" w:cs="Arial"/>
        </w:rPr>
        <w:fldChar w:fldCharType="end"/>
      </w:r>
      <w:r w:rsidRPr="00253453">
        <w:rPr>
          <w:rFonts w:ascii="Arial" w:hAnsi="Arial" w:cs="Arial"/>
        </w:rPr>
        <w:t>, homogeneity, and v-measure</w:t>
      </w:r>
      <w:r w:rsidR="00533254">
        <w:rPr>
          <w:rFonts w:ascii="Arial" w:hAnsi="Arial" w:cs="Arial"/>
        </w:rPr>
        <w:t xml:space="preserve"> </w:t>
      </w:r>
      <w:r w:rsidR="0019774E">
        <w:rPr>
          <w:rFonts w:ascii="Arial" w:hAnsi="Arial" w:cs="Arial"/>
        </w:rPr>
        <w:fldChar w:fldCharType="begin"/>
      </w:r>
      <w:r w:rsidR="00030FDD">
        <w:rPr>
          <w:rFonts w:ascii="Arial" w:hAnsi="Arial" w:cs="Arial"/>
        </w:rPr>
        <w:instrText xml:space="preserve"> ADDIN EN.CITE &lt;EndNote&gt;&lt;Cite&gt;&lt;Author&gt;Rosenberg&lt;/Author&gt;&lt;Year&gt;2007&lt;/Year&gt;&lt;RecNum&gt;104&lt;/RecNum&gt;&lt;DisplayText&gt;[44]&lt;/DisplayText&gt;&lt;record&gt;&lt;rec-number&gt;104&lt;/rec-number&gt;&lt;foreign-keys&gt;&lt;key app="EN" db-id="zsppx25fofftzxee95fx29p8tatf5vvawtvp" timestamp="0"&gt;104&lt;/key&gt;&lt;/foreign-keys&gt;&lt;ref-type name="Journal Article"&gt;17&lt;/ref-type&gt;&lt;contributors&gt;&lt;authors&gt;&lt;author&gt;Rosenberg, A. and Hirschberg, J. &lt;/author&gt;&lt;/authors&gt;&lt;/contributors&gt;&lt;titles&gt;&lt;title&gt;Proceedings of the 2007 joint conference on empirical methods in natural language processing and computational natural language learning (EMNLP-CoNLL)&lt;/title&gt;&lt;/titles&gt;&lt;pages&gt;410-420&lt;/pages&gt;&lt;dates&gt;&lt;year&gt;2007&lt;/year&gt;&lt;/dates&gt;&lt;urls&gt;&lt;/urls&gt;&lt;/record&gt;&lt;/Cite&gt;&lt;/EndNote&gt;</w:instrText>
      </w:r>
      <w:r w:rsidR="0019774E">
        <w:rPr>
          <w:rFonts w:ascii="Arial" w:hAnsi="Arial" w:cs="Arial"/>
        </w:rPr>
        <w:fldChar w:fldCharType="separate"/>
      </w:r>
      <w:r w:rsidR="00A04B4D">
        <w:rPr>
          <w:rFonts w:ascii="Arial" w:hAnsi="Arial" w:cs="Arial"/>
          <w:noProof/>
        </w:rPr>
        <w:t>[44]</w:t>
      </w:r>
      <w:r w:rsidR="0019774E">
        <w:rPr>
          <w:rFonts w:ascii="Arial" w:hAnsi="Arial" w:cs="Arial"/>
        </w:rPr>
        <w:fldChar w:fldCharType="end"/>
      </w:r>
      <w:r w:rsidRPr="00253453">
        <w:rPr>
          <w:rFonts w:ascii="Arial" w:hAnsi="Arial" w:cs="Arial"/>
        </w:rPr>
        <w:t>.</w:t>
      </w:r>
      <w:r w:rsidR="00367A71">
        <w:rPr>
          <w:rFonts w:ascii="Arial" w:hAnsi="Arial" w:cs="Arial"/>
          <w:iCs/>
        </w:rPr>
        <w:t xml:space="preserve"> </w:t>
      </w:r>
      <w:r w:rsidRPr="00253453">
        <w:rPr>
          <w:rFonts w:ascii="Arial" w:hAnsi="Arial" w:cs="Arial"/>
          <w:iCs/>
        </w:rPr>
        <w:t xml:space="preserve">Performance of cell-type retrieval </w:t>
      </w:r>
      <w:r w:rsidR="000748CA">
        <w:rPr>
          <w:rFonts w:ascii="Arial" w:hAnsi="Arial" w:cs="Arial"/>
          <w:iCs/>
        </w:rPr>
        <w:t xml:space="preserve">was evaluated </w:t>
      </w:r>
      <w:r w:rsidRPr="00253453">
        <w:rPr>
          <w:rFonts w:ascii="Arial" w:hAnsi="Arial" w:cs="Arial"/>
          <w:iCs/>
        </w:rPr>
        <w:t>by the mean of average precision.</w:t>
      </w:r>
    </w:p>
    <w:p w14:paraId="17858C77" w14:textId="75CEECE0" w:rsidR="00E31651" w:rsidRPr="004672CD" w:rsidRDefault="00E31651" w:rsidP="00F506E3">
      <w:pPr>
        <w:autoSpaceDE w:val="0"/>
        <w:autoSpaceDN w:val="0"/>
        <w:adjustRightInd w:val="0"/>
        <w:spacing w:line="480" w:lineRule="auto"/>
        <w:jc w:val="both"/>
        <w:rPr>
          <w:rFonts w:ascii="Arial" w:hAnsi="Arial" w:cs="Arial"/>
          <w:b/>
          <w:bCs/>
        </w:rPr>
      </w:pPr>
      <w:r w:rsidRPr="005736B0">
        <w:rPr>
          <w:rFonts w:ascii="Arial" w:hAnsi="Arial" w:cs="Arial"/>
          <w:i/>
          <w:iCs/>
          <w:u w:val="single"/>
        </w:rPr>
        <w:t>Results.</w:t>
      </w:r>
      <w:r>
        <w:rPr>
          <w:rFonts w:ascii="Arial" w:hAnsi="Arial" w:cs="Arial"/>
          <w:lang w:eastAsia="zh-TW"/>
        </w:rPr>
        <w:t xml:space="preserve"> Regularizing encoder connections with TF and PPI information considerably reduced the model complexity by almost 90% (7.5-7.6M to 1.0-1.1M). The clusters formed on the data representations learned from the models with or without TF and PPI information were compared to those from PCA, NMF, independent component analysis (ICA), t-SNE, and SIMLR </w:t>
      </w:r>
      <w:r w:rsidR="0019774E">
        <w:rPr>
          <w:rFonts w:ascii="Arial" w:hAnsi="Arial" w:cs="Arial"/>
          <w:lang w:eastAsia="zh-TW"/>
        </w:rPr>
        <w:fldChar w:fldCharType="begin"/>
      </w:r>
      <w:r w:rsidR="00030FDD">
        <w:rPr>
          <w:rFonts w:ascii="Arial" w:hAnsi="Arial" w:cs="Arial"/>
          <w:lang w:eastAsia="zh-TW"/>
        </w:rPr>
        <w:instrText xml:space="preserve"> ADDIN EN.CITE &lt;EndNote&gt;&lt;Cite&gt;&lt;Author&gt;Wang&lt;/Author&gt;&lt;Year&gt;2017&lt;/Year&gt;&lt;RecNum&gt;38&lt;/RecNum&gt;&lt;DisplayText&gt;[40]&lt;/DisplayText&gt;&lt;record&gt;&lt;rec-number&gt;38&lt;/rec-number&gt;&lt;foreign-keys&gt;&lt;key app="EN" db-id="zsppx25fofftzxee95fx29p8tatf5vvawtvp" timestamp="0"&gt;38&lt;/key&gt;&lt;/foreign-keys&gt;&lt;ref-type name="Journal Article"&gt;17&lt;/ref-type&gt;&lt;contributors&gt;&lt;authors&gt;&lt;author&gt;Wang, B.&lt;/author&gt;&lt;author&gt;Zhu, J.&lt;/author&gt;&lt;author&gt;Pierson, E.&lt;/author&gt;&lt;author&gt;Ramazzotti, D.&lt;/author&gt;&lt;author&gt;Batzoglou, S.&lt;/author&gt;&lt;/authors&gt;&lt;/contributors&gt;&lt;auth-address&gt;Department of Computer Science, Stanford University, Stanford, California, USA.&amp;#xD;Department of Electrical Engineering, Stanford University, Stanford, California, USA.&amp;#xD;Department of Pathology, Stanford University, Stanford, California, USA.&lt;/auth-address&gt;&lt;titles&gt;&lt;title&gt;Visualization and analysis of single-cell RNA-seq data by kernel-based similarity learning&lt;/title&gt;&lt;secondary-title&gt;Nat Methods&lt;/secondary-title&gt;&lt;/titles&gt;&lt;periodical&gt;&lt;full-title&gt;Nat Methods&lt;/full-title&gt;&lt;/periodical&gt;&lt;pages&gt;414-416&lt;/pages&gt;&lt;volume&gt;14&lt;/volume&gt;&lt;number&gt;4&lt;/number&gt;&lt;edition&gt;2017/03/07&lt;/edition&gt;&lt;keywords&gt;&lt;keyword&gt;Algorithms&lt;/keyword&gt;&lt;keyword&gt;Computational Biology/methods&lt;/keyword&gt;&lt;keyword&gt;Humans&lt;/keyword&gt;&lt;keyword&gt;Neutrophils/cytology/physiology&lt;/keyword&gt;&lt;keyword&gt;Sequence Analysis, RNA/*methods&lt;/keyword&gt;&lt;keyword&gt;Single-Cell Analysis/*methods&lt;/keyword&gt;&lt;keyword&gt;*Software&lt;/keyword&gt;&lt;/keywords&gt;&lt;dates&gt;&lt;year&gt;2017&lt;/year&gt;&lt;pub-dates&gt;&lt;date&gt;Apr&lt;/date&gt;&lt;/pub-dates&gt;&lt;/dates&gt;&lt;isbn&gt;1548-7105 (Electronic)&amp;#xD;1548-7091 (Linking)&lt;/isbn&gt;&lt;accession-num&gt;28263960&lt;/accession-num&gt;&lt;urls&gt;&lt;related-urls&gt;&lt;url&gt;https://www.ncbi.nlm.nih.gov/pubmed/28263960&lt;/url&gt;&lt;/related-urls&gt;&lt;/urls&gt;&lt;electronic-resource-num&gt;10.1038/nmeth.4207&lt;/electronic-resource-num&gt;&lt;/record&gt;&lt;/Cite&gt;&lt;/EndNote&gt;</w:instrText>
      </w:r>
      <w:r w:rsidR="0019774E">
        <w:rPr>
          <w:rFonts w:ascii="Arial" w:hAnsi="Arial" w:cs="Arial"/>
          <w:lang w:eastAsia="zh-TW"/>
        </w:rPr>
        <w:fldChar w:fldCharType="separate"/>
      </w:r>
      <w:r w:rsidR="00A04B4D">
        <w:rPr>
          <w:rFonts w:ascii="Arial" w:hAnsi="Arial" w:cs="Arial"/>
          <w:noProof/>
          <w:lang w:eastAsia="zh-TW"/>
        </w:rPr>
        <w:t>[40]</w:t>
      </w:r>
      <w:r w:rsidR="0019774E">
        <w:rPr>
          <w:rFonts w:ascii="Arial" w:hAnsi="Arial" w:cs="Arial"/>
          <w:lang w:eastAsia="zh-TW"/>
        </w:rPr>
        <w:fldChar w:fldCharType="end"/>
      </w:r>
      <w:r>
        <w:rPr>
          <w:rFonts w:ascii="Arial" w:hAnsi="Arial" w:cs="Arial"/>
          <w:lang w:eastAsia="zh-TW"/>
        </w:rPr>
        <w:t xml:space="preserve">. The model with TF/PPI information and 2 hidden layers achieved the best performance by five of the six </w:t>
      </w:r>
      <w:r>
        <w:rPr>
          <w:rFonts w:ascii="Arial" w:hAnsi="Arial" w:cs="Arial"/>
          <w:iCs/>
        </w:rPr>
        <w:t xml:space="preserve">measures (0.87-0.92) and the best </w:t>
      </w:r>
      <w:r>
        <w:rPr>
          <w:rFonts w:ascii="Arial" w:hAnsi="Arial" w:cs="Arial"/>
          <w:iCs/>
        </w:rPr>
        <w:lastRenderedPageBreak/>
        <w:t xml:space="preserve">average performance (0.90). In terms of the cell-type retrieval of single cells, the encoder models with and without </w:t>
      </w:r>
      <w:r>
        <w:rPr>
          <w:rFonts w:ascii="Arial" w:hAnsi="Arial" w:cs="Arial"/>
          <w:lang w:eastAsia="zh-TW"/>
        </w:rPr>
        <w:t>TF/PPI information achieved the best performance in 4 and 3 cell types, respectively. PCA yielded the best performance in only 2 cell types. The DNN model with TF/PPI information and 2 hidden layers again achieved the best average performance (</w:t>
      </w:r>
      <w:r>
        <w:rPr>
          <w:rFonts w:ascii="Arial" w:hAnsi="Arial" w:cs="Arial"/>
          <w:iCs/>
        </w:rPr>
        <w:t>mean of average precision</w:t>
      </w:r>
      <w:r>
        <w:rPr>
          <w:rFonts w:ascii="Arial" w:hAnsi="Arial" w:cs="Arial"/>
          <w:lang w:eastAsia="zh-TW"/>
        </w:rPr>
        <w:t xml:space="preserve">, 0.58) across all cell types. In summary, this study demonstrated a biologically meaningful way to regularize AEs by the prior biological knowledge for learning the representation of </w:t>
      </w:r>
      <w:proofErr w:type="spellStart"/>
      <w:r>
        <w:rPr>
          <w:rFonts w:ascii="Arial" w:hAnsi="Arial" w:cs="Arial"/>
        </w:rPr>
        <w:t>scRNA</w:t>
      </w:r>
      <w:proofErr w:type="spellEnd"/>
      <w:r>
        <w:rPr>
          <w:rFonts w:ascii="Arial" w:hAnsi="Arial" w:cs="Arial"/>
        </w:rPr>
        <w:t>-Seq data for cell clustering and retrieval.</w:t>
      </w:r>
    </w:p>
    <w:p w14:paraId="796A78DC" w14:textId="77777777" w:rsidR="00E31651" w:rsidRPr="00605192" w:rsidRDefault="00E31651" w:rsidP="00E31651">
      <w:pPr>
        <w:pBdr>
          <w:top w:val="nil"/>
          <w:left w:val="nil"/>
          <w:bottom w:val="nil"/>
          <w:right w:val="nil"/>
          <w:between w:val="nil"/>
        </w:pBdr>
        <w:spacing w:line="360" w:lineRule="auto"/>
        <w:jc w:val="both"/>
        <w:rPr>
          <w:rFonts w:ascii="Arial" w:eastAsia="Arial" w:hAnsi="Arial" w:cs="Arial"/>
          <w:b/>
          <w:color w:val="000000"/>
        </w:rPr>
      </w:pPr>
    </w:p>
    <w:p w14:paraId="04AB82A4" w14:textId="77777777" w:rsidR="00E31651" w:rsidRPr="004B7F95" w:rsidRDefault="00E31651" w:rsidP="006F4560">
      <w:pPr>
        <w:pStyle w:val="ListParagraph"/>
        <w:numPr>
          <w:ilvl w:val="2"/>
          <w:numId w:val="40"/>
        </w:numPr>
        <w:pBdr>
          <w:top w:val="nil"/>
          <w:left w:val="nil"/>
          <w:bottom w:val="nil"/>
          <w:right w:val="nil"/>
          <w:between w:val="nil"/>
        </w:pBdr>
        <w:spacing w:after="0" w:line="360" w:lineRule="auto"/>
        <w:jc w:val="both"/>
        <w:rPr>
          <w:rFonts w:ascii="Arial" w:hAnsi="Arial" w:cs="Arial"/>
          <w:b/>
          <w:sz w:val="24"/>
        </w:rPr>
      </w:pPr>
      <w:r w:rsidRPr="004B7F95">
        <w:rPr>
          <w:rFonts w:ascii="Arial" w:eastAsia="Arial" w:hAnsi="Arial" w:cs="Arial"/>
          <w:b/>
          <w:color w:val="000000"/>
          <w:sz w:val="24"/>
        </w:rPr>
        <w:t xml:space="preserve">Dhaka: a VAE-based dimension reduction model. </w:t>
      </w:r>
    </w:p>
    <w:p w14:paraId="4850C18D" w14:textId="5B370CDE" w:rsidR="00E31651" w:rsidRPr="00491D87" w:rsidRDefault="00E31651" w:rsidP="00F506E3">
      <w:pPr>
        <w:pBdr>
          <w:top w:val="nil"/>
          <w:left w:val="nil"/>
          <w:bottom w:val="nil"/>
          <w:right w:val="nil"/>
          <w:between w:val="nil"/>
        </w:pBdr>
        <w:spacing w:line="480" w:lineRule="auto"/>
        <w:contextualSpacing/>
        <w:jc w:val="both"/>
        <w:rPr>
          <w:rFonts w:ascii="Arial" w:eastAsia="Arial" w:hAnsi="Arial" w:cs="Arial"/>
          <w:color w:val="000000"/>
        </w:rPr>
      </w:pPr>
      <w:r w:rsidRPr="00491D87">
        <w:rPr>
          <w:rFonts w:ascii="Arial" w:eastAsia="Arial" w:hAnsi="Arial" w:cs="Arial"/>
          <w:color w:val="000000"/>
        </w:rPr>
        <w:t xml:space="preserve">Dhaka </w:t>
      </w:r>
      <w:r w:rsidR="0019774E">
        <w:rPr>
          <w:rFonts w:ascii="Arial" w:eastAsia="Arial" w:hAnsi="Arial" w:cs="Arial"/>
          <w:color w:val="000000"/>
        </w:rPr>
        <w:fldChar w:fldCharType="begin"/>
      </w:r>
      <w:r w:rsidR="002F1B5D">
        <w:rPr>
          <w:rFonts w:ascii="Arial" w:eastAsia="Arial" w:hAnsi="Arial" w:cs="Arial"/>
          <w:color w:val="000000"/>
        </w:rPr>
        <w:instrText xml:space="preserve"> ADDIN EN.CITE &lt;EndNote&gt;&lt;Cite&gt;&lt;Author&gt;Rashid&lt;/Author&gt;&lt;Year&gt;2019&lt;/Year&gt;&lt;RecNum&gt;125&lt;/RecNum&gt;&lt;DisplayText&gt;[70]&lt;/DisplayText&gt;&lt;record&gt;&lt;rec-number&gt;125&lt;/rec-number&gt;&lt;foreign-keys&gt;&lt;key app="EN" db-id="zsppx25fofftzxee95fx29p8tatf5vvawtvp" timestamp="0"&gt;125&lt;/key&gt;&lt;/foreign-keys&gt;&lt;ref-type name="Journal Article"&gt;17&lt;/ref-type&gt;&lt;contributors&gt;&lt;authors&gt;&lt;author&gt;Rashid, S.&lt;/author&gt;&lt;author&gt;Shah, S.&lt;/author&gt;&lt;author&gt;Bar-Joseph, Z.&lt;/author&gt;&lt;author&gt;Pandya, R.&lt;/author&gt;&lt;/authors&gt;&lt;/contributors&gt;&lt;auth-address&gt;Computational Biology Dept., Carnegie Mellon University, Pittsburgh, USA.&amp;#xD;Dept. of Computer Science and Dept. of Pathology and Laboratory Medicine, University of British Columbia, Vancouver, Canada.&amp;#xD;Dept. of Molecular Oncology, BC Cancer Agency, Vancouver, Canada.&amp;#xD;Machine Learning Dept. and Computational Biology Dept., Carnegie Mellon University, Pittsburgh, USA.&amp;#xD;Microsoft Research, Redmond, USA.&lt;/auth-address&gt;&lt;titles&gt;&lt;title&gt;Dhaka: Variational Autoencoder for Unmasking Tumor Heterogeneity from Single Cell Genomic Data&lt;/title&gt;&lt;secondary-title&gt;Bioinformatics&lt;/secondary-title&gt;&lt;/titles&gt;&lt;periodical&gt;&lt;full-title&gt;Bioinformatics&lt;/full-title&gt;&lt;/periodical&gt;&lt;edition&gt;2019/02/16&lt;/edition&gt;&lt;dates&gt;&lt;year&gt;2019&lt;/year&gt;&lt;pub-dates&gt;&lt;date&gt;Feb 15&lt;/date&gt;&lt;/pub-dates&gt;&lt;/dates&gt;&lt;isbn&gt;1367-4811 (Electronic)&amp;#xD;1367-4803 (Linking)&lt;/isbn&gt;&lt;accession-num&gt;30768159&lt;/accession-num&gt;&lt;urls&gt;&lt;related-urls&gt;&lt;url&gt;https://www.ncbi.nlm.nih.gov/pubmed/30768159&lt;/url&gt;&lt;/related-urls&gt;&lt;/urls&gt;&lt;electronic-resource-num&gt;10.1093/bioinformatics/btz095&lt;/electronic-resource-num&gt;&lt;/record&gt;&lt;/Cite&gt;&lt;/EndNote&gt;</w:instrText>
      </w:r>
      <w:r w:rsidR="0019774E">
        <w:rPr>
          <w:rFonts w:ascii="Arial" w:eastAsia="Arial" w:hAnsi="Arial" w:cs="Arial"/>
          <w:color w:val="000000"/>
        </w:rPr>
        <w:fldChar w:fldCharType="separate"/>
      </w:r>
      <w:r w:rsidR="002F1B5D">
        <w:rPr>
          <w:rFonts w:ascii="Arial" w:eastAsia="Arial" w:hAnsi="Arial" w:cs="Arial"/>
          <w:noProof/>
          <w:color w:val="000000"/>
        </w:rPr>
        <w:t>[70]</w:t>
      </w:r>
      <w:r w:rsidR="0019774E">
        <w:rPr>
          <w:rFonts w:ascii="Arial" w:eastAsia="Arial" w:hAnsi="Arial" w:cs="Arial"/>
          <w:color w:val="000000"/>
        </w:rPr>
        <w:fldChar w:fldCharType="end"/>
      </w:r>
      <w:r w:rsidR="00582002">
        <w:rPr>
          <w:rFonts w:ascii="Arial" w:eastAsia="Arial" w:hAnsi="Arial" w:cs="Arial"/>
          <w:color w:val="000000"/>
        </w:rPr>
        <w:t xml:space="preserve"> </w:t>
      </w:r>
      <w:r w:rsidRPr="00491D87">
        <w:rPr>
          <w:rFonts w:ascii="Arial" w:eastAsia="Arial" w:hAnsi="Arial" w:cs="Arial"/>
          <w:color w:val="000000"/>
        </w:rPr>
        <w:t xml:space="preserve">was proposed to reduce the dimension of </w:t>
      </w:r>
      <w:proofErr w:type="spellStart"/>
      <w:r>
        <w:rPr>
          <w:rFonts w:ascii="Arial" w:eastAsia="Arial" w:hAnsi="Arial" w:cs="Arial"/>
          <w:color w:val="000000"/>
        </w:rPr>
        <w:t>scRNA</w:t>
      </w:r>
      <w:proofErr w:type="spellEnd"/>
      <w:r>
        <w:rPr>
          <w:rFonts w:ascii="Arial" w:eastAsia="Arial" w:hAnsi="Arial" w:cs="Arial"/>
          <w:color w:val="000000"/>
        </w:rPr>
        <w:t xml:space="preserve">-Seq data </w:t>
      </w:r>
      <w:r w:rsidRPr="00491D87">
        <w:rPr>
          <w:rFonts w:ascii="Arial" w:eastAsia="Arial" w:hAnsi="Arial" w:cs="Arial"/>
          <w:color w:val="000000"/>
        </w:rPr>
        <w:t xml:space="preserve">for efficient stratification of tumor subpopulations. </w:t>
      </w:r>
    </w:p>
    <w:p w14:paraId="6596BA9B" w14:textId="3E8030C9" w:rsidR="00E31651" w:rsidRPr="00491D87" w:rsidRDefault="00E31651" w:rsidP="00F506E3">
      <w:pPr>
        <w:pBdr>
          <w:top w:val="nil"/>
          <w:left w:val="nil"/>
          <w:bottom w:val="nil"/>
          <w:right w:val="nil"/>
          <w:between w:val="nil"/>
        </w:pBdr>
        <w:snapToGrid w:val="0"/>
        <w:spacing w:before="120" w:after="120" w:line="480" w:lineRule="auto"/>
        <w:jc w:val="both"/>
        <w:rPr>
          <w:rFonts w:ascii="Arial" w:eastAsia="Arial" w:hAnsi="Arial" w:cs="Arial"/>
          <w:i/>
          <w:color w:val="000000"/>
          <w:u w:val="single"/>
        </w:rPr>
      </w:pPr>
      <w:r w:rsidRPr="00491D87">
        <w:rPr>
          <w:rFonts w:ascii="Arial" w:eastAsia="Arial" w:hAnsi="Arial" w:cs="Arial"/>
          <w:i/>
          <w:color w:val="000000"/>
          <w:u w:val="single"/>
        </w:rPr>
        <w:t>Model</w:t>
      </w:r>
      <w:r w:rsidR="00262695">
        <w:rPr>
          <w:rFonts w:ascii="Arial" w:eastAsia="Arial" w:hAnsi="Arial" w:cs="Arial"/>
          <w:i/>
          <w:color w:val="000000"/>
          <w:u w:val="single"/>
        </w:rPr>
        <w:t>.</w:t>
      </w:r>
      <w:r w:rsidRPr="00491D87">
        <w:rPr>
          <w:rFonts w:ascii="Arial" w:eastAsia="Arial" w:hAnsi="Arial" w:cs="Arial"/>
          <w:i/>
          <w:color w:val="000000"/>
        </w:rPr>
        <w:t xml:space="preserve">  </w:t>
      </w:r>
      <w:r w:rsidRPr="00491D87">
        <w:rPr>
          <w:rFonts w:ascii="Arial" w:eastAsia="Arial" w:hAnsi="Arial" w:cs="Arial"/>
          <w:color w:val="000000"/>
        </w:rPr>
        <w:t xml:space="preserve">Dhaka adopts a </w:t>
      </w:r>
      <w:r>
        <w:rPr>
          <w:rFonts w:ascii="Arial" w:eastAsia="Arial" w:hAnsi="Arial" w:cs="Arial"/>
          <w:color w:val="000000"/>
        </w:rPr>
        <w:t xml:space="preserve">general </w:t>
      </w:r>
      <w:r w:rsidRPr="00491D87">
        <w:rPr>
          <w:rFonts w:ascii="Arial" w:eastAsia="Arial" w:hAnsi="Arial" w:cs="Arial"/>
          <w:color w:val="000000"/>
        </w:rPr>
        <w:t>VAE</w:t>
      </w:r>
      <w:r>
        <w:rPr>
          <w:rFonts w:ascii="Arial" w:eastAsia="Arial" w:hAnsi="Arial" w:cs="Arial"/>
          <w:color w:val="000000"/>
        </w:rPr>
        <w:t xml:space="preserve"> formulation</w:t>
      </w:r>
      <w:r w:rsidRPr="00491D87">
        <w:rPr>
          <w:rFonts w:ascii="Arial" w:eastAsia="Arial" w:hAnsi="Arial" w:cs="Arial"/>
          <w:color w:val="000000"/>
        </w:rPr>
        <w:t>.</w:t>
      </w:r>
      <w:r>
        <w:rPr>
          <w:rFonts w:ascii="Arial" w:eastAsia="Arial" w:hAnsi="Arial" w:cs="Arial"/>
          <w:color w:val="000000"/>
        </w:rPr>
        <w:t xml:space="preserve"> It</w:t>
      </w:r>
      <w:r w:rsidRPr="00491D87">
        <w:rPr>
          <w:rFonts w:ascii="Arial" w:eastAsia="Arial" w:hAnsi="Arial" w:cs="Arial"/>
          <w:color w:val="000000"/>
        </w:rPr>
        <w:t xml:space="preserve"> takes the </w:t>
      </w:r>
      <w:r>
        <w:rPr>
          <w:rFonts w:ascii="Arial" w:eastAsia="Arial" w:hAnsi="Arial" w:cs="Arial"/>
          <w:color w:val="000000"/>
        </w:rPr>
        <w:t xml:space="preserve">normalized, log-transformed </w:t>
      </w:r>
      <w:r w:rsidRPr="00491D87">
        <w:rPr>
          <w:rFonts w:ascii="Arial" w:eastAsia="Arial" w:hAnsi="Arial" w:cs="Arial"/>
          <w:color w:val="000000"/>
        </w:rPr>
        <w:t>expression</w:t>
      </w:r>
      <w:r>
        <w:rPr>
          <w:rFonts w:ascii="Arial" w:eastAsia="Arial" w:hAnsi="Arial" w:cs="Arial"/>
          <w:color w:val="000000"/>
        </w:rPr>
        <w:t>s</w:t>
      </w:r>
      <w:r w:rsidRPr="00491D87">
        <w:rPr>
          <w:rFonts w:ascii="Arial" w:eastAsia="Arial" w:hAnsi="Arial" w:cs="Arial"/>
          <w:color w:val="000000"/>
        </w:rPr>
        <w:t xml:space="preserve"> of a cell </w:t>
      </w:r>
      <w:r>
        <w:rPr>
          <w:rFonts w:ascii="Arial" w:eastAsia="Arial" w:hAnsi="Arial" w:cs="Arial"/>
          <w:color w:val="000000"/>
        </w:rPr>
        <w:t xml:space="preserve">as input </w:t>
      </w:r>
      <w:r w:rsidRPr="00491D87">
        <w:rPr>
          <w:rFonts w:ascii="Arial" w:eastAsia="Arial" w:hAnsi="Arial" w:cs="Arial"/>
          <w:color w:val="000000"/>
        </w:rPr>
        <w:t>and outputs the low-dimensional representation.</w:t>
      </w:r>
    </w:p>
    <w:p w14:paraId="446981DD" w14:textId="7F6B6A04" w:rsidR="00E31651" w:rsidRPr="00491D87" w:rsidRDefault="00E31651" w:rsidP="002846BD">
      <w:pPr>
        <w:pBdr>
          <w:top w:val="nil"/>
          <w:left w:val="nil"/>
          <w:bottom w:val="nil"/>
          <w:right w:val="nil"/>
          <w:between w:val="nil"/>
        </w:pBdr>
        <w:snapToGrid w:val="0"/>
        <w:spacing w:before="120" w:after="120" w:line="480" w:lineRule="auto"/>
        <w:jc w:val="both"/>
        <w:rPr>
          <w:rFonts w:ascii="Arial" w:eastAsia="Arial" w:hAnsi="Arial" w:cs="Arial"/>
          <w:color w:val="000000"/>
        </w:rPr>
      </w:pPr>
      <w:r w:rsidRPr="00491D87">
        <w:rPr>
          <w:rFonts w:ascii="Arial" w:eastAsia="Arial" w:hAnsi="Arial" w:cs="Arial"/>
          <w:i/>
          <w:color w:val="000000"/>
          <w:u w:val="single"/>
        </w:rPr>
        <w:t xml:space="preserve">Evaluation </w:t>
      </w:r>
      <w:proofErr w:type="spellStart"/>
      <w:r w:rsidRPr="00491D87">
        <w:rPr>
          <w:rFonts w:ascii="Arial" w:eastAsia="Arial" w:hAnsi="Arial" w:cs="Arial"/>
          <w:i/>
          <w:color w:val="000000"/>
          <w:u w:val="single"/>
        </w:rPr>
        <w:t>matr</w:t>
      </w:r>
      <w:r>
        <w:rPr>
          <w:rFonts w:ascii="Arial" w:eastAsia="Arial" w:hAnsi="Arial" w:cs="Arial"/>
          <w:i/>
          <w:color w:val="000000"/>
          <w:u w:val="single"/>
        </w:rPr>
        <w:t>ics</w:t>
      </w:r>
      <w:proofErr w:type="spellEnd"/>
      <w:r w:rsidR="00262695">
        <w:rPr>
          <w:rFonts w:ascii="Arial" w:eastAsia="Arial" w:hAnsi="Arial" w:cs="Arial"/>
          <w:i/>
          <w:color w:val="000000"/>
          <w:u w:val="single"/>
        </w:rPr>
        <w:t>.</w:t>
      </w:r>
      <w:r w:rsidR="00262695" w:rsidRPr="00253453">
        <w:rPr>
          <w:rFonts w:ascii="Arial" w:eastAsia="Arial" w:hAnsi="Arial" w:cs="Arial"/>
          <w:i/>
          <w:color w:val="000000"/>
        </w:rPr>
        <w:t xml:space="preserve"> </w:t>
      </w:r>
      <w:r w:rsidRPr="00253453">
        <w:rPr>
          <w:rFonts w:ascii="Arial" w:eastAsia="Arial" w:hAnsi="Arial" w:cs="Arial"/>
          <w:i/>
          <w:color w:val="000000"/>
        </w:rPr>
        <w:t xml:space="preserve"> </w:t>
      </w:r>
      <w:r w:rsidRPr="00491D87">
        <w:rPr>
          <w:rFonts w:ascii="Arial" w:eastAsia="Arial" w:hAnsi="Arial" w:cs="Arial"/>
          <w:color w:val="000000"/>
        </w:rPr>
        <w:t xml:space="preserve">ARI </w:t>
      </w:r>
      <w:r w:rsidR="00262695">
        <w:rPr>
          <w:rFonts w:ascii="Arial" w:eastAsia="Arial" w:hAnsi="Arial" w:cs="Arial"/>
          <w:color w:val="000000"/>
        </w:rPr>
        <w:t xml:space="preserve">was used to </w:t>
      </w:r>
      <w:r w:rsidRPr="00491D87">
        <w:rPr>
          <w:rFonts w:ascii="Arial" w:eastAsia="Arial" w:hAnsi="Arial" w:cs="Arial"/>
          <w:color w:val="000000"/>
        </w:rPr>
        <w:t xml:space="preserve">determine the quality of </w:t>
      </w:r>
      <w:r w:rsidR="00262695">
        <w:rPr>
          <w:rFonts w:ascii="Arial" w:eastAsia="Arial" w:hAnsi="Arial" w:cs="Arial"/>
          <w:color w:val="000000"/>
        </w:rPr>
        <w:t xml:space="preserve">the </w:t>
      </w:r>
      <w:r w:rsidRPr="00491D87">
        <w:rPr>
          <w:rFonts w:ascii="Arial" w:eastAsia="Arial" w:hAnsi="Arial" w:cs="Arial"/>
          <w:color w:val="000000"/>
        </w:rPr>
        <w:t>resulting clustering for each dimensionality reduction method</w:t>
      </w:r>
      <w:r w:rsidR="00262695">
        <w:rPr>
          <w:rFonts w:ascii="Arial" w:eastAsia="Arial" w:hAnsi="Arial" w:cs="Arial"/>
          <w:color w:val="000000"/>
        </w:rPr>
        <w:t xml:space="preserve">. </w:t>
      </w:r>
      <w:r w:rsidRPr="00F506E3">
        <w:rPr>
          <w:rFonts w:ascii="Arial" w:eastAsia="Arial" w:hAnsi="Arial" w:cs="Arial"/>
          <w:color w:val="000000"/>
        </w:rPr>
        <w:t>Spearman rank correlation</w:t>
      </w:r>
      <w:r w:rsidR="00262695" w:rsidRPr="00F506E3">
        <w:rPr>
          <w:rFonts w:ascii="Arial" w:eastAsia="Arial" w:hAnsi="Arial" w:cs="Arial"/>
          <w:color w:val="000000"/>
        </w:rPr>
        <w:t xml:space="preserve"> was </w:t>
      </w:r>
      <w:r w:rsidR="003D711D">
        <w:rPr>
          <w:rFonts w:ascii="Arial" w:eastAsia="Arial" w:hAnsi="Arial" w:cs="Arial"/>
          <w:color w:val="000000"/>
        </w:rPr>
        <w:t xml:space="preserve">assessed to the scoring metric (lineage or differentiation) to contrast with other programs. </w:t>
      </w:r>
      <w:r w:rsidR="002846BD">
        <w:rPr>
          <w:rFonts w:ascii="Arial" w:eastAsia="Arial" w:hAnsi="Arial" w:cs="Arial"/>
          <w:color w:val="000000"/>
        </w:rPr>
        <w:t xml:space="preserve"> </w:t>
      </w:r>
    </w:p>
    <w:p w14:paraId="1B239328" w14:textId="1A214446" w:rsidR="00E31651" w:rsidRPr="00CF73E6" w:rsidRDefault="00E31651" w:rsidP="00F506E3">
      <w:pPr>
        <w:pBdr>
          <w:top w:val="nil"/>
          <w:left w:val="nil"/>
          <w:bottom w:val="nil"/>
          <w:right w:val="nil"/>
          <w:between w:val="nil"/>
        </w:pBdr>
        <w:spacing w:line="480" w:lineRule="auto"/>
        <w:jc w:val="both"/>
        <w:rPr>
          <w:rFonts w:ascii="Arial" w:eastAsia="Arial" w:hAnsi="Arial" w:cs="Arial"/>
          <w:i/>
          <w:color w:val="000000"/>
          <w:u w:val="single"/>
        </w:rPr>
      </w:pPr>
      <w:r w:rsidRPr="00491D87">
        <w:rPr>
          <w:rFonts w:ascii="Arial" w:eastAsia="Arial" w:hAnsi="Arial" w:cs="Arial"/>
          <w:i/>
          <w:color w:val="000000"/>
          <w:u w:val="single"/>
        </w:rPr>
        <w:t>Result</w:t>
      </w:r>
      <w:r w:rsidR="00933DCA">
        <w:rPr>
          <w:rFonts w:ascii="Arial" w:eastAsia="Arial" w:hAnsi="Arial" w:cs="Arial"/>
          <w:i/>
          <w:color w:val="000000"/>
          <w:u w:val="single"/>
        </w:rPr>
        <w:t>.</w:t>
      </w:r>
      <w:r w:rsidRPr="00CF73E6">
        <w:rPr>
          <w:rFonts w:ascii="Arial" w:eastAsia="Arial" w:hAnsi="Arial" w:cs="Arial"/>
          <w:i/>
          <w:color w:val="000000"/>
        </w:rPr>
        <w:t xml:space="preserve"> </w:t>
      </w:r>
      <w:r w:rsidRPr="00491D87">
        <w:rPr>
          <w:rFonts w:ascii="Arial" w:eastAsia="Arial" w:hAnsi="Arial" w:cs="Arial"/>
          <w:color w:val="000000"/>
        </w:rPr>
        <w:t xml:space="preserve">Dhaka was </w:t>
      </w:r>
      <w:r w:rsidR="00DD1DFF">
        <w:rPr>
          <w:rFonts w:ascii="Arial" w:eastAsia="Arial" w:hAnsi="Arial" w:cs="Arial"/>
          <w:color w:val="000000"/>
        </w:rPr>
        <w:t xml:space="preserve">first </w:t>
      </w:r>
      <w:r>
        <w:rPr>
          <w:rFonts w:ascii="Arial" w:eastAsia="Arial" w:hAnsi="Arial" w:cs="Arial"/>
          <w:color w:val="000000"/>
        </w:rPr>
        <w:t>tested on</w:t>
      </w:r>
      <w:r w:rsidRPr="00491D87">
        <w:rPr>
          <w:rFonts w:ascii="Arial" w:eastAsia="Arial" w:hAnsi="Arial" w:cs="Arial"/>
          <w:color w:val="000000"/>
        </w:rPr>
        <w:t xml:space="preserve"> the simulated dataset. The simulated dataset contains 500 cells</w:t>
      </w:r>
      <w:r>
        <w:rPr>
          <w:rFonts w:ascii="Arial" w:eastAsia="Arial" w:hAnsi="Arial" w:cs="Arial"/>
          <w:color w:val="000000"/>
        </w:rPr>
        <w:t xml:space="preserve">, </w:t>
      </w:r>
      <w:r w:rsidR="00DD1DFF">
        <w:rPr>
          <w:rFonts w:ascii="Arial" w:eastAsia="Arial" w:hAnsi="Arial" w:cs="Arial"/>
          <w:color w:val="000000"/>
        </w:rPr>
        <w:t xml:space="preserve">each including 3K genes, clustered into </w:t>
      </w:r>
      <w:r w:rsidRPr="00491D87">
        <w:rPr>
          <w:rFonts w:ascii="Arial" w:eastAsia="Arial" w:hAnsi="Arial" w:cs="Arial"/>
          <w:color w:val="000000"/>
        </w:rPr>
        <w:t xml:space="preserve">5 different clusters with 100 cells each. The </w:t>
      </w:r>
      <w:r>
        <w:rPr>
          <w:rFonts w:ascii="Arial" w:eastAsia="Arial" w:hAnsi="Arial" w:cs="Arial"/>
          <w:color w:val="000000"/>
        </w:rPr>
        <w:t xml:space="preserve">clustering </w:t>
      </w:r>
      <w:r w:rsidRPr="00491D87">
        <w:rPr>
          <w:rFonts w:ascii="Arial" w:eastAsia="Arial" w:hAnsi="Arial" w:cs="Arial"/>
          <w:color w:val="000000"/>
        </w:rPr>
        <w:t xml:space="preserve">performance was compared with other methods including t-SNE, PCA, SIMLR, NMF, </w:t>
      </w:r>
      <w:r>
        <w:rPr>
          <w:rFonts w:ascii="Arial" w:eastAsia="Arial" w:hAnsi="Arial" w:cs="Arial"/>
          <w:color w:val="000000"/>
        </w:rPr>
        <w:t xml:space="preserve">an </w:t>
      </w:r>
      <w:r w:rsidRPr="00491D87">
        <w:rPr>
          <w:rFonts w:ascii="Arial" w:eastAsia="Arial" w:hAnsi="Arial" w:cs="Arial"/>
          <w:color w:val="000000"/>
        </w:rPr>
        <w:t>autoencoder, MAGIC</w:t>
      </w:r>
      <w:r>
        <w:rPr>
          <w:rFonts w:ascii="Arial" w:eastAsia="Arial" w:hAnsi="Arial" w:cs="Arial"/>
          <w:color w:val="000000"/>
        </w:rPr>
        <w:t>,</w:t>
      </w:r>
      <w:r w:rsidRPr="00491D87">
        <w:rPr>
          <w:rFonts w:ascii="Arial" w:eastAsia="Arial" w:hAnsi="Arial" w:cs="Arial"/>
          <w:color w:val="000000"/>
        </w:rPr>
        <w:t xml:space="preserve"> and </w:t>
      </w:r>
      <w:proofErr w:type="spellStart"/>
      <w:r w:rsidRPr="00491D87">
        <w:rPr>
          <w:rFonts w:ascii="Arial" w:eastAsia="Arial" w:hAnsi="Arial" w:cs="Arial"/>
          <w:color w:val="000000"/>
        </w:rPr>
        <w:t>scVI</w:t>
      </w:r>
      <w:proofErr w:type="spellEnd"/>
      <w:r w:rsidRPr="00491D87">
        <w:rPr>
          <w:rFonts w:ascii="Arial" w:eastAsia="Arial" w:hAnsi="Arial" w:cs="Arial"/>
          <w:color w:val="000000"/>
        </w:rPr>
        <w:t xml:space="preserve">. </w:t>
      </w:r>
      <w:r w:rsidRPr="00491D87">
        <w:rPr>
          <w:rFonts w:ascii="Arial" w:eastAsia="Arial" w:hAnsi="Arial" w:cs="Arial"/>
        </w:rPr>
        <w:t xml:space="preserve">Dhaka was shown to have </w:t>
      </w:r>
      <w:r>
        <w:rPr>
          <w:rFonts w:ascii="Arial" w:eastAsia="Arial" w:hAnsi="Arial" w:cs="Arial"/>
        </w:rPr>
        <w:t xml:space="preserve">an </w:t>
      </w:r>
      <w:r w:rsidRPr="00491D87">
        <w:rPr>
          <w:rFonts w:ascii="Arial" w:eastAsia="Arial" w:hAnsi="Arial" w:cs="Arial"/>
        </w:rPr>
        <w:t xml:space="preserve">ARI higher than most </w:t>
      </w:r>
      <w:r>
        <w:rPr>
          <w:rFonts w:ascii="Arial" w:eastAsia="Arial" w:hAnsi="Arial" w:cs="Arial"/>
        </w:rPr>
        <w:t>other comparing</w:t>
      </w:r>
      <w:r w:rsidRPr="00491D87">
        <w:rPr>
          <w:rFonts w:ascii="Arial" w:eastAsia="Arial" w:hAnsi="Arial" w:cs="Arial"/>
        </w:rPr>
        <w:t xml:space="preserve"> methods.</w:t>
      </w:r>
      <w:r>
        <w:rPr>
          <w:rFonts w:ascii="Arial" w:eastAsia="Arial" w:hAnsi="Arial" w:cs="Arial"/>
          <w:color w:val="000000"/>
        </w:rPr>
        <w:t xml:space="preserve"> </w:t>
      </w:r>
      <w:r w:rsidRPr="00491D87">
        <w:rPr>
          <w:rFonts w:ascii="Arial" w:eastAsia="Arial" w:hAnsi="Arial" w:cs="Arial"/>
          <w:color w:val="000000"/>
        </w:rPr>
        <w:t xml:space="preserve">Dhaka was </w:t>
      </w:r>
      <w:r w:rsidR="00DD1DFF">
        <w:rPr>
          <w:rFonts w:ascii="Arial" w:eastAsia="Arial" w:hAnsi="Arial" w:cs="Arial"/>
          <w:color w:val="000000"/>
        </w:rPr>
        <w:t xml:space="preserve">then </w:t>
      </w:r>
      <w:r w:rsidRPr="00491D87">
        <w:rPr>
          <w:rFonts w:ascii="Arial" w:eastAsia="Arial" w:hAnsi="Arial" w:cs="Arial"/>
          <w:color w:val="000000"/>
        </w:rPr>
        <w:t xml:space="preserve">applied to the </w:t>
      </w:r>
      <w:r w:rsidRPr="00F506E3">
        <w:rPr>
          <w:rFonts w:ascii="Arial" w:eastAsia="Arial" w:hAnsi="Arial" w:cs="Arial"/>
          <w:color w:val="000000"/>
        </w:rPr>
        <w:lastRenderedPageBreak/>
        <w:t>Oligodendroglioma data</w:t>
      </w:r>
      <w:r w:rsidRPr="00491D87">
        <w:rPr>
          <w:rFonts w:ascii="Arial" w:eastAsia="Arial" w:hAnsi="Arial" w:cs="Arial"/>
          <w:color w:val="000000"/>
        </w:rPr>
        <w:t xml:space="preserve"> and </w:t>
      </w:r>
      <w:r w:rsidR="00DD1DFF">
        <w:rPr>
          <w:rFonts w:ascii="Arial" w:eastAsia="Arial" w:hAnsi="Arial" w:cs="Arial"/>
          <w:color w:val="000000"/>
        </w:rPr>
        <w:t xml:space="preserve">could </w:t>
      </w:r>
      <w:r w:rsidRPr="00491D87">
        <w:rPr>
          <w:rFonts w:ascii="Arial" w:eastAsia="Arial" w:hAnsi="Arial" w:cs="Arial"/>
          <w:color w:val="000000"/>
        </w:rPr>
        <w:t>separate malignant cells from non-malignant microglia/macrophage cells</w:t>
      </w:r>
      <w:r>
        <w:rPr>
          <w:rFonts w:ascii="Arial" w:eastAsia="Arial" w:hAnsi="Arial" w:cs="Arial"/>
          <w:color w:val="000000"/>
        </w:rPr>
        <w:t xml:space="preserve">. It also </w:t>
      </w:r>
      <w:r w:rsidRPr="00491D87">
        <w:rPr>
          <w:rFonts w:ascii="Arial" w:eastAsia="Arial" w:hAnsi="Arial" w:cs="Arial"/>
          <w:color w:val="000000"/>
        </w:rPr>
        <w:t>uncover</w:t>
      </w:r>
      <w:r>
        <w:rPr>
          <w:rFonts w:ascii="Arial" w:eastAsia="Arial" w:hAnsi="Arial" w:cs="Arial"/>
          <w:color w:val="000000"/>
        </w:rPr>
        <w:t>ed</w:t>
      </w:r>
      <w:r w:rsidRPr="00491D87">
        <w:rPr>
          <w:rFonts w:ascii="Arial" w:eastAsia="Arial" w:hAnsi="Arial" w:cs="Arial"/>
          <w:color w:val="000000"/>
        </w:rPr>
        <w:t xml:space="preserve"> the shared glial lineage</w:t>
      </w:r>
      <w:r>
        <w:rPr>
          <w:rFonts w:ascii="Arial" w:eastAsia="Arial" w:hAnsi="Arial" w:cs="Arial"/>
          <w:color w:val="000000"/>
        </w:rPr>
        <w:t xml:space="preserve"> and </w:t>
      </w:r>
      <w:r w:rsidRPr="00491D87">
        <w:rPr>
          <w:rFonts w:ascii="Arial" w:eastAsia="Arial" w:hAnsi="Arial" w:cs="Arial"/>
          <w:color w:val="000000"/>
        </w:rPr>
        <w:t>differential</w:t>
      </w:r>
      <w:r>
        <w:rPr>
          <w:rFonts w:ascii="Arial" w:eastAsia="Arial" w:hAnsi="Arial" w:cs="Arial"/>
          <w:color w:val="000000"/>
        </w:rPr>
        <w:t>ly</w:t>
      </w:r>
      <w:r w:rsidRPr="00491D87">
        <w:rPr>
          <w:rFonts w:ascii="Arial" w:eastAsia="Arial" w:hAnsi="Arial" w:cs="Arial"/>
          <w:color w:val="000000"/>
        </w:rPr>
        <w:t xml:space="preserve"> expressed genes</w:t>
      </w:r>
      <w:r>
        <w:rPr>
          <w:rFonts w:ascii="Arial" w:eastAsia="Arial" w:hAnsi="Arial" w:cs="Arial"/>
          <w:color w:val="000000"/>
        </w:rPr>
        <w:t xml:space="preserve"> for the </w:t>
      </w:r>
      <w:r w:rsidRPr="00491D87">
        <w:rPr>
          <w:rFonts w:ascii="Arial" w:eastAsia="Arial" w:hAnsi="Arial" w:cs="Arial"/>
          <w:color w:val="000000"/>
        </w:rPr>
        <w:t>lineage</w:t>
      </w:r>
      <w:r>
        <w:rPr>
          <w:rFonts w:ascii="Arial" w:eastAsia="Arial" w:hAnsi="Arial" w:cs="Arial"/>
          <w:color w:val="000000"/>
        </w:rPr>
        <w:t xml:space="preserve">s. </w:t>
      </w:r>
      <w:r w:rsidRPr="00491D87">
        <w:rPr>
          <w:rFonts w:ascii="Arial" w:eastAsia="Arial" w:hAnsi="Arial" w:cs="Arial"/>
        </w:rPr>
        <w:t xml:space="preserve">Dhaka was </w:t>
      </w:r>
      <w:r w:rsidR="00DD1DFF">
        <w:rPr>
          <w:rFonts w:ascii="Arial" w:eastAsia="Arial" w:hAnsi="Arial" w:cs="Arial"/>
        </w:rPr>
        <w:t>also</w:t>
      </w:r>
      <w:r w:rsidRPr="00491D87">
        <w:rPr>
          <w:rFonts w:ascii="Arial" w:eastAsia="Arial" w:hAnsi="Arial" w:cs="Arial"/>
        </w:rPr>
        <w:t xml:space="preserve"> applied to the Glioblastoma data</w:t>
      </w:r>
      <w:r>
        <w:rPr>
          <w:rFonts w:ascii="Arial" w:eastAsia="Arial" w:hAnsi="Arial" w:cs="Arial"/>
        </w:rPr>
        <w:t xml:space="preserve"> and revealed an </w:t>
      </w:r>
      <w:r w:rsidRPr="00491D87">
        <w:rPr>
          <w:rFonts w:ascii="Arial" w:eastAsia="Arial" w:hAnsi="Arial" w:cs="Arial"/>
        </w:rPr>
        <w:t xml:space="preserve">evolutionary </w:t>
      </w:r>
      <w:r>
        <w:rPr>
          <w:rFonts w:ascii="Arial" w:eastAsia="Arial" w:hAnsi="Arial" w:cs="Arial"/>
        </w:rPr>
        <w:t>trajectory of</w:t>
      </w:r>
      <w:r w:rsidRPr="00491D87">
        <w:rPr>
          <w:rFonts w:ascii="Arial" w:eastAsia="Arial" w:hAnsi="Arial" w:cs="Arial"/>
        </w:rPr>
        <w:t xml:space="preserve"> the malignant cells where cells </w:t>
      </w:r>
      <w:r>
        <w:rPr>
          <w:rFonts w:ascii="Arial" w:eastAsia="Arial" w:hAnsi="Arial" w:cs="Arial"/>
        </w:rPr>
        <w:t>we</w:t>
      </w:r>
      <w:r w:rsidRPr="00491D87">
        <w:rPr>
          <w:rFonts w:ascii="Arial" w:eastAsia="Arial" w:hAnsi="Arial" w:cs="Arial"/>
        </w:rPr>
        <w:t>re gradually progressing</w:t>
      </w:r>
      <w:r>
        <w:rPr>
          <w:rFonts w:ascii="Arial" w:eastAsia="Arial" w:hAnsi="Arial" w:cs="Arial"/>
        </w:rPr>
        <w:t xml:space="preserve"> from a </w:t>
      </w:r>
      <w:r w:rsidRPr="00491D87">
        <w:rPr>
          <w:rFonts w:ascii="Arial" w:eastAsia="Arial" w:hAnsi="Arial" w:cs="Arial"/>
        </w:rPr>
        <w:t xml:space="preserve">stemlike state to a more differentiated state. </w:t>
      </w:r>
      <w:r>
        <w:rPr>
          <w:rFonts w:ascii="Arial" w:eastAsia="Arial" w:hAnsi="Arial" w:cs="Arial"/>
        </w:rPr>
        <w:t>In contrast, other</w:t>
      </w:r>
      <w:r w:rsidRPr="00491D87">
        <w:rPr>
          <w:rFonts w:ascii="Arial" w:eastAsia="Arial" w:hAnsi="Arial" w:cs="Arial"/>
        </w:rPr>
        <w:t xml:space="preserve"> methods fail</w:t>
      </w:r>
      <w:r>
        <w:rPr>
          <w:rFonts w:ascii="Arial" w:eastAsia="Arial" w:hAnsi="Arial" w:cs="Arial"/>
        </w:rPr>
        <w:t>ed</w:t>
      </w:r>
      <w:r w:rsidRPr="00491D87">
        <w:rPr>
          <w:rFonts w:ascii="Arial" w:eastAsia="Arial" w:hAnsi="Arial" w:cs="Arial"/>
        </w:rPr>
        <w:t xml:space="preserve"> to capture th</w:t>
      </w:r>
      <w:r>
        <w:rPr>
          <w:rFonts w:ascii="Arial" w:eastAsia="Arial" w:hAnsi="Arial" w:cs="Arial"/>
        </w:rPr>
        <w:t>is</w:t>
      </w:r>
      <w:r w:rsidRPr="00491D87">
        <w:rPr>
          <w:rFonts w:ascii="Arial" w:eastAsia="Arial" w:hAnsi="Arial" w:cs="Arial"/>
        </w:rPr>
        <w:t xml:space="preserve"> underlying structure.</w:t>
      </w:r>
      <w:r>
        <w:rPr>
          <w:rFonts w:ascii="Arial" w:eastAsia="Arial" w:hAnsi="Arial" w:cs="Arial"/>
        </w:rPr>
        <w:t xml:space="preserve"> </w:t>
      </w:r>
      <w:r w:rsidRPr="00491D87">
        <w:rPr>
          <w:rFonts w:ascii="Arial" w:eastAsia="Arial" w:hAnsi="Arial" w:cs="Arial"/>
        </w:rPr>
        <w:t>Dhaka was</w:t>
      </w:r>
      <w:r>
        <w:rPr>
          <w:rFonts w:ascii="Arial" w:eastAsia="Arial" w:hAnsi="Arial" w:cs="Arial"/>
        </w:rPr>
        <w:t xml:space="preserve"> next </w:t>
      </w:r>
      <w:r w:rsidRPr="00491D87">
        <w:rPr>
          <w:rFonts w:ascii="Arial" w:eastAsia="Arial" w:hAnsi="Arial" w:cs="Arial"/>
        </w:rPr>
        <w:t xml:space="preserve">applied to </w:t>
      </w:r>
      <w:r>
        <w:rPr>
          <w:rFonts w:ascii="Arial" w:eastAsia="Arial" w:hAnsi="Arial" w:cs="Arial"/>
        </w:rPr>
        <w:t xml:space="preserve">the </w:t>
      </w:r>
      <w:r w:rsidRPr="00491D87">
        <w:rPr>
          <w:rFonts w:ascii="Arial" w:eastAsia="Arial" w:hAnsi="Arial" w:cs="Arial"/>
        </w:rPr>
        <w:t xml:space="preserve">Melanoma cancer dataset </w:t>
      </w:r>
      <w:r w:rsidR="0019774E">
        <w:rPr>
          <w:rFonts w:ascii="Arial" w:eastAsia="Arial" w:hAnsi="Arial" w:cs="Arial"/>
        </w:rPr>
        <w:fldChar w:fldCharType="begin">
          <w:fldData xml:space="preserve">PEVuZE5vdGU+PENpdGU+PEF1dGhvcj5UaXJvc2g8L0F1dGhvcj48WWVhcj4yMDE2PC9ZZWFyPjxS
ZWNOdW0+MTg4PC9SZWNOdW0+PERpc3BsYXlUZXh0Pls3MV08L0Rpc3BsYXlUZXh0PjxyZWNvcmQ+
PHJlYy1udW1iZXI+MTg4PC9yZWMtbnVtYmVyPjxmb3JlaWduLWtleXM+PGtleSBhcHA9IkVOIiBk
Yi1pZD0ienNwcHgyNWZvZmZ0enhlZTk1ZngyOXA4dGF0ZjV2dmF3dHZwIiB0aW1lc3RhbXA9IjE2
Mjg4MTEwNzgiPjE4ODwva2V5PjwvZm9yZWlnbi1rZXlzPjxyZWYtdHlwZSBuYW1lPSJKb3VybmFs
IEFydGljbGUiPjE3PC9yZWYtdHlwZT48Y29udHJpYnV0b3JzPjxhdXRob3JzPjxhdXRob3I+VGly
b3NoLCBJLjwvYXV0aG9yPjxhdXRob3I+SXphciwgQi48L2F1dGhvcj48YXV0aG9yPlByYWthZGFu
LCBTLiBNLjwvYXV0aG9yPjxhdXRob3I+V2Fkc3dvcnRoLCBNLiBILiwgMm5kPC9hdXRob3I+PGF1
dGhvcj5UcmVhY3ksIEQuPC9hdXRob3I+PGF1dGhvcj5Ucm9tYmV0dGEsIEouIEouPC9hdXRob3I+
PGF1dGhvcj5Sb3RlbSwgQS48L2F1dGhvcj48YXV0aG9yPlJvZG1hbiwgQy48L2F1dGhvcj48YXV0
aG9yPkxpYW4sIEMuPC9hdXRob3I+PGF1dGhvcj5NdXJwaHksIEcuPC9hdXRob3I+PGF1dGhvcj5G
YWxsYWhpLVNpY2hhbmksIE0uPC9hdXRob3I+PGF1dGhvcj5EdXR0b24tUmVnZXN0ZXIsIEsuPC9h
dXRob3I+PGF1dGhvcj5MaW4sIEouIFIuPC9hdXRob3I+PGF1dGhvcj5Db2hlbiwgTy48L2F1dGhv
cj48YXV0aG9yPlNoYWgsIFAuPC9hdXRob3I+PGF1dGhvcj5MdSwgRC48L2F1dGhvcj48YXV0aG9y
PkdlbnNoYWZ0LCBBLiBTLjwvYXV0aG9yPjxhdXRob3I+SHVnaGVzLCBULiBLLjwvYXV0aG9yPjxh
dXRob3I+WmllZ2xlciwgQy4gRy48L2F1dGhvcj48YXV0aG9yPkthemVyLCBTLiBXLjwvYXV0aG9y
PjxhdXRob3I+R2FpbGxhcmQsIEEuPC9hdXRob3I+PGF1dGhvcj5Lb2xiLCBLLiBFLjwvYXV0aG9y
PjxhdXRob3I+VmlsbGFuaSwgQS4gQy48L2F1dGhvcj48YXV0aG9yPkpvaGFubmVzc2VuLCBDLiBN
LjwvYXV0aG9yPjxhdXRob3I+QW5kcmVldiwgQS4gWS48L2F1dGhvcj48YXV0aG9yPlZhbiBBbGxl
biwgRS4gTS48L2F1dGhvcj48YXV0aG9yPkJlcnRhZ25vbGxpLCBNLjwvYXV0aG9yPjxhdXRob3I+
U29yZ2VyLCBQLiBLLjwvYXV0aG9yPjxhdXRob3I+U3VsbGl2YW4sIFIuIEouPC9hdXRob3I+PGF1
dGhvcj5GbGFoZXJ0eSwgSy4gVC48L2F1dGhvcj48YXV0aG9yPkZyZWRlcmljaywgRC4gVC48L2F1
dGhvcj48YXV0aG9yPkphbmUtVmFsYnVlbmEsIEouPC9hdXRob3I+PGF1dGhvcj5Zb29uLCBDLiBI
LjwvYXV0aG9yPjxhdXRob3I+Um96ZW5ibGF0dC1Sb3NlbiwgTy48L2F1dGhvcj48YXV0aG9yPlNo
YWxlaywgQS4gSy48L2F1dGhvcj48YXV0aG9yPlJlZ2V2LCBBLjwvYXV0aG9yPjxhdXRob3I+R2Fy
cmF3YXksIEwuIEEuPC9hdXRob3I+PC9hdXRob3JzPjwvY29udHJpYnV0b3JzPjxhdXRoLWFkZHJl
c3M+QnJvYWQgSW5zdGl0dXRlIG9mIE1JVCBhbmQgSGFydmFyZCwgQ2FtYnJpZGdlLCBNQSAwMjE0
MiwgVVNBLiYjeEQ7QnJvYWQgSW5zdGl0dXRlIG9mIE1JVCBhbmQgSGFydmFyZCwgQ2FtYnJpZGdl
LCBNQSAwMjE0MiwgVVNBLiBEZXBhcnRtZW50IG9mIE1lZGljYWwgT25jb2xvZ3ksIERhbmEtRmFy
YmVyIENhbmNlciBJbnN0aXR1dGUsIEhhcnZhcmQgTWVkaWNhbCBTY2hvb2wsIEJvc3RvbiwgTUEg
MDIyMTUsIFVTQS4gQ2VudGVyIGZvciBDYW5jZXIgUHJlY2lzaW9uIE1lZGljaW5lLCBEYW5hLUZh
cmJlciBDYW5jZXIgSW5zdGl0dXRlLCBCb3N0b24sIE1BIDAyMjE1LCBVU0EuIGJpemFyQHBhcnRu
ZXJzLm9yZyBhcmVnZXZAYnJvYWRpbnN0aXR1dGUub3JnIGxldmlfZ2FycmF3YXlAZGZjaS5oYXJ2
YXJkLmVkdS4mI3hEO0Jyb2FkIEluc3RpdHV0ZSBvZiBNSVQgYW5kIEhhcnZhcmQsIENhbWJyaWRn
ZSwgTUEgMDIxNDIsIFVTQS4gSW5zdGl0dXRlIGZvciBNZWRpY2FsIEVuZ2luZWVyaW5nIGFuZCBT
Y2llbmNlLCBNYXNzYWNodXNldHRzIEluc3RpdHV0ZSBvZiBUZWNobm9sb2d5IChNSVQpLCBDYW1i
cmlkZ2UsIE1BIDAyMTM5LCBVU0EuIERlcGFydG1lbnQgb2YgQ2hlbWlzdHJ5LCBNSVQsIENhbWJy
aWRnZSwgTUEgMDIxNDIsIFVTQS4gUmFnb24gSW5zdGl0dXRlIG9mIE1hc3NhY2h1c2V0dHMgR2Vu
ZXJhbCBIb3NwaXRhbCwgTUlUIGFuZCBIYXJ2YXJkIFVuaXZlcnNpdHksIENhbWJyaWRnZSwgTUEg
MDIxMzksIFVTQS4mI3hEO0Jyb2FkIEluc3RpdHV0ZSBvZiBNSVQgYW5kIEhhcnZhcmQsIENhbWJy
aWRnZSwgTUEgMDIxNDIsIFVTQS4gRGVwYXJ0bWVudCBvZiBNZWRpY2FsIE9uY29sb2d5LCBEYW5h
LUZhcmJlciBDYW5jZXIgSW5zdGl0dXRlLCBIYXJ2YXJkIE1lZGljYWwgU2Nob29sLCBCb3N0b24s
IE1BIDAyMjE1LCBVU0EuIENlbnRlciBmb3IgQ2FuY2VyIFByZWNpc2lvbiBNZWRpY2luZSwgRGFu
YS1GYXJiZXIgQ2FuY2VyIEluc3RpdHV0ZSwgQm9zdG9uLCBNQSAwMjIxNSwgVVNBLiYjeEQ7RGVw
YXJ0bWVudCBvZiBQYXRob2xvZ3ksIEJyaWdoYW0gYW5kIFdvbWVuJmFwb3M7cyBIb3NwaXRhbCwg
SGFydmFyZCBNZWRpY2FsIFNjaG9vbCwgQm9zdG9uLCBNQSAwMjExNSwgVVNBLiYjeEQ7UHJvZ3Jh
bSBpbiBUaGVyYXBldXRpYyBTY2llbmNlcywgRGVwYXJ0bWVudCBvZiBTeXN0ZW1zIEJpb2xvZ3ks
IEhhcnZhcmQgTWVkaWNhbCBTY2hvb2wsIEJvc3RvbiwgTUEgMDIxMTUsIFVTQS4mI3hEO0Jyb2Fk
IEluc3RpdHV0ZSBvZiBNSVQgYW5kIEhhcnZhcmQsIENhbWJyaWRnZSwgTUEgMDIxNDIsIFVTQS4g
RGVwYXJ0bWVudCBvZiBNZWRpY2FsIE9uY29sb2d5LCBEYW5hLUZhcmJlciBDYW5jZXIgSW5zdGl0
dXRlLCBIYXJ2YXJkIE1lZGljYWwgU2Nob29sLCBCb3N0b24sIE1BIDAyMjE1LCBVU0EuIERlcGFy
dG1lbnQgb2YgR2VuZXRpY3MgYW5kIENvbXB1dGF0aW9uYWwgQmlvbG9neSwgUUlNUiBCZXJnaG9m
ZXIgTWVkaWNhbCBSZXNlYXJjaCBJbnN0aXR1dGUsIEJyaXNiYW5lLCBRdWVlbnNsYW5kLCBBdXN0
cmFsaWEuJiN4RDtITVMgTElOQ1MgQ2VudGVyIGFuZCBMYWJvcmF0b3J5IG9mIFN5c3RlbXMgUGhh
cm1hY29sb2d5LCBIYXJ2YXJkIE1lZGljYWwgU2Nob29sLCBCb3N0b24sIE1BIDAyMTE1LCBVU0Eu
JiN4RDtEZXBhcnRtZW50IG9mIE1lZGljYWwgT25jb2xvZ3ksIERhbmEtRmFyYmVyIENhbmNlciBJ
bnN0aXR1dGUsIEhhcnZhcmQgTWVkaWNhbCBTY2hvb2wsIEJvc3RvbiwgTUEgMDIyMTUsIFVTQS4m
I3hEO0Jyb2FkIEluc3RpdHV0ZSBvZiBNSVQgYW5kIEhhcnZhcmQsIENhbWJyaWRnZSwgTUEgMDIx
NDIsIFVTQS4gSW5zdGl0dXRlIGZvciBNZWRpY2FsIEVuZ2luZWVyaW5nIGFuZCBTY2llbmNlLCBN
YXNzYWNodXNldHRzIEluc3RpdHV0ZSBvZiBUZWNobm9sb2d5IChNSVQpLCBDYW1icmlkZ2UsIE1B
IDAyMTM5LCBVU0EuIFJhZ29uIEluc3RpdHV0ZSBvZiBNYXNzYWNodXNldHRzIEdlbmVyYWwgSG9z
cGl0YWwsIE1JVCBhbmQgSGFydmFyZCBVbml2ZXJzaXR5LCBDYW1icmlkZ2UsIE1BIDAyMTM5LCBV
U0EuIERpdmlzaW9uIG9mIEhlYWx0aCBTY2llbmNlcyBhbmQgVGVjaG5vbG9neSwgSGFydmFyZCBN
ZWRpY2FsIFNjaG9vbCwgQm9zdG9uLCBNQSAwMjExNSwgVVNBLiYjeEQ7RGVwYXJ0bWVudCBvZiBT
dXJnaWNhbCBPbmNvbG9neSwgRGFuYS1GYXJiZXIgQ2FuY2VyIEluc3RpdHV0ZSwgSGFydmFyZCBN
ZWRpY2FsIFNjaG9vbCwgQm9zdG9uLCBNQSAwMjIxNSwgVVNBLiBEZXBhcnRtZW50IG9mIFN1cmdp
Y2FsIE9uY29sb2d5LCBCcmlnaGFtIGFuZCBXb21lbiZhcG9zO3MgSG9zcGl0YWwsIEhhcnZhcmQg
TWVkaWNhbCBTY2hvb2wsIEJvc3RvbiwgTUEgMDIxMTUsIFVTQS4mI3hEO1Byb2dyYW0gaW4gVGhl
cmFwZXV0aWMgU2NpZW5jZXMsIERlcGFydG1lbnQgb2YgU3lzdGVtcyBCaW9sb2d5LCBIYXJ2YXJk
IE1lZGljYWwgU2Nob29sLCBCb3N0b24sIE1BIDAyMTE1LCBVU0EuIEhNUyBMSU5DUyBDZW50ZXIg
YW5kIExhYm9yYXRvcnkgb2YgU3lzdGVtcyBQaGFybWFjb2xvZ3ksIEhhcnZhcmQgTWVkaWNhbCBT
Y2hvb2wsIEJvc3RvbiwgTUEgMDIxMTUsIFVTQS4gTHVkd2lnIENlbnRlciBhdCBIYXJ2YXJkLCBC
b3N0b24sIE1BIDAyMjE1LCBVU0EuJiN4RDtEaXZpc2lvbiBvZiBNZWRpY2FsIE9uY29sb2d5LCBN
YXNzYWNodXNldHRzIEdlbmVyYWwgSG9zcGl0YWwgQ2FuY2VyIENlbnRlciwgQm9zdG9uLCBNQSAw
MjExNCwgVVNBLiYjeEQ7QnJvYWQgSW5zdGl0dXRlIG9mIE1JVCBhbmQgSGFydmFyZCwgQ2FtYnJp
ZGdlLCBNQSAwMjE0MiwgVVNBLiBJbnN0aXR1dGUgZm9yIE1lZGljYWwgRW5naW5lZXJpbmcgYW5k
IFNjaWVuY2UsIE1hc3NhY2h1c2V0dHMgSW5zdGl0dXRlIG9mIFRlY2hub2xvZ3kgKE1JVCksIENh
bWJyaWRnZSwgTUEgMDIxMzksIFVTQS4gRGVwYXJ0bWVudCBvZiBDaGVtaXN0cnksIE1JVCwgQ2Ft
YnJpZGdlLCBNQSAwMjE0MiwgVVNBLiBSYWdvbiBJbnN0aXR1dGUgb2YgTWFzc2FjaHVzZXR0cyBH
ZW5lcmFsIEhvc3BpdGFsLCBNSVQgYW5kIEhhcnZhcmQgVW5pdmVyc2l0eSwgQ2FtYnJpZGdlLCBN
QSAwMjEzOSwgVVNBLiBEaXZpc2lvbiBvZiBIZWFsdGggU2NpZW5jZXMgYW5kIFRlY2hub2xvZ3ks
IEhhcnZhcmQgTWVkaWNhbCBTY2hvb2wsIEJvc3RvbiwgTUEgMDIxMTUsIFVTQS4gRGVwYXJ0bWVu
dCBvZiBJbW11bm9sb2d5LCBNYXNzYWNodXNldHRzIEdlbmVyYWwgSG9zcGl0YWwsIEJvc3Rvbiwg
TUEgMDIxMTQsIFVTQS4mI3hEO0Jyb2FkIEluc3RpdHV0ZSBvZiBNSVQgYW5kIEhhcnZhcmQsIENh
bWJyaWRnZSwgTUEgMDIxNDIsIFVTQS4gRGVwYXJ0bWVudCBvZiBCaW9sb2d5IGFuZCBLb2NoIElu
c3RpdHV0ZSwgTUlULCBCb3N0b24sIE1BIDAyMTQyLCBVU0EuIEhvd2FyZCBIdWdoZXMgTWVkaWNh
bCBJbnN0aXR1dGUsIENoZXZ5IENoYXNlLCBNRCAyMDgxNSwgVVNBLiBiaXphckBwYXJ0bmVycy5v
cmcgYXJlZ2V2QGJyb2FkaW5zdGl0dXRlLm9yZyBsZXZpX2dhcnJhd2F5QGRmY2kuaGFydmFyZC5l
ZHUuJiN4RDtCcm9hZCBJbnN0aXR1dGUgb2YgTUlUIGFuZCBIYXJ2YXJkLCBDYW1icmlkZ2UsIE1B
IDAyMTQyLCBVU0EuIGJpemFyQHBhcnRuZXJzLm9yZyBhcmVnZXZAYnJvYWRpbnN0aXR1dGUub3Jn
IGxldmlfZ2FycmF3YXlAZGZjaS5oYXJ2YXJkLmVkdS48L2F1dGgtYWRkcmVzcz48dGl0bGVzPjx0
aXRsZT5EaXNzZWN0aW5nIHRoZSBtdWx0aWNlbGx1bGFyIGVjb3N5c3RlbSBvZiBtZXRhc3RhdGlj
IG1lbGFub21hIGJ5IHNpbmdsZS1jZWxsIFJOQS1zZXE8L3RpdGxlPjxzZWNvbmRhcnktdGl0bGU+
U2NpZW5jZTwvc2Vjb25kYXJ5LXRpdGxlPjwvdGl0bGVzPjxwZXJpb2RpY2FsPjxmdWxsLXRpdGxl
PlNjaWVuY2U8L2Z1bGwtdGl0bGU+PC9wZXJpb2RpY2FsPjxwYWdlcz4xODktOTY8L3BhZ2VzPjx2
b2x1bWU+MzUyPC92b2x1bWU+PG51bWJlcj42MjgyPC9udW1iZXI+PGVkaXRpb24+MjAxNi8wNC8y
OTwvZWRpdGlvbj48a2V5d29yZHM+PGtleXdvcmQ+QmFzZSBTZXF1ZW5jZTwva2V5d29yZD48a2V5
d29yZD5DZWxsIENvbW11bmljYXRpb248L2tleXdvcmQ+PGtleXdvcmQ+Q2VsbCBDeWNsZTwva2V5
d29yZD48a2V5d29yZD5EcnVnIFJlc2lzdGFuY2UsIE5lb3BsYXNtL2dlbmV0aWNzPC9rZXl3b3Jk
PjxrZXl3b3JkPkVuZG90aGVsaWFsIENlbGxzL3BhdGhvbG9neTwva2V5d29yZD48a2V5d29yZD5H
ZW5vbWljczwva2V5d29yZD48a2V5d29yZD5IdW1hbnM8L2tleXdvcmQ+PGtleXdvcmQ+SW1tdW5v
dGhlcmFweTwva2V5d29yZD48a2V5d29yZD5MeW1waG9jeXRlIEFjdGl2YXRpb248L2tleXdvcmQ+
PGtleXdvcmQ+TWVsYW5vbWEvKmdlbmV0aWNzLypzZWNvbmRhcnkvdGhlcmFweTwva2V5d29yZD48
a2V5d29yZD5NaWNyb3BodGhhbG1pYS1Bc3NvY2lhdGVkIFRyYW5zY3JpcHRpb24gRmFjdG9yL21l
dGFib2xpc208L2tleXdvcmQ+PGtleXdvcmQ+TmVvcGxhc20gTWV0YXN0YXNpczwva2V5d29yZD48
a2V5d29yZD5STkEvZ2VuZXRpY3M8L2tleXdvcmQ+PGtleXdvcmQ+U2VxdWVuY2UgQW5hbHlzaXMs
IFJOQTwva2V5d29yZD48a2V5d29yZD5TaW5nbGUtQ2VsbCBBbmFseXNpczwva2V5d29yZD48a2V5
d29yZD5Ta2luIE5lb3BsYXNtcy8qcGF0aG9sb2d5PC9rZXl3b3JkPjxrZXl3b3JkPlN0cm9tYWwg
Q2VsbHMvcGF0aG9sb2d5PC9rZXl3b3JkPjxrZXl3b3JkPlQtTHltcGhvY3l0ZXMvaW1tdW5vbG9n
eS9wYXRob2xvZ3k8L2tleXdvcmQ+PGtleXdvcmQ+VHJhbnNjcmlwdG9tZTwva2V5d29yZD48a2V5
d29yZD4qVHVtb3IgTWljcm9lbnZpcm9ubWVudDwva2V5d29yZD48L2tleXdvcmRzPjxkYXRlcz48
eWVhcj4yMDE2PC95ZWFyPjxwdWItZGF0ZXM+PGRhdGU+QXByIDg8L2RhdGU+PC9wdWItZGF0ZXM+
PC9kYXRlcz48aXNibj4xMDk1LTkyMDMgKEVsZWN0cm9uaWMpJiN4RDswMDM2LTgwNzUgKExpbmtp
bmcpPC9pc2JuPjxhY2Nlc3Npb24tbnVtPjI3MTI0NDUyPC9hY2Nlc3Npb24tbnVtPjx1cmxzPjxy
ZWxhdGVkLXVybHM+PHVybD5odHRwczovL3d3dy5uY2JpLm5sbS5uaWguZ292L3B1Ym1lZC8yNzEy
NDQ1MjwvdXJsPjwvcmVsYXRlZC11cmxzPjwvdXJscz48Y3VzdG9tMj5QTUM0OTQ0NTI4PC9jdXN0
b20yPjxlbGVjdHJvbmljLXJlc291cmNlLW51bT4xMC4xMTI2L3NjaWVuY2UuYWFkMDUwMTwvZWxl
Y3Ryb25pYy1yZXNvdXJjZS1udW0+PC9yZWNvcmQ+PC9DaXRlPjwvRW5kTm90ZT5=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PEVuZE5vdGU+PENpdGU+PEF1dGhvcj5UaXJvc2g8L0F1dGhvcj48WWVhcj4yMDE2PC9ZZWFyPjxS
ZWNOdW0+MTg4PC9SZWNOdW0+PERpc3BsYXlUZXh0Pls3MV08L0Rpc3BsYXlUZXh0PjxyZWNvcmQ+
PHJlYy1udW1iZXI+MTg4PC9yZWMtbnVtYmVyPjxmb3JlaWduLWtleXM+PGtleSBhcHA9IkVOIiBk
Yi1pZD0ienNwcHgyNWZvZmZ0enhlZTk1ZngyOXA4dGF0ZjV2dmF3dHZwIiB0aW1lc3RhbXA9IjE2
Mjg4MTEwNzgiPjE4ODwva2V5PjwvZm9yZWlnbi1rZXlzPjxyZWYtdHlwZSBuYW1lPSJKb3VybmFs
IEFydGljbGUiPjE3PC9yZWYtdHlwZT48Y29udHJpYnV0b3JzPjxhdXRob3JzPjxhdXRob3I+VGly
b3NoLCBJLjwvYXV0aG9yPjxhdXRob3I+SXphciwgQi48L2F1dGhvcj48YXV0aG9yPlByYWthZGFu
LCBTLiBNLjwvYXV0aG9yPjxhdXRob3I+V2Fkc3dvcnRoLCBNLiBILiwgMm5kPC9hdXRob3I+PGF1
dGhvcj5UcmVhY3ksIEQuPC9hdXRob3I+PGF1dGhvcj5Ucm9tYmV0dGEsIEouIEouPC9hdXRob3I+
PGF1dGhvcj5Sb3RlbSwgQS48L2F1dGhvcj48YXV0aG9yPlJvZG1hbiwgQy48L2F1dGhvcj48YXV0
aG9yPkxpYW4sIEMuPC9hdXRob3I+PGF1dGhvcj5NdXJwaHksIEcuPC9hdXRob3I+PGF1dGhvcj5G
YWxsYWhpLVNpY2hhbmksIE0uPC9hdXRob3I+PGF1dGhvcj5EdXR0b24tUmVnZXN0ZXIsIEsuPC9h
dXRob3I+PGF1dGhvcj5MaW4sIEouIFIuPC9hdXRob3I+PGF1dGhvcj5Db2hlbiwgTy48L2F1dGhv
cj48YXV0aG9yPlNoYWgsIFAuPC9hdXRob3I+PGF1dGhvcj5MdSwgRC48L2F1dGhvcj48YXV0aG9y
PkdlbnNoYWZ0LCBBLiBTLjwvYXV0aG9yPjxhdXRob3I+SHVnaGVzLCBULiBLLjwvYXV0aG9yPjxh
dXRob3I+WmllZ2xlciwgQy4gRy48L2F1dGhvcj48YXV0aG9yPkthemVyLCBTLiBXLjwvYXV0aG9y
PjxhdXRob3I+R2FpbGxhcmQsIEEuPC9hdXRob3I+PGF1dGhvcj5Lb2xiLCBLLiBFLjwvYXV0aG9y
PjxhdXRob3I+VmlsbGFuaSwgQS4gQy48L2F1dGhvcj48YXV0aG9yPkpvaGFubmVzc2VuLCBDLiBN
LjwvYXV0aG9yPjxhdXRob3I+QW5kcmVldiwgQS4gWS48L2F1dGhvcj48YXV0aG9yPlZhbiBBbGxl
biwgRS4gTS48L2F1dGhvcj48YXV0aG9yPkJlcnRhZ25vbGxpLCBNLjwvYXV0aG9yPjxhdXRob3I+
U29yZ2VyLCBQLiBLLjwvYXV0aG9yPjxhdXRob3I+U3VsbGl2YW4sIFIuIEouPC9hdXRob3I+PGF1
dGhvcj5GbGFoZXJ0eSwgSy4gVC48L2F1dGhvcj48YXV0aG9yPkZyZWRlcmljaywgRC4gVC48L2F1
dGhvcj48YXV0aG9yPkphbmUtVmFsYnVlbmEsIEouPC9hdXRob3I+PGF1dGhvcj5Zb29uLCBDLiBI
LjwvYXV0aG9yPjxhdXRob3I+Um96ZW5ibGF0dC1Sb3NlbiwgTy48L2F1dGhvcj48YXV0aG9yPlNo
YWxlaywgQS4gSy48L2F1dGhvcj48YXV0aG9yPlJlZ2V2LCBBLjwvYXV0aG9yPjxhdXRob3I+R2Fy
cmF3YXksIEwuIEEuPC9hdXRob3I+PC9hdXRob3JzPjwvY29udHJpYnV0b3JzPjxhdXRoLWFkZHJl
c3M+QnJvYWQgSW5zdGl0dXRlIG9mIE1JVCBhbmQgSGFydmFyZCwgQ2FtYnJpZGdlLCBNQSAwMjE0
MiwgVVNBLiYjeEQ7QnJvYWQgSW5zdGl0dXRlIG9mIE1JVCBhbmQgSGFydmFyZCwgQ2FtYnJpZGdl
LCBNQSAwMjE0MiwgVVNBLiBEZXBhcnRtZW50IG9mIE1lZGljYWwgT25jb2xvZ3ksIERhbmEtRmFy
YmVyIENhbmNlciBJbnN0aXR1dGUsIEhhcnZhcmQgTWVkaWNhbCBTY2hvb2wsIEJvc3RvbiwgTUEg
MDIyMTUsIFVTQS4gQ2VudGVyIGZvciBDYW5jZXIgUHJlY2lzaW9uIE1lZGljaW5lLCBEYW5hLUZh
cmJlciBDYW5jZXIgSW5zdGl0dXRlLCBCb3N0b24sIE1BIDAyMjE1LCBVU0EuIGJpemFyQHBhcnRu
ZXJzLm9yZyBhcmVnZXZAYnJvYWRpbnN0aXR1dGUub3JnIGxldmlfZ2FycmF3YXlAZGZjaS5oYXJ2
YXJkLmVkdS4mI3hEO0Jyb2FkIEluc3RpdHV0ZSBvZiBNSVQgYW5kIEhhcnZhcmQsIENhbWJyaWRn
ZSwgTUEgMDIxNDIsIFVTQS4gSW5zdGl0dXRlIGZvciBNZWRpY2FsIEVuZ2luZWVyaW5nIGFuZCBT
Y2llbmNlLCBNYXNzYWNodXNldHRzIEluc3RpdHV0ZSBvZiBUZWNobm9sb2d5IChNSVQpLCBDYW1i
cmlkZ2UsIE1BIDAyMTM5LCBVU0EuIERlcGFydG1lbnQgb2YgQ2hlbWlzdHJ5LCBNSVQsIENhbWJy
aWRnZSwgTUEgMDIxNDIsIFVTQS4gUmFnb24gSW5zdGl0dXRlIG9mIE1hc3NhY2h1c2V0dHMgR2Vu
ZXJhbCBIb3NwaXRhbCwgTUlUIGFuZCBIYXJ2YXJkIFVuaXZlcnNpdHksIENhbWJyaWRnZSwgTUEg
MDIxMzksIFVTQS4mI3hEO0Jyb2FkIEluc3RpdHV0ZSBvZiBNSVQgYW5kIEhhcnZhcmQsIENhbWJy
aWRnZSwgTUEgMDIxNDIsIFVTQS4gRGVwYXJ0bWVudCBvZiBNZWRpY2FsIE9uY29sb2d5LCBEYW5h
LUZhcmJlciBDYW5jZXIgSW5zdGl0dXRlLCBIYXJ2YXJkIE1lZGljYWwgU2Nob29sLCBCb3N0b24s
IE1BIDAyMjE1LCBVU0EuIENlbnRlciBmb3IgQ2FuY2VyIFByZWNpc2lvbiBNZWRpY2luZSwgRGFu
YS1GYXJiZXIgQ2FuY2VyIEluc3RpdHV0ZSwgQm9zdG9uLCBNQSAwMjIxNSwgVVNBLiYjeEQ7RGVw
YXJ0bWVudCBvZiBQYXRob2xvZ3ksIEJyaWdoYW0gYW5kIFdvbWVuJmFwb3M7cyBIb3NwaXRhbCwg
SGFydmFyZCBNZWRpY2FsIFNjaG9vbCwgQm9zdG9uLCBNQSAwMjExNSwgVVNBLiYjeEQ7UHJvZ3Jh
bSBpbiBUaGVyYXBldXRpYyBTY2llbmNlcywgRGVwYXJ0bWVudCBvZiBTeXN0ZW1zIEJpb2xvZ3ks
IEhhcnZhcmQgTWVkaWNhbCBTY2hvb2wsIEJvc3RvbiwgTUEgMDIxMTUsIFVTQS4mI3hEO0Jyb2Fk
IEluc3RpdHV0ZSBvZiBNSVQgYW5kIEhhcnZhcmQsIENhbWJyaWRnZSwgTUEgMDIxNDIsIFVTQS4g
RGVwYXJ0bWVudCBvZiBNZWRpY2FsIE9uY29sb2d5LCBEYW5hLUZhcmJlciBDYW5jZXIgSW5zdGl0
dXRlLCBIYXJ2YXJkIE1lZGljYWwgU2Nob29sLCBCb3N0b24sIE1BIDAyMjE1LCBVU0EuIERlcGFy
dG1lbnQgb2YgR2VuZXRpY3MgYW5kIENvbXB1dGF0aW9uYWwgQmlvbG9neSwgUUlNUiBCZXJnaG9m
ZXIgTWVkaWNhbCBSZXNlYXJjaCBJbnN0aXR1dGUsIEJyaXNiYW5lLCBRdWVlbnNsYW5kLCBBdXN0
cmFsaWEuJiN4RDtITVMgTElOQ1MgQ2VudGVyIGFuZCBMYWJvcmF0b3J5IG9mIFN5c3RlbXMgUGhh
cm1hY29sb2d5LCBIYXJ2YXJkIE1lZGljYWwgU2Nob29sLCBCb3N0b24sIE1BIDAyMTE1LCBVU0Eu
JiN4RDtEZXBhcnRtZW50IG9mIE1lZGljYWwgT25jb2xvZ3ksIERhbmEtRmFyYmVyIENhbmNlciBJ
bnN0aXR1dGUsIEhhcnZhcmQgTWVkaWNhbCBTY2hvb2wsIEJvc3RvbiwgTUEgMDIyMTUsIFVTQS4m
I3hEO0Jyb2FkIEluc3RpdHV0ZSBvZiBNSVQgYW5kIEhhcnZhcmQsIENhbWJyaWRnZSwgTUEgMDIx
NDIsIFVTQS4gSW5zdGl0dXRlIGZvciBNZWRpY2FsIEVuZ2luZWVyaW5nIGFuZCBTY2llbmNlLCBN
YXNzYWNodXNldHRzIEluc3RpdHV0ZSBvZiBUZWNobm9sb2d5IChNSVQpLCBDYW1icmlkZ2UsIE1B
IDAyMTM5LCBVU0EuIFJhZ29uIEluc3RpdHV0ZSBvZiBNYXNzYWNodXNldHRzIEdlbmVyYWwgSG9z
cGl0YWwsIE1JVCBhbmQgSGFydmFyZCBVbml2ZXJzaXR5LCBDYW1icmlkZ2UsIE1BIDAyMTM5LCBV
U0EuIERpdmlzaW9uIG9mIEhlYWx0aCBTY2llbmNlcyBhbmQgVGVjaG5vbG9neSwgSGFydmFyZCBN
ZWRpY2FsIFNjaG9vbCwgQm9zdG9uLCBNQSAwMjExNSwgVVNBLiYjeEQ7RGVwYXJ0bWVudCBvZiBT
dXJnaWNhbCBPbmNvbG9neSwgRGFuYS1GYXJiZXIgQ2FuY2VyIEluc3RpdHV0ZSwgSGFydmFyZCBN
ZWRpY2FsIFNjaG9vbCwgQm9zdG9uLCBNQSAwMjIxNSwgVVNBLiBEZXBhcnRtZW50IG9mIFN1cmdp
Y2FsIE9uY29sb2d5LCBCcmlnaGFtIGFuZCBXb21lbiZhcG9zO3MgSG9zcGl0YWwsIEhhcnZhcmQg
TWVkaWNhbCBTY2hvb2wsIEJvc3RvbiwgTUEgMDIxMTUsIFVTQS4mI3hEO1Byb2dyYW0gaW4gVGhl
cmFwZXV0aWMgU2NpZW5jZXMsIERlcGFydG1lbnQgb2YgU3lzdGVtcyBCaW9sb2d5LCBIYXJ2YXJk
IE1lZGljYWwgU2Nob29sLCBCb3N0b24sIE1BIDAyMTE1LCBVU0EuIEhNUyBMSU5DUyBDZW50ZXIg
YW5kIExhYm9yYXRvcnkgb2YgU3lzdGVtcyBQaGFybWFjb2xvZ3ksIEhhcnZhcmQgTWVkaWNhbCBT
Y2hvb2wsIEJvc3RvbiwgTUEgMDIxMTUsIFVTQS4gTHVkd2lnIENlbnRlciBhdCBIYXJ2YXJkLCBC
b3N0b24sIE1BIDAyMjE1LCBVU0EuJiN4RDtEaXZpc2lvbiBvZiBNZWRpY2FsIE9uY29sb2d5LCBN
YXNzYWNodXNldHRzIEdlbmVyYWwgSG9zcGl0YWwgQ2FuY2VyIENlbnRlciwgQm9zdG9uLCBNQSAw
MjExNCwgVVNBLiYjeEQ7QnJvYWQgSW5zdGl0dXRlIG9mIE1JVCBhbmQgSGFydmFyZCwgQ2FtYnJp
ZGdlLCBNQSAwMjE0MiwgVVNBLiBJbnN0aXR1dGUgZm9yIE1lZGljYWwgRW5naW5lZXJpbmcgYW5k
IFNjaWVuY2UsIE1hc3NhY2h1c2V0dHMgSW5zdGl0dXRlIG9mIFRlY2hub2xvZ3kgKE1JVCksIENh
bWJyaWRnZSwgTUEgMDIxMzksIFVTQS4gRGVwYXJ0bWVudCBvZiBDaGVtaXN0cnksIE1JVCwgQ2Ft
YnJpZGdlLCBNQSAwMjE0MiwgVVNBLiBSYWdvbiBJbnN0aXR1dGUgb2YgTWFzc2FjaHVzZXR0cyBH
ZW5lcmFsIEhvc3BpdGFsLCBNSVQgYW5kIEhhcnZhcmQgVW5pdmVyc2l0eSwgQ2FtYnJpZGdlLCBN
QSAwMjEzOSwgVVNBLiBEaXZpc2lvbiBvZiBIZWFsdGggU2NpZW5jZXMgYW5kIFRlY2hub2xvZ3ks
IEhhcnZhcmQgTWVkaWNhbCBTY2hvb2wsIEJvc3RvbiwgTUEgMDIxMTUsIFVTQS4gRGVwYXJ0bWVu
dCBvZiBJbW11bm9sb2d5LCBNYXNzYWNodXNldHRzIEdlbmVyYWwgSG9zcGl0YWwsIEJvc3Rvbiwg
TUEgMDIxMTQsIFVTQS4mI3hEO0Jyb2FkIEluc3RpdHV0ZSBvZiBNSVQgYW5kIEhhcnZhcmQsIENh
bWJyaWRnZSwgTUEgMDIxNDIsIFVTQS4gRGVwYXJ0bWVudCBvZiBCaW9sb2d5IGFuZCBLb2NoIElu
c3RpdHV0ZSwgTUlULCBCb3N0b24sIE1BIDAyMTQyLCBVU0EuIEhvd2FyZCBIdWdoZXMgTWVkaWNh
bCBJbnN0aXR1dGUsIENoZXZ5IENoYXNlLCBNRCAyMDgxNSwgVVNBLiBiaXphckBwYXJ0bmVycy5v
cmcgYXJlZ2V2QGJyb2FkaW5zdGl0dXRlLm9yZyBsZXZpX2dhcnJhd2F5QGRmY2kuaGFydmFyZC5l
ZHUuJiN4RDtCcm9hZCBJbnN0aXR1dGUgb2YgTUlUIGFuZCBIYXJ2YXJkLCBDYW1icmlkZ2UsIE1B
IDAyMTQyLCBVU0EuIGJpemFyQHBhcnRuZXJzLm9yZyBhcmVnZXZAYnJvYWRpbnN0aXR1dGUub3Jn
IGxldmlfZ2FycmF3YXlAZGZjaS5oYXJ2YXJkLmVkdS48L2F1dGgtYWRkcmVzcz48dGl0bGVzPjx0
aXRsZT5EaXNzZWN0aW5nIHRoZSBtdWx0aWNlbGx1bGFyIGVjb3N5c3RlbSBvZiBtZXRhc3RhdGlj
IG1lbGFub21hIGJ5IHNpbmdsZS1jZWxsIFJOQS1zZXE8L3RpdGxlPjxzZWNvbmRhcnktdGl0bGU+
U2NpZW5jZTwvc2Vjb25kYXJ5LXRpdGxlPjwvdGl0bGVzPjxwZXJpb2RpY2FsPjxmdWxsLXRpdGxl
PlNjaWVuY2U8L2Z1bGwtdGl0bGU+PC9wZXJpb2RpY2FsPjxwYWdlcz4xODktOTY8L3BhZ2VzPjx2
b2x1bWU+MzUyPC92b2x1bWU+PG51bWJlcj42MjgyPC9udW1iZXI+PGVkaXRpb24+MjAxNi8wNC8y
OTwvZWRpdGlvbj48a2V5d29yZHM+PGtleXdvcmQ+QmFzZSBTZXF1ZW5jZTwva2V5d29yZD48a2V5
d29yZD5DZWxsIENvbW11bmljYXRpb248L2tleXdvcmQ+PGtleXdvcmQ+Q2VsbCBDeWNsZTwva2V5
d29yZD48a2V5d29yZD5EcnVnIFJlc2lzdGFuY2UsIE5lb3BsYXNtL2dlbmV0aWNzPC9rZXl3b3Jk
PjxrZXl3b3JkPkVuZG90aGVsaWFsIENlbGxzL3BhdGhvbG9neTwva2V5d29yZD48a2V5d29yZD5H
ZW5vbWljczwva2V5d29yZD48a2V5d29yZD5IdW1hbnM8L2tleXdvcmQ+PGtleXdvcmQ+SW1tdW5v
dGhlcmFweTwva2V5d29yZD48a2V5d29yZD5MeW1waG9jeXRlIEFjdGl2YXRpb248L2tleXdvcmQ+
PGtleXdvcmQ+TWVsYW5vbWEvKmdlbmV0aWNzLypzZWNvbmRhcnkvdGhlcmFweTwva2V5d29yZD48
a2V5d29yZD5NaWNyb3BodGhhbG1pYS1Bc3NvY2lhdGVkIFRyYW5zY3JpcHRpb24gRmFjdG9yL21l
dGFib2xpc208L2tleXdvcmQ+PGtleXdvcmQ+TmVvcGxhc20gTWV0YXN0YXNpczwva2V5d29yZD48
a2V5d29yZD5STkEvZ2VuZXRpY3M8L2tleXdvcmQ+PGtleXdvcmQ+U2VxdWVuY2UgQW5hbHlzaXMs
IFJOQTwva2V5d29yZD48a2V5d29yZD5TaW5nbGUtQ2VsbCBBbmFseXNpczwva2V5d29yZD48a2V5
d29yZD5Ta2luIE5lb3BsYXNtcy8qcGF0aG9sb2d5PC9rZXl3b3JkPjxrZXl3b3JkPlN0cm9tYWwg
Q2VsbHMvcGF0aG9sb2d5PC9rZXl3b3JkPjxrZXl3b3JkPlQtTHltcGhvY3l0ZXMvaW1tdW5vbG9n
eS9wYXRob2xvZ3k8L2tleXdvcmQ+PGtleXdvcmQ+VHJhbnNjcmlwdG9tZTwva2V5d29yZD48a2V5
d29yZD4qVHVtb3IgTWljcm9lbnZpcm9ubWVudDwva2V5d29yZD48L2tleXdvcmRzPjxkYXRlcz48
eWVhcj4yMDE2PC95ZWFyPjxwdWItZGF0ZXM+PGRhdGU+QXByIDg8L2RhdGU+PC9wdWItZGF0ZXM+
PC9kYXRlcz48aXNibj4xMDk1LTkyMDMgKEVsZWN0cm9uaWMpJiN4RDswMDM2LTgwNzUgKExpbmtp
bmcpPC9pc2JuPjxhY2Nlc3Npb24tbnVtPjI3MTI0NDUyPC9hY2Nlc3Npb24tbnVtPjx1cmxzPjxy
ZWxhdGVkLXVybHM+PHVybD5odHRwczovL3d3dy5uY2JpLm5sbS5uaWguZ292L3B1Ym1lZC8yNzEy
NDQ1MjwvdXJsPjwvcmVsYXRlZC11cmxzPjwvdXJscz48Y3VzdG9tMj5QTUM0OTQ0NTI4PC9jdXN0
b20yPjxlbGVjdHJvbmljLXJlc291cmNlLW51bT4xMC4xMTI2L3NjaWVuY2UuYWFkMDUwMTwvZWxl
Y3Ryb25pYy1yZXNvdXJjZS1udW0+PC9yZWNvcmQ+PC9DaXRlPjwvRW5kTm90ZT5=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2F1B5D">
        <w:rPr>
          <w:rFonts w:ascii="Arial" w:eastAsia="Arial" w:hAnsi="Arial" w:cs="Arial"/>
          <w:noProof/>
        </w:rPr>
        <w:t>[71]</w:t>
      </w:r>
      <w:r w:rsidR="0019774E">
        <w:rPr>
          <w:rFonts w:ascii="Arial" w:eastAsia="Arial" w:hAnsi="Arial" w:cs="Arial"/>
        </w:rPr>
        <w:fldChar w:fldCharType="end"/>
      </w:r>
      <w:r w:rsidRPr="00491D87">
        <w:rPr>
          <w:rFonts w:ascii="Arial" w:eastAsia="Arial" w:hAnsi="Arial" w:cs="Arial"/>
        </w:rPr>
        <w:t xml:space="preserve"> and </w:t>
      </w:r>
      <w:r>
        <w:rPr>
          <w:rFonts w:ascii="Arial" w:eastAsia="Arial" w:hAnsi="Arial" w:cs="Arial"/>
        </w:rPr>
        <w:t xml:space="preserve">uncovered </w:t>
      </w:r>
      <w:r w:rsidRPr="00491D87">
        <w:rPr>
          <w:rFonts w:ascii="Arial" w:eastAsia="Arial" w:hAnsi="Arial" w:cs="Arial"/>
        </w:rPr>
        <w:t xml:space="preserve">two distinct </w:t>
      </w:r>
      <w:r>
        <w:rPr>
          <w:rFonts w:ascii="Arial" w:eastAsia="Arial" w:hAnsi="Arial" w:cs="Arial"/>
        </w:rPr>
        <w:t>clusters that</w:t>
      </w:r>
      <w:r w:rsidRPr="00491D87">
        <w:rPr>
          <w:rFonts w:ascii="Arial" w:eastAsia="Arial" w:hAnsi="Arial" w:cs="Arial"/>
        </w:rPr>
        <w:t xml:space="preserve"> show</w:t>
      </w:r>
      <w:r>
        <w:rPr>
          <w:rFonts w:ascii="Arial" w:eastAsia="Arial" w:hAnsi="Arial" w:cs="Arial"/>
        </w:rPr>
        <w:t>ed</w:t>
      </w:r>
      <w:r w:rsidRPr="00491D87">
        <w:rPr>
          <w:rFonts w:ascii="Arial" w:eastAsia="Arial" w:hAnsi="Arial" w:cs="Arial"/>
        </w:rPr>
        <w:t xml:space="preserve"> the intra-tumor heterogeneity of the Melanoma samples. Dhaka was </w:t>
      </w:r>
      <w:r>
        <w:rPr>
          <w:rFonts w:ascii="Arial" w:eastAsia="Arial" w:hAnsi="Arial" w:cs="Arial"/>
        </w:rPr>
        <w:t>finally</w:t>
      </w:r>
      <w:r w:rsidRPr="00491D87">
        <w:rPr>
          <w:rFonts w:ascii="Arial" w:eastAsia="Arial" w:hAnsi="Arial" w:cs="Arial"/>
        </w:rPr>
        <w:t xml:space="preserve"> applied to </w:t>
      </w:r>
      <w:sdt>
        <w:sdtPr>
          <w:rPr>
            <w:rFonts w:ascii="Arial" w:hAnsi="Arial" w:cs="Arial"/>
          </w:rPr>
          <w:tag w:val="goog_rdk_11"/>
          <w:id w:val="-953171122"/>
        </w:sdtPr>
        <w:sdtEndPr/>
        <w:sdtContent/>
      </w:sdt>
      <w:r w:rsidRPr="00491D87">
        <w:rPr>
          <w:rFonts w:ascii="Arial" w:eastAsia="Arial" w:hAnsi="Arial" w:cs="Arial"/>
        </w:rPr>
        <w:t>copy number variation data</w:t>
      </w:r>
      <w:r w:rsidRPr="00491D87">
        <w:rPr>
          <w:rFonts w:ascii="Arial" w:hAnsi="Arial" w:cs="Arial"/>
        </w:rPr>
        <w:t xml:space="preserve"> </w:t>
      </w:r>
      <w:r w:rsidR="0019774E">
        <w:rPr>
          <w:rFonts w:ascii="Arial" w:hAnsi="Arial" w:cs="Arial"/>
        </w:rPr>
        <w:fldChar w:fldCharType="begin"/>
      </w:r>
      <w:r w:rsidR="002F1B5D">
        <w:rPr>
          <w:rFonts w:ascii="Arial" w:hAnsi="Arial" w:cs="Arial"/>
        </w:rPr>
        <w:instrText xml:space="preserve"> ADDIN EN.CITE &lt;EndNote&gt;&lt;Cite&gt;&lt;Author&gt;Zahn&lt;/Author&gt;&lt;Year&gt;2017&lt;/Year&gt;&lt;RecNum&gt;32&lt;/RecNum&gt;&lt;DisplayText&gt;[72]&lt;/DisplayText&gt;&lt;record&gt;&lt;rec-number&gt;32&lt;/rec-number&gt;&lt;foreign-keys&gt;&lt;key app="EN" db-id="rxtpa2xz4r9wxoewz0qvzrvvvez0pe55sfe2" timestamp="1626744901"&gt;32&lt;/key&gt;&lt;/foreign-keys&gt;&lt;ref-type name="Journal Article"&gt;17&lt;/ref-type&gt;&lt;contributors&gt;&lt;authors&gt;&lt;author&gt;Zahn, Hans&lt;/author&gt;&lt;author&gt;Steif, Adi&lt;/author&gt;&lt;author&gt;Laks, Emma&lt;/author&gt;&lt;author&gt;Eirew, Peter&lt;/author&gt;&lt;author&gt;VanInsberghe, Michael&lt;/author&gt;&lt;author&gt;Shah, Sohrab P.&lt;/author&gt;&lt;author&gt;Aparicio, Samuel&lt;/author&gt;&lt;author&gt;Hansen, Carl L.&lt;/author&gt;&lt;/authors&gt;&lt;/contributors&gt;&lt;titles&gt;&lt;title&gt;Scalable whole-genome single-cell library preparation without preamplification&lt;/title&gt;&lt;secondary-title&gt;Nature Methods&lt;/secondary-title&gt;&lt;/titles&gt;&lt;pages&gt;167-173&lt;/pages&gt;&lt;volume&gt;14&lt;/volume&gt;&lt;number&gt;2&lt;/number&gt;&lt;dates&gt;&lt;year&gt;2017&lt;/year&gt;&lt;pub-dates&gt;&lt;date&gt;2017/02/01&lt;/date&gt;&lt;/pub-dates&gt;&lt;/dates&gt;&lt;isbn&gt;1548-7105&lt;/isbn&gt;&lt;urls&gt;&lt;related-urls&gt;&lt;url&gt;https://doi.org/10.1038/nmeth.4140&lt;/url&gt;&lt;/related-urls&gt;&lt;/urls&gt;&lt;electronic-resource-num&gt;10.1038/nmeth.4140&lt;/electronic-resource-num&gt;&lt;/record&gt;&lt;/Cite&gt;&lt;/EndNote&gt;</w:instrText>
      </w:r>
      <w:r w:rsidR="0019774E">
        <w:rPr>
          <w:rFonts w:ascii="Arial" w:hAnsi="Arial" w:cs="Arial"/>
        </w:rPr>
        <w:fldChar w:fldCharType="separate"/>
      </w:r>
      <w:r w:rsidR="002F1B5D">
        <w:rPr>
          <w:rFonts w:ascii="Arial" w:hAnsi="Arial" w:cs="Arial"/>
          <w:noProof/>
        </w:rPr>
        <w:t>[72]</w:t>
      </w:r>
      <w:r w:rsidR="0019774E">
        <w:rPr>
          <w:rFonts w:ascii="Arial" w:hAnsi="Arial" w:cs="Arial"/>
        </w:rPr>
        <w:fldChar w:fldCharType="end"/>
      </w:r>
      <w:r w:rsidRPr="00491D87">
        <w:rPr>
          <w:rFonts w:ascii="Arial" w:eastAsia="Arial" w:hAnsi="Arial" w:cs="Arial"/>
        </w:rPr>
        <w:t xml:space="preserve"> and shown to identify </w:t>
      </w:r>
      <w:r>
        <w:rPr>
          <w:rFonts w:ascii="Arial" w:eastAsia="Arial" w:hAnsi="Arial" w:cs="Arial"/>
        </w:rPr>
        <w:t xml:space="preserve">one </w:t>
      </w:r>
      <w:r w:rsidRPr="00491D87">
        <w:rPr>
          <w:rFonts w:ascii="Arial" w:eastAsia="Arial" w:hAnsi="Arial" w:cs="Arial"/>
        </w:rPr>
        <w:t xml:space="preserve">major and </w:t>
      </w:r>
      <w:r>
        <w:rPr>
          <w:rFonts w:ascii="Arial" w:eastAsia="Arial" w:hAnsi="Arial" w:cs="Arial"/>
        </w:rPr>
        <w:t>one</w:t>
      </w:r>
      <w:r w:rsidRPr="00491D87">
        <w:rPr>
          <w:rFonts w:ascii="Arial" w:eastAsia="Arial" w:hAnsi="Arial" w:cs="Arial"/>
        </w:rPr>
        <w:t xml:space="preserve"> minor cell clusters, </w:t>
      </w:r>
      <w:r w:rsidR="00B26E5D">
        <w:rPr>
          <w:rFonts w:ascii="Arial" w:eastAsia="Arial" w:hAnsi="Arial" w:cs="Arial"/>
        </w:rPr>
        <w:t xml:space="preserve">of which </w:t>
      </w:r>
      <w:r w:rsidR="00E9093A">
        <w:rPr>
          <w:rFonts w:ascii="Arial" w:eastAsia="Arial" w:hAnsi="Arial" w:cs="Arial"/>
        </w:rPr>
        <w:t>other methods could not find</w:t>
      </w:r>
      <w:r w:rsidRPr="00491D87">
        <w:rPr>
          <w:rFonts w:ascii="Arial" w:eastAsia="Arial" w:hAnsi="Arial" w:cs="Arial"/>
        </w:rPr>
        <w:t>.</w:t>
      </w:r>
    </w:p>
    <w:p w14:paraId="3ED119E8" w14:textId="77777777" w:rsidR="00E31651" w:rsidRPr="00CF73E6" w:rsidRDefault="00E31651" w:rsidP="00E31651">
      <w:pPr>
        <w:pBdr>
          <w:top w:val="nil"/>
          <w:left w:val="nil"/>
          <w:bottom w:val="nil"/>
          <w:right w:val="nil"/>
          <w:between w:val="nil"/>
        </w:pBdr>
        <w:spacing w:line="360" w:lineRule="auto"/>
        <w:jc w:val="both"/>
        <w:rPr>
          <w:rFonts w:ascii="Arial" w:hAnsi="Arial" w:cs="Arial"/>
          <w:b/>
        </w:rPr>
      </w:pPr>
    </w:p>
    <w:p w14:paraId="76DBB1D8" w14:textId="77777777" w:rsidR="00E31651" w:rsidRPr="00E9093A" w:rsidRDefault="00E31651" w:rsidP="006F4560">
      <w:pPr>
        <w:pStyle w:val="ListParagraph"/>
        <w:numPr>
          <w:ilvl w:val="2"/>
          <w:numId w:val="40"/>
        </w:numPr>
        <w:pBdr>
          <w:top w:val="nil"/>
          <w:left w:val="nil"/>
          <w:bottom w:val="nil"/>
          <w:right w:val="nil"/>
          <w:between w:val="nil"/>
        </w:pBdr>
        <w:spacing w:after="0" w:line="360" w:lineRule="auto"/>
        <w:jc w:val="both"/>
        <w:rPr>
          <w:rFonts w:ascii="Arial" w:hAnsi="Arial" w:cs="Arial"/>
          <w:b/>
          <w:sz w:val="24"/>
        </w:rPr>
      </w:pPr>
      <w:bookmarkStart w:id="36" w:name="_Hlk76741566"/>
      <w:proofErr w:type="spellStart"/>
      <w:r w:rsidRPr="00E9093A">
        <w:rPr>
          <w:rFonts w:ascii="Arial" w:eastAsia="Arial" w:hAnsi="Arial" w:cs="Arial"/>
          <w:b/>
          <w:sz w:val="24"/>
        </w:rPr>
        <w:t>scvis</w:t>
      </w:r>
      <w:bookmarkEnd w:id="36"/>
      <w:proofErr w:type="spellEnd"/>
      <w:r w:rsidRPr="00E9093A">
        <w:rPr>
          <w:rFonts w:ascii="Arial" w:eastAsia="Arial" w:hAnsi="Arial" w:cs="Arial"/>
          <w:b/>
          <w:sz w:val="24"/>
        </w:rPr>
        <w:t xml:space="preserve">: a VAE for capturing low-dimensional structures </w:t>
      </w:r>
    </w:p>
    <w:p w14:paraId="48060B26" w14:textId="7314B2D3" w:rsidR="00E31651" w:rsidRDefault="00E31651" w:rsidP="00F506E3">
      <w:pPr>
        <w:pBdr>
          <w:top w:val="nil"/>
          <w:left w:val="nil"/>
          <w:bottom w:val="nil"/>
          <w:right w:val="nil"/>
          <w:between w:val="nil"/>
        </w:pBdr>
        <w:spacing w:line="480" w:lineRule="auto"/>
        <w:jc w:val="both"/>
        <w:rPr>
          <w:rFonts w:ascii="Arial" w:eastAsia="Arial" w:hAnsi="Arial" w:cs="Arial"/>
          <w:b/>
        </w:rPr>
      </w:pPr>
      <w:proofErr w:type="spellStart"/>
      <w:r>
        <w:rPr>
          <w:rFonts w:ascii="Arial" w:eastAsia="Arial" w:hAnsi="Arial" w:cs="Arial"/>
        </w:rPr>
        <w:t>scvis</w:t>
      </w:r>
      <w:proofErr w:type="spellEnd"/>
      <w:r w:rsidR="00582002">
        <w:rPr>
          <w:rFonts w:ascii="Arial" w:eastAsia="Arial" w:hAnsi="Arial" w:cs="Arial"/>
        </w:rPr>
        <w:t xml:space="preserve"> </w:t>
      </w:r>
      <w:r w:rsidR="0019774E">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2F1B5D">
        <w:rPr>
          <w:rFonts w:ascii="Arial" w:eastAsia="Arial" w:hAnsi="Arial" w:cs="Arial"/>
          <w:noProof/>
        </w:rPr>
        <w:t>[73]</w:t>
      </w:r>
      <w:r w:rsidR="0019774E">
        <w:rPr>
          <w:rFonts w:ascii="Arial" w:eastAsia="Arial" w:hAnsi="Arial" w:cs="Arial"/>
        </w:rPr>
        <w:fldChar w:fldCharType="end"/>
      </w:r>
      <w:r>
        <w:rPr>
          <w:rFonts w:ascii="Arial" w:eastAsia="Arial" w:hAnsi="Arial" w:cs="Arial"/>
        </w:rPr>
        <w:t xml:space="preserve"> is a VAE network that learns the low-dimensional representations capture both local and global neighboring structures in </w:t>
      </w:r>
      <w:proofErr w:type="spellStart"/>
      <w:r>
        <w:rPr>
          <w:rFonts w:ascii="Arial" w:eastAsia="Arial" w:hAnsi="Arial" w:cs="Arial"/>
        </w:rPr>
        <w:t>scRNA</w:t>
      </w:r>
      <w:proofErr w:type="spellEnd"/>
      <w:r>
        <w:rPr>
          <w:rFonts w:ascii="Arial" w:eastAsia="Arial" w:hAnsi="Arial" w:cs="Arial"/>
        </w:rPr>
        <w:t xml:space="preserve">-Seq data. </w:t>
      </w:r>
    </w:p>
    <w:p w14:paraId="2AE67FA2" w14:textId="2037E09D" w:rsidR="00E31651" w:rsidRDefault="00E31651" w:rsidP="00F506E3">
      <w:pPr>
        <w:spacing w:line="480" w:lineRule="auto"/>
        <w:jc w:val="both"/>
        <w:rPr>
          <w:rFonts w:ascii="Arial" w:eastAsia="Arial" w:hAnsi="Arial" w:cs="Arial"/>
        </w:rPr>
      </w:pPr>
      <w:r>
        <w:rPr>
          <w:rFonts w:ascii="Arial" w:eastAsia="Arial" w:hAnsi="Arial" w:cs="Arial"/>
          <w:i/>
          <w:u w:val="single"/>
        </w:rPr>
        <w:t>Model:</w:t>
      </w:r>
      <w:r>
        <w:rPr>
          <w:rFonts w:ascii="Arial" w:eastAsia="Arial" w:hAnsi="Arial" w:cs="Arial"/>
          <w:i/>
        </w:rPr>
        <w:t xml:space="preserve"> </w:t>
      </w:r>
      <w:proofErr w:type="spellStart"/>
      <w:r>
        <w:rPr>
          <w:rFonts w:ascii="Arial" w:eastAsia="Arial" w:hAnsi="Arial" w:cs="Arial"/>
        </w:rPr>
        <w:t>scvis</w:t>
      </w:r>
      <w:proofErr w:type="spellEnd"/>
      <w:r>
        <w:rPr>
          <w:rFonts w:ascii="Arial" w:eastAsia="Arial" w:hAnsi="Arial" w:cs="Arial"/>
        </w:rPr>
        <w:t xml:space="preserve"> adopts the generic</w:t>
      </w:r>
      <w:r>
        <w:t xml:space="preserve"> </w:t>
      </w:r>
      <w:r>
        <w:rPr>
          <w:rFonts w:ascii="Arial" w:eastAsia="Arial" w:hAnsi="Arial" w:cs="Arial"/>
        </w:rPr>
        <w:t>VAE formulation described</w:t>
      </w:r>
      <w:r w:rsidRPr="00965876">
        <w:rPr>
          <w:rFonts w:ascii="Arial" w:eastAsia="Arial" w:hAnsi="Arial" w:cs="Arial"/>
        </w:rPr>
        <w:t xml:space="preserve"> </w:t>
      </w:r>
      <w:r>
        <w:rPr>
          <w:rFonts w:ascii="Arial" w:eastAsia="Arial" w:hAnsi="Arial" w:cs="Arial"/>
        </w:rPr>
        <w:t xml:space="preserve">in section </w:t>
      </w:r>
      <w:r w:rsidR="00145768">
        <w:rPr>
          <w:rFonts w:ascii="Arial" w:eastAsia="Arial" w:hAnsi="Arial" w:cs="Arial"/>
        </w:rPr>
        <w:t>3</w:t>
      </w:r>
      <w:r>
        <w:rPr>
          <w:rFonts w:ascii="Arial" w:eastAsia="Arial" w:hAnsi="Arial" w:cs="Arial"/>
        </w:rPr>
        <w:t>.1.</w:t>
      </w:r>
      <w:r>
        <w:rPr>
          <w:rFonts w:ascii="Cambria Math" w:eastAsia="Cambria Math" w:hAnsi="Cambria Math" w:cs="Cambria Math"/>
        </w:rPr>
        <w:t xml:space="preserve"> </w:t>
      </w:r>
      <w:r>
        <w:rPr>
          <w:rFonts w:ascii="Arial" w:eastAsia="Arial" w:hAnsi="Arial" w:cs="Arial"/>
        </w:rPr>
        <w:t xml:space="preserve">However, it has a unique loss function defined as  </w:t>
      </w:r>
    </w:p>
    <w:tbl>
      <w:tblPr>
        <w:tblStyle w:val="TableNormal1"/>
        <w:tblW w:w="0" w:type="auto"/>
        <w:tblInd w:w="5" w:type="dxa"/>
        <w:tblLook w:val="04A0" w:firstRow="1" w:lastRow="0" w:firstColumn="1" w:lastColumn="0" w:noHBand="0" w:noVBand="1"/>
      </w:tblPr>
      <w:tblGrid>
        <w:gridCol w:w="3116"/>
        <w:gridCol w:w="3117"/>
        <w:gridCol w:w="3117"/>
      </w:tblGrid>
      <w:tr w:rsidR="009B38CC" w14:paraId="6941256D" w14:textId="77777777" w:rsidTr="009B38CC">
        <w:tc>
          <w:tcPr>
            <w:tcW w:w="3116" w:type="dxa"/>
          </w:tcPr>
          <w:p w14:paraId="07653892" w14:textId="77777777" w:rsidR="009B38CC" w:rsidRDefault="009B38CC" w:rsidP="00F506E3">
            <w:pPr>
              <w:spacing w:line="480" w:lineRule="auto"/>
              <w:jc w:val="both"/>
              <w:rPr>
                <w:rFonts w:ascii="Arial" w:eastAsia="Arial" w:hAnsi="Arial" w:cs="Arial"/>
                <w:i/>
              </w:rPr>
            </w:pPr>
          </w:p>
        </w:tc>
        <w:tc>
          <w:tcPr>
            <w:tcW w:w="3117" w:type="dxa"/>
          </w:tcPr>
          <w:p w14:paraId="5137DF8D" w14:textId="5EAD6BD8" w:rsidR="009B38CC" w:rsidRDefault="009B38CC" w:rsidP="00F506E3">
            <w:pPr>
              <w:spacing w:line="480" w:lineRule="auto"/>
              <w:jc w:val="both"/>
              <w:rPr>
                <w:rFonts w:ascii="Arial" w:eastAsia="Arial" w:hAnsi="Arial" w:cs="Arial"/>
                <w:i/>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Arial" w:hAnsi="Arial" w:cs="Arial"/>
                  </w:rPr>
                  <m:t>=</m:t>
                </m:r>
                <m:r>
                  <w:rPr>
                    <w:rFonts w:ascii="Cambria Math" w:eastAsia="Arial" w:hAnsi="Arial" w:cs="Arial"/>
                  </w:rPr>
                  <m:t>-</m:t>
                </m:r>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r>
                  <w:rPr>
                    <w:rFonts w:ascii="Cambria Math" w:eastAsia="Arial" w:hAnsi="Arial" w:cs="Arial"/>
                  </w:rPr>
                  <m:t>+λ</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d>
                  <m:dPr>
                    <m:ctrlPr>
                      <w:rPr>
                        <w:rFonts w:ascii="Cambria Math" w:eastAsia="Arial" w:hAnsi="Arial" w:cs="Arial"/>
                        <w:i/>
                      </w:rPr>
                    </m:ctrlPr>
                  </m:dPr>
                  <m:e>
                    <m:r>
                      <m:rPr>
                        <m:sty m:val="b"/>
                      </m:rPr>
                      <w:rPr>
                        <w:rFonts w:ascii="Cambria Math" w:hAnsi="Cambria Math" w:cs="Arial"/>
                      </w:rPr>
                      <m:t>Θ</m:t>
                    </m:r>
                  </m:e>
                </m:d>
              </m:oMath>
            </m:oMathPara>
          </w:p>
        </w:tc>
        <w:tc>
          <w:tcPr>
            <w:tcW w:w="3117" w:type="dxa"/>
          </w:tcPr>
          <w:p w14:paraId="67880BFF" w14:textId="55AA8083" w:rsidR="009B38CC" w:rsidRDefault="009B38CC" w:rsidP="00F506E3">
            <w:pPr>
              <w:spacing w:line="480" w:lineRule="auto"/>
              <w:jc w:val="right"/>
              <w:rPr>
                <w:rFonts w:ascii="Arial" w:eastAsia="Arial" w:hAnsi="Arial" w:cs="Arial"/>
                <w:i/>
              </w:rPr>
            </w:pPr>
            <w:r>
              <w:rPr>
                <w:rFonts w:ascii="Arial" w:eastAsia="Arial" w:hAnsi="Arial" w:cs="Arial"/>
              </w:rPr>
              <w:t>(26)</w:t>
            </w:r>
          </w:p>
        </w:tc>
      </w:tr>
    </w:tbl>
    <w:p w14:paraId="10DF6B80" w14:textId="1472FE6A" w:rsidR="00E31651" w:rsidRDefault="00E31651" w:rsidP="00F506E3">
      <w:pPr>
        <w:spacing w:line="480" w:lineRule="auto"/>
        <w:jc w:val="both"/>
        <w:rPr>
          <w:rFonts w:ascii="Arial" w:eastAsia="Arial" w:hAnsi="Arial" w:cs="Arial"/>
        </w:rPr>
      </w:pPr>
      <w:r>
        <w:rPr>
          <w:rFonts w:ascii="Arial" w:eastAsia="Arial" w:hAnsi="Arial" w:cs="Arial"/>
        </w:rPr>
        <w:t xml:space="preserve">where </w:t>
      </w:r>
      <m:oMath>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oMath>
      <w:r>
        <w:rPr>
          <w:rFonts w:ascii="Arial" w:eastAsia="Arial" w:hAnsi="Arial" w:cs="Arial"/>
        </w:rPr>
        <w:t xml:space="preserve"> is ELBO as in Eq. (3) and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oMath>
      <w:r>
        <w:rPr>
          <w:rFonts w:ascii="Arial" w:eastAsia="Arial" w:hAnsi="Arial" w:cs="Arial"/>
          <w:i/>
        </w:rPr>
        <w:t xml:space="preserve"> </w:t>
      </w:r>
      <w:r>
        <w:rPr>
          <w:rFonts w:ascii="Arial" w:eastAsia="Arial" w:hAnsi="Arial" w:cs="Arial"/>
        </w:rPr>
        <w:t xml:space="preserve">is a </w:t>
      </w:r>
      <w:proofErr w:type="spellStart"/>
      <w:r>
        <w:rPr>
          <w:rFonts w:ascii="Arial" w:eastAsia="Arial" w:hAnsi="Arial" w:cs="Arial"/>
        </w:rPr>
        <w:t>regularizer</w:t>
      </w:r>
      <w:proofErr w:type="spellEnd"/>
      <w:r>
        <w:rPr>
          <w:rFonts w:ascii="Arial" w:eastAsia="Arial" w:hAnsi="Arial" w:cs="Arial"/>
        </w:rPr>
        <w:t xml:space="preserve"> using non-symmetrized t-SNE objective function </w:t>
      </w:r>
      <w:r w:rsidR="0019774E">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2F1B5D">
        <w:rPr>
          <w:rFonts w:ascii="Arial" w:eastAsia="Arial" w:hAnsi="Arial" w:cs="Arial"/>
          <w:noProof/>
        </w:rPr>
        <w:t>[73]</w:t>
      </w:r>
      <w:r w:rsidR="0019774E">
        <w:rPr>
          <w:rFonts w:ascii="Arial" w:eastAsia="Arial" w:hAnsi="Arial" w:cs="Arial"/>
        </w:rPr>
        <w:fldChar w:fldCharType="end"/>
      </w:r>
      <w:r>
        <w:rPr>
          <w:rFonts w:ascii="Arial" w:eastAsia="Arial" w:hAnsi="Arial" w:cs="Arial"/>
          <w:bCs/>
        </w:rPr>
        <w:t xml:space="preserve">, which is </w:t>
      </w:r>
      <w:r>
        <w:rPr>
          <w:rFonts w:ascii="Arial" w:eastAsia="Arial" w:hAnsi="Arial" w:cs="Arial"/>
        </w:rPr>
        <w:t xml:space="preserve">defined as </w:t>
      </w:r>
    </w:p>
    <w:tbl>
      <w:tblPr>
        <w:tblStyle w:val="TableNormal1"/>
        <w:tblW w:w="0" w:type="auto"/>
        <w:tblInd w:w="5" w:type="dxa"/>
        <w:tblLook w:val="04A0" w:firstRow="1" w:lastRow="0" w:firstColumn="1" w:lastColumn="0" w:noHBand="0" w:noVBand="1"/>
      </w:tblPr>
      <w:tblGrid>
        <w:gridCol w:w="2405"/>
        <w:gridCol w:w="4253"/>
        <w:gridCol w:w="2692"/>
      </w:tblGrid>
      <w:tr w:rsidR="009B38CC" w14:paraId="2E10A1F9" w14:textId="77777777" w:rsidTr="009B38CC">
        <w:tc>
          <w:tcPr>
            <w:tcW w:w="2405" w:type="dxa"/>
          </w:tcPr>
          <w:p w14:paraId="33B53A02" w14:textId="77777777" w:rsidR="009B38CC" w:rsidRDefault="009B38CC" w:rsidP="00F506E3">
            <w:pPr>
              <w:spacing w:line="480" w:lineRule="auto"/>
              <w:jc w:val="both"/>
              <w:rPr>
                <w:rFonts w:ascii="Arial" w:eastAsia="Arial" w:hAnsi="Arial" w:cs="Arial"/>
              </w:rPr>
            </w:pPr>
          </w:p>
        </w:tc>
        <w:tc>
          <w:tcPr>
            <w:tcW w:w="4253" w:type="dxa"/>
          </w:tcPr>
          <w:p w14:paraId="4A7F39C4" w14:textId="30662EB0" w:rsidR="009B38CC" w:rsidRDefault="00FA5BB1" w:rsidP="00F506E3">
            <w:pPr>
              <w:spacing w:line="480" w:lineRule="auto"/>
              <w:jc w:val="both"/>
              <w:rPr>
                <w:rFonts w:ascii="Arial" w:eastAsia="Arial" w:hAnsi="Arial" w:cs="Arial"/>
              </w:rPr>
            </w:pPr>
            <m:oMathPara>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d>
                  <m:dPr>
                    <m:ctrlPr>
                      <w:rPr>
                        <w:rFonts w:ascii="Cambria Math" w:eastAsia="Arial" w:hAnsi="Arial" w:cs="Arial"/>
                        <w:i/>
                      </w:rPr>
                    </m:ctrlPr>
                  </m:dPr>
                  <m:e>
                    <m:r>
                      <m:rPr>
                        <m:sty m:val="b"/>
                      </m:rPr>
                      <w:rPr>
                        <w:rFonts w:ascii="Cambria Math" w:hAnsi="Cambria Math" w:cs="Arial"/>
                      </w:rPr>
                      <m:t>Θ</m:t>
                    </m:r>
                  </m:e>
                </m:d>
                <m:r>
                  <w:rPr>
                    <w:rFonts w:ascii="Cambria Math" w:eastAsia="Arial" w:hAnsi="Arial" w:cs="Arial"/>
                  </w:rPr>
                  <m:t>=</m:t>
                </m:r>
                <m:nary>
                  <m:naryPr>
                    <m:chr m:val="∑"/>
                    <m:limLoc m:val="undOvr"/>
                    <m:ctrlPr>
                      <w:rPr>
                        <w:rFonts w:ascii="Cambria Math" w:eastAsia="Arial" w:hAnsi="Cambria Math" w:cs="Arial"/>
                        <w:i/>
                      </w:rPr>
                    </m:ctrlPr>
                  </m:naryPr>
                  <m:sub>
                    <m:r>
                      <w:rPr>
                        <w:rFonts w:ascii="Cambria Math" w:eastAsia="Arial" w:hAnsi="Cambria Math" w:cs="Arial"/>
                      </w:rPr>
                      <m:t>i=1</m:t>
                    </m:r>
                  </m:sub>
                  <m:sup>
                    <m:r>
                      <w:rPr>
                        <w:rFonts w:ascii="Cambria Math" w:eastAsia="Arial" w:hAnsi="Cambria Math" w:cs="Arial"/>
                      </w:rPr>
                      <m:t>N</m:t>
                    </m:r>
                  </m:sup>
                  <m:e>
                    <m:nary>
                      <m:naryPr>
                        <m:chr m:val="∑"/>
                        <m:limLoc m:val="undOvr"/>
                        <m:ctrlPr>
                          <w:rPr>
                            <w:rFonts w:ascii="Cambria Math" w:eastAsia="Arial" w:hAnsi="Cambria Math" w:cs="Arial"/>
                            <w:i/>
                          </w:rPr>
                        </m:ctrlPr>
                      </m:naryPr>
                      <m:sub>
                        <m:r>
                          <w:rPr>
                            <w:rFonts w:ascii="Cambria Math" w:eastAsia="Arial" w:hAnsi="Cambria Math" w:cs="Arial"/>
                          </w:rPr>
                          <m:t>j=1,j≠i</m:t>
                        </m:r>
                      </m:sub>
                      <m:sup>
                        <m:r>
                          <w:rPr>
                            <w:rFonts w:ascii="Cambria Math" w:eastAsia="Arial" w:hAnsi="Cambria Math" w:cs="Arial"/>
                          </w:rPr>
                          <m:t>N</m:t>
                        </m:r>
                      </m:sup>
                      <m:e>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j|i</m:t>
                            </m:r>
                          </m:sub>
                        </m:sSub>
                        <m:func>
                          <m:funcPr>
                            <m:ctrlPr>
                              <w:rPr>
                                <w:rFonts w:ascii="Cambria Math" w:eastAsia="Arial" w:hAnsi="Cambria Math" w:cs="Arial"/>
                                <w:i/>
                              </w:rPr>
                            </m:ctrlPr>
                          </m:funcPr>
                          <m:fName>
                            <m:r>
                              <m:rPr>
                                <m:sty m:val="p"/>
                              </m:rPr>
                              <w:rPr>
                                <w:rFonts w:ascii="Cambria Math" w:eastAsia="Arial" w:hAnsi="Cambria Math" w:cs="Arial"/>
                              </w:rPr>
                              <m:t>log</m:t>
                            </m:r>
                          </m:fName>
                          <m:e>
                            <m:f>
                              <m:fPr>
                                <m:ctrlPr>
                                  <w:rPr>
                                    <w:rFonts w:ascii="Cambria Math" w:eastAsia="Arial" w:hAnsi="Cambria Math" w:cs="Arial"/>
                                    <w:i/>
                                  </w:rPr>
                                </m:ctrlPr>
                              </m:fPr>
                              <m:num>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j|i</m:t>
                                    </m:r>
                                  </m:sub>
                                </m:sSub>
                              </m:num>
                              <m:den>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j|i</m:t>
                                    </m:r>
                                  </m:sub>
                                </m:sSub>
                              </m:den>
                            </m:f>
                          </m:e>
                        </m:func>
                      </m:e>
                    </m:nary>
                  </m:e>
                </m:nary>
              </m:oMath>
            </m:oMathPara>
          </w:p>
        </w:tc>
        <w:tc>
          <w:tcPr>
            <w:tcW w:w="2692" w:type="dxa"/>
            <w:vAlign w:val="center"/>
          </w:tcPr>
          <w:p w14:paraId="0DD7E248" w14:textId="4CEDE273" w:rsidR="009B38CC" w:rsidRDefault="009B38CC" w:rsidP="00F506E3">
            <w:pPr>
              <w:spacing w:line="480" w:lineRule="auto"/>
              <w:jc w:val="right"/>
              <w:rPr>
                <w:rFonts w:ascii="Arial" w:eastAsia="Arial" w:hAnsi="Arial" w:cs="Arial"/>
              </w:rPr>
            </w:pPr>
            <w:r>
              <w:rPr>
                <w:rFonts w:ascii="Arial" w:eastAsia="Arial" w:hAnsi="Arial" w:cs="Arial"/>
              </w:rPr>
              <w:t>(27)</w:t>
            </w:r>
          </w:p>
        </w:tc>
      </w:tr>
    </w:tbl>
    <w:p w14:paraId="3918372A" w14:textId="42100354" w:rsidR="00E31651" w:rsidRDefault="00E31651" w:rsidP="00F506E3">
      <w:pPr>
        <w:spacing w:line="480" w:lineRule="auto"/>
        <w:jc w:val="both"/>
        <w:rPr>
          <w:rFonts w:ascii="Arial" w:eastAsia="Arial" w:hAnsi="Arial" w:cs="Arial"/>
        </w:rPr>
      </w:pPr>
      <w:r>
        <w:rPr>
          <w:rFonts w:ascii="Arial" w:eastAsia="Arial" w:hAnsi="Arial" w:cs="Arial"/>
        </w:rPr>
        <w:t xml:space="preserve">where </w:t>
      </w:r>
      <m:oMath>
        <m:r>
          <w:rPr>
            <w:rFonts w:ascii="Cambria Math" w:eastAsia="Arial" w:hAnsi="Cambria Math" w:cs="Arial"/>
          </w:rPr>
          <m:t>i</m:t>
        </m:r>
      </m:oMath>
      <w:r>
        <w:rPr>
          <w:rFonts w:ascii="Arial" w:eastAsia="Arial" w:hAnsi="Arial" w:cs="Arial"/>
        </w:rPr>
        <w:t xml:space="preserve"> and </w:t>
      </w:r>
      <m:oMath>
        <m:r>
          <w:rPr>
            <w:rFonts w:ascii="Cambria Math" w:eastAsia="Arial" w:hAnsi="Cambria Math" w:cs="Arial"/>
          </w:rPr>
          <m:t>j</m:t>
        </m:r>
      </m:oMath>
      <w:r>
        <w:rPr>
          <w:rFonts w:ascii="Arial" w:eastAsia="Arial" w:hAnsi="Arial" w:cs="Arial"/>
          <w:i/>
          <w:iCs/>
        </w:rPr>
        <w:t xml:space="preserve"> </w:t>
      </w:r>
      <w:r>
        <w:rPr>
          <w:rFonts w:ascii="Arial" w:eastAsia="Arial" w:hAnsi="Arial" w:cs="Arial"/>
        </w:rPr>
        <w:t xml:space="preserve">are two different cells, </w:t>
      </w:r>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i|j</m:t>
            </m:r>
          </m:sub>
        </m:sSub>
      </m:oMath>
      <w:r>
        <w:rPr>
          <w:rFonts w:ascii="Arial" w:eastAsia="Arial" w:hAnsi="Arial" w:cs="Arial"/>
        </w:rPr>
        <w:t xml:space="preserve"> measures the local cell relationship in the data space</w:t>
      </w:r>
      <w:r w:rsidR="00CB194E">
        <w:rPr>
          <w:rFonts w:ascii="Arial" w:eastAsia="Arial" w:hAnsi="Arial" w:cs="Arial"/>
        </w:rPr>
        <w:t xml:space="preserve">, and </w:t>
      </w:r>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j|i</m:t>
            </m:r>
          </m:sub>
        </m:sSub>
      </m:oMath>
      <w:r w:rsidR="00CB194E" w:rsidRPr="00CB194E">
        <w:rPr>
          <w:rFonts w:ascii="Arial" w:eastAsia="Arial" w:hAnsi="Arial" w:cs="Arial"/>
        </w:rPr>
        <w:t xml:space="preserve"> measures such relationship in the latent space</w:t>
      </w:r>
      <w:r w:rsidR="00CB194E">
        <w:rPr>
          <w:rFonts w:ascii="Arial" w:eastAsia="Arial" w:hAnsi="Arial" w:cs="Arial"/>
        </w:rPr>
        <w:t xml:space="preserve"> as</w:t>
      </w:r>
    </w:p>
    <w:tbl>
      <w:tblPr>
        <w:tblStyle w:val="TableNormal1"/>
        <w:tblW w:w="0" w:type="auto"/>
        <w:tblInd w:w="5" w:type="dxa"/>
        <w:tblLook w:val="04A0" w:firstRow="1" w:lastRow="0" w:firstColumn="1" w:lastColumn="0" w:noHBand="0" w:noVBand="1"/>
      </w:tblPr>
      <w:tblGrid>
        <w:gridCol w:w="890"/>
        <w:gridCol w:w="3703"/>
        <w:gridCol w:w="3232"/>
        <w:gridCol w:w="1520"/>
      </w:tblGrid>
      <w:tr w:rsidR="00CB194E" w14:paraId="36D6CBB4" w14:textId="77777777" w:rsidTr="00F506E3">
        <w:tc>
          <w:tcPr>
            <w:tcW w:w="890" w:type="dxa"/>
            <w:vAlign w:val="center"/>
          </w:tcPr>
          <w:p w14:paraId="62FEBD39" w14:textId="77777777" w:rsidR="00CB194E" w:rsidRDefault="00CB194E" w:rsidP="00F506E3">
            <w:pPr>
              <w:spacing w:line="480" w:lineRule="auto"/>
              <w:jc w:val="center"/>
              <w:rPr>
                <w:rFonts w:ascii="Arial" w:eastAsia="Arial" w:hAnsi="Arial" w:cs="Arial"/>
              </w:rPr>
            </w:pPr>
          </w:p>
        </w:tc>
        <w:tc>
          <w:tcPr>
            <w:tcW w:w="3703" w:type="dxa"/>
            <w:vAlign w:val="center"/>
          </w:tcPr>
          <w:p w14:paraId="1A1C3ED9" w14:textId="77777777" w:rsidR="00CB194E" w:rsidRDefault="00FA5BB1" w:rsidP="00F506E3">
            <w:pPr>
              <w:spacing w:line="480" w:lineRule="auto"/>
              <w:jc w:val="center"/>
              <w:rPr>
                <w:rFonts w:ascii="Arial" w:eastAsia="Arial" w:hAnsi="Arial" w:cs="Arial"/>
              </w:rPr>
            </w:pPr>
            <m:oMathPara>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i|j</m:t>
                    </m:r>
                  </m:sub>
                </m:sSub>
                <m:r>
                  <w:rPr>
                    <w:rFonts w:ascii="Cambria Math" w:eastAsia="Arial" w:hAnsi="Cambria Math" w:cs="Arial"/>
                  </w:rPr>
                  <m:t>=</m:t>
                </m:r>
                <m:f>
                  <m:fPr>
                    <m:ctrlPr>
                      <w:rPr>
                        <w:rFonts w:ascii="Cambria Math" w:eastAsia="Arial" w:hAnsi="Cambria Math" w:cs="Arial"/>
                        <w:i/>
                      </w:rPr>
                    </m:ctrlPr>
                  </m:fPr>
                  <m:num>
                    <m:func>
                      <m:funcPr>
                        <m:ctrlPr>
                          <w:rPr>
                            <w:rFonts w:ascii="Cambria Math" w:eastAsia="Arial" w:hAnsi="Cambria Math" w:cs="Arial"/>
                          </w:rPr>
                        </m:ctrlPr>
                      </m:funcPr>
                      <m:fName>
                        <m:r>
                          <m:rPr>
                            <m:sty m:val="p"/>
                          </m:rPr>
                          <w:rPr>
                            <w:rFonts w:ascii="Cambria Math" w:eastAsia="Arial" w:hAnsi="Cambria Math" w:cs="Arial"/>
                          </w:rPr>
                          <m:t>exp</m:t>
                        </m:r>
                      </m:fName>
                      <m:e>
                        <m:d>
                          <m:dPr>
                            <m:ctrlPr>
                              <w:rPr>
                                <w:rFonts w:ascii="Cambria Math" w:eastAsia="Arial" w:hAnsi="Cambria Math" w:cs="Arial"/>
                                <w:i/>
                              </w:rPr>
                            </m:ctrlPr>
                          </m:dPr>
                          <m:e>
                            <m:r>
                              <w:rPr>
                                <w:rFonts w:ascii="Cambria Math" w:eastAsia="Arial" w:hAnsi="Cambria Math" w:cs="Arial"/>
                              </w:rPr>
                              <m:t>-</m:t>
                            </m:r>
                            <m:f>
                              <m:fPr>
                                <m:ctrlPr>
                                  <w:rPr>
                                    <w:rFonts w:ascii="Cambria Math" w:eastAsia="Arial" w:hAnsi="Cambria Math" w:cs="Arial"/>
                                    <w:i/>
                                  </w:rPr>
                                </m:ctrlPr>
                              </m:fPr>
                              <m:num>
                                <m:sSup>
                                  <m:sSupPr>
                                    <m:ctrlPr>
                                      <w:rPr>
                                        <w:rFonts w:ascii="Cambria Math" w:eastAsia="Arial" w:hAnsi="Cambria Math" w:cs="Arial"/>
                                        <w:i/>
                                      </w:rPr>
                                    </m:ctrlPr>
                                  </m:sSupPr>
                                  <m:e>
                                    <m:d>
                                      <m:dPr>
                                        <m:begChr m:val="‖"/>
                                        <m:endChr m:val="‖"/>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j</m:t>
                                            </m:r>
                                          </m:sub>
                                        </m:sSub>
                                      </m:e>
                                    </m:d>
                                  </m:e>
                                  <m:sup>
                                    <m:r>
                                      <w:rPr>
                                        <w:rFonts w:ascii="Cambria Math" w:eastAsia="Arial" w:hAnsi="Cambria Math" w:cs="Arial"/>
                                      </w:rPr>
                                      <m:t>2</m:t>
                                    </m:r>
                                  </m:sup>
                                </m:sSup>
                              </m:num>
                              <m:den>
                                <m:r>
                                  <w:rPr>
                                    <w:rFonts w:ascii="Cambria Math" w:eastAsia="Arial" w:hAnsi="Cambria Math" w:cs="Arial"/>
                                  </w:rPr>
                                  <m:t>2</m:t>
                                </m:r>
                                <m:sSubSup>
                                  <m:sSubSupPr>
                                    <m:ctrlPr>
                                      <w:rPr>
                                        <w:rFonts w:ascii="Cambria Math" w:eastAsia="Arial" w:hAnsi="Cambria Math" w:cs="Arial"/>
                                        <w:i/>
                                      </w:rPr>
                                    </m:ctrlPr>
                                  </m:sSubSupPr>
                                  <m:e>
                                    <m:r>
                                      <w:rPr>
                                        <w:rFonts w:ascii="Cambria Math" w:eastAsia="Arial" w:hAnsi="Cambria Math" w:cs="Arial"/>
                                      </w:rPr>
                                      <m:t>σ</m:t>
                                    </m:r>
                                  </m:e>
                                  <m:sub>
                                    <m:r>
                                      <w:rPr>
                                        <w:rFonts w:ascii="Cambria Math" w:eastAsia="Arial" w:hAnsi="Cambria Math" w:cs="Arial"/>
                                      </w:rPr>
                                      <m:t>i</m:t>
                                    </m:r>
                                  </m:sub>
                                  <m:sup>
                                    <m:r>
                                      <w:rPr>
                                        <w:rFonts w:ascii="Cambria Math" w:eastAsia="Arial" w:hAnsi="Cambria Math" w:cs="Arial"/>
                                      </w:rPr>
                                      <m:t>2</m:t>
                                    </m:r>
                                  </m:sup>
                                </m:sSubSup>
                              </m:den>
                            </m:f>
                          </m:e>
                        </m:d>
                      </m:e>
                    </m:func>
                  </m:num>
                  <m:den>
                    <m:nary>
                      <m:naryPr>
                        <m:chr m:val="∑"/>
                        <m:limLoc m:val="undOvr"/>
                        <m:supHide m:val="1"/>
                        <m:ctrlPr>
                          <w:rPr>
                            <w:rFonts w:ascii="Cambria Math" w:eastAsia="Arial" w:hAnsi="Cambria Math" w:cs="Arial"/>
                            <w:i/>
                          </w:rPr>
                        </m:ctrlPr>
                      </m:naryPr>
                      <m:sub>
                        <m:r>
                          <w:rPr>
                            <w:rFonts w:ascii="Cambria Math" w:eastAsia="Arial" w:hAnsi="Cambria Math" w:cs="Arial"/>
                          </w:rPr>
                          <m:t>k≠i</m:t>
                        </m:r>
                      </m:sub>
                      <m:sup/>
                      <m:e>
                        <m:func>
                          <m:funcPr>
                            <m:ctrlPr>
                              <w:rPr>
                                <w:rFonts w:ascii="Cambria Math" w:eastAsia="Arial" w:hAnsi="Cambria Math" w:cs="Arial"/>
                              </w:rPr>
                            </m:ctrlPr>
                          </m:funcPr>
                          <m:fName>
                            <m:r>
                              <m:rPr>
                                <m:sty m:val="p"/>
                              </m:rPr>
                              <w:rPr>
                                <w:rFonts w:ascii="Cambria Math" w:eastAsia="Arial" w:hAnsi="Cambria Math" w:cs="Arial"/>
                              </w:rPr>
                              <m:t>exp</m:t>
                            </m:r>
                          </m:fName>
                          <m:e>
                            <m:d>
                              <m:dPr>
                                <m:ctrlPr>
                                  <w:rPr>
                                    <w:rFonts w:ascii="Cambria Math" w:eastAsia="Arial" w:hAnsi="Cambria Math" w:cs="Arial"/>
                                    <w:i/>
                                  </w:rPr>
                                </m:ctrlPr>
                              </m:dPr>
                              <m:e>
                                <m:r>
                                  <w:rPr>
                                    <w:rFonts w:ascii="Cambria Math" w:eastAsia="Arial" w:hAnsi="Cambria Math" w:cs="Arial"/>
                                  </w:rPr>
                                  <m:t>-</m:t>
                                </m:r>
                                <m:f>
                                  <m:fPr>
                                    <m:ctrlPr>
                                      <w:rPr>
                                        <w:rFonts w:ascii="Cambria Math" w:eastAsia="Arial" w:hAnsi="Cambria Math" w:cs="Arial"/>
                                        <w:i/>
                                      </w:rPr>
                                    </m:ctrlPr>
                                  </m:fPr>
                                  <m:num>
                                    <m:sSup>
                                      <m:sSupPr>
                                        <m:ctrlPr>
                                          <w:rPr>
                                            <w:rFonts w:ascii="Cambria Math" w:eastAsia="Arial" w:hAnsi="Cambria Math" w:cs="Arial"/>
                                            <w:i/>
                                          </w:rPr>
                                        </m:ctrlPr>
                                      </m:sSupPr>
                                      <m:e>
                                        <m:d>
                                          <m:dPr>
                                            <m:begChr m:val="‖"/>
                                            <m:endChr m:val="‖"/>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k</m:t>
                                                </m:r>
                                              </m:sub>
                                            </m:sSub>
                                          </m:e>
                                        </m:d>
                                      </m:e>
                                      <m:sup>
                                        <m:r>
                                          <w:rPr>
                                            <w:rFonts w:ascii="Cambria Math" w:eastAsia="Arial" w:hAnsi="Cambria Math" w:cs="Arial"/>
                                          </w:rPr>
                                          <m:t>2</m:t>
                                        </m:r>
                                      </m:sup>
                                    </m:sSup>
                                  </m:num>
                                  <m:den>
                                    <m:r>
                                      <w:rPr>
                                        <w:rFonts w:ascii="Cambria Math" w:eastAsia="Arial" w:hAnsi="Cambria Math" w:cs="Arial"/>
                                      </w:rPr>
                                      <m:t>2</m:t>
                                    </m:r>
                                    <m:sSubSup>
                                      <m:sSubSupPr>
                                        <m:ctrlPr>
                                          <w:rPr>
                                            <w:rFonts w:ascii="Cambria Math" w:eastAsia="Arial" w:hAnsi="Cambria Math" w:cs="Arial"/>
                                            <w:i/>
                                          </w:rPr>
                                        </m:ctrlPr>
                                      </m:sSubSupPr>
                                      <m:e>
                                        <m:r>
                                          <w:rPr>
                                            <w:rFonts w:ascii="Cambria Math" w:eastAsia="Arial" w:hAnsi="Cambria Math" w:cs="Arial"/>
                                          </w:rPr>
                                          <m:t>σ</m:t>
                                        </m:r>
                                      </m:e>
                                      <m:sub>
                                        <m:r>
                                          <w:rPr>
                                            <w:rFonts w:ascii="Cambria Math" w:eastAsia="Arial" w:hAnsi="Cambria Math" w:cs="Arial"/>
                                          </w:rPr>
                                          <m:t>i</m:t>
                                        </m:r>
                                      </m:sub>
                                      <m:sup>
                                        <m:r>
                                          <w:rPr>
                                            <w:rFonts w:ascii="Cambria Math" w:eastAsia="Arial" w:hAnsi="Cambria Math" w:cs="Arial"/>
                                          </w:rPr>
                                          <m:t>2</m:t>
                                        </m:r>
                                      </m:sup>
                                    </m:sSubSup>
                                  </m:den>
                                </m:f>
                              </m:e>
                            </m:d>
                          </m:e>
                        </m:func>
                      </m:e>
                    </m:nary>
                  </m:den>
                </m:f>
              </m:oMath>
            </m:oMathPara>
          </w:p>
        </w:tc>
        <w:tc>
          <w:tcPr>
            <w:tcW w:w="3232" w:type="dxa"/>
            <w:vAlign w:val="center"/>
          </w:tcPr>
          <w:p w14:paraId="61AE2A64" w14:textId="53A05C4F" w:rsidR="00CB194E" w:rsidRDefault="00FA5BB1" w:rsidP="00F506E3">
            <w:pPr>
              <w:spacing w:line="480" w:lineRule="auto"/>
              <w:jc w:val="center"/>
              <w:rPr>
                <w:rFonts w:ascii="Arial" w:eastAsia="Arial" w:hAnsi="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j|i</m:t>
                    </m:r>
                  </m:sub>
                </m:sSub>
                <m:r>
                  <w:rPr>
                    <w:rFonts w:ascii="Cambria Math" w:eastAsia="Arial" w:hAnsi="Cambria Math" w:cs="Arial"/>
                  </w:rPr>
                  <m:t>=</m:t>
                </m:r>
                <m:f>
                  <m:fPr>
                    <m:ctrlPr>
                      <w:rPr>
                        <w:rFonts w:ascii="Cambria Math" w:eastAsia="Arial" w:hAnsi="Cambria Math" w:cs="Arial"/>
                        <w:i/>
                      </w:rPr>
                    </m:ctrlPr>
                  </m:fPr>
                  <m:num>
                    <m:sSup>
                      <m:sSupPr>
                        <m:ctrlPr>
                          <w:rPr>
                            <w:rFonts w:ascii="Cambria Math" w:eastAsia="Arial" w:hAnsi="Cambria Math" w:cs="Arial"/>
                            <w:i/>
                          </w:rPr>
                        </m:ctrlPr>
                      </m:sSupPr>
                      <m:e>
                        <m:d>
                          <m:dPr>
                            <m:ctrlPr>
                              <w:rPr>
                                <w:rFonts w:ascii="Cambria Math" w:eastAsia="Arial" w:hAnsi="Cambria Math" w:cs="Arial"/>
                                <w:i/>
                              </w:rPr>
                            </m:ctrlPr>
                          </m:dPr>
                          <m:e>
                            <m:r>
                              <w:rPr>
                                <w:rFonts w:ascii="Cambria Math" w:eastAsia="Arial" w:hAnsi="Cambria Math" w:cs="Arial"/>
                              </w:rPr>
                              <m:t>1+</m:t>
                            </m:r>
                            <m:sSup>
                              <m:sSupPr>
                                <m:ctrlPr>
                                  <w:rPr>
                                    <w:rFonts w:ascii="Cambria Math" w:eastAsia="Arial" w:hAnsi="Cambria Math" w:cs="Arial"/>
                                    <w:i/>
                                  </w:rPr>
                                </m:ctrlPr>
                              </m:sSupPr>
                              <m:e>
                                <m:d>
                                  <m:dPr>
                                    <m:begChr m:val="‖"/>
                                    <m:endChr m:val="‖"/>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j</m:t>
                                        </m:r>
                                      </m:sub>
                                    </m:sSub>
                                  </m:e>
                                </m:d>
                              </m:e>
                              <m:sup>
                                <m:r>
                                  <w:rPr>
                                    <w:rFonts w:ascii="Cambria Math" w:eastAsia="Arial" w:hAnsi="Cambria Math" w:cs="Arial"/>
                                  </w:rPr>
                                  <m:t>2</m:t>
                                </m:r>
                              </m:sup>
                            </m:sSup>
                          </m:e>
                        </m:d>
                      </m:e>
                      <m:sup>
                        <m:r>
                          <w:rPr>
                            <w:rFonts w:ascii="Cambria Math" w:eastAsia="Arial" w:hAnsi="Cambria Math" w:cs="Arial"/>
                          </w:rPr>
                          <m:t>-1</m:t>
                        </m:r>
                      </m:sup>
                    </m:sSup>
                  </m:num>
                  <m:den>
                    <m:nary>
                      <m:naryPr>
                        <m:chr m:val="∑"/>
                        <m:limLoc m:val="undOvr"/>
                        <m:supHide m:val="1"/>
                        <m:ctrlPr>
                          <w:rPr>
                            <w:rFonts w:ascii="Cambria Math" w:eastAsia="Arial" w:hAnsi="Cambria Math" w:cs="Arial"/>
                            <w:i/>
                          </w:rPr>
                        </m:ctrlPr>
                      </m:naryPr>
                      <m:sub>
                        <m:r>
                          <w:rPr>
                            <w:rFonts w:ascii="Cambria Math" w:eastAsia="Arial" w:hAnsi="Cambria Math" w:cs="Arial"/>
                          </w:rPr>
                          <m:t>k≠i</m:t>
                        </m:r>
                      </m:sub>
                      <m:sup/>
                      <m:e>
                        <m:sSup>
                          <m:sSupPr>
                            <m:ctrlPr>
                              <w:rPr>
                                <w:rFonts w:ascii="Cambria Math" w:eastAsia="Arial" w:hAnsi="Cambria Math" w:cs="Arial"/>
                                <w:i/>
                              </w:rPr>
                            </m:ctrlPr>
                          </m:sSupPr>
                          <m:e>
                            <m:d>
                              <m:dPr>
                                <m:ctrlPr>
                                  <w:rPr>
                                    <w:rFonts w:ascii="Cambria Math" w:eastAsia="Arial" w:hAnsi="Cambria Math" w:cs="Arial"/>
                                    <w:i/>
                                  </w:rPr>
                                </m:ctrlPr>
                              </m:dPr>
                              <m:e>
                                <m:r>
                                  <w:rPr>
                                    <w:rFonts w:ascii="Cambria Math" w:eastAsia="Arial" w:hAnsi="Cambria Math" w:cs="Arial"/>
                                  </w:rPr>
                                  <m:t>1+</m:t>
                                </m:r>
                                <m:sSup>
                                  <m:sSupPr>
                                    <m:ctrlPr>
                                      <w:rPr>
                                        <w:rFonts w:ascii="Cambria Math" w:eastAsia="Arial" w:hAnsi="Cambria Math" w:cs="Arial"/>
                                        <w:i/>
                                      </w:rPr>
                                    </m:ctrlPr>
                                  </m:sSupPr>
                                  <m:e>
                                    <m:d>
                                      <m:dPr>
                                        <m:begChr m:val="‖"/>
                                        <m:endChr m:val="‖"/>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k</m:t>
                                            </m:r>
                                          </m:sub>
                                        </m:sSub>
                                      </m:e>
                                    </m:d>
                                  </m:e>
                                  <m:sup>
                                    <m:r>
                                      <w:rPr>
                                        <w:rFonts w:ascii="Cambria Math" w:eastAsia="Arial" w:hAnsi="Cambria Math" w:cs="Arial"/>
                                      </w:rPr>
                                      <m:t>2</m:t>
                                    </m:r>
                                  </m:sup>
                                </m:sSup>
                              </m:e>
                            </m:d>
                          </m:e>
                          <m:sup>
                            <m:r>
                              <w:rPr>
                                <w:rFonts w:ascii="Cambria Math" w:eastAsia="Arial" w:hAnsi="Cambria Math" w:cs="Arial"/>
                              </w:rPr>
                              <m:t>-1</m:t>
                            </m:r>
                          </m:sup>
                        </m:sSup>
                      </m:e>
                    </m:nary>
                  </m:den>
                </m:f>
              </m:oMath>
            </m:oMathPara>
          </w:p>
        </w:tc>
        <w:tc>
          <w:tcPr>
            <w:tcW w:w="1520" w:type="dxa"/>
            <w:vAlign w:val="center"/>
          </w:tcPr>
          <w:p w14:paraId="719D33BD" w14:textId="7F9FC101" w:rsidR="00CB194E" w:rsidRDefault="00CB194E" w:rsidP="00F506E3">
            <w:pPr>
              <w:spacing w:line="480" w:lineRule="auto"/>
              <w:jc w:val="right"/>
              <w:rPr>
                <w:rFonts w:ascii="Arial" w:eastAsia="Arial" w:hAnsi="Arial" w:cs="Arial"/>
              </w:rPr>
            </w:pPr>
            <w:r>
              <w:rPr>
                <w:rFonts w:ascii="Arial" w:eastAsia="Arial" w:hAnsi="Arial" w:cs="Arial"/>
              </w:rPr>
              <w:t>(28)</w:t>
            </w:r>
          </w:p>
        </w:tc>
      </w:tr>
    </w:tbl>
    <w:p w14:paraId="294A881A" w14:textId="15D52190" w:rsidR="00CB194E" w:rsidRPr="00BE0341" w:rsidRDefault="00E31651" w:rsidP="00CB194E">
      <w:pPr>
        <w:spacing w:line="480" w:lineRule="auto"/>
        <w:jc w:val="both"/>
        <w:rPr>
          <w:rFonts w:ascii="Arial" w:eastAsia="Arial" w:hAnsi="Arial" w:cs="Arial"/>
        </w:rPr>
      </w:pPr>
      <w:r w:rsidRPr="00CB194E">
        <w:rPr>
          <w:rFonts w:ascii="Arial" w:eastAsia="Arial" w:hAnsi="Arial" w:cs="Arial"/>
        </w:rPr>
        <w:t xml:space="preserve">with </w:t>
      </w:r>
      <m:oMath>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i</m:t>
            </m:r>
          </m:sub>
        </m:sSub>
      </m:oMath>
      <w:r w:rsidRPr="00CB194E">
        <w:rPr>
          <w:rFonts w:ascii="Arial" w:eastAsia="Arial" w:hAnsi="Arial" w:cs="Arial"/>
          <w:i/>
          <w:iCs/>
          <w:vertAlign w:val="subscript"/>
        </w:rPr>
        <w:t xml:space="preserve"> </w:t>
      </w:r>
      <w:r w:rsidRPr="00CB194E">
        <w:rPr>
          <w:rFonts w:ascii="Arial" w:eastAsia="Arial" w:hAnsi="Arial" w:cs="Arial"/>
        </w:rPr>
        <w:t>defined as the perplexit</w:t>
      </w:r>
      <w:r w:rsidR="00CB194E">
        <w:rPr>
          <w:rFonts w:ascii="Arial" w:eastAsia="Arial" w:hAnsi="Arial" w:cs="Arial"/>
        </w:rPr>
        <w:t>y</w:t>
      </w:r>
      <w:r w:rsidR="00B935F3" w:rsidRPr="00B935F3">
        <w:t xml:space="preserve"> </w:t>
      </w:r>
      <w:r w:rsidR="00B37D88">
        <w:rPr>
          <w:rFonts w:ascii="Arial" w:eastAsia="Arial" w:hAnsi="Arial" w:cs="Arial"/>
        </w:rPr>
        <w:fldChar w:fldCharType="begin"/>
      </w:r>
      <w:r w:rsidR="002F1B5D">
        <w:rPr>
          <w:rFonts w:ascii="Arial" w:eastAsia="Arial" w:hAnsi="Arial" w:cs="Arial"/>
        </w:rPr>
        <w:instrText xml:space="preserve"> ADDIN EN.CITE &lt;EndNote&gt;&lt;Cite&gt;&lt;Author&gt;van der Maaten&lt;/Author&gt;&lt;Year&gt;2008&lt;/Year&gt;&lt;RecNum&gt;147&lt;/RecNum&gt;&lt;DisplayText&gt;[74]&lt;/DisplayText&gt;&lt;record&gt;&lt;rec-number&gt;147&lt;/rec-number&gt;&lt;foreign-keys&gt;&lt;key app="EN" db-id="zsppx25fofftzxee95fx29p8tatf5vvawtvp" timestamp="0"&gt;147&lt;/key&gt;&lt;/foreign-keys&gt;&lt;ref-type name="Journal Article"&gt;17&lt;/ref-type&gt;&lt;contributors&gt;&lt;authors&gt;&lt;author&gt;van der Maaten, L. &amp;amp; Hinton, G.&lt;/author&gt;&lt;/authors&gt;&lt;/contributors&gt;&lt;titles&gt;&lt;title&gt; Visualizing data using t-SNE&lt;/title&gt;&lt;secondary-title&gt;J. Mach. Learn&lt;/secondary-title&gt;&lt;/titles&gt;&lt;pages&gt;2579-2605&lt;/pages&gt;&lt;volume&gt;9&lt;/volume&gt;&lt;dates&gt;&lt;year&gt;2008&lt;/year&gt;&lt;/dates&gt;&lt;urls&gt;&lt;/urls&gt;&lt;/record&gt;&lt;/Cite&gt;&lt;/EndNote&gt;</w:instrText>
      </w:r>
      <w:r w:rsidR="00B37D88">
        <w:rPr>
          <w:rFonts w:ascii="Arial" w:eastAsia="Arial" w:hAnsi="Arial" w:cs="Arial"/>
        </w:rPr>
        <w:fldChar w:fldCharType="separate"/>
      </w:r>
      <w:r w:rsidR="002F1B5D">
        <w:rPr>
          <w:rFonts w:ascii="Arial" w:eastAsia="Arial" w:hAnsi="Arial" w:cs="Arial"/>
          <w:noProof/>
        </w:rPr>
        <w:t>[74]</w:t>
      </w:r>
      <w:r w:rsidR="00B37D88">
        <w:rPr>
          <w:rFonts w:ascii="Arial" w:eastAsia="Arial" w:hAnsi="Arial" w:cs="Arial"/>
        </w:rPr>
        <w:fldChar w:fldCharType="end"/>
      </w:r>
      <w:r w:rsidR="00CB194E">
        <w:rPr>
          <w:rFonts w:ascii="Arial" w:eastAsia="Arial" w:hAnsi="Arial" w:cs="Arial"/>
        </w:rPr>
        <w:t xml:space="preserve">. Because t-SNE algorithm preserves the local structure of high dimensional space after projecting to the lower dimension,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t</m:t>
            </m:r>
          </m:sub>
        </m:sSub>
      </m:oMath>
      <w:r w:rsidR="00CB194E">
        <w:rPr>
          <w:rFonts w:ascii="Arial" w:eastAsia="Arial" w:hAnsi="Arial" w:cs="Arial"/>
        </w:rPr>
        <w:t xml:space="preserve"> promotes the learning of local structures of cells. </w:t>
      </w:r>
    </w:p>
    <w:p w14:paraId="66858908" w14:textId="1CB4A022" w:rsidR="003E7A32" w:rsidRPr="003E7A32" w:rsidRDefault="00933DCA" w:rsidP="00F506E3">
      <w:pPr>
        <w:snapToGrid w:val="0"/>
        <w:spacing w:before="120" w:after="120" w:line="480" w:lineRule="auto"/>
        <w:jc w:val="both"/>
        <w:rPr>
          <w:rFonts w:ascii="Arial" w:eastAsia="Arial" w:hAnsi="Arial" w:cs="Arial"/>
          <w:iCs/>
          <w:color w:val="000000"/>
        </w:rPr>
      </w:pPr>
      <w:r w:rsidRPr="000748CA">
        <w:rPr>
          <w:rFonts w:ascii="Arial" w:eastAsia="Arial" w:hAnsi="Arial" w:cs="Arial"/>
          <w:i/>
          <w:color w:val="000000"/>
          <w:highlight w:val="yellow"/>
          <w:u w:val="single"/>
        </w:rPr>
        <w:t xml:space="preserve">Evaluation </w:t>
      </w:r>
      <w:proofErr w:type="spellStart"/>
      <w:r w:rsidRPr="000748CA">
        <w:rPr>
          <w:rFonts w:ascii="Arial" w:eastAsia="Arial" w:hAnsi="Arial" w:cs="Arial"/>
          <w:i/>
          <w:color w:val="000000"/>
          <w:highlight w:val="yellow"/>
          <w:u w:val="single"/>
        </w:rPr>
        <w:t>matrics</w:t>
      </w:r>
      <w:proofErr w:type="spellEnd"/>
      <w:r w:rsidRPr="000748CA">
        <w:rPr>
          <w:rFonts w:ascii="Arial" w:eastAsia="Arial" w:hAnsi="Arial" w:cs="Arial"/>
          <w:i/>
          <w:color w:val="000000"/>
          <w:highlight w:val="yellow"/>
          <w:u w:val="single"/>
        </w:rPr>
        <w:t>.</w:t>
      </w:r>
      <w:r w:rsidRPr="000748CA">
        <w:rPr>
          <w:rFonts w:ascii="Arial" w:eastAsia="Arial" w:hAnsi="Arial" w:cs="Arial"/>
          <w:i/>
          <w:color w:val="000000"/>
          <w:highlight w:val="yellow"/>
        </w:rPr>
        <w:t xml:space="preserve">  </w:t>
      </w:r>
      <w:r w:rsidR="003E7A32">
        <w:rPr>
          <w:rFonts w:ascii="Arial" w:eastAsia="Arial" w:hAnsi="Arial" w:cs="Arial"/>
          <w:iCs/>
          <w:color w:val="000000"/>
        </w:rPr>
        <w:t>KNN preservation and log-likelihood of low dimensional mapping are used to evaluate model performance.</w:t>
      </w:r>
    </w:p>
    <w:p w14:paraId="42FE0FD8" w14:textId="4D197591" w:rsidR="00E31651" w:rsidRPr="00BE0341" w:rsidRDefault="00E31651" w:rsidP="00F506E3">
      <w:pPr>
        <w:spacing w:line="480" w:lineRule="auto"/>
        <w:jc w:val="both"/>
        <w:rPr>
          <w:rFonts w:ascii="Arial" w:eastAsia="Arial" w:hAnsi="Arial" w:cs="Arial"/>
          <w:iCs/>
        </w:rPr>
      </w:pPr>
      <w:r>
        <w:rPr>
          <w:rFonts w:ascii="Arial" w:eastAsia="Arial" w:hAnsi="Arial" w:cs="Arial"/>
          <w:i/>
          <w:u w:val="single"/>
        </w:rPr>
        <w:t>Results</w:t>
      </w:r>
      <w:r w:rsidR="00933DCA">
        <w:rPr>
          <w:rFonts w:ascii="Arial" w:eastAsia="Arial" w:hAnsi="Arial" w:cs="Arial"/>
          <w:i/>
          <w:u w:val="single"/>
        </w:rPr>
        <w:t>.</w:t>
      </w:r>
      <w:r w:rsidR="00933DCA" w:rsidRPr="00253453">
        <w:rPr>
          <w:rFonts w:ascii="Arial" w:eastAsia="Arial" w:hAnsi="Arial" w:cs="Arial"/>
          <w:i/>
        </w:rPr>
        <w:t xml:space="preserve"> </w:t>
      </w:r>
      <w:r>
        <w:rPr>
          <w:rFonts w:ascii="Arial" w:eastAsia="Arial" w:hAnsi="Arial" w:cs="Arial"/>
          <w:i/>
        </w:rPr>
        <w:t xml:space="preserve"> </w:t>
      </w:r>
      <w:proofErr w:type="spellStart"/>
      <w:r>
        <w:rPr>
          <w:rFonts w:ascii="Arial" w:eastAsia="Arial" w:hAnsi="Arial" w:cs="Arial"/>
          <w:iCs/>
        </w:rPr>
        <w:t>scvis</w:t>
      </w:r>
      <w:proofErr w:type="spellEnd"/>
      <w:r>
        <w:rPr>
          <w:rFonts w:ascii="Arial" w:eastAsia="Arial" w:hAnsi="Arial" w:cs="Arial"/>
          <w:iCs/>
        </w:rPr>
        <w:t xml:space="preserve"> was tested on the simulated data and outperformed t-SNE in a nine-dimensional space task. </w:t>
      </w:r>
      <w:proofErr w:type="spellStart"/>
      <w:r>
        <w:rPr>
          <w:rFonts w:ascii="Arial" w:eastAsia="Arial" w:hAnsi="Arial" w:cs="Arial"/>
          <w:iCs/>
        </w:rPr>
        <w:t>scvis</w:t>
      </w:r>
      <w:proofErr w:type="spellEnd"/>
      <w:r>
        <w:rPr>
          <w:rFonts w:ascii="Arial" w:eastAsia="Arial" w:hAnsi="Arial" w:cs="Arial"/>
          <w:iCs/>
        </w:rPr>
        <w:t xml:space="preserve"> preserved both local structure and global structure. The relative positions of all clusters were well kept but outliers were scattered around clusters. </w:t>
      </w:r>
      <w:r w:rsidR="00A50A78">
        <w:rPr>
          <w:rFonts w:ascii="Arial" w:eastAsia="Arial" w:hAnsi="Arial" w:cs="Arial"/>
          <w:iCs/>
        </w:rPr>
        <w:t xml:space="preserve">Using simulated data and comparing to t-SNE, </w:t>
      </w:r>
      <w:proofErr w:type="spellStart"/>
      <w:r>
        <w:rPr>
          <w:rFonts w:ascii="Arial" w:eastAsia="Arial" w:hAnsi="Arial" w:cs="Arial"/>
          <w:iCs/>
        </w:rPr>
        <w:t>scvis</w:t>
      </w:r>
      <w:proofErr w:type="spellEnd"/>
      <w:r>
        <w:rPr>
          <w:rFonts w:ascii="Arial" w:eastAsia="Arial" w:hAnsi="Arial" w:cs="Arial"/>
          <w:iCs/>
        </w:rPr>
        <w:t xml:space="preserve"> generally produced consistent</w:t>
      </w:r>
      <w:r w:rsidR="00A50A78">
        <w:rPr>
          <w:rFonts w:ascii="Arial" w:eastAsia="Arial" w:hAnsi="Arial" w:cs="Arial"/>
          <w:iCs/>
        </w:rPr>
        <w:t xml:space="preserve"> and better</w:t>
      </w:r>
      <w:r>
        <w:rPr>
          <w:rFonts w:ascii="Arial" w:eastAsia="Arial" w:hAnsi="Arial" w:cs="Arial"/>
          <w:iCs/>
        </w:rPr>
        <w:t xml:space="preserve"> patterns among different runs while t-SNE could not. </w:t>
      </w:r>
      <w:proofErr w:type="spellStart"/>
      <w:r>
        <w:rPr>
          <w:rFonts w:ascii="Arial" w:eastAsia="Arial" w:hAnsi="Arial" w:cs="Arial"/>
          <w:iCs/>
        </w:rPr>
        <w:t>scvis</w:t>
      </w:r>
      <w:proofErr w:type="spellEnd"/>
      <w:r>
        <w:rPr>
          <w:rFonts w:ascii="Arial" w:eastAsia="Arial" w:hAnsi="Arial" w:cs="Arial"/>
          <w:iCs/>
        </w:rPr>
        <w:t xml:space="preserve"> also presented good results on adding new data to an existing </w:t>
      </w:r>
      <w:proofErr w:type="gramStart"/>
      <w:r>
        <w:rPr>
          <w:rFonts w:ascii="Arial" w:eastAsia="Arial" w:hAnsi="Arial" w:cs="Arial"/>
          <w:iCs/>
        </w:rPr>
        <w:t>embeddin</w:t>
      </w:r>
      <w:r w:rsidR="003E7A32">
        <w:rPr>
          <w:rFonts w:ascii="Arial" w:eastAsia="Arial" w:hAnsi="Arial" w:cs="Arial"/>
          <w:iCs/>
        </w:rPr>
        <w:t>g</w:t>
      </w:r>
      <w:r w:rsidR="00A50A78">
        <w:rPr>
          <w:rFonts w:ascii="Arial" w:eastAsia="Arial" w:hAnsi="Arial" w:cs="Arial"/>
          <w:iCs/>
        </w:rPr>
        <w:t xml:space="preserve">, </w:t>
      </w:r>
      <w:r w:rsidR="003E7A32" w:rsidRPr="003E7A32">
        <w:rPr>
          <w:rFonts w:ascii="Arial" w:eastAsia="Arial" w:hAnsi="Arial" w:cs="Arial"/>
          <w:iCs/>
        </w:rPr>
        <w:t xml:space="preserve"> </w:t>
      </w:r>
      <w:r w:rsidR="00A50A78">
        <w:rPr>
          <w:rFonts w:ascii="Arial" w:eastAsia="Arial" w:hAnsi="Arial" w:cs="Arial"/>
          <w:iCs/>
        </w:rPr>
        <w:t>with</w:t>
      </w:r>
      <w:proofErr w:type="gramEnd"/>
      <w:r w:rsidR="00A50A78">
        <w:rPr>
          <w:rFonts w:ascii="Arial" w:eastAsia="Arial" w:hAnsi="Arial" w:cs="Arial"/>
          <w:iCs/>
        </w:rPr>
        <w:t xml:space="preserve"> </w:t>
      </w:r>
      <w:r w:rsidR="003E7A32">
        <w:rPr>
          <w:rFonts w:ascii="Arial" w:eastAsia="Arial" w:hAnsi="Arial" w:cs="Arial"/>
          <w:iCs/>
        </w:rPr>
        <w:t xml:space="preserve">median accuracy on new data </w:t>
      </w:r>
      <w:r w:rsidR="00A50A78">
        <w:rPr>
          <w:rFonts w:ascii="Arial" w:eastAsia="Arial" w:hAnsi="Arial" w:cs="Arial"/>
          <w:iCs/>
        </w:rPr>
        <w:t xml:space="preserve">at </w:t>
      </w:r>
      <w:r w:rsidR="003E7A32">
        <w:rPr>
          <w:rFonts w:ascii="Arial" w:eastAsia="Arial" w:hAnsi="Arial" w:cs="Arial"/>
          <w:iCs/>
        </w:rPr>
        <w:t xml:space="preserve">98.1% </w:t>
      </w:r>
      <w:r w:rsidR="003E7A32" w:rsidRPr="00174E06">
        <w:rPr>
          <w:rFonts w:ascii="Arial" w:eastAsia="Arial" w:hAnsi="Arial" w:cs="Arial"/>
          <w:iCs/>
        </w:rPr>
        <w:t>for</w:t>
      </w:r>
      <w:r w:rsidR="003E7A32">
        <w:rPr>
          <w:rFonts w:ascii="Arial" w:eastAsia="Arial" w:hAnsi="Arial" w:cs="Arial"/>
          <w:iCs/>
        </w:rPr>
        <w:t xml:space="preserve"> </w:t>
      </w:r>
      <w:r w:rsidR="003E7A32" w:rsidRPr="00174E06">
        <w:rPr>
          <w:rFonts w:ascii="Arial" w:eastAsia="Arial" w:hAnsi="Arial" w:cs="Arial"/>
          <w:iCs/>
        </w:rPr>
        <w:t xml:space="preserve">K= 5 and 94.8% for </w:t>
      </w:r>
      <w:r w:rsidR="003E7A32" w:rsidRPr="00F506E3">
        <w:rPr>
          <w:rFonts w:ascii="Arial" w:eastAsia="Arial" w:hAnsi="Arial" w:cs="Arial"/>
          <w:i/>
        </w:rPr>
        <w:t>K</w:t>
      </w:r>
      <w:r w:rsidR="003E7A32" w:rsidRPr="00174E06">
        <w:rPr>
          <w:rFonts w:ascii="Arial" w:eastAsia="Arial" w:hAnsi="Arial" w:cs="Arial"/>
          <w:iCs/>
        </w:rPr>
        <w:t>= 65</w:t>
      </w:r>
      <w:r w:rsidR="00A50A78">
        <w:rPr>
          <w:rFonts w:ascii="Arial" w:eastAsia="Arial" w:hAnsi="Arial" w:cs="Arial"/>
          <w:iCs/>
        </w:rPr>
        <w:t xml:space="preserve">, when train </w:t>
      </w:r>
      <w:r w:rsidR="00A50A78" w:rsidRPr="00F506E3">
        <w:rPr>
          <w:rFonts w:ascii="Arial" w:eastAsia="Arial" w:hAnsi="Arial" w:cs="Arial"/>
          <w:i/>
        </w:rPr>
        <w:t>K</w:t>
      </w:r>
      <w:r w:rsidR="00A50A78">
        <w:rPr>
          <w:rFonts w:ascii="Arial" w:eastAsia="Arial" w:hAnsi="Arial" w:cs="Arial"/>
          <w:iCs/>
        </w:rPr>
        <w:t xml:space="preserve"> cluster on original data then test the classifier on new generated sample points.</w:t>
      </w:r>
      <w:r w:rsidR="003E7A32">
        <w:rPr>
          <w:rFonts w:ascii="Arial" w:eastAsia="Arial" w:hAnsi="Arial" w:cs="Arial"/>
          <w:iCs/>
        </w:rPr>
        <w:t xml:space="preserve"> </w:t>
      </w:r>
      <w:r>
        <w:rPr>
          <w:rFonts w:ascii="Arial" w:eastAsia="Arial" w:hAnsi="Arial" w:cs="Arial"/>
          <w:iCs/>
        </w:rPr>
        <w:t xml:space="preserve"> </w:t>
      </w:r>
      <w:proofErr w:type="spellStart"/>
      <w:r>
        <w:rPr>
          <w:rFonts w:ascii="Arial" w:eastAsia="Arial" w:hAnsi="Arial" w:cs="Arial"/>
          <w:iCs/>
        </w:rPr>
        <w:t>scvis</w:t>
      </w:r>
      <w:proofErr w:type="spellEnd"/>
      <w:r>
        <w:rPr>
          <w:rFonts w:ascii="Arial" w:eastAsia="Arial" w:hAnsi="Arial" w:cs="Arial"/>
          <w:iCs/>
        </w:rPr>
        <w:t xml:space="preserve"> was subsequently tested on four real datasets including </w:t>
      </w:r>
      <w:r w:rsidRPr="00174E06">
        <w:rPr>
          <w:rFonts w:ascii="Arial" w:eastAsia="Arial" w:hAnsi="Arial" w:cs="Arial"/>
          <w:iCs/>
        </w:rPr>
        <w:t>metastatic melanoma</w:t>
      </w:r>
      <w:r>
        <w:rPr>
          <w:rFonts w:ascii="Arial" w:eastAsia="Arial" w:hAnsi="Arial" w:cs="Arial"/>
          <w:iCs/>
        </w:rPr>
        <w:t xml:space="preserve">, </w:t>
      </w:r>
      <w:r w:rsidRPr="00174E06">
        <w:rPr>
          <w:rFonts w:ascii="Arial" w:eastAsia="Arial" w:hAnsi="Arial" w:cs="Arial"/>
          <w:iCs/>
        </w:rPr>
        <w:t>oligodendroglioma</w:t>
      </w:r>
      <w:r>
        <w:rPr>
          <w:rFonts w:ascii="Arial" w:eastAsia="Arial" w:hAnsi="Arial" w:cs="Arial"/>
          <w:iCs/>
        </w:rPr>
        <w:t>,</w:t>
      </w:r>
      <w:r w:rsidRPr="00174E06">
        <w:rPr>
          <w:rFonts w:ascii="Arial" w:eastAsia="Arial" w:hAnsi="Arial" w:cs="Arial"/>
          <w:iCs/>
        </w:rPr>
        <w:t xml:space="preserve"> mouse bipolar </w:t>
      </w:r>
      <w:r>
        <w:rPr>
          <w:rFonts w:ascii="Arial" w:eastAsia="Arial" w:hAnsi="Arial" w:cs="Arial"/>
          <w:iCs/>
        </w:rPr>
        <w:t>and</w:t>
      </w:r>
      <w:r w:rsidRPr="00174E06">
        <w:rPr>
          <w:rFonts w:ascii="Arial" w:eastAsia="Arial" w:hAnsi="Arial" w:cs="Arial"/>
          <w:iCs/>
        </w:rPr>
        <w:t xml:space="preserve"> mouse retina</w:t>
      </w:r>
      <w:r>
        <w:rPr>
          <w:rFonts w:ascii="Arial" w:eastAsia="Arial" w:hAnsi="Arial" w:cs="Arial"/>
          <w:iCs/>
        </w:rPr>
        <w:t xml:space="preserve"> datasets. In each dataset, </w:t>
      </w:r>
      <w:proofErr w:type="spellStart"/>
      <w:r>
        <w:rPr>
          <w:rFonts w:ascii="Arial" w:eastAsia="Arial" w:hAnsi="Arial" w:cs="Arial"/>
          <w:iCs/>
        </w:rPr>
        <w:t>scvis</w:t>
      </w:r>
      <w:proofErr w:type="spellEnd"/>
      <w:r>
        <w:rPr>
          <w:rFonts w:ascii="Arial" w:eastAsia="Arial" w:hAnsi="Arial" w:cs="Arial"/>
          <w:iCs/>
        </w:rPr>
        <w:t xml:space="preserve"> was showed to preserve both </w:t>
      </w:r>
      <w:r w:rsidR="00D40183">
        <w:rPr>
          <w:rFonts w:ascii="Arial" w:eastAsia="Arial" w:hAnsi="Arial" w:cs="Arial"/>
          <w:iCs/>
        </w:rPr>
        <w:t xml:space="preserve">the </w:t>
      </w:r>
      <w:r>
        <w:rPr>
          <w:rFonts w:ascii="Arial" w:eastAsia="Arial" w:hAnsi="Arial" w:cs="Arial"/>
          <w:iCs/>
        </w:rPr>
        <w:t>global and local structure of the data.</w:t>
      </w:r>
    </w:p>
    <w:p w14:paraId="27B2AA69" w14:textId="77777777" w:rsidR="00E31651" w:rsidRPr="00CF73E6" w:rsidRDefault="00E31651" w:rsidP="00E31651">
      <w:pPr>
        <w:pBdr>
          <w:top w:val="nil"/>
          <w:left w:val="nil"/>
          <w:bottom w:val="nil"/>
          <w:right w:val="nil"/>
          <w:between w:val="nil"/>
        </w:pBdr>
        <w:spacing w:line="360" w:lineRule="auto"/>
        <w:jc w:val="both"/>
        <w:rPr>
          <w:rFonts w:ascii="Arial" w:hAnsi="Arial" w:cs="Arial"/>
          <w:b/>
        </w:rPr>
      </w:pPr>
    </w:p>
    <w:p w14:paraId="0C4048ED" w14:textId="77777777" w:rsidR="00E31651" w:rsidRPr="004672CD" w:rsidRDefault="00E31651" w:rsidP="006F4560">
      <w:pPr>
        <w:pStyle w:val="ListParagraph"/>
        <w:numPr>
          <w:ilvl w:val="2"/>
          <w:numId w:val="40"/>
        </w:numPr>
        <w:pBdr>
          <w:top w:val="nil"/>
          <w:left w:val="nil"/>
          <w:bottom w:val="nil"/>
          <w:right w:val="nil"/>
          <w:between w:val="nil"/>
        </w:pBdr>
        <w:snapToGrid w:val="0"/>
        <w:spacing w:after="0" w:line="360" w:lineRule="auto"/>
        <w:contextualSpacing w:val="0"/>
        <w:jc w:val="both"/>
        <w:rPr>
          <w:rFonts w:ascii="Arial" w:hAnsi="Arial" w:cs="Arial"/>
          <w:b/>
        </w:rPr>
      </w:pPr>
      <w:proofErr w:type="spellStart"/>
      <w:r w:rsidRPr="00CF73E6">
        <w:rPr>
          <w:rFonts w:ascii="Arial" w:hAnsi="Arial" w:cs="Arial"/>
          <w:b/>
          <w:bCs/>
        </w:rPr>
        <w:t>scVAE</w:t>
      </w:r>
      <w:proofErr w:type="spellEnd"/>
      <w:r w:rsidRPr="00CF73E6">
        <w:rPr>
          <w:rFonts w:ascii="Arial" w:hAnsi="Arial" w:cs="Arial"/>
          <w:b/>
          <w:bCs/>
        </w:rPr>
        <w:t>: VAE for single-cell gene expression data</w:t>
      </w:r>
      <w:r w:rsidRPr="00CF73E6">
        <w:rPr>
          <w:rFonts w:ascii="Arial" w:eastAsia="Arial" w:hAnsi="Arial" w:cs="Arial"/>
          <w:b/>
          <w:bCs/>
        </w:rPr>
        <w:t xml:space="preserve"> </w:t>
      </w:r>
    </w:p>
    <w:p w14:paraId="710989B5" w14:textId="6254A60F" w:rsidR="00E31651" w:rsidRDefault="00E31651" w:rsidP="00F506E3">
      <w:pPr>
        <w:autoSpaceDE w:val="0"/>
        <w:autoSpaceDN w:val="0"/>
        <w:adjustRightInd w:val="0"/>
        <w:snapToGrid w:val="0"/>
        <w:spacing w:line="480" w:lineRule="auto"/>
        <w:jc w:val="both"/>
        <w:rPr>
          <w:rFonts w:ascii="Arial" w:hAnsi="Arial" w:cs="Arial"/>
        </w:rPr>
      </w:pPr>
      <w:proofErr w:type="spellStart"/>
      <w:r>
        <w:rPr>
          <w:rFonts w:ascii="Arial" w:hAnsi="Arial" w:cs="Arial"/>
        </w:rPr>
        <w:t>scVAE</w:t>
      </w:r>
      <w:proofErr w:type="spellEnd"/>
      <w:r w:rsidR="00FC1D9C">
        <w:rPr>
          <w:rFonts w:ascii="Arial" w:hAnsi="Arial" w:cs="Arial"/>
        </w:rPr>
        <w:t xml:space="preserve"> </w:t>
      </w:r>
      <w:r w:rsidR="0019774E">
        <w:rPr>
          <w:rFonts w:ascii="Arial" w:hAnsi="Arial" w:cs="Arial"/>
        </w:rPr>
        <w:fldChar w:fldCharType="begin"/>
      </w:r>
      <w:r w:rsidR="002F1B5D">
        <w:rPr>
          <w:rFonts w:ascii="Arial" w:hAnsi="Arial" w:cs="Arial"/>
        </w:rPr>
        <w:instrText xml:space="preserve"> ADDIN EN.CITE &lt;EndNote&gt;&lt;Cite&gt;&lt;Author&gt;Gronbech&lt;/Author&gt;&lt;Year&gt;2020&lt;/Year&gt;&lt;RecNum&gt;129&lt;/RecNum&gt;&lt;DisplayText&gt;[75]&lt;/DisplayText&gt;&lt;record&gt;&lt;rec-number&gt;129&lt;/rec-number&gt;&lt;foreign-keys&gt;&lt;key app="EN" db-id="zsppx25fofftzxee95fx29p8tatf5vvawtvp" timestamp="0"&gt;129&lt;/key&gt;&lt;/foreign-keys&gt;&lt;ref-type name="Journal Article"&gt;17&lt;/ref-type&gt;&lt;contributors&gt;&lt;authors&gt;&lt;author&gt;Gronbech, C. H.&lt;/author&gt;&lt;author&gt;Vording, M. F.&lt;/author&gt;&lt;author&gt;Timshel, P. N.&lt;/author&gt;&lt;author&gt;Sonderby, C. K.&lt;/author&gt;&lt;author&gt;Pers, T. H.&lt;/author&gt;&lt;author&gt;Winther, O.&lt;/author&gt;&lt;/authors&gt;&lt;/contributors&gt;&lt;auth-address&gt;Department of Biology, Bioinformatics Centre, University of Copenhagen.&amp;#xD;Centre for Genomic Medicine, Rigshospitalet, Copenhagen University Hospital, Kobenhavn O 2100, Denmark.&amp;#xD;Section for Cognitive Systems, Department of Applied Mathematics and Computer Science, Technical University of Denmark, Kongens Lyngby 2800, Denmark.&amp;#xD;Faculty of Health and Medical Sciences, The Novo Nordisk Foundation Center for Basic Metabolic Research, University of Copenhagen, Kobenhavn N 2200, Denmark.&lt;/auth-address&gt;&lt;titles&gt;&lt;title&gt;scVAE: variational auto-encoders for single-cell gene expression data&lt;/title&gt;&lt;secondary-title&gt;Bioinformatics&lt;/secondary-title&gt;&lt;/titles&gt;&lt;periodical&gt;&lt;full-title&gt;Bioinformatics&lt;/full-title&gt;&lt;/periodical&gt;&lt;pages&gt;4415-4422&lt;/pages&gt;&lt;volume&gt;36&lt;/volume&gt;&lt;number&gt;16&lt;/number&gt;&lt;edition&gt;2020/05/18&lt;/edition&gt;&lt;keywords&gt;&lt;keyword&gt;*Gene Expression Profiling&lt;/keyword&gt;&lt;keyword&gt;Likelihood Functions&lt;/keyword&gt;&lt;keyword&gt;Sequence Analysis, RNA&lt;/keyword&gt;&lt;keyword&gt;*Single-Cell Analysis&lt;/keyword&gt;&lt;keyword&gt;Software&lt;/keyword&gt;&lt;/keywords&gt;&lt;dates&gt;&lt;year&gt;2020&lt;/year&gt;&lt;pub-dates&gt;&lt;date&gt;Aug 15&lt;/date&gt;&lt;/pub-dates&gt;&lt;/dates&gt;&lt;isbn&gt;1367-4811 (Electronic)&amp;#xD;1367-4803 (Linking)&lt;/isbn&gt;&lt;accession-num&gt;32415966&lt;/accession-num&gt;&lt;urls&gt;&lt;related-urls&gt;&lt;url&gt;https://www.ncbi.nlm.nih.gov/pubmed/32415966&lt;/url&gt;&lt;/related-urls&gt;&lt;/urls&gt;&lt;electronic-resource-num&gt;10.1093/bioinformatics/btaa293&lt;/electronic-resource-num&gt;&lt;/record&gt;&lt;/Cite&gt;&lt;/EndNote&gt;</w:instrText>
      </w:r>
      <w:r w:rsidR="0019774E">
        <w:rPr>
          <w:rFonts w:ascii="Arial" w:hAnsi="Arial" w:cs="Arial"/>
        </w:rPr>
        <w:fldChar w:fldCharType="separate"/>
      </w:r>
      <w:r w:rsidR="002F1B5D">
        <w:rPr>
          <w:rFonts w:ascii="Arial" w:hAnsi="Arial" w:cs="Arial"/>
          <w:noProof/>
        </w:rPr>
        <w:t>[75]</w:t>
      </w:r>
      <w:r w:rsidR="0019774E">
        <w:rPr>
          <w:rFonts w:ascii="Arial" w:hAnsi="Arial" w:cs="Arial"/>
        </w:rPr>
        <w:fldChar w:fldCharType="end"/>
      </w:r>
      <w:r>
        <w:rPr>
          <w:rFonts w:ascii="Arial" w:hAnsi="Arial" w:cs="Arial"/>
        </w:rPr>
        <w:t xml:space="preserve"> includes multiple VAE models for denoising gene expression levels and learning the low-dimensional latent representation of cells. It investigates different choices of the like</w:t>
      </w:r>
      <w:r w:rsidR="00933DCA">
        <w:rPr>
          <w:rFonts w:ascii="Arial" w:hAnsi="Arial" w:cs="Arial"/>
        </w:rPr>
        <w:t>li</w:t>
      </w:r>
      <w:r>
        <w:rPr>
          <w:rFonts w:ascii="Arial" w:hAnsi="Arial" w:cs="Arial"/>
        </w:rPr>
        <w:t xml:space="preserve">hood functions in the VAE model to model different data </w:t>
      </w:r>
      <w:r w:rsidR="00F9223C">
        <w:rPr>
          <w:rFonts w:ascii="Arial" w:hAnsi="Arial" w:cs="Arial"/>
        </w:rPr>
        <w:t>sets</w:t>
      </w:r>
      <w:r>
        <w:rPr>
          <w:rFonts w:ascii="Arial" w:hAnsi="Arial" w:cs="Arial"/>
        </w:rPr>
        <w:t xml:space="preserve">. </w:t>
      </w:r>
    </w:p>
    <w:p w14:paraId="668AD0FA" w14:textId="0DBA72BD" w:rsidR="00E31651" w:rsidRDefault="00E31651" w:rsidP="00F506E3">
      <w:pPr>
        <w:autoSpaceDE w:val="0"/>
        <w:autoSpaceDN w:val="0"/>
        <w:adjustRightInd w:val="0"/>
        <w:snapToGrid w:val="0"/>
        <w:spacing w:before="120" w:line="480" w:lineRule="auto"/>
        <w:jc w:val="both"/>
        <w:rPr>
          <w:rFonts w:ascii="Arial" w:hAnsi="Arial" w:cs="Arial"/>
        </w:rPr>
      </w:pPr>
      <w:r w:rsidRPr="00717442">
        <w:rPr>
          <w:rFonts w:ascii="Arial" w:eastAsia="Arial" w:hAnsi="Arial" w:cs="Arial"/>
          <w:i/>
          <w:u w:val="single"/>
        </w:rPr>
        <w:lastRenderedPageBreak/>
        <w:t>Model</w:t>
      </w:r>
      <w:r w:rsidR="00933DCA">
        <w:rPr>
          <w:rFonts w:ascii="Arial" w:eastAsia="Arial" w:hAnsi="Arial" w:cs="Arial"/>
          <w:i/>
          <w:u w:val="single"/>
        </w:rPr>
        <w:t>.</w:t>
      </w:r>
      <w:r>
        <w:rPr>
          <w:rFonts w:ascii="Arial" w:eastAsia="Arial" w:hAnsi="Arial" w:cs="Arial"/>
        </w:rPr>
        <w:t xml:space="preserve"> </w:t>
      </w:r>
      <w:proofErr w:type="spellStart"/>
      <w:r>
        <w:rPr>
          <w:rFonts w:ascii="Arial" w:hAnsi="Arial" w:cs="Arial"/>
        </w:rPr>
        <w:t>scVAE</w:t>
      </w:r>
      <w:proofErr w:type="spellEnd"/>
      <w:r>
        <w:rPr>
          <w:rFonts w:ascii="Arial" w:hAnsi="Arial" w:cs="Arial"/>
        </w:rPr>
        <w:t xml:space="preserve"> is a conventional fully connected network. However, different distributions have been discussed for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 xml:space="preserve"> ν</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gn</m:t>
                </m:r>
              </m:sub>
            </m:sSub>
          </m:e>
        </m:d>
      </m:oMath>
      <w:r>
        <w:rPr>
          <w:rFonts w:ascii="Arial" w:hAnsi="Arial" w:cs="Arial"/>
        </w:rPr>
        <w:t xml:space="preserve"> to model different data behaviors. Specifically, scVAE considers Poisson, constrained Poisson, and negative binomial distributions for count data, piece-wise categorical Poisson for data including both high and low counts, and zero-inflated version of these distributions to model missing values.  To model multiple modes in cell expressions, a Gaussian mixture is also considered for </w:t>
      </w:r>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Pr>
          <w:rFonts w:ascii="Arial" w:hAnsi="Arial" w:cs="Arial"/>
        </w:rPr>
        <w:t xml:space="preserve">, resulting a GMVAE.  The inference process still follows that of a VAE as discussed in </w:t>
      </w:r>
      <w:r w:rsidRPr="00253453">
        <w:rPr>
          <w:rFonts w:ascii="Arial" w:hAnsi="Arial" w:cs="Arial"/>
        </w:rPr>
        <w:t xml:space="preserve">section </w:t>
      </w:r>
      <w:r w:rsidR="00933DCA" w:rsidRPr="00253453">
        <w:rPr>
          <w:rFonts w:ascii="Arial" w:hAnsi="Arial" w:cs="Arial"/>
        </w:rPr>
        <w:t>3</w:t>
      </w:r>
      <w:r w:rsidRPr="00253453">
        <w:rPr>
          <w:rFonts w:ascii="Arial" w:hAnsi="Arial" w:cs="Arial"/>
        </w:rPr>
        <w:t>.1.</w:t>
      </w:r>
      <w:r>
        <w:rPr>
          <w:rFonts w:ascii="Arial" w:hAnsi="Arial" w:cs="Arial"/>
        </w:rPr>
        <w:t xml:space="preserve">      </w:t>
      </w:r>
    </w:p>
    <w:p w14:paraId="660C0237" w14:textId="642C6D50" w:rsidR="00E31651" w:rsidRDefault="00E31651" w:rsidP="00F506E3">
      <w:pPr>
        <w:autoSpaceDE w:val="0"/>
        <w:autoSpaceDN w:val="0"/>
        <w:adjustRightInd w:val="0"/>
        <w:snapToGrid w:val="0"/>
        <w:spacing w:before="120" w:after="120" w:line="480" w:lineRule="auto"/>
        <w:jc w:val="both"/>
        <w:rPr>
          <w:rFonts w:ascii="Arial" w:hAnsi="Arial" w:cs="Arial"/>
        </w:rPr>
      </w:pPr>
      <w:r w:rsidRPr="00EA475D">
        <w:rPr>
          <w:rFonts w:ascii="Arial" w:hAnsi="Arial" w:cs="Arial"/>
          <w:bCs/>
          <w:i/>
          <w:u w:val="single"/>
        </w:rPr>
        <w:t>Evaluation metrics</w:t>
      </w:r>
      <w:r w:rsidR="00F92FA8">
        <w:rPr>
          <w:rFonts w:ascii="Arial" w:hAnsi="Arial" w:cs="Arial"/>
          <w:bCs/>
          <w:i/>
          <w:u w:val="single"/>
        </w:rPr>
        <w:t>.</w:t>
      </w:r>
      <w:r w:rsidR="00F92FA8" w:rsidRPr="00253453">
        <w:rPr>
          <w:rFonts w:ascii="Arial" w:hAnsi="Arial" w:cs="Arial"/>
          <w:bCs/>
          <w:i/>
        </w:rPr>
        <w:t xml:space="preserve"> </w:t>
      </w:r>
      <w:r w:rsidR="00F92FA8">
        <w:rPr>
          <w:rFonts w:ascii="Arial" w:hAnsi="Arial" w:cs="Arial"/>
        </w:rPr>
        <w:t>ARI</w:t>
      </w:r>
      <w:r>
        <w:rPr>
          <w:rFonts w:ascii="Arial" w:hAnsi="Arial" w:cs="Arial"/>
        </w:rPr>
        <w:t xml:space="preserve"> </w:t>
      </w:r>
      <w:r w:rsidR="00F92FA8">
        <w:rPr>
          <w:rFonts w:ascii="Arial" w:hAnsi="Arial" w:cs="Arial"/>
        </w:rPr>
        <w:t>wa</w:t>
      </w:r>
      <w:r>
        <w:rPr>
          <w:rFonts w:ascii="Arial" w:hAnsi="Arial" w:cs="Arial"/>
        </w:rPr>
        <w:t>s used to assess the performance.</w:t>
      </w:r>
    </w:p>
    <w:p w14:paraId="14AE7FA4" w14:textId="60E75C9E" w:rsidR="00E31651" w:rsidRDefault="00E31651" w:rsidP="00F506E3">
      <w:pPr>
        <w:autoSpaceDE w:val="0"/>
        <w:autoSpaceDN w:val="0"/>
        <w:adjustRightInd w:val="0"/>
        <w:spacing w:line="480" w:lineRule="auto"/>
        <w:jc w:val="both"/>
        <w:rPr>
          <w:rFonts w:ascii="Arial" w:hAnsi="Arial" w:cs="Arial"/>
          <w:color w:val="000000" w:themeColor="text1"/>
        </w:rPr>
      </w:pPr>
      <w:r w:rsidRPr="007A05BA">
        <w:rPr>
          <w:rFonts w:ascii="Arial" w:hAnsi="Arial" w:cs="Arial"/>
          <w:i/>
          <w:u w:val="single"/>
        </w:rPr>
        <w:t>Results</w:t>
      </w:r>
      <w:r w:rsidR="00F92FA8" w:rsidRPr="007A05BA">
        <w:rPr>
          <w:rFonts w:ascii="Arial" w:hAnsi="Arial" w:cs="Arial"/>
          <w:i/>
          <w:u w:val="single"/>
        </w:rPr>
        <w:t>.</w:t>
      </w:r>
      <w:r w:rsidR="007A05BA">
        <w:rPr>
          <w:rFonts w:ascii="Arial" w:hAnsi="Arial" w:cs="Arial"/>
        </w:rPr>
        <w:t xml:space="preserve"> </w:t>
      </w:r>
      <w:proofErr w:type="spellStart"/>
      <w:r>
        <w:rPr>
          <w:rFonts w:ascii="Arial" w:hAnsi="Arial" w:cs="Arial"/>
        </w:rPr>
        <w:t>scVAEs</w:t>
      </w:r>
      <w:proofErr w:type="spellEnd"/>
      <w:r>
        <w:rPr>
          <w:rFonts w:ascii="Arial" w:hAnsi="Arial" w:cs="Arial"/>
        </w:rPr>
        <w:t xml:space="preserve"> were evaluated on the PBMC data and compared with factor analysis (FA) models. The results showed that GMVAE with negative binomial distribution achieved the highest lower bound and ARI. Zero-inflated Poisson distribution performed the second best. All </w:t>
      </w:r>
      <w:proofErr w:type="spellStart"/>
      <w:r>
        <w:rPr>
          <w:rFonts w:ascii="Arial" w:hAnsi="Arial" w:cs="Arial"/>
        </w:rPr>
        <w:t>scVAE</w:t>
      </w:r>
      <w:proofErr w:type="spellEnd"/>
      <w:r>
        <w:rPr>
          <w:rFonts w:ascii="Arial" w:hAnsi="Arial" w:cs="Arial"/>
        </w:rPr>
        <w:t xml:space="preserve"> models outperformed the baseline linear </w:t>
      </w:r>
      <w:r w:rsidR="00F9223C">
        <w:rPr>
          <w:rFonts w:ascii="Arial" w:hAnsi="Arial" w:cs="Arial"/>
        </w:rPr>
        <w:t xml:space="preserve">factor analysis </w:t>
      </w:r>
      <w:r>
        <w:rPr>
          <w:rFonts w:ascii="Arial" w:hAnsi="Arial" w:cs="Arial"/>
        </w:rPr>
        <w:t xml:space="preserve">model, which suggested that a non-linear model is needed to capture single-cell genomic features. GMVAE was also compared with Seurat and </w:t>
      </w:r>
      <w:r w:rsidR="00414320">
        <w:rPr>
          <w:rFonts w:ascii="Arial" w:hAnsi="Arial" w:cs="Arial"/>
        </w:rPr>
        <w:t xml:space="preserve">shown to </w:t>
      </w:r>
      <w:r>
        <w:rPr>
          <w:rFonts w:ascii="Arial" w:hAnsi="Arial" w:cs="Arial"/>
        </w:rPr>
        <w:t xml:space="preserve">perform better using the withheld data. However, </w:t>
      </w:r>
      <w:proofErr w:type="spellStart"/>
      <w:r w:rsidRPr="00052D41">
        <w:rPr>
          <w:rFonts w:ascii="Arial" w:hAnsi="Arial" w:cs="Arial"/>
          <w:color w:val="000000" w:themeColor="text1"/>
        </w:rPr>
        <w:t>scVAE</w:t>
      </w:r>
      <w:proofErr w:type="spellEnd"/>
      <w:r w:rsidRPr="00052D41">
        <w:rPr>
          <w:rFonts w:ascii="Arial" w:hAnsi="Arial" w:cs="Arial"/>
          <w:color w:val="000000" w:themeColor="text1"/>
        </w:rPr>
        <w:t xml:space="preserve"> performed no better than </w:t>
      </w:r>
      <w:proofErr w:type="spellStart"/>
      <w:r w:rsidRPr="00052D41">
        <w:rPr>
          <w:rFonts w:ascii="Arial" w:hAnsi="Arial" w:cs="Arial"/>
          <w:color w:val="000000" w:themeColor="text1"/>
        </w:rPr>
        <w:t>scVI</w:t>
      </w:r>
      <w:proofErr w:type="spellEnd"/>
      <w:r w:rsidR="00FC1D9C">
        <w:rPr>
          <w:rFonts w:ascii="Arial" w:hAnsi="Arial" w:cs="Arial"/>
          <w:color w:val="000000" w:themeColor="text1"/>
        </w:rPr>
        <w:t xml:space="preserve"> </w:t>
      </w:r>
      <w:r w:rsidR="0019774E">
        <w:rPr>
          <w:rFonts w:ascii="Arial" w:hAnsi="Arial" w:cs="Arial"/>
          <w:color w:val="000000" w:themeColor="text1"/>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color w:val="000000" w:themeColor="text1"/>
        </w:rPr>
        <w:instrText xml:space="preserve"> ADDIN EN.CITE </w:instrText>
      </w:r>
      <w:r w:rsidR="00030FDD">
        <w:rPr>
          <w:rFonts w:ascii="Arial" w:hAnsi="Arial" w:cs="Arial"/>
          <w:color w:val="000000" w:themeColor="text1"/>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color w:val="000000" w:themeColor="text1"/>
        </w:rPr>
        <w:instrText xml:space="preserve"> ADDIN EN.CITE.DATA </w:instrText>
      </w:r>
      <w:r w:rsidR="00030FDD">
        <w:rPr>
          <w:rFonts w:ascii="Arial" w:hAnsi="Arial" w:cs="Arial"/>
          <w:color w:val="000000" w:themeColor="text1"/>
        </w:rPr>
      </w:r>
      <w:r w:rsidR="00030FDD">
        <w:rPr>
          <w:rFonts w:ascii="Arial" w:hAnsi="Arial" w:cs="Arial"/>
          <w:color w:val="000000" w:themeColor="text1"/>
        </w:rPr>
        <w:fldChar w:fldCharType="end"/>
      </w:r>
      <w:r w:rsidR="0019774E">
        <w:rPr>
          <w:rFonts w:ascii="Arial" w:hAnsi="Arial" w:cs="Arial"/>
          <w:color w:val="000000" w:themeColor="text1"/>
        </w:rPr>
      </w:r>
      <w:r w:rsidR="0019774E">
        <w:rPr>
          <w:rFonts w:ascii="Arial" w:hAnsi="Arial" w:cs="Arial"/>
          <w:color w:val="000000" w:themeColor="text1"/>
        </w:rPr>
        <w:fldChar w:fldCharType="separate"/>
      </w:r>
      <w:r w:rsidR="0019774E">
        <w:rPr>
          <w:rFonts w:ascii="Arial" w:hAnsi="Arial" w:cs="Arial"/>
          <w:noProof/>
          <w:color w:val="000000" w:themeColor="text1"/>
        </w:rPr>
        <w:t>[13]</w:t>
      </w:r>
      <w:r w:rsidR="0019774E">
        <w:rPr>
          <w:rFonts w:ascii="Arial" w:hAnsi="Arial" w:cs="Arial"/>
          <w:color w:val="000000" w:themeColor="text1"/>
        </w:rPr>
        <w:fldChar w:fldCharType="end"/>
      </w:r>
      <w:r w:rsidRPr="00052D41">
        <w:rPr>
          <w:rFonts w:ascii="Arial" w:hAnsi="Arial" w:cs="Arial"/>
          <w:color w:val="000000" w:themeColor="text1"/>
        </w:rPr>
        <w:t xml:space="preserve"> </w:t>
      </w:r>
      <w:r>
        <w:rPr>
          <w:rFonts w:ascii="Arial" w:hAnsi="Arial" w:cs="Arial"/>
          <w:color w:val="000000" w:themeColor="text1"/>
        </w:rPr>
        <w:t>or</w:t>
      </w:r>
      <w:r w:rsidRPr="00052D41">
        <w:rPr>
          <w:rFonts w:ascii="Arial" w:hAnsi="Arial" w:cs="Arial"/>
          <w:color w:val="000000" w:themeColor="text1"/>
        </w:rPr>
        <w:t xml:space="preserve"> </w:t>
      </w:r>
      <w:proofErr w:type="spellStart"/>
      <w:r w:rsidRPr="00052D41">
        <w:rPr>
          <w:rFonts w:ascii="Arial" w:hAnsi="Arial" w:cs="Arial"/>
          <w:color w:val="000000" w:themeColor="text1"/>
        </w:rPr>
        <w:t>scvis</w:t>
      </w:r>
      <w:proofErr w:type="spellEnd"/>
      <w:r w:rsidR="00FC1D9C">
        <w:rPr>
          <w:rFonts w:ascii="Arial" w:hAnsi="Arial" w:cs="Arial"/>
          <w:color w:val="000000" w:themeColor="text1"/>
        </w:rPr>
        <w:t xml:space="preserve"> </w:t>
      </w:r>
      <w:r w:rsidR="0019774E">
        <w:rPr>
          <w:rFonts w:ascii="Arial" w:hAnsi="Arial" w:cs="Arial"/>
          <w:color w:val="000000" w:themeColor="text1"/>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hAnsi="Arial" w:cs="Arial"/>
          <w:color w:val="000000" w:themeColor="text1"/>
        </w:rPr>
        <w:instrText xml:space="preserve"> ADDIN EN.CITE </w:instrText>
      </w:r>
      <w:r w:rsidR="002F1B5D">
        <w:rPr>
          <w:rFonts w:ascii="Arial" w:hAnsi="Arial" w:cs="Arial"/>
          <w:color w:val="000000" w:themeColor="text1"/>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hAnsi="Arial" w:cs="Arial"/>
          <w:color w:val="000000" w:themeColor="text1"/>
        </w:rPr>
        <w:instrText xml:space="preserve"> ADDIN EN.CITE.DATA </w:instrText>
      </w:r>
      <w:r w:rsidR="002F1B5D">
        <w:rPr>
          <w:rFonts w:ascii="Arial" w:hAnsi="Arial" w:cs="Arial"/>
          <w:color w:val="000000" w:themeColor="text1"/>
        </w:rPr>
      </w:r>
      <w:r w:rsidR="002F1B5D">
        <w:rPr>
          <w:rFonts w:ascii="Arial" w:hAnsi="Arial" w:cs="Arial"/>
          <w:color w:val="000000" w:themeColor="text1"/>
        </w:rPr>
        <w:fldChar w:fldCharType="end"/>
      </w:r>
      <w:r w:rsidR="0019774E">
        <w:rPr>
          <w:rFonts w:ascii="Arial" w:hAnsi="Arial" w:cs="Arial"/>
          <w:color w:val="000000" w:themeColor="text1"/>
        </w:rPr>
      </w:r>
      <w:r w:rsidR="0019774E">
        <w:rPr>
          <w:rFonts w:ascii="Arial" w:hAnsi="Arial" w:cs="Arial"/>
          <w:color w:val="000000" w:themeColor="text1"/>
        </w:rPr>
        <w:fldChar w:fldCharType="separate"/>
      </w:r>
      <w:r w:rsidR="002F1B5D">
        <w:rPr>
          <w:rFonts w:ascii="Arial" w:hAnsi="Arial" w:cs="Arial"/>
          <w:noProof/>
          <w:color w:val="000000" w:themeColor="text1"/>
        </w:rPr>
        <w:t>[73]</w:t>
      </w:r>
      <w:r w:rsidR="0019774E">
        <w:rPr>
          <w:rFonts w:ascii="Arial" w:hAnsi="Arial" w:cs="Arial"/>
          <w:color w:val="000000" w:themeColor="text1"/>
        </w:rPr>
        <w:fldChar w:fldCharType="end"/>
      </w:r>
      <w:r>
        <w:rPr>
          <w:rFonts w:ascii="Arial" w:hAnsi="Arial" w:cs="Arial"/>
          <w:color w:val="000000" w:themeColor="text1"/>
        </w:rPr>
        <w:t xml:space="preserve">, both are VAE models. </w:t>
      </w:r>
    </w:p>
    <w:p w14:paraId="527B0629" w14:textId="77777777" w:rsidR="00E31651" w:rsidRPr="004672CD" w:rsidRDefault="00E31651" w:rsidP="00E31651">
      <w:pPr>
        <w:pBdr>
          <w:top w:val="nil"/>
          <w:left w:val="nil"/>
          <w:bottom w:val="nil"/>
          <w:right w:val="nil"/>
          <w:between w:val="nil"/>
        </w:pBdr>
        <w:spacing w:line="360" w:lineRule="auto"/>
        <w:jc w:val="both"/>
        <w:rPr>
          <w:rFonts w:ascii="Arial" w:hAnsi="Arial" w:cs="Arial"/>
          <w:b/>
        </w:rPr>
      </w:pPr>
    </w:p>
    <w:p w14:paraId="54A8404A" w14:textId="77777777" w:rsidR="00E31651" w:rsidRPr="004672CD" w:rsidRDefault="00E31651" w:rsidP="006F4560">
      <w:pPr>
        <w:pStyle w:val="ListParagraph"/>
        <w:numPr>
          <w:ilvl w:val="2"/>
          <w:numId w:val="40"/>
        </w:numPr>
        <w:pBdr>
          <w:top w:val="nil"/>
          <w:left w:val="nil"/>
          <w:bottom w:val="nil"/>
          <w:right w:val="nil"/>
          <w:between w:val="nil"/>
        </w:pBdr>
        <w:spacing w:after="0" w:line="360" w:lineRule="auto"/>
        <w:jc w:val="both"/>
        <w:rPr>
          <w:rFonts w:ascii="Arial" w:hAnsi="Arial" w:cs="Arial"/>
          <w:b/>
        </w:rPr>
      </w:pPr>
      <w:r w:rsidRPr="004672CD">
        <w:rPr>
          <w:rFonts w:ascii="Arial" w:eastAsia="Arial" w:hAnsi="Arial" w:cs="Arial"/>
          <w:b/>
          <w:bCs/>
        </w:rPr>
        <w:t xml:space="preserve">VASC: VAE for </w:t>
      </w:r>
      <w:proofErr w:type="spellStart"/>
      <w:r w:rsidRPr="004672CD">
        <w:rPr>
          <w:rFonts w:ascii="Arial" w:eastAsia="Arial" w:hAnsi="Arial" w:cs="Arial"/>
          <w:b/>
          <w:bCs/>
        </w:rPr>
        <w:t>scRNA</w:t>
      </w:r>
      <w:proofErr w:type="spellEnd"/>
      <w:r w:rsidRPr="004672CD">
        <w:rPr>
          <w:rFonts w:ascii="Arial" w:eastAsia="Arial" w:hAnsi="Arial" w:cs="Arial"/>
          <w:b/>
          <w:bCs/>
        </w:rPr>
        <w:t>-seq</w:t>
      </w:r>
    </w:p>
    <w:p w14:paraId="55B73837" w14:textId="7E001BC5" w:rsidR="00E31651" w:rsidRDefault="00E31651" w:rsidP="00F506E3">
      <w:pPr>
        <w:spacing w:line="480" w:lineRule="auto"/>
        <w:jc w:val="both"/>
        <w:rPr>
          <w:rFonts w:ascii="Arial" w:eastAsia="Arial" w:hAnsi="Arial" w:cs="Arial"/>
          <w:color w:val="000000"/>
        </w:rPr>
      </w:pPr>
      <w:r>
        <w:rPr>
          <w:rFonts w:ascii="Arial" w:eastAsia="Arial" w:hAnsi="Arial" w:cs="Arial"/>
          <w:color w:val="000000"/>
        </w:rPr>
        <w:t>VASC</w:t>
      </w:r>
      <w:r w:rsidR="00FC1D9C">
        <w:rPr>
          <w:rFonts w:ascii="Arial" w:eastAsia="Arial" w:hAnsi="Arial" w:cs="Arial"/>
          <w:color w:val="000000"/>
        </w:rPr>
        <w:t xml:space="preserve"> </w:t>
      </w:r>
      <w:r w:rsidR="0019774E">
        <w:rPr>
          <w:rFonts w:ascii="Arial" w:eastAsia="Arial" w:hAnsi="Arial" w:cs="Arial"/>
          <w:color w:val="000000"/>
        </w:rPr>
        <w:fldChar w:fldCharType="begin"/>
      </w:r>
      <w:r w:rsidR="002F1B5D">
        <w:rPr>
          <w:rFonts w:ascii="Arial" w:eastAsia="Arial" w:hAnsi="Arial" w:cs="Arial"/>
          <w:color w:val="000000"/>
        </w:rPr>
        <w:instrText xml:space="preserve"> ADDIN EN.CITE &lt;EndNote&gt;&lt;Cite&gt;&lt;Author&gt;Wang&lt;/Author&gt;&lt;Year&gt;2018&lt;/Year&gt;&lt;RecNum&gt;131&lt;/RecNum&gt;&lt;DisplayText&gt;[76]&lt;/DisplayText&gt;&lt;record&gt;&lt;rec-number&gt;131&lt;/rec-number&gt;&lt;foreign-keys&gt;&lt;key app="EN" db-id="zsppx25fofftzxee95fx29p8tatf5vvawtvp" timestamp="0"&gt;131&lt;/key&gt;&lt;/foreign-keys&gt;&lt;ref-type name="Journal Article"&gt;17&lt;/ref-type&gt;&lt;contributors&gt;&lt;authors&gt;&lt;author&gt;Wang, D.&lt;/author&gt;&lt;author&gt;Gu, J.&lt;/author&gt;&lt;/authors&gt;&lt;/contributors&gt;&lt;auth-address&gt;MOE Key Laboratory of Bioinformatics, BNRIST Bioinformatics Division &amp;amp; Center for Synthetic and Systems Biology, Department of Automation, Tsinghua University, Beijing 100084, China.&amp;#xD;MOE Key Laboratory of Bioinformatics, BNRIST Bioinformatics Division &amp;amp; Center for Synthetic and Systems Biology, Department of Automation, Tsinghua University, Beijing 100084, China. Electronic address: jgu@tsinghua.edu.cn.&lt;/auth-address&gt;&lt;titles&gt;&lt;title&gt;VASC: Dimension Reduction and Visualization of Single-cell RNA-seq Data by Deep Variational Autoencoder&lt;/title&gt;&lt;secondary-title&gt;Genomics Proteomics Bioinformatics&lt;/secondary-title&gt;&lt;/titles&gt;&lt;pages&gt;320-331&lt;/pages&gt;&lt;volume&gt;16&lt;/volume&gt;&lt;number&gt;5&lt;/number&gt;&lt;edition&gt;2018/12/24&lt;/edition&gt;&lt;keywords&gt;&lt;keyword&gt;Computer Graphics&lt;/keyword&gt;&lt;keyword&gt;Gene Expression Profiling/*methods&lt;/keyword&gt;&lt;keyword&gt;Humans&lt;/keyword&gt;&lt;keyword&gt;Sequence Analysis, RNA/*methods&lt;/keyword&gt;&lt;keyword&gt;Single-Cell Analysis&lt;/keyword&gt;&lt;keyword&gt;*Deep variational autoencoder&lt;/keyword&gt;&lt;keyword&gt;*Dimension reduction&lt;/keyword&gt;&lt;keyword&gt;*Dropout&lt;/keyword&gt;&lt;keyword&gt;*Single cell RNA sequencing&lt;/keyword&gt;&lt;keyword&gt;*Visualization&lt;/keyword&gt;&lt;/keywords&gt;&lt;dates&gt;&lt;year&gt;2018&lt;/year&gt;&lt;pub-dates&gt;&lt;date&gt;Oct&lt;/date&gt;&lt;/pub-dates&gt;&lt;/dates&gt;&lt;isbn&gt;2210-3244 (Electronic)&amp;#xD;1672-0229 (Linking)&lt;/isbn&gt;&lt;accession-num&gt;30576740&lt;/accession-num&gt;&lt;urls&gt;&lt;related-urls&gt;&lt;url&gt;https://www.ncbi.nlm.nih.gov/pubmed/30576740&lt;/url&gt;&lt;/related-urls&gt;&lt;/urls&gt;&lt;custom2&gt;PMC6364131&lt;/custom2&gt;&lt;electronic-resource-num&gt;10.1016/j.gpb.2018.08.003&lt;/electronic-resource-num&gt;&lt;/record&gt;&lt;/Cite&gt;&lt;/EndNote&gt;</w:instrText>
      </w:r>
      <w:r w:rsidR="0019774E">
        <w:rPr>
          <w:rFonts w:ascii="Arial" w:eastAsia="Arial" w:hAnsi="Arial" w:cs="Arial"/>
          <w:color w:val="000000"/>
        </w:rPr>
        <w:fldChar w:fldCharType="separate"/>
      </w:r>
      <w:r w:rsidR="002F1B5D">
        <w:rPr>
          <w:rFonts w:ascii="Arial" w:eastAsia="Arial" w:hAnsi="Arial" w:cs="Arial"/>
          <w:noProof/>
          <w:color w:val="000000"/>
        </w:rPr>
        <w:t>[76]</w:t>
      </w:r>
      <w:r w:rsidR="0019774E">
        <w:rPr>
          <w:rFonts w:ascii="Arial" w:eastAsia="Arial" w:hAnsi="Arial" w:cs="Arial"/>
          <w:color w:val="000000"/>
        </w:rPr>
        <w:fldChar w:fldCharType="end"/>
      </w:r>
      <w:r>
        <w:rPr>
          <w:rFonts w:ascii="Arial" w:eastAsia="Arial" w:hAnsi="Arial" w:cs="Arial"/>
          <w:color w:val="000000"/>
        </w:rPr>
        <w:t xml:space="preserve"> is another VAE for dimension reduction and latent representation but it models dropout</w:t>
      </w:r>
      <w:r w:rsidR="007A05BA">
        <w:rPr>
          <w:rFonts w:ascii="Arial" w:eastAsia="Arial" w:hAnsi="Arial" w:cs="Arial"/>
          <w:color w:val="000000"/>
        </w:rPr>
        <w:t xml:space="preserve">. </w:t>
      </w:r>
      <w:r>
        <w:rPr>
          <w:rFonts w:ascii="Arial" w:eastAsia="Arial" w:hAnsi="Arial" w:cs="Arial"/>
          <w:color w:val="000000"/>
        </w:rPr>
        <w:t xml:space="preserve">   </w:t>
      </w:r>
    </w:p>
    <w:p w14:paraId="70F46DF2" w14:textId="1831A3A9" w:rsidR="00E31651" w:rsidRDefault="00E31651" w:rsidP="00F506E3">
      <w:pPr>
        <w:spacing w:before="120" w:line="480" w:lineRule="auto"/>
        <w:jc w:val="both"/>
        <w:rPr>
          <w:rFonts w:ascii="Arial" w:eastAsia="Arial" w:hAnsi="Arial" w:cs="Arial"/>
          <w:color w:val="000000"/>
        </w:rPr>
      </w:pPr>
      <w:r>
        <w:rPr>
          <w:rFonts w:ascii="Arial" w:eastAsia="Arial" w:hAnsi="Arial" w:cs="Arial"/>
          <w:i/>
          <w:color w:val="000000"/>
          <w:u w:val="single"/>
        </w:rPr>
        <w:t xml:space="preserve">Model: </w:t>
      </w:r>
      <w:r>
        <w:rPr>
          <w:rFonts w:ascii="Arial" w:eastAsia="Arial" w:hAnsi="Arial" w:cs="Arial"/>
          <w:color w:val="000000"/>
        </w:rPr>
        <w:t>VASC’s input is the log-transformed expression but rescaled in the range [0,1]. A dropout layer</w:t>
      </w:r>
      <w:r w:rsidR="003E7A32">
        <w:rPr>
          <w:rFonts w:ascii="Arial" w:eastAsia="Arial" w:hAnsi="Arial" w:cs="Arial"/>
          <w:color w:val="000000"/>
        </w:rPr>
        <w:t xml:space="preserve"> </w:t>
      </w:r>
      <w:r w:rsidR="00986441">
        <w:rPr>
          <w:rFonts w:ascii="Arial" w:eastAsia="Arial" w:hAnsi="Arial" w:cs="Arial"/>
          <w:color w:val="000000"/>
        </w:rPr>
        <w:t>(</w:t>
      </w:r>
      <w:r w:rsidR="003E7A32">
        <w:rPr>
          <w:rFonts w:ascii="Arial" w:eastAsia="Arial" w:hAnsi="Arial" w:cs="Arial"/>
          <w:color w:val="000000"/>
        </w:rPr>
        <w:t xml:space="preserve">dropout rate </w:t>
      </w:r>
      <w:r w:rsidR="00986441">
        <w:rPr>
          <w:rFonts w:ascii="Arial" w:eastAsia="Arial" w:hAnsi="Arial" w:cs="Arial"/>
          <w:color w:val="000000"/>
        </w:rPr>
        <w:t>of</w:t>
      </w:r>
      <w:r w:rsidR="003E7A32">
        <w:rPr>
          <w:rFonts w:ascii="Arial" w:eastAsia="Arial" w:hAnsi="Arial" w:cs="Arial"/>
          <w:color w:val="000000"/>
        </w:rPr>
        <w:t xml:space="preserve"> 0.5</w:t>
      </w:r>
      <w:r w:rsidR="00986441">
        <w:rPr>
          <w:rFonts w:ascii="Arial" w:eastAsia="Arial" w:hAnsi="Arial" w:cs="Arial"/>
          <w:color w:val="000000"/>
        </w:rPr>
        <w:t>)</w:t>
      </w:r>
      <w:r>
        <w:rPr>
          <w:rFonts w:ascii="Arial" w:eastAsia="Arial" w:hAnsi="Arial" w:cs="Arial"/>
          <w:color w:val="000000"/>
        </w:rPr>
        <w:t xml:space="preserve"> is added after the input layer to force subsequent layers </w:t>
      </w:r>
      <w:r>
        <w:rPr>
          <w:rFonts w:ascii="Arial" w:eastAsia="Arial" w:hAnsi="Arial" w:cs="Arial"/>
          <w:color w:val="000000"/>
        </w:rPr>
        <w:lastRenderedPageBreak/>
        <w:t xml:space="preserve">to learn to avoid dropout noise. The encoder network has three layers fully connected and the first layer uses linear activation, which acts like an embedded PCA transformation. The next two layers use </w:t>
      </w:r>
      <w:r w:rsidR="00B36D7D">
        <w:rPr>
          <w:rFonts w:ascii="Arial" w:eastAsia="Arial" w:hAnsi="Arial" w:cs="Arial"/>
          <w:color w:val="000000"/>
        </w:rPr>
        <w:t xml:space="preserve">the </w:t>
      </w:r>
      <w:proofErr w:type="spellStart"/>
      <w:r>
        <w:rPr>
          <w:rFonts w:ascii="Arial" w:eastAsia="Arial" w:hAnsi="Arial" w:cs="Arial"/>
          <w:color w:val="000000"/>
        </w:rPr>
        <w:t>ReLU</w:t>
      </w:r>
      <w:proofErr w:type="spellEnd"/>
      <w:r>
        <w:rPr>
          <w:rFonts w:ascii="Arial" w:eastAsia="Arial" w:hAnsi="Arial" w:cs="Arial"/>
          <w:color w:val="000000"/>
        </w:rPr>
        <w:t xml:space="preserve"> activation, which ensures a sparse and stable output. This model's novelty is the zero-inflation layer</w:t>
      </w:r>
      <w:r w:rsidR="003D1FD0">
        <w:rPr>
          <w:rFonts w:ascii="Arial" w:eastAsia="Arial" w:hAnsi="Arial" w:cs="Arial"/>
          <w:color w:val="000000"/>
        </w:rPr>
        <w:t xml:space="preserve"> (ZI layer)</w:t>
      </w:r>
      <w:r>
        <w:rPr>
          <w:rFonts w:ascii="Arial" w:eastAsia="Arial" w:hAnsi="Arial" w:cs="Arial"/>
          <w:color w:val="000000"/>
        </w:rPr>
        <w:t xml:space="preserve">, which is added after the decoder to model </w:t>
      </w:r>
      <w:proofErr w:type="spellStart"/>
      <w:r w:rsidR="002C7021">
        <w:rPr>
          <w:rFonts w:ascii="Arial" w:eastAsia="Arial" w:hAnsi="Arial" w:cs="Arial"/>
          <w:color w:val="000000"/>
        </w:rPr>
        <w:t>scRNA</w:t>
      </w:r>
      <w:proofErr w:type="spellEnd"/>
      <w:r w:rsidR="002C7021">
        <w:rPr>
          <w:rFonts w:ascii="Arial" w:eastAsia="Arial" w:hAnsi="Arial" w:cs="Arial"/>
          <w:color w:val="000000"/>
        </w:rPr>
        <w:t xml:space="preserve">-seq </w:t>
      </w:r>
      <w:r>
        <w:rPr>
          <w:rFonts w:ascii="Arial" w:eastAsia="Arial" w:hAnsi="Arial" w:cs="Arial"/>
          <w:color w:val="000000"/>
        </w:rPr>
        <w:t>dropout events</w:t>
      </w:r>
      <w:r w:rsidRPr="00C60FA3">
        <w:rPr>
          <w:rFonts w:ascii="Arial" w:eastAsia="Arial" w:hAnsi="Arial" w:cs="Arial"/>
          <w:color w:val="000000"/>
        </w:rPr>
        <w:t xml:space="preserve">. </w:t>
      </w:r>
      <w:r w:rsidRPr="00253453">
        <w:rPr>
          <w:rFonts w:ascii="Arial" w:eastAsia="Arial" w:hAnsi="Arial" w:cs="Arial"/>
          <w:color w:val="000000"/>
        </w:rPr>
        <w:t xml:space="preserve">The probability </w:t>
      </w:r>
      <w:r w:rsidRPr="006C70CB">
        <w:rPr>
          <w:rFonts w:ascii="Arial" w:eastAsia="Arial" w:hAnsi="Arial" w:cs="Arial"/>
          <w:color w:val="000000"/>
        </w:rPr>
        <w:t xml:space="preserve">of </w:t>
      </w:r>
      <w:r w:rsidR="003E7A32" w:rsidRPr="00F506E3">
        <w:rPr>
          <w:rFonts w:ascii="Arial" w:eastAsia="Arial" w:hAnsi="Arial" w:cs="Arial"/>
          <w:color w:val="000000"/>
        </w:rPr>
        <w:t xml:space="preserve">dropout event is defined as </w:t>
      </w:r>
      <m:oMath>
        <m:sSup>
          <m:sSupPr>
            <m:ctrlPr>
              <w:rPr>
                <w:rFonts w:ascii="Cambria Math" w:hAnsi="Arial" w:cs="Arial"/>
                <w:i/>
              </w:rPr>
            </m:ctrlPr>
          </m:sSupPr>
          <m:e>
            <m:r>
              <w:rPr>
                <w:rFonts w:ascii="Cambria Math" w:hAnsi="Arial" w:cs="Arial"/>
              </w:rPr>
              <m:t>e</m:t>
            </m:r>
          </m:e>
          <m:sup>
            <m:r>
              <w:rPr>
                <w:rFonts w:ascii="Cambria Math" w:hAnsi="Arial" w:cs="Arial"/>
              </w:rPr>
              <m:t>-</m:t>
            </m:r>
            <m:sSup>
              <m:sSupPr>
                <m:ctrlPr>
                  <w:rPr>
                    <w:rFonts w:ascii="Cambria Math" w:hAnsi="Arial" w:cs="Arial"/>
                    <w:i/>
                  </w:rPr>
                </m:ctrlPr>
              </m:sSupPr>
              <m:e>
                <m:acc>
                  <m:accPr>
                    <m:ctrlPr>
                      <w:rPr>
                        <w:rFonts w:ascii="Cambria Math" w:hAnsi="Arial" w:cs="Arial"/>
                        <w:i/>
                      </w:rPr>
                    </m:ctrlPr>
                  </m:accPr>
                  <m:e>
                    <m:r>
                      <w:rPr>
                        <w:rFonts w:ascii="Cambria Math" w:hAnsi="Arial" w:cs="Arial"/>
                      </w:rPr>
                      <m:t>x</m:t>
                    </m:r>
                  </m:e>
                </m:acc>
              </m:e>
              <m:sup>
                <m:r>
                  <w:rPr>
                    <w:rFonts w:ascii="Cambria Math" w:hAnsi="Arial" w:cs="Arial"/>
                  </w:rPr>
                  <m:t>2</m:t>
                </m:r>
              </m:sup>
            </m:sSup>
            <m:ctrlPr>
              <w:rPr>
                <w:rFonts w:ascii="Cambria Math" w:hAnsi="Cambria Math" w:cs="Arial"/>
                <w:i/>
              </w:rPr>
            </m:ctrlPr>
          </m:sup>
        </m:sSup>
      </m:oMath>
      <w:r w:rsidR="003E7A32" w:rsidRPr="00F506E3">
        <w:rPr>
          <w:rFonts w:ascii="MathJax_Main" w:eastAsia="MathJax_Main" w:hAnsi="MathJax_Main" w:cs="MathJax_Main"/>
          <w:color w:val="000000"/>
          <w:sz w:val="12"/>
          <w:szCs w:val="12"/>
        </w:rPr>
        <w:t xml:space="preserve"> </w:t>
      </w:r>
      <w:r w:rsidR="003E7A32" w:rsidRPr="00F506E3">
        <w:rPr>
          <w:rFonts w:ascii="Arial" w:eastAsia="Arial" w:hAnsi="Arial" w:cs="Arial"/>
          <w:color w:val="000000"/>
        </w:rPr>
        <w:t xml:space="preserve">where </w:t>
      </w:r>
      <m:oMath>
        <m:acc>
          <m:accPr>
            <m:ctrlPr>
              <w:rPr>
                <w:rFonts w:ascii="Cambria Math" w:eastAsia="Arial" w:hAnsi="Cambria Math" w:cs="Arial"/>
                <w:i/>
                <w:color w:val="000000"/>
              </w:rPr>
            </m:ctrlPr>
          </m:accPr>
          <m:e>
            <m:r>
              <w:rPr>
                <w:rFonts w:ascii="Cambria Math" w:eastAsia="Arial" w:hAnsi="Cambria Math" w:cs="Arial"/>
                <w:color w:val="000000"/>
              </w:rPr>
              <m:t>x</m:t>
            </m:r>
          </m:e>
        </m:acc>
      </m:oMath>
      <w:r w:rsidR="00986441" w:rsidRPr="00F506E3">
        <w:rPr>
          <w:rFonts w:ascii="Arial" w:eastAsia="Arial" w:hAnsi="Arial" w:cs="Arial"/>
          <w:color w:val="000000"/>
        </w:rPr>
        <w:t xml:space="preserve"> </w:t>
      </w:r>
      <w:r w:rsidR="003E7A32" w:rsidRPr="00F506E3">
        <w:rPr>
          <w:rFonts w:ascii="Arial" w:eastAsia="Arial" w:hAnsi="Arial" w:cs="Arial"/>
          <w:color w:val="000000"/>
        </w:rPr>
        <w:t>is the recovered expression value obtained by the decoder network.</w:t>
      </w:r>
      <w:r w:rsidR="00F63B65">
        <w:rPr>
          <w:rFonts w:ascii="Arial" w:eastAsia="Arial" w:hAnsi="Arial" w:cs="Arial"/>
          <w:color w:val="000000"/>
        </w:rPr>
        <w:t xml:space="preserve"> </w:t>
      </w:r>
      <w:r w:rsidRPr="00F63B65">
        <w:rPr>
          <w:rFonts w:ascii="Arial" w:eastAsia="Arial" w:hAnsi="Arial" w:cs="Arial"/>
          <w:color w:val="000000"/>
        </w:rPr>
        <w:t xml:space="preserve">Since backpropagation cannot deal with </w:t>
      </w:r>
      <w:r w:rsidR="003E7A32">
        <w:rPr>
          <w:rFonts w:ascii="Arial" w:eastAsia="Arial" w:hAnsi="Arial" w:cs="Arial"/>
          <w:color w:val="000000"/>
        </w:rPr>
        <w:t>stochastic network with categorical variables</w:t>
      </w:r>
      <w:r w:rsidRPr="00F63B65">
        <w:rPr>
          <w:rFonts w:ascii="Arial" w:eastAsia="Arial" w:hAnsi="Arial" w:cs="Arial"/>
          <w:color w:val="000000"/>
        </w:rPr>
        <w:t>, a Gumbel-</w:t>
      </w:r>
      <w:proofErr w:type="spellStart"/>
      <w:r w:rsidRPr="00F63B65">
        <w:rPr>
          <w:rFonts w:ascii="Arial" w:eastAsia="Arial" w:hAnsi="Arial" w:cs="Arial"/>
          <w:color w:val="000000"/>
        </w:rPr>
        <w:t>softmax</w:t>
      </w:r>
      <w:proofErr w:type="spellEnd"/>
      <w:r w:rsidRPr="00F63B65">
        <w:rPr>
          <w:rFonts w:ascii="Arial" w:eastAsia="Arial" w:hAnsi="Arial" w:cs="Arial"/>
          <w:color w:val="000000"/>
        </w:rPr>
        <w:t xml:space="preserve"> distribution</w:t>
      </w:r>
      <w:r>
        <w:rPr>
          <w:rFonts w:ascii="Arial" w:eastAsia="Arial" w:hAnsi="Arial" w:cs="Arial"/>
          <w:color w:val="000000"/>
        </w:rPr>
        <w:t xml:space="preserve"> </w:t>
      </w:r>
      <w:r w:rsidR="0019774E">
        <w:rPr>
          <w:rFonts w:ascii="Arial" w:eastAsia="Arial" w:hAnsi="Arial" w:cs="Arial"/>
          <w:color w:val="000000"/>
        </w:rPr>
        <w:fldChar w:fldCharType="begin"/>
      </w:r>
      <w:r w:rsidR="002F1B5D">
        <w:rPr>
          <w:rFonts w:ascii="Arial" w:eastAsia="Arial" w:hAnsi="Arial" w:cs="Arial"/>
          <w:color w:val="000000"/>
        </w:rPr>
        <w:instrText xml:space="preserve"> ADDIN EN.CITE &lt;EndNote&gt;&lt;Cite&gt;&lt;Author&gt;Jang E.&lt;/Author&gt;&lt;Year&gt;2016&lt;/Year&gt;&lt;RecNum&gt;132&lt;/RecNum&gt;&lt;DisplayText&gt;[77]&lt;/DisplayText&gt;&lt;record&gt;&lt;rec-number&gt;132&lt;/rec-number&gt;&lt;foreign-keys&gt;&lt;key app="EN" db-id="zsppx25fofftzxee95fx29p8tatf5vvawtvp" timestamp="0"&gt;132&lt;/key&gt;&lt;/foreign-keys&gt;&lt;ref-type name="Journal Article"&gt;17&lt;/ref-type&gt;&lt;contributors&gt;&lt;authors&gt;&lt;author&gt;Jang E., Gu S. and Poole B. &lt;/author&gt;&lt;/authors&gt;&lt;/contributors&gt;&lt;titles&gt;&lt;title&gt;Categorical reparameterization with gumbel-softmax&lt;/title&gt;&lt;secondary-title&gt;arXiv&lt;/secondary-title&gt;&lt;/titles&gt;&lt;dates&gt;&lt;year&gt;2016&lt;/year&gt;&lt;/dates&gt;&lt;urls&gt;&lt;/urls&gt;&lt;/record&gt;&lt;/Cite&gt;&lt;/EndNote&gt;</w:instrText>
      </w:r>
      <w:r w:rsidR="0019774E">
        <w:rPr>
          <w:rFonts w:ascii="Arial" w:eastAsia="Arial" w:hAnsi="Arial" w:cs="Arial"/>
          <w:color w:val="000000"/>
        </w:rPr>
        <w:fldChar w:fldCharType="separate"/>
      </w:r>
      <w:r w:rsidR="002F1B5D">
        <w:rPr>
          <w:rFonts w:ascii="Arial" w:eastAsia="Arial" w:hAnsi="Arial" w:cs="Arial"/>
          <w:noProof/>
          <w:color w:val="000000"/>
        </w:rPr>
        <w:t>[77]</w:t>
      </w:r>
      <w:r w:rsidR="0019774E">
        <w:rPr>
          <w:rFonts w:ascii="Arial" w:eastAsia="Arial" w:hAnsi="Arial" w:cs="Arial"/>
          <w:color w:val="000000"/>
        </w:rPr>
        <w:fldChar w:fldCharType="end"/>
      </w:r>
      <w:r w:rsidR="00FC1D9C">
        <w:rPr>
          <w:rFonts w:ascii="Arial" w:eastAsia="Arial" w:hAnsi="Arial" w:cs="Arial"/>
          <w:color w:val="000000"/>
        </w:rPr>
        <w:t xml:space="preserve"> </w:t>
      </w:r>
      <w:r>
        <w:rPr>
          <w:rFonts w:ascii="Arial" w:eastAsia="Arial" w:hAnsi="Arial" w:cs="Arial"/>
          <w:color w:val="000000"/>
        </w:rPr>
        <w:t>is introduced to address the difficulty</w:t>
      </w:r>
      <w:r w:rsidR="003D1FD0">
        <w:rPr>
          <w:rFonts w:ascii="Arial" w:eastAsia="Arial" w:hAnsi="Arial" w:cs="Arial"/>
          <w:color w:val="000000"/>
        </w:rPr>
        <w:t xml:space="preserve"> of ZI layer</w:t>
      </w:r>
      <w:r>
        <w:rPr>
          <w:rFonts w:ascii="Arial" w:eastAsia="Arial" w:hAnsi="Arial" w:cs="Arial"/>
          <w:color w:val="000000"/>
        </w:rPr>
        <w:t xml:space="preserve">. </w:t>
      </w:r>
      <w:r w:rsidR="003D1FD0">
        <w:rPr>
          <w:rFonts w:ascii="Arial" w:eastAsia="Arial" w:hAnsi="Arial" w:cs="Arial"/>
          <w:color w:val="000000"/>
        </w:rPr>
        <w:t xml:space="preserve">The loss function of the model takes the form </w:t>
      </w:r>
      <m:oMath>
        <m:r>
          <w:rPr>
            <w:rFonts w:ascii="Cambria Math" w:eastAsia="Arial" w:hAnsi="Cambria Math" w:cs="Arial"/>
            <w:color w:val="000000"/>
          </w:rPr>
          <m:t xml:space="preserve">L = </m:t>
        </m:r>
        <m:sSub>
          <m:sSubPr>
            <m:ctrlPr>
              <w:rPr>
                <w:rFonts w:ascii="Cambria Math" w:eastAsia="Arial" w:hAnsi="Cambria Math" w:cs="Arial"/>
                <w:i/>
                <w:color w:val="000000"/>
              </w:rPr>
            </m:ctrlPr>
          </m:sSubPr>
          <m:e>
            <m:r>
              <w:rPr>
                <w:rFonts w:ascii="Cambria Math" w:eastAsia="Arial" w:hAnsi="Cambria Math" w:cs="Arial"/>
                <w:color w:val="000000"/>
              </w:rPr>
              <m:t>L</m:t>
            </m:r>
          </m:e>
          <m:sub>
            <m:r>
              <w:rPr>
                <w:rFonts w:ascii="Cambria Math" w:eastAsia="Arial" w:hAnsi="Cambria Math" w:cs="Arial"/>
                <w:color w:val="000000"/>
              </w:rPr>
              <m:t>0</m:t>
            </m:r>
          </m:sub>
        </m:sSub>
        <m:d>
          <m:dPr>
            <m:ctrlPr>
              <w:rPr>
                <w:rFonts w:ascii="Cambria Math" w:eastAsia="Arial" w:hAnsi="Cambria Math" w:cs="Arial"/>
                <w:i/>
                <w:color w:val="000000"/>
              </w:rPr>
            </m:ctrlPr>
          </m:dPr>
          <m:e>
            <m:r>
              <m:rPr>
                <m:sty m:val="b"/>
              </m:rPr>
              <w:rPr>
                <w:rFonts w:ascii="Cambria Math" w:eastAsia="Arial" w:hAnsi="Cambria Math" w:cs="Arial"/>
                <w:color w:val="000000"/>
              </w:rPr>
              <m:t>Θ</m:t>
            </m:r>
          </m:e>
        </m:d>
        <m:r>
          <w:rPr>
            <w:rFonts w:ascii="Cambria Math" w:eastAsia="Arial" w:hAnsi="Cambria Math" w:cs="Arial"/>
            <w:color w:val="000000"/>
          </w:rPr>
          <m:t>+λ</m:t>
        </m:r>
        <m:sSub>
          <m:sSubPr>
            <m:ctrlPr>
              <w:rPr>
                <w:rFonts w:ascii="Cambria Math" w:eastAsia="Arial" w:hAnsi="Cambria Math" w:cs="Arial"/>
                <w:i/>
                <w:color w:val="000000"/>
              </w:rPr>
            </m:ctrlPr>
          </m:sSubPr>
          <m:e>
            <m:r>
              <w:rPr>
                <w:rFonts w:ascii="Cambria Math" w:eastAsia="Arial" w:hAnsi="Cambria Math" w:cs="Arial"/>
                <w:color w:val="000000"/>
              </w:rPr>
              <m:t>L</m:t>
            </m:r>
          </m:e>
          <m:sub>
            <m:r>
              <w:rPr>
                <w:rFonts w:ascii="Cambria Math" w:eastAsia="Arial" w:hAnsi="Cambria Math" w:cs="Arial"/>
                <w:color w:val="000000"/>
              </w:rPr>
              <m:t>c</m:t>
            </m:r>
          </m:sub>
        </m:sSub>
        <m:d>
          <m:dPr>
            <m:ctrlPr>
              <w:rPr>
                <w:rFonts w:ascii="Cambria Math" w:eastAsia="Arial" w:hAnsi="Cambria Math" w:cs="Arial"/>
                <w:i/>
                <w:color w:val="000000"/>
              </w:rPr>
            </m:ctrlPr>
          </m:dPr>
          <m:e>
            <m:r>
              <m:rPr>
                <m:sty m:val="b"/>
              </m:rPr>
              <w:rPr>
                <w:rFonts w:ascii="Cambria Math" w:eastAsia="Arial" w:hAnsi="Cambria Math" w:cs="Arial"/>
                <w:color w:val="000000"/>
              </w:rPr>
              <m:t>Θ</m:t>
            </m:r>
          </m:e>
        </m:d>
      </m:oMath>
      <w:r w:rsidR="00CE1112">
        <w:rPr>
          <w:rFonts w:ascii="Arial" w:eastAsia="Arial" w:hAnsi="Arial" w:cs="Arial"/>
          <w:color w:val="000000"/>
        </w:rPr>
        <w:t xml:space="preserve">, where </w:t>
      </w:r>
      <w:r w:rsidR="00CE1112" w:rsidRPr="00F506E3">
        <w:rPr>
          <w:rFonts w:ascii="Arial" w:eastAsia="Arial" w:hAnsi="Arial" w:cs="Arial"/>
          <w:i/>
          <w:iCs/>
          <w:color w:val="000000"/>
        </w:rPr>
        <w:t>L</w:t>
      </w:r>
      <w:r w:rsidR="00CE1112" w:rsidRPr="00F506E3">
        <w:rPr>
          <w:rFonts w:ascii="Arial" w:eastAsia="Arial" w:hAnsi="Arial" w:cs="Arial"/>
          <w:color w:val="000000"/>
          <w:vertAlign w:val="subscript"/>
        </w:rPr>
        <w:t>0</w:t>
      </w:r>
      <w:r w:rsidR="00CE1112">
        <w:rPr>
          <w:rFonts w:ascii="Arial" w:eastAsia="Arial" w:hAnsi="Arial" w:cs="Arial"/>
          <w:color w:val="000000"/>
        </w:rPr>
        <w:t xml:space="preserve"> is the binary entropy because of the input is scaled to [0 1], and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oMath>
      <w:r w:rsidR="00CE1112">
        <w:rPr>
          <w:rFonts w:ascii="Arial" w:eastAsia="Arial" w:hAnsi="Arial" w:cs="Arial"/>
          <w:i/>
        </w:rPr>
        <w:t xml:space="preserve"> </w:t>
      </w:r>
      <w:r w:rsidR="00CE1112">
        <w:rPr>
          <w:rFonts w:ascii="Arial" w:eastAsia="Arial" w:hAnsi="Arial" w:cs="Arial"/>
        </w:rPr>
        <w:t xml:space="preserve">a loss performed using </w:t>
      </w:r>
      <w:r w:rsidR="00CE1112" w:rsidRPr="00DC5130">
        <w:rPr>
          <w:rFonts w:ascii="Arial" w:eastAsia="Arial" w:hAnsi="Arial" w:cs="Arial"/>
        </w:rPr>
        <w:t>KL diver</w:t>
      </w:r>
      <w:r w:rsidR="00CE1112">
        <w:rPr>
          <w:rFonts w:ascii="Arial" w:eastAsia="Arial" w:hAnsi="Arial" w:cs="Arial"/>
        </w:rPr>
        <w:t xml:space="preserve">gence </w:t>
      </w:r>
      <w:r w:rsidR="00CE1112" w:rsidRPr="00F506E3">
        <w:rPr>
          <w:rFonts w:ascii="Arial" w:eastAsia="Arial" w:hAnsi="Arial" w:cs="Arial"/>
          <w:i/>
          <w:iCs/>
        </w:rPr>
        <w:t>KL</w:t>
      </w:r>
      <w:r w:rsidR="00CE1112">
        <w:rPr>
          <w:rFonts w:ascii="Arial" w:eastAsia="Arial" w:hAnsi="Arial" w:cs="Arial"/>
        </w:rPr>
        <w:t>(</w:t>
      </w:r>
      <w:r w:rsidR="00CE1112" w:rsidRPr="00F506E3">
        <w:rPr>
          <w:rFonts w:ascii="Arial" w:eastAsia="Arial" w:hAnsi="Arial" w:cs="Arial"/>
          <w:i/>
          <w:iCs/>
        </w:rPr>
        <w:t>Q</w:t>
      </w:r>
      <w:r w:rsidR="00CE1112">
        <w:rPr>
          <w:rFonts w:ascii="Arial" w:eastAsia="Arial" w:hAnsi="Arial" w:cs="Arial"/>
        </w:rPr>
        <w:t>(</w:t>
      </w:r>
      <w:proofErr w:type="spellStart"/>
      <w:r w:rsidR="00CE1112" w:rsidRPr="00F506E3">
        <w:rPr>
          <w:rFonts w:ascii="Arial" w:eastAsia="Arial" w:hAnsi="Arial" w:cs="Arial"/>
          <w:i/>
          <w:iCs/>
        </w:rPr>
        <w:t>z</w:t>
      </w:r>
      <w:r w:rsidR="00CE1112">
        <w:rPr>
          <w:rFonts w:ascii="Arial" w:eastAsia="Arial" w:hAnsi="Arial" w:cs="Arial"/>
        </w:rPr>
        <w:t>|</w:t>
      </w:r>
      <w:proofErr w:type="gramStart"/>
      <w:r w:rsidR="00CE1112" w:rsidRPr="00F506E3">
        <w:rPr>
          <w:rFonts w:ascii="Arial" w:eastAsia="Arial" w:hAnsi="Arial" w:cs="Arial"/>
          <w:i/>
          <w:iCs/>
        </w:rPr>
        <w:t>x</w:t>
      </w:r>
      <w:proofErr w:type="spellEnd"/>
      <w:r w:rsidR="00CE1112">
        <w:rPr>
          <w:rFonts w:ascii="Arial" w:eastAsia="Arial" w:hAnsi="Arial" w:cs="Arial"/>
        </w:rPr>
        <w:t>)|</w:t>
      </w:r>
      <w:proofErr w:type="gramEnd"/>
      <w:r w:rsidR="00DC5130">
        <w:rPr>
          <w:rFonts w:ascii="Arial" w:eastAsia="Arial" w:hAnsi="Arial" w:cs="Arial"/>
        </w:rPr>
        <w:t>|</w:t>
      </w:r>
      <w:r w:rsidR="00CE1112" w:rsidRPr="00F506E3">
        <w:rPr>
          <w:rFonts w:ascii="Arial" w:eastAsia="Arial" w:hAnsi="Arial" w:cs="Arial"/>
          <w:i/>
          <w:iCs/>
        </w:rPr>
        <w:t>P</w:t>
      </w:r>
      <w:r w:rsidR="00CE1112">
        <w:rPr>
          <w:rFonts w:ascii="Arial" w:eastAsia="Arial" w:hAnsi="Arial" w:cs="Arial"/>
        </w:rPr>
        <w:t>(</w:t>
      </w:r>
      <w:r w:rsidR="00CE1112" w:rsidRPr="00F506E3">
        <w:rPr>
          <w:rFonts w:ascii="Arial" w:eastAsia="Arial" w:hAnsi="Arial" w:cs="Arial"/>
          <w:i/>
          <w:iCs/>
        </w:rPr>
        <w:t>z</w:t>
      </w:r>
      <w:r w:rsidR="00CE1112">
        <w:rPr>
          <w:rFonts w:ascii="Arial" w:eastAsia="Arial" w:hAnsi="Arial" w:cs="Arial"/>
        </w:rPr>
        <w:t xml:space="preserve">)), where </w:t>
      </w:r>
      <w:r w:rsidR="00CE1112" w:rsidRPr="00F506E3">
        <w:rPr>
          <w:rFonts w:ascii="Arial" w:eastAsia="Arial" w:hAnsi="Arial" w:cs="Arial"/>
          <w:i/>
          <w:iCs/>
        </w:rPr>
        <w:t>z</w:t>
      </w:r>
      <w:r w:rsidR="00CE1112">
        <w:rPr>
          <w:rFonts w:ascii="Arial" w:eastAsia="Arial" w:hAnsi="Arial" w:cs="Arial"/>
        </w:rPr>
        <w:t xml:space="preserve"> is the latent variables (Gaussian distribution). </w:t>
      </w:r>
      <w:r>
        <w:rPr>
          <w:rFonts w:ascii="Arial" w:eastAsia="Arial" w:hAnsi="Arial" w:cs="Arial"/>
          <w:color w:val="000000"/>
        </w:rPr>
        <w:t>After the model is well trained, the latent code can be used as the dimension-reduced features for downstream tasks and visualization.</w:t>
      </w:r>
    </w:p>
    <w:p w14:paraId="6C21A3EC" w14:textId="220A201D" w:rsidR="00E31651" w:rsidRDefault="00E31651" w:rsidP="00F506E3">
      <w:pPr>
        <w:spacing w:before="120" w:after="120" w:line="480" w:lineRule="auto"/>
        <w:jc w:val="both"/>
        <w:rPr>
          <w:rFonts w:ascii="Arial" w:eastAsia="Arial" w:hAnsi="Arial" w:cs="Arial"/>
        </w:rPr>
      </w:pPr>
      <w:r>
        <w:rPr>
          <w:rFonts w:ascii="Arial" w:eastAsia="Arial" w:hAnsi="Arial" w:cs="Arial"/>
          <w:i/>
          <w:u w:val="single"/>
        </w:rPr>
        <w:t>Evaluation metrics</w:t>
      </w:r>
      <w:r w:rsidR="00C60FA3">
        <w:rPr>
          <w:rFonts w:ascii="Arial" w:eastAsia="Arial" w:hAnsi="Arial" w:cs="Arial"/>
          <w:i/>
          <w:u w:val="single"/>
        </w:rPr>
        <w:t>.</w:t>
      </w:r>
      <w:r w:rsidRPr="00253453">
        <w:rPr>
          <w:rFonts w:ascii="Arial" w:eastAsia="Arial" w:hAnsi="Arial" w:cs="Arial"/>
          <w:i/>
        </w:rPr>
        <w:t xml:space="preserve"> </w:t>
      </w:r>
      <w:r>
        <w:rPr>
          <w:rFonts w:ascii="Arial" w:eastAsia="Arial" w:hAnsi="Arial" w:cs="Arial"/>
          <w:color w:val="000000"/>
        </w:rPr>
        <w:t>Four measures are used to assess the performance including NMI, ARI, homogeneity</w:t>
      </w:r>
      <w:r w:rsidR="00C60FA3">
        <w:rPr>
          <w:rFonts w:ascii="Arial" w:eastAsia="Arial" w:hAnsi="Arial" w:cs="Arial"/>
          <w:color w:val="000000"/>
        </w:rPr>
        <w:t>,</w:t>
      </w:r>
      <w:r>
        <w:rPr>
          <w:rFonts w:ascii="Arial" w:eastAsia="Arial" w:hAnsi="Arial" w:cs="Arial"/>
          <w:color w:val="000000"/>
        </w:rPr>
        <w:t xml:space="preserve"> and completeness.</w:t>
      </w:r>
    </w:p>
    <w:p w14:paraId="619A8041" w14:textId="2DA15C69" w:rsidR="00E31651" w:rsidRPr="004672CD" w:rsidRDefault="00E31651" w:rsidP="00F506E3">
      <w:pPr>
        <w:spacing w:line="480" w:lineRule="auto"/>
        <w:jc w:val="both"/>
        <w:rPr>
          <w:rFonts w:ascii="Arial" w:eastAsia="Arial" w:hAnsi="Arial" w:cs="Arial"/>
          <w:i/>
          <w:color w:val="000000"/>
          <w:u w:val="single"/>
        </w:rPr>
      </w:pPr>
      <w:r>
        <w:rPr>
          <w:rFonts w:ascii="Arial" w:eastAsia="Arial" w:hAnsi="Arial" w:cs="Arial"/>
          <w:i/>
          <w:color w:val="000000"/>
          <w:u w:val="single"/>
        </w:rPr>
        <w:t>Results</w:t>
      </w:r>
      <w:r w:rsidR="00C60FA3">
        <w:rPr>
          <w:rFonts w:ascii="Arial" w:eastAsia="Arial" w:hAnsi="Arial" w:cs="Arial"/>
          <w:i/>
          <w:color w:val="000000"/>
          <w:u w:val="single"/>
        </w:rPr>
        <w:t>.</w:t>
      </w:r>
      <w:r w:rsidRPr="004672CD">
        <w:rPr>
          <w:rFonts w:ascii="Arial" w:eastAsia="Arial" w:hAnsi="Arial" w:cs="Arial"/>
          <w:i/>
          <w:color w:val="000000"/>
        </w:rPr>
        <w:t xml:space="preserve"> </w:t>
      </w:r>
      <w:r>
        <w:rPr>
          <w:rFonts w:ascii="Arial" w:eastAsia="Arial" w:hAnsi="Arial" w:cs="Arial"/>
          <w:color w:val="000000"/>
        </w:rPr>
        <w:t>VASC was compared with PCA, t-SNE, ZIFA, and SIMLR on 20 datasets. In the study of embryonic development from zygote to blast cells, all methods roughly re-established the development stages of different cell types in the dimension-reduced space. However, VASC showed better performance to model embryo developmental progression. In the Goolam</w:t>
      </w:r>
      <w:r w:rsidR="00C770A6">
        <w:rPr>
          <w:rFonts w:ascii="Arial" w:eastAsia="Arial" w:hAnsi="Arial" w:cs="Arial"/>
          <w:color w:val="000000"/>
        </w:rPr>
        <w:t xml:space="preserve">, Biase and Yan </w:t>
      </w:r>
      <w:r>
        <w:rPr>
          <w:rFonts w:ascii="Arial" w:eastAsia="Arial" w:hAnsi="Arial" w:cs="Arial"/>
          <w:color w:val="000000"/>
        </w:rPr>
        <w:t>dataset</w:t>
      </w:r>
      <w:r w:rsidR="00C770A6">
        <w:rPr>
          <w:rFonts w:ascii="Arial" w:eastAsia="Arial" w:hAnsi="Arial" w:cs="Arial"/>
          <w:color w:val="000000"/>
        </w:rPr>
        <w:t>s</w:t>
      </w:r>
      <w:r>
        <w:rPr>
          <w:rFonts w:ascii="Arial" w:eastAsia="Arial" w:hAnsi="Arial" w:cs="Arial"/>
          <w:color w:val="000000"/>
        </w:rPr>
        <w:t xml:space="preserve">, </w:t>
      </w:r>
      <w:proofErr w:type="spellStart"/>
      <w:r w:rsidR="00C770A6">
        <w:rPr>
          <w:rFonts w:ascii="Arial" w:eastAsia="Arial" w:hAnsi="Arial" w:cs="Arial"/>
          <w:color w:val="000000"/>
        </w:rPr>
        <w:t>scRNA</w:t>
      </w:r>
      <w:proofErr w:type="spellEnd"/>
      <w:r w:rsidR="00C770A6">
        <w:rPr>
          <w:rFonts w:ascii="Arial" w:eastAsia="Arial" w:hAnsi="Arial" w:cs="Arial"/>
          <w:color w:val="000000"/>
        </w:rPr>
        <w:t xml:space="preserve">-seq data were generated through embryonic development stages from zygote to blast, </w:t>
      </w:r>
      <w:r>
        <w:rPr>
          <w:rFonts w:ascii="Arial" w:eastAsia="Arial" w:hAnsi="Arial" w:cs="Arial"/>
          <w:color w:val="000000"/>
        </w:rPr>
        <w:t xml:space="preserve">VASC </w:t>
      </w:r>
      <w:r w:rsidR="00C770A6">
        <w:rPr>
          <w:rFonts w:ascii="Arial" w:eastAsia="Arial" w:hAnsi="Arial" w:cs="Arial"/>
          <w:color w:val="000000"/>
        </w:rPr>
        <w:t xml:space="preserve">re-established development stage from 1, 2, 4, 8, 16 to blast, while other methods failed. </w:t>
      </w:r>
      <w:r>
        <w:rPr>
          <w:rFonts w:ascii="Arial" w:eastAsia="Arial" w:hAnsi="Arial" w:cs="Arial"/>
          <w:color w:val="000000"/>
        </w:rPr>
        <w:t xml:space="preserve">In the </w:t>
      </w:r>
      <w:proofErr w:type="gramStart"/>
      <w:r>
        <w:rPr>
          <w:rFonts w:ascii="Arial" w:eastAsia="Arial" w:hAnsi="Arial" w:cs="Arial"/>
          <w:color w:val="000000"/>
        </w:rPr>
        <w:t>Pollen</w:t>
      </w:r>
      <w:r w:rsidR="00C770A6">
        <w:rPr>
          <w:rFonts w:ascii="Arial" w:eastAsia="Arial" w:hAnsi="Arial" w:cs="Arial"/>
          <w:color w:val="000000"/>
        </w:rPr>
        <w:t xml:space="preserve">, </w:t>
      </w:r>
      <w:r>
        <w:rPr>
          <w:rFonts w:ascii="Arial" w:eastAsia="Arial" w:hAnsi="Arial" w:cs="Arial"/>
          <w:color w:val="000000"/>
        </w:rPr>
        <w:t xml:space="preserve"> </w:t>
      </w:r>
      <w:r w:rsidR="00C770A6">
        <w:rPr>
          <w:rFonts w:ascii="Arial" w:eastAsia="Arial" w:hAnsi="Arial" w:cs="Arial"/>
          <w:color w:val="000000"/>
        </w:rPr>
        <w:t>Kolodziejczyk</w:t>
      </w:r>
      <w:proofErr w:type="gramEnd"/>
      <w:r w:rsidR="00C770A6">
        <w:rPr>
          <w:rFonts w:ascii="Arial" w:eastAsia="Arial" w:hAnsi="Arial" w:cs="Arial"/>
          <w:color w:val="000000"/>
        </w:rPr>
        <w:t xml:space="preserve"> ,and Baron </w:t>
      </w:r>
      <w:r>
        <w:rPr>
          <w:rFonts w:ascii="Arial" w:eastAsia="Arial" w:hAnsi="Arial" w:cs="Arial"/>
          <w:color w:val="000000"/>
        </w:rPr>
        <w:t xml:space="preserve">dataset, VASC formed </w:t>
      </w:r>
      <w:r w:rsidR="00C770A6">
        <w:rPr>
          <w:rFonts w:ascii="Arial" w:eastAsia="Arial" w:hAnsi="Arial" w:cs="Arial"/>
          <w:color w:val="000000"/>
        </w:rPr>
        <w:t xml:space="preserve">appropriate cluster, either with </w:t>
      </w:r>
      <w:r w:rsidR="00C770A6">
        <w:rPr>
          <w:rFonts w:ascii="Arial" w:eastAsia="Arial" w:hAnsi="Arial" w:cs="Arial"/>
          <w:color w:val="000000"/>
        </w:rPr>
        <w:lastRenderedPageBreak/>
        <w:t>homogen</w:t>
      </w:r>
      <w:r w:rsidR="002F01DC">
        <w:rPr>
          <w:rFonts w:ascii="Arial" w:eastAsia="Arial" w:hAnsi="Arial" w:cs="Arial"/>
          <w:color w:val="000000"/>
        </w:rPr>
        <w:t>eo</w:t>
      </w:r>
      <w:r w:rsidR="00C770A6">
        <w:rPr>
          <w:rFonts w:ascii="Arial" w:eastAsia="Arial" w:hAnsi="Arial" w:cs="Arial"/>
          <w:color w:val="000000"/>
        </w:rPr>
        <w:t>us cell type,</w:t>
      </w:r>
      <w:r w:rsidR="002F01DC">
        <w:rPr>
          <w:rFonts w:ascii="Arial" w:eastAsia="Arial" w:hAnsi="Arial" w:cs="Arial"/>
          <w:color w:val="000000"/>
        </w:rPr>
        <w:t xml:space="preserve"> preserved proper relative </w:t>
      </w:r>
      <w:proofErr w:type="spellStart"/>
      <w:r w:rsidR="002F01DC">
        <w:rPr>
          <w:rFonts w:ascii="Arial" w:eastAsia="Arial" w:hAnsi="Arial" w:cs="Arial"/>
          <w:color w:val="000000"/>
        </w:rPr>
        <w:t>postions</w:t>
      </w:r>
      <w:proofErr w:type="spellEnd"/>
      <w:r w:rsidR="002F01DC">
        <w:rPr>
          <w:rFonts w:ascii="Arial" w:eastAsia="Arial" w:hAnsi="Arial" w:cs="Arial"/>
          <w:color w:val="000000"/>
        </w:rPr>
        <w:t xml:space="preserve">, or minimal batch </w:t>
      </w:r>
      <w:proofErr w:type="spellStart"/>
      <w:r w:rsidR="002F01DC">
        <w:rPr>
          <w:rFonts w:ascii="Arial" w:eastAsia="Arial" w:hAnsi="Arial" w:cs="Arial"/>
          <w:color w:val="000000"/>
        </w:rPr>
        <w:t>influerence</w:t>
      </w:r>
      <w:proofErr w:type="spellEnd"/>
      <w:r w:rsidR="002F01DC">
        <w:rPr>
          <w:rFonts w:ascii="Arial" w:eastAsia="Arial" w:hAnsi="Arial" w:cs="Arial"/>
          <w:color w:val="000000"/>
        </w:rPr>
        <w:t>.</w:t>
      </w:r>
      <w:r w:rsidR="00C770A6">
        <w:rPr>
          <w:rFonts w:ascii="Arial" w:eastAsia="Arial" w:hAnsi="Arial" w:cs="Arial"/>
          <w:color w:val="000000"/>
        </w:rPr>
        <w:t xml:space="preserve"> </w:t>
      </w:r>
      <w:r>
        <w:rPr>
          <w:rFonts w:ascii="Arial" w:eastAsia="Arial" w:hAnsi="Arial" w:cs="Arial"/>
          <w:color w:val="000000"/>
        </w:rPr>
        <w:t xml:space="preserve"> </w:t>
      </w:r>
      <w:r w:rsidR="002F01DC">
        <w:rPr>
          <w:rFonts w:ascii="Arial" w:eastAsia="Arial" w:hAnsi="Arial" w:cs="Arial"/>
          <w:color w:val="000000"/>
        </w:rPr>
        <w:t>Interestingly, tested on the PBMC dataset, VASC showed to</w:t>
      </w:r>
      <w:r w:rsidR="002F01DC" w:rsidRPr="00DC1EAB">
        <w:rPr>
          <w:rFonts w:ascii="Arial" w:eastAsia="Arial" w:hAnsi="Arial" w:cs="Arial"/>
          <w:color w:val="000000"/>
        </w:rPr>
        <w:t xml:space="preserve"> identify </w:t>
      </w:r>
      <w:r w:rsidR="002F01DC">
        <w:rPr>
          <w:rFonts w:ascii="Arial" w:eastAsia="Arial" w:hAnsi="Arial" w:cs="Arial"/>
          <w:color w:val="000000"/>
        </w:rPr>
        <w:t xml:space="preserve">the </w:t>
      </w:r>
      <w:r w:rsidR="002F01DC" w:rsidRPr="00DC1EAB">
        <w:rPr>
          <w:rFonts w:ascii="Arial" w:eastAsia="Arial" w:hAnsi="Arial" w:cs="Arial"/>
          <w:color w:val="000000"/>
        </w:rPr>
        <w:t>major global structure</w:t>
      </w:r>
      <w:r w:rsidR="002F01DC">
        <w:rPr>
          <w:rFonts w:ascii="Arial" w:eastAsia="Arial" w:hAnsi="Arial" w:cs="Arial"/>
          <w:color w:val="000000"/>
        </w:rPr>
        <w:t xml:space="preserve"> (B cells, CD4+, CD8+ T cells, NK cells, Dendritic cells), it also </w:t>
      </w:r>
      <w:r w:rsidR="002F01DC" w:rsidRPr="00DC1EAB">
        <w:rPr>
          <w:rFonts w:ascii="Arial" w:eastAsia="Arial" w:hAnsi="Arial" w:cs="Arial"/>
          <w:color w:val="000000"/>
        </w:rPr>
        <w:t>detect</w:t>
      </w:r>
      <w:r w:rsidR="002F01DC">
        <w:rPr>
          <w:rFonts w:ascii="Arial" w:eastAsia="Arial" w:hAnsi="Arial" w:cs="Arial"/>
          <w:color w:val="000000"/>
        </w:rPr>
        <w:t>ed</w:t>
      </w:r>
      <w:r w:rsidR="002F01DC" w:rsidRPr="00DC1EAB">
        <w:rPr>
          <w:rFonts w:ascii="Arial" w:eastAsia="Arial" w:hAnsi="Arial" w:cs="Arial"/>
          <w:color w:val="000000"/>
        </w:rPr>
        <w:t xml:space="preserve"> subtle differences</w:t>
      </w:r>
      <w:r w:rsidR="002F01DC">
        <w:rPr>
          <w:rFonts w:ascii="Arial" w:eastAsia="Arial" w:hAnsi="Arial" w:cs="Arial"/>
          <w:color w:val="000000"/>
        </w:rPr>
        <w:t xml:space="preserve"> within monocytes (FCGR3A+ vs CD14+ monocytes), indicating the</w:t>
      </w:r>
      <w:r w:rsidR="00CA4D3C">
        <w:rPr>
          <w:rFonts w:ascii="Arial" w:eastAsia="Arial" w:hAnsi="Arial" w:cs="Arial"/>
          <w:color w:val="000000"/>
        </w:rPr>
        <w:t xml:space="preserve"> capability of VASC handling large number of cells or cell types.</w:t>
      </w:r>
      <w:r w:rsidR="002F01DC">
        <w:rPr>
          <w:rFonts w:ascii="Arial" w:eastAsia="Arial" w:hAnsi="Arial" w:cs="Arial"/>
          <w:color w:val="000000"/>
        </w:rPr>
        <w:t xml:space="preserve">  </w:t>
      </w:r>
      <w:r>
        <w:rPr>
          <w:rFonts w:ascii="Arial" w:eastAsia="Arial" w:hAnsi="Arial" w:cs="Arial"/>
          <w:color w:val="000000"/>
        </w:rPr>
        <w:t xml:space="preserve">Quantitative clustering performance in NMI, ARI, homogeneity and completeness was also performed. VASC always ranked top two in all the datasets. In terms of NMI and ARI, VASC best performed on 15 and 17 out of 20 datasets, respectively. </w:t>
      </w:r>
    </w:p>
    <w:p w14:paraId="7F3730A0" w14:textId="77777777" w:rsidR="00E31651" w:rsidRPr="004672CD" w:rsidRDefault="00E31651" w:rsidP="00E31651">
      <w:pPr>
        <w:pBdr>
          <w:top w:val="nil"/>
          <w:left w:val="nil"/>
          <w:bottom w:val="nil"/>
          <w:right w:val="nil"/>
          <w:between w:val="nil"/>
        </w:pBdr>
        <w:spacing w:line="360" w:lineRule="auto"/>
        <w:jc w:val="both"/>
        <w:rPr>
          <w:rFonts w:ascii="Arial" w:hAnsi="Arial" w:cs="Arial"/>
          <w:b/>
        </w:rPr>
      </w:pPr>
    </w:p>
    <w:p w14:paraId="0351635D" w14:textId="77777777" w:rsidR="00E31651" w:rsidRPr="00D40183" w:rsidRDefault="00E31651" w:rsidP="006F4560">
      <w:pPr>
        <w:pStyle w:val="ListParagraph"/>
        <w:numPr>
          <w:ilvl w:val="2"/>
          <w:numId w:val="40"/>
        </w:numPr>
        <w:pBdr>
          <w:top w:val="nil"/>
          <w:left w:val="nil"/>
          <w:bottom w:val="nil"/>
          <w:right w:val="nil"/>
          <w:between w:val="nil"/>
        </w:pBdr>
        <w:spacing w:after="0" w:line="360" w:lineRule="auto"/>
        <w:jc w:val="both"/>
        <w:rPr>
          <w:rFonts w:ascii="Arial" w:hAnsi="Arial" w:cs="Arial"/>
          <w:b/>
          <w:sz w:val="24"/>
        </w:rPr>
      </w:pPr>
      <w:proofErr w:type="spellStart"/>
      <w:r w:rsidRPr="00D40183">
        <w:rPr>
          <w:rFonts w:ascii="Arial" w:eastAsia="Arial" w:hAnsi="Arial" w:cs="Arial"/>
          <w:b/>
          <w:sz w:val="24"/>
        </w:rPr>
        <w:t>scDeepCluster</w:t>
      </w:r>
      <w:proofErr w:type="spellEnd"/>
    </w:p>
    <w:p w14:paraId="755E54BC" w14:textId="6FF2733E" w:rsidR="00E31651" w:rsidRDefault="00E31651" w:rsidP="00F506E3">
      <w:pPr>
        <w:pBdr>
          <w:top w:val="nil"/>
          <w:left w:val="nil"/>
          <w:bottom w:val="nil"/>
          <w:right w:val="nil"/>
          <w:between w:val="nil"/>
        </w:pBdr>
        <w:spacing w:after="120" w:line="480" w:lineRule="auto"/>
        <w:jc w:val="both"/>
        <w:rPr>
          <w:rFonts w:ascii="Arial" w:eastAsia="Arial" w:hAnsi="Arial" w:cs="Arial"/>
          <w:b/>
        </w:rPr>
      </w:pPr>
      <w:proofErr w:type="spellStart"/>
      <w:r>
        <w:rPr>
          <w:rFonts w:ascii="Arial" w:eastAsia="Arial" w:hAnsi="Arial" w:cs="Arial"/>
        </w:rPr>
        <w:t>scDeepCluster</w:t>
      </w:r>
      <w:proofErr w:type="spellEnd"/>
      <w:r w:rsidR="00FC1D9C">
        <w:rPr>
          <w:rFonts w:ascii="Arial" w:eastAsia="Arial" w:hAnsi="Arial" w:cs="Arial"/>
        </w:rPr>
        <w:t xml:space="preserve"> </w:t>
      </w:r>
      <w:r w:rsidR="0019774E">
        <w:rPr>
          <w:rFonts w:ascii="Arial" w:eastAsia="Arial" w:hAnsi="Arial" w:cs="Arial"/>
        </w:rPr>
        <w:fldChar w:fldCharType="begin"/>
      </w:r>
      <w:r w:rsidR="002F1B5D">
        <w:rPr>
          <w:rFonts w:ascii="Arial" w:eastAsia="Arial" w:hAnsi="Arial" w:cs="Arial"/>
        </w:rPr>
        <w:instrText xml:space="preserve"> ADDIN EN.CITE &lt;EndNote&gt;&lt;Cite&gt;&lt;Author&gt;Tian&lt;/Author&gt;&lt;Year&gt;2019&lt;/Year&gt;&lt;RecNum&gt;133&lt;/RecNum&gt;&lt;DisplayText&gt;[78]&lt;/DisplayText&gt;&lt;record&gt;&lt;rec-number&gt;133&lt;/rec-number&gt;&lt;foreign-keys&gt;&lt;key app="EN" db-id="zsppx25fofftzxee95fx29p8tatf5vvawtvp" timestamp="0"&gt;133&lt;/key&gt;&lt;/foreign-keys&gt;&lt;ref-type name="Journal Article"&gt;17&lt;/ref-type&gt;&lt;contributors&gt;&lt;authors&gt;&lt;author&gt;Tian, T., Wan, J., Song, Q. et al.&lt;/author&gt;&lt;/authors&gt;&lt;/contributors&gt;&lt;titles&gt;&lt;title&gt;Clustering single-cell RNA-seq data with a model-based deep learning approach&lt;/title&gt;&lt;secondary-title&gt;Nat Mach Intell&lt;/secondary-title&gt;&lt;/titles&gt;&lt;volume&gt;1&lt;/volume&gt;&lt;num-vols&gt;191-198&lt;/num-vols&gt;&lt;dates&gt;&lt;year&gt;2019&lt;/year&gt;&lt;/dates&gt;&lt;urls&gt;&lt;/urls&gt;&lt;electronic-resource-num&gt; https://doi.org/10.1038/s42256-019-0037-0&lt;/electronic-resource-num&gt;&lt;/record&gt;&lt;/Cite&gt;&lt;/EndNote&gt;</w:instrText>
      </w:r>
      <w:r w:rsidR="0019774E">
        <w:rPr>
          <w:rFonts w:ascii="Arial" w:eastAsia="Arial" w:hAnsi="Arial" w:cs="Arial"/>
        </w:rPr>
        <w:fldChar w:fldCharType="separate"/>
      </w:r>
      <w:r w:rsidR="002F1B5D">
        <w:rPr>
          <w:rFonts w:ascii="Arial" w:eastAsia="Arial" w:hAnsi="Arial" w:cs="Arial"/>
          <w:noProof/>
        </w:rPr>
        <w:t>[78]</w:t>
      </w:r>
      <w:r w:rsidR="0019774E">
        <w:rPr>
          <w:rFonts w:ascii="Arial" w:eastAsia="Arial" w:hAnsi="Arial" w:cs="Arial"/>
        </w:rPr>
        <w:fldChar w:fldCharType="end"/>
      </w:r>
      <w:r>
        <w:rPr>
          <w:rFonts w:ascii="Arial" w:eastAsia="Arial" w:hAnsi="Arial" w:cs="Arial"/>
        </w:rPr>
        <w:t xml:space="preserve"> is an AE network that simultaneously learns feature representation and performs clustering via explicit modeling of cell clusters</w:t>
      </w:r>
      <w:r>
        <w:rPr>
          <w:rFonts w:ascii="Arial" w:eastAsia="Arial" w:hAnsi="Arial" w:cs="Arial"/>
          <w:b/>
        </w:rPr>
        <w:t xml:space="preserve"> </w:t>
      </w:r>
      <w:r>
        <w:rPr>
          <w:rFonts w:ascii="Arial" w:eastAsia="Arial" w:hAnsi="Arial" w:cs="Arial"/>
        </w:rPr>
        <w:t>as in DESC.</w:t>
      </w:r>
    </w:p>
    <w:p w14:paraId="3EE5B72B" w14:textId="25D57E6F" w:rsidR="00E31651" w:rsidRDefault="00E31651" w:rsidP="00F506E3">
      <w:pPr>
        <w:spacing w:line="480" w:lineRule="auto"/>
        <w:jc w:val="both"/>
        <w:rPr>
          <w:rFonts w:ascii="Arial" w:eastAsia="Arial" w:hAnsi="Arial" w:cs="Arial"/>
        </w:rPr>
      </w:pPr>
      <w:r>
        <w:rPr>
          <w:rFonts w:ascii="Arial" w:eastAsia="Arial" w:hAnsi="Arial" w:cs="Arial"/>
          <w:i/>
          <w:u w:val="single"/>
        </w:rPr>
        <w:t>Model:</w:t>
      </w:r>
      <w:r>
        <w:rPr>
          <w:rFonts w:ascii="Arial" w:eastAsia="Arial" w:hAnsi="Arial" w:cs="Arial"/>
          <w:i/>
        </w:rPr>
        <w:t xml:space="preserve">  </w:t>
      </w:r>
      <w:r>
        <w:rPr>
          <w:rFonts w:ascii="Arial" w:eastAsia="Arial" w:hAnsi="Arial" w:cs="Arial"/>
        </w:rPr>
        <w:t xml:space="preserve">Similar to </w:t>
      </w:r>
      <w:sdt>
        <w:sdtPr>
          <w:tag w:val="goog_rdk_9"/>
          <w:id w:val="353394848"/>
        </w:sdtPr>
        <w:sdtEndPr/>
        <w:sdtContent/>
      </w:sdt>
      <w:r>
        <w:rPr>
          <w:rFonts w:ascii="Arial" w:eastAsia="Arial" w:hAnsi="Arial" w:cs="Arial"/>
        </w:rPr>
        <w:t xml:space="preserve">DCA, </w:t>
      </w:r>
      <w:proofErr w:type="spellStart"/>
      <w:r>
        <w:rPr>
          <w:rFonts w:ascii="Arial" w:eastAsia="Arial" w:hAnsi="Arial" w:cs="Arial"/>
        </w:rPr>
        <w:t>scDeepCluster</w:t>
      </w:r>
      <w:proofErr w:type="spellEnd"/>
      <w:r>
        <w:rPr>
          <w:rFonts w:ascii="Arial" w:eastAsia="Arial" w:hAnsi="Arial" w:cs="Arial"/>
        </w:rPr>
        <w:t xml:space="preserve"> adopts a ZINB distribution for </w:t>
      </w:r>
      <m:oMath>
        <m:sSub>
          <m:sSubPr>
            <m:ctrlPr>
              <w:rPr>
                <w:rFonts w:ascii="Cambria Math" w:eastAsia="Cambria Math" w:hAnsi="Cambria Math" w:cs="Cambria Math"/>
              </w:rPr>
            </m:ctrlPr>
          </m:sSubPr>
          <m:e>
            <m:r>
              <m:rPr>
                <m:sty m:val="bi"/>
              </m:rPr>
              <w:rPr>
                <w:rFonts w:ascii="Cambria Math" w:eastAsia="Cambria Math" w:hAnsi="Cambria Math" w:cs="Cambria Math"/>
              </w:rPr>
              <m:t>x</m:t>
            </m:r>
          </m:e>
          <m:sub>
            <m:r>
              <w:rPr>
                <w:rFonts w:ascii="Cambria Math" w:eastAsia="Cambria Math" w:hAnsi="Cambria Math" w:cs="Cambria Math"/>
              </w:rPr>
              <m:t>n</m:t>
            </m:r>
          </m:sub>
        </m:sSub>
      </m:oMath>
      <w:r>
        <w:rPr>
          <w:rFonts w:ascii="Cambria Math" w:eastAsia="Cambria Math" w:hAnsi="Cambria Math" w:cs="Cambria Math"/>
        </w:rPr>
        <w:t xml:space="preserve"> </w:t>
      </w:r>
      <w:r w:rsidRPr="00965876">
        <w:rPr>
          <w:rFonts w:ascii="Arial" w:eastAsia="Arial" w:hAnsi="Arial" w:cs="Arial"/>
        </w:rPr>
        <w:t xml:space="preserve">as </w:t>
      </w:r>
      <w:r>
        <w:rPr>
          <w:rFonts w:ascii="Arial" w:eastAsia="Arial" w:hAnsi="Arial" w:cs="Arial"/>
        </w:rPr>
        <w:t>in Eq. (11) and (12)</w:t>
      </w:r>
      <w:r>
        <w:rPr>
          <w:rFonts w:ascii="Cambria Math" w:eastAsia="Cambria Math" w:hAnsi="Cambria Math" w:cs="Cambria Math"/>
        </w:rPr>
        <w:t xml:space="preserve">. </w:t>
      </w:r>
      <w:r>
        <w:rPr>
          <w:rFonts w:ascii="Arial" w:eastAsia="Arial" w:hAnsi="Arial" w:cs="Arial"/>
        </w:rPr>
        <w:t xml:space="preserve">The loss function is  </w:t>
      </w:r>
    </w:p>
    <w:tbl>
      <w:tblPr>
        <w:tblStyle w:val="TableNormal1"/>
        <w:tblW w:w="0" w:type="auto"/>
        <w:tblInd w:w="5" w:type="dxa"/>
        <w:tblLook w:val="04A0" w:firstRow="1" w:lastRow="0" w:firstColumn="1" w:lastColumn="0" w:noHBand="0" w:noVBand="1"/>
      </w:tblPr>
      <w:tblGrid>
        <w:gridCol w:w="3116"/>
        <w:gridCol w:w="3117"/>
        <w:gridCol w:w="3117"/>
      </w:tblGrid>
      <w:tr w:rsidR="00041D4A" w14:paraId="432C5323" w14:textId="77777777" w:rsidTr="00041D4A">
        <w:tc>
          <w:tcPr>
            <w:tcW w:w="3116" w:type="dxa"/>
          </w:tcPr>
          <w:p w14:paraId="6D3D6E9E" w14:textId="77777777" w:rsidR="00041D4A" w:rsidRDefault="00041D4A" w:rsidP="00F506E3">
            <w:pPr>
              <w:spacing w:line="480" w:lineRule="auto"/>
              <w:jc w:val="both"/>
            </w:pPr>
          </w:p>
        </w:tc>
        <w:tc>
          <w:tcPr>
            <w:tcW w:w="3117" w:type="dxa"/>
          </w:tcPr>
          <w:p w14:paraId="68C99C55" w14:textId="24F0999A" w:rsidR="00041D4A" w:rsidRDefault="00041D4A" w:rsidP="00F506E3">
            <w:pPr>
              <w:spacing w:line="480" w:lineRule="auto"/>
              <w:jc w:val="both"/>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Arial" w:hAnsi="Arial" w:cs="Arial"/>
                  </w:rPr>
                  <m:t>=</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d>
                  <m:dPr>
                    <m:ctrlPr>
                      <w:rPr>
                        <w:rFonts w:ascii="Cambria Math" w:eastAsia="Arial" w:hAnsi="Arial" w:cs="Arial"/>
                        <w:i/>
                      </w:rPr>
                    </m:ctrlPr>
                  </m:dPr>
                  <m:e>
                    <m:r>
                      <m:rPr>
                        <m:sty m:val="b"/>
                      </m:rPr>
                      <w:rPr>
                        <w:rFonts w:ascii="Cambria Math" w:hAnsi="Cambria Math" w:cs="Arial"/>
                      </w:rPr>
                      <m:t>Θ</m:t>
                    </m:r>
                  </m:e>
                </m:d>
                <m:r>
                  <w:rPr>
                    <w:rFonts w:ascii="Cambria Math" w:eastAsia="Arial" w:hAnsi="Arial" w:cs="Arial"/>
                  </w:rPr>
                  <m:t>+γ</m:t>
                </m:r>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d>
                  <m:dPr>
                    <m:ctrlPr>
                      <w:rPr>
                        <w:rFonts w:ascii="Cambria Math" w:eastAsia="Arial" w:hAnsi="Arial" w:cs="Arial"/>
                        <w:i/>
                      </w:rPr>
                    </m:ctrlPr>
                  </m:dPr>
                  <m:e>
                    <m:r>
                      <m:rPr>
                        <m:sty m:val="b"/>
                      </m:rPr>
                      <w:rPr>
                        <w:rFonts w:ascii="Cambria Math" w:hAnsi="Cambria Math" w:cs="Arial"/>
                      </w:rPr>
                      <m:t>Θ</m:t>
                    </m:r>
                  </m:e>
                </m:d>
              </m:oMath>
            </m:oMathPara>
          </w:p>
        </w:tc>
        <w:tc>
          <w:tcPr>
            <w:tcW w:w="3117" w:type="dxa"/>
          </w:tcPr>
          <w:p w14:paraId="197F4950" w14:textId="3C8A57E7" w:rsidR="00041D4A" w:rsidRDefault="00041D4A" w:rsidP="00F506E3">
            <w:pPr>
              <w:spacing w:line="480" w:lineRule="auto"/>
              <w:jc w:val="right"/>
            </w:pPr>
            <w:r>
              <w:rPr>
                <w:rFonts w:ascii="Arial" w:eastAsia="Arial" w:hAnsi="Arial" w:cs="Arial"/>
              </w:rPr>
              <w:t>(30)</w:t>
            </w:r>
          </w:p>
        </w:tc>
      </w:tr>
    </w:tbl>
    <w:p w14:paraId="0DB0C4AA" w14:textId="340F06D0" w:rsidR="00E31651" w:rsidRDefault="00E31651" w:rsidP="00F506E3">
      <w:pPr>
        <w:spacing w:line="480" w:lineRule="auto"/>
        <w:jc w:val="both"/>
        <w:rPr>
          <w:rFonts w:ascii="Arial" w:eastAsia="Arial" w:hAnsi="Arial" w:cs="Arial"/>
        </w:rPr>
      </w:pPr>
      <w:r>
        <w:t xml:space="preserve">                                           </w:t>
      </w:r>
      <w:r>
        <w:rPr>
          <w:rFonts w:ascii="Arial" w:eastAsia="Arial" w:hAnsi="Arial" w:cs="Arial"/>
        </w:rPr>
        <w:t xml:space="preserve">                                                 </w:t>
      </w:r>
    </w:p>
    <w:p w14:paraId="21959026" w14:textId="13B76737" w:rsidR="00E31651" w:rsidRDefault="00E31651" w:rsidP="00F506E3">
      <w:pPr>
        <w:spacing w:line="480" w:lineRule="auto"/>
        <w:jc w:val="both"/>
        <w:rPr>
          <w:rFonts w:ascii="Arial" w:eastAsia="Arial" w:hAnsi="Arial" w:cs="Arial"/>
        </w:rPr>
      </w:pPr>
      <w:r>
        <w:rPr>
          <w:rFonts w:ascii="Arial" w:eastAsia="Arial" w:hAnsi="Arial" w:cs="Arial"/>
        </w:rPr>
        <w:t xml:space="preserve">where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0</m:t>
            </m:r>
          </m:sub>
        </m:sSub>
      </m:oMath>
      <w:r>
        <w:rPr>
          <w:rFonts w:ascii="Arial" w:eastAsia="Arial" w:hAnsi="Arial" w:cs="Arial"/>
          <w:i/>
          <w:iCs/>
        </w:rPr>
        <w:t xml:space="preserve"> </w:t>
      </w:r>
      <w:r>
        <w:rPr>
          <w:rFonts w:ascii="Arial" w:eastAsia="Arial" w:hAnsi="Arial" w:cs="Arial"/>
        </w:rPr>
        <w:t xml:space="preserve">is the negative log-likelihood of the ZINB data distribution as defined in Eq. (13) and </w:t>
      </w:r>
      <m:oMath>
        <m:sSub>
          <m:sSubPr>
            <m:ctrlPr>
              <w:rPr>
                <w:rFonts w:ascii="Cambria Math" w:eastAsia="Arial" w:hAnsi="Arial" w:cs="Arial"/>
                <w:i/>
              </w:rPr>
            </m:ctrlPr>
          </m:sSubPr>
          <m:e>
            <m:r>
              <w:rPr>
                <w:rFonts w:ascii="Cambria Math" w:eastAsia="Arial" w:hAnsi="Arial" w:cs="Arial"/>
              </w:rPr>
              <m:t>L</m:t>
            </m:r>
          </m:e>
          <m:sub>
            <m:r>
              <w:rPr>
                <w:rFonts w:ascii="Cambria Math" w:eastAsia="Arial" w:hAnsi="Arial" w:cs="Arial"/>
              </w:rPr>
              <m:t>c</m:t>
            </m:r>
          </m:sub>
        </m:sSub>
      </m:oMath>
      <w:r>
        <w:rPr>
          <w:rFonts w:ascii="Arial" w:eastAsia="Arial" w:hAnsi="Arial" w:cs="Arial"/>
          <w:i/>
        </w:rPr>
        <w:t xml:space="preserve"> </w:t>
      </w:r>
      <w:r>
        <w:rPr>
          <w:rFonts w:ascii="Arial" w:eastAsia="Arial" w:hAnsi="Arial" w:cs="Arial"/>
        </w:rPr>
        <w:t xml:space="preserve">a clustering loss </w:t>
      </w:r>
      <w:r w:rsidR="00FA4C76">
        <w:rPr>
          <w:rFonts w:ascii="Arial" w:eastAsia="Arial" w:hAnsi="Arial" w:cs="Arial"/>
        </w:rPr>
        <w:t xml:space="preserve">performed using KL divergence </w:t>
      </w:r>
      <w:r>
        <w:rPr>
          <w:rFonts w:ascii="Arial" w:eastAsia="Arial" w:hAnsi="Arial" w:cs="Arial"/>
        </w:rPr>
        <w:t>as Eq. (20) defined in DESC</w:t>
      </w:r>
      <w:r w:rsidR="00FA4C76">
        <w:rPr>
          <w:rFonts w:ascii="Arial" w:eastAsia="Arial" w:hAnsi="Arial" w:cs="Arial"/>
        </w:rPr>
        <w:t xml:space="preserve"> algorithm. </w:t>
      </w:r>
      <w:r>
        <w:rPr>
          <w:rFonts w:ascii="Arial" w:eastAsia="Arial" w:hAnsi="Arial" w:cs="Arial"/>
        </w:rPr>
        <w:t xml:space="preserve"> </w:t>
      </w:r>
      <w:r w:rsidR="00FA4C76">
        <w:rPr>
          <w:rFonts w:ascii="Arial" w:eastAsia="Arial" w:hAnsi="Arial" w:cs="Arial"/>
        </w:rPr>
        <w:t xml:space="preserve">Comparing to </w:t>
      </w:r>
      <w:proofErr w:type="spellStart"/>
      <w:r w:rsidR="00FA4C76">
        <w:rPr>
          <w:rFonts w:ascii="Arial" w:eastAsia="Arial" w:hAnsi="Arial" w:cs="Arial"/>
        </w:rPr>
        <w:t>csvis</w:t>
      </w:r>
      <w:proofErr w:type="spellEnd"/>
      <w:r w:rsidR="00FA4C76">
        <w:rPr>
          <w:rFonts w:ascii="Arial" w:eastAsia="Arial" w:hAnsi="Arial" w:cs="Arial"/>
        </w:rPr>
        <w:t xml:space="preserve">, in terms of </w:t>
      </w:r>
      <w:r w:rsidR="006C433A" w:rsidRPr="0019337A">
        <w:rPr>
          <w:rFonts w:ascii="Arial" w:eastAsia="Arial" w:hAnsi="Arial" w:cs="Arial"/>
        </w:rPr>
        <w:t>clustering regularization, </w:t>
      </w:r>
      <w:proofErr w:type="spellStart"/>
      <w:r w:rsidR="006C433A" w:rsidRPr="0019337A">
        <w:rPr>
          <w:rFonts w:ascii="Arial" w:eastAsia="Arial" w:hAnsi="Arial" w:cs="Arial"/>
        </w:rPr>
        <w:t>scvis</w:t>
      </w:r>
      <w:proofErr w:type="spellEnd"/>
      <w:r w:rsidR="006C433A" w:rsidRPr="0019337A">
        <w:rPr>
          <w:rFonts w:ascii="Arial" w:eastAsia="Arial" w:hAnsi="Arial" w:cs="Arial"/>
        </w:rPr>
        <w:t xml:space="preserve"> uses t-SNE objective function </w:t>
      </w:r>
      <w:r w:rsidR="00FA4C76">
        <w:rPr>
          <w:rFonts w:ascii="Arial" w:eastAsia="Arial" w:hAnsi="Arial" w:cs="Arial"/>
        </w:rPr>
        <w:t xml:space="preserve">which is </w:t>
      </w:r>
      <w:r w:rsidR="00FA4C76" w:rsidRPr="0019337A">
        <w:rPr>
          <w:rFonts w:ascii="Arial" w:eastAsia="Arial" w:hAnsi="Arial" w:cs="Arial"/>
        </w:rPr>
        <w:t>faithful</w:t>
      </w:r>
      <w:r w:rsidR="00FA4C76">
        <w:rPr>
          <w:rFonts w:ascii="Arial" w:eastAsia="Arial" w:hAnsi="Arial" w:cs="Arial"/>
        </w:rPr>
        <w:t xml:space="preserve"> t</w:t>
      </w:r>
      <w:r w:rsidR="00FA4C76" w:rsidRPr="0019337A">
        <w:rPr>
          <w:rFonts w:ascii="Arial" w:eastAsia="Arial" w:hAnsi="Arial" w:cs="Arial"/>
        </w:rPr>
        <w:t>o feature representation by keeping local structure</w:t>
      </w:r>
      <w:r w:rsidR="00FA4C76">
        <w:rPr>
          <w:rFonts w:ascii="Arial" w:eastAsia="Arial" w:hAnsi="Arial" w:cs="Arial"/>
        </w:rPr>
        <w:t xml:space="preserve">, </w:t>
      </w:r>
      <w:r w:rsidR="006C433A" w:rsidRPr="0019337A">
        <w:rPr>
          <w:rFonts w:ascii="Arial" w:eastAsia="Arial" w:hAnsi="Arial" w:cs="Arial"/>
        </w:rPr>
        <w:t xml:space="preserve">while </w:t>
      </w:r>
      <w:proofErr w:type="spellStart"/>
      <w:r w:rsidR="006C433A" w:rsidRPr="0019337A">
        <w:rPr>
          <w:rFonts w:ascii="Arial" w:eastAsia="Arial" w:hAnsi="Arial" w:cs="Arial"/>
        </w:rPr>
        <w:t>scDeepcluster</w:t>
      </w:r>
      <w:proofErr w:type="spellEnd"/>
      <w:r w:rsidR="006C433A" w:rsidRPr="0019337A">
        <w:rPr>
          <w:rFonts w:ascii="Arial" w:eastAsia="Arial" w:hAnsi="Arial" w:cs="Arial"/>
        </w:rPr>
        <w:t xml:space="preserve"> uses </w:t>
      </w:r>
      <w:r w:rsidR="00FA4C76">
        <w:rPr>
          <w:rFonts w:ascii="Arial" w:eastAsia="Arial" w:hAnsi="Arial" w:cs="Arial"/>
        </w:rPr>
        <w:t xml:space="preserve">KL </w:t>
      </w:r>
      <w:proofErr w:type="gramStart"/>
      <w:r w:rsidR="00FA4C76">
        <w:rPr>
          <w:rFonts w:ascii="Arial" w:eastAsia="Arial" w:hAnsi="Arial" w:cs="Arial"/>
        </w:rPr>
        <w:t>divergence based</w:t>
      </w:r>
      <w:proofErr w:type="gramEnd"/>
      <w:r w:rsidR="00FA4C76">
        <w:rPr>
          <w:rFonts w:ascii="Arial" w:eastAsia="Arial" w:hAnsi="Arial" w:cs="Arial"/>
        </w:rPr>
        <w:t xml:space="preserve"> clustering</w:t>
      </w:r>
      <w:r w:rsidR="006C433A" w:rsidRPr="0019337A">
        <w:rPr>
          <w:rFonts w:ascii="Arial" w:eastAsia="Arial" w:hAnsi="Arial" w:cs="Arial"/>
        </w:rPr>
        <w:t xml:space="preserve"> which focuses more on clustering assignment.</w:t>
      </w:r>
    </w:p>
    <w:p w14:paraId="186925F1" w14:textId="7C31574C" w:rsidR="00E31651" w:rsidRDefault="00E31651" w:rsidP="00F506E3">
      <w:pPr>
        <w:pBdr>
          <w:top w:val="nil"/>
          <w:left w:val="nil"/>
          <w:bottom w:val="nil"/>
          <w:right w:val="nil"/>
          <w:between w:val="nil"/>
        </w:pBdr>
        <w:snapToGrid w:val="0"/>
        <w:spacing w:before="120" w:after="120" w:line="480" w:lineRule="auto"/>
        <w:jc w:val="both"/>
        <w:rPr>
          <w:rFonts w:ascii="Arial" w:eastAsia="Arial" w:hAnsi="Arial" w:cs="Arial"/>
          <w:u w:val="single"/>
        </w:rPr>
      </w:pPr>
      <w:r>
        <w:rPr>
          <w:rFonts w:ascii="Arial" w:eastAsia="Arial" w:hAnsi="Arial" w:cs="Arial"/>
          <w:i/>
          <w:u w:val="single"/>
        </w:rPr>
        <w:lastRenderedPageBreak/>
        <w:t>Evaluation metrics</w:t>
      </w:r>
      <w:r w:rsidR="00C03894">
        <w:rPr>
          <w:rFonts w:ascii="Arial" w:eastAsia="Arial" w:hAnsi="Arial" w:cs="Arial"/>
          <w:i/>
          <w:u w:val="single"/>
        </w:rPr>
        <w:t>.</w:t>
      </w:r>
      <w:r w:rsidR="00C03894">
        <w:rPr>
          <w:rFonts w:ascii="Arial" w:eastAsia="Arial" w:hAnsi="Arial" w:cs="Arial"/>
        </w:rPr>
        <w:t xml:space="preserve"> </w:t>
      </w:r>
      <w:r>
        <w:rPr>
          <w:rFonts w:ascii="Arial" w:eastAsia="Arial" w:hAnsi="Arial" w:cs="Arial"/>
        </w:rPr>
        <w:t>The following three metrics are used to evaluate the performance, NMI, clustering accuracy</w:t>
      </w:r>
      <w:r w:rsidR="00DC47A3">
        <w:rPr>
          <w:rFonts w:ascii="Arial" w:eastAsia="Arial" w:hAnsi="Arial" w:cs="Arial"/>
        </w:rPr>
        <w:t>, and</w:t>
      </w:r>
      <w:r>
        <w:rPr>
          <w:rFonts w:ascii="Arial" w:eastAsia="Arial" w:hAnsi="Arial" w:cs="Arial"/>
        </w:rPr>
        <w:t xml:space="preserve"> ARI. </w:t>
      </w:r>
    </w:p>
    <w:p w14:paraId="14E14B9F" w14:textId="6E8F1E00" w:rsidR="00E31651" w:rsidRPr="008D53B5" w:rsidRDefault="00E31651" w:rsidP="00F506E3">
      <w:pPr>
        <w:spacing w:line="480" w:lineRule="auto"/>
        <w:jc w:val="both"/>
        <w:rPr>
          <w:rFonts w:ascii="Arial" w:eastAsia="Arial" w:hAnsi="Arial" w:cs="Arial"/>
        </w:rPr>
      </w:pPr>
      <w:r w:rsidRPr="008D53B5">
        <w:rPr>
          <w:rFonts w:ascii="Arial" w:eastAsia="Arial" w:hAnsi="Arial" w:cs="Arial"/>
          <w:i/>
          <w:u w:val="single"/>
        </w:rPr>
        <w:t>Results</w:t>
      </w:r>
      <w:r w:rsidR="000B630D" w:rsidRPr="008D53B5">
        <w:rPr>
          <w:rFonts w:ascii="Arial" w:eastAsia="Arial" w:hAnsi="Arial" w:cs="Arial"/>
          <w:i/>
          <w:u w:val="single"/>
        </w:rPr>
        <w:t>.</w:t>
      </w:r>
      <w:r w:rsidRPr="008D53B5">
        <w:rPr>
          <w:rFonts w:ascii="Arial" w:eastAsia="Arial" w:hAnsi="Arial" w:cs="Arial"/>
          <w:i/>
        </w:rPr>
        <w:t xml:space="preserve"> </w:t>
      </w:r>
      <w:proofErr w:type="spellStart"/>
      <w:r w:rsidRPr="008D53B5">
        <w:rPr>
          <w:rFonts w:ascii="Arial" w:eastAsia="Arial" w:hAnsi="Arial" w:cs="Arial"/>
        </w:rPr>
        <w:t>scDeepCluster</w:t>
      </w:r>
      <w:proofErr w:type="spellEnd"/>
      <w:r w:rsidRPr="008D53B5">
        <w:rPr>
          <w:rFonts w:ascii="Arial" w:eastAsia="Arial" w:hAnsi="Arial" w:cs="Arial"/>
        </w:rPr>
        <w:t xml:space="preserve"> was first tested on the simulation data and compared with other seven methods including </w:t>
      </w:r>
      <w:r w:rsidRPr="00146496">
        <w:rPr>
          <w:rFonts w:ascii="Arial" w:eastAsia="Arial" w:hAnsi="Arial" w:cs="Arial"/>
        </w:rPr>
        <w:t xml:space="preserve">DCA </w:t>
      </w:r>
      <w:r w:rsidR="0019774E" w:rsidRPr="00146496">
        <w:rPr>
          <w:rFonts w:ascii="Arial" w:eastAsia="Arial"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eastAsia="Arial" w:hAnsi="Arial" w:cs="Arial"/>
        </w:rPr>
        <w:instrText xml:space="preserve"> ADDIN EN.CITE </w:instrText>
      </w:r>
      <w:r w:rsidR="00030FDD">
        <w:rPr>
          <w:rFonts w:ascii="Arial" w:eastAsia="Arial" w:hAnsi="Arial" w:cs="Arial"/>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sidR="00030FDD">
        <w:rPr>
          <w:rFonts w:ascii="Arial" w:eastAsia="Arial" w:hAnsi="Arial" w:cs="Arial"/>
        </w:rPr>
        <w:instrText xml:space="preserve"> ADDIN EN.CITE.DATA </w:instrText>
      </w:r>
      <w:r w:rsidR="00030FDD">
        <w:rPr>
          <w:rFonts w:ascii="Arial" w:eastAsia="Arial" w:hAnsi="Arial" w:cs="Arial"/>
        </w:rPr>
      </w:r>
      <w:r w:rsidR="00030FDD">
        <w:rPr>
          <w:rFonts w:ascii="Arial" w:eastAsia="Arial" w:hAnsi="Arial" w:cs="Arial"/>
        </w:rPr>
        <w:fldChar w:fldCharType="end"/>
      </w:r>
      <w:r w:rsidR="0019774E" w:rsidRPr="00146496">
        <w:rPr>
          <w:rFonts w:ascii="Arial" w:eastAsia="Arial" w:hAnsi="Arial" w:cs="Arial"/>
        </w:rPr>
      </w:r>
      <w:r w:rsidR="0019774E" w:rsidRPr="00146496">
        <w:rPr>
          <w:rFonts w:ascii="Arial" w:eastAsia="Arial" w:hAnsi="Arial" w:cs="Arial"/>
        </w:rPr>
        <w:fldChar w:fldCharType="separate"/>
      </w:r>
      <w:r w:rsidR="0019774E" w:rsidRPr="00146496">
        <w:rPr>
          <w:rFonts w:ascii="Arial" w:eastAsia="Arial" w:hAnsi="Arial" w:cs="Arial"/>
          <w:noProof/>
        </w:rPr>
        <w:t>[15]</w:t>
      </w:r>
      <w:r w:rsidR="0019774E" w:rsidRPr="00146496">
        <w:rPr>
          <w:rFonts w:ascii="Arial" w:eastAsia="Arial" w:hAnsi="Arial" w:cs="Arial"/>
        </w:rPr>
        <w:fldChar w:fldCharType="end"/>
      </w:r>
      <w:r w:rsidRPr="00146496">
        <w:rPr>
          <w:rFonts w:ascii="Arial" w:eastAsia="Arial" w:hAnsi="Arial" w:cs="Arial"/>
        </w:rPr>
        <w:t xml:space="preserve">, two multi-kernel spectral clustering methods MPSSC </w:t>
      </w:r>
      <w:r w:rsidR="0019774E" w:rsidRPr="00146496">
        <w:rPr>
          <w:rFonts w:ascii="Arial" w:eastAsia="Arial" w:hAnsi="Arial" w:cs="Arial"/>
        </w:rPr>
        <w:fldChar w:fldCharType="begin">
          <w:fldData xml:space="preserve">PEVuZE5vdGU+PENpdGU+PEF1dGhvcj5SZWdldjwvQXV0aG9yPjxZZWFyPjIwMTc8L1llYXI+PFJl
Y051bT4xMzU8L1JlY051bT48RGlzcGxheVRleHQ+Wzc5XTwvRGlzcGxheVRleHQ+PHJlY29yZD48
cmVjLW51bWJlcj4xMzU8L3JlYy1udW1iZXI+PGZvcmVpZ24ta2V5cz48a2V5IGFwcD0iRU4iIGRi
LWlkPSJ6c3BweDI1Zm9mZnR6eGVlOTVmeDI5cDh0YXRmNXZ2YXd0dnAiIHRpbWVzdGFtcD0iMCI+
MTM1PC9rZXk+PC9mb3JlaWduLWtleXM+PHJlZi10eXBlIG5hbWU9IkpvdXJuYWwgQXJ0aWNsZSI+
MTc8L3JlZi10eXBlPjxjb250cmlidXRvcnM+PGF1dGhvcnM+PGF1dGhvcj5SZWdldiwgQS48L2F1
dGhvcj48YXV0aG9yPlRlaWNobWFubiwgUy4gQS48L2F1dGhvcj48YXV0aG9yPkxhbmRlciwgRS4g
Uy48L2F1dGhvcj48YXV0aG9yPkFtaXQsIEkuPC9hdXRob3I+PGF1dGhvcj5CZW5vaXN0LCBDLjwv
YXV0aG9yPjxhdXRob3I+QmlybmV5LCBFLjwvYXV0aG9yPjxhdXRob3I+Qm9kZW5taWxsZXIsIEIu
PC9hdXRob3I+PGF1dGhvcj5DYW1wYmVsbCwgUC48L2F1dGhvcj48YXV0aG9yPkNhcm5pbmNpLCBQ
LjwvYXV0aG9yPjxhdXRob3I+Q2xhdHdvcnRoeSwgTS48L2F1dGhvcj48YXV0aG9yPkNsZXZlcnMs
IEguPC9hdXRob3I+PGF1dGhvcj5EZXBsYW5ja2UsIEIuPC9hdXRob3I+PGF1dGhvcj5EdW5oYW0s
IEkuPC9hdXRob3I+PGF1dGhvcj5FYmVyd2luZSwgSi48L2F1dGhvcj48YXV0aG9yPkVpbHMsIFIu
PC9hdXRob3I+PGF1dGhvcj5FbmFyZCwgVy48L2F1dGhvcj48YXV0aG9yPkZhcm1lciwgQS48L2F1
dGhvcj48YXV0aG9yPkZ1Z2dlciwgTC48L2F1dGhvcj48YXV0aG9yPkdvdHRnZW5zLCBCLjwvYXV0
aG9yPjxhdXRob3I+SGFjb2hlbiwgTi48L2F1dGhvcj48YXV0aG9yPkhhbmlmZmEsIE0uPC9hdXRo
b3I+PGF1dGhvcj5IZW1iZXJnLCBNLjwvYXV0aG9yPjxhdXRob3I+S2ltLCBTLjwvYXV0aG9yPjxh
dXRob3I+S2xlbmVybWFuLCBQLjwvYXV0aG9yPjxhdXRob3I+S3JpZWdzdGVpbiwgQS48L2F1dGhv
cj48YXV0aG9yPkxlaW4sIEUuPC9hdXRob3I+PGF1dGhvcj5MaW5uYXJzc29uLCBTLjwvYXV0aG9y
PjxhdXRob3I+THVuZGJlcmcsIEUuPC9hdXRob3I+PGF1dGhvcj5MdW5kZWJlcmcsIEouPC9hdXRo
b3I+PGF1dGhvcj5NYWp1bWRlciwgUC48L2F1dGhvcj48YXV0aG9yPk1hcmlvbmksIEouIEMuPC9h
dXRob3I+PGF1dGhvcj5NZXJhZCwgTS48L2F1dGhvcj48YXV0aG9yPk1obGFuZ2EsIE0uPC9hdXRo
b3I+PGF1dGhvcj5OYXdpam4sIE0uPC9hdXRob3I+PGF1dGhvcj5OZXRlYSwgTS48L2F1dGhvcj48
YXV0aG9yPk5vbGFuLCBHLjwvYXV0aG9yPjxhdXRob3I+UGUmYXBvcztlciwgRC48L2F1dGhvcj48
YXV0aG9yPlBoaWxsaXBha2lzLCBBLjwvYXV0aG9yPjxhdXRob3I+UG9udGluZywgQy4gUC48L2F1
dGhvcj48YXV0aG9yPlF1YWtlLCBTLjwvYXV0aG9yPjxhdXRob3I+UmVpaywgVy48L2F1dGhvcj48
YXV0aG9yPlJvemVuYmxhdHQtUm9zZW4sIE8uPC9hdXRob3I+PGF1dGhvcj5TYW5lcywgSi48L2F1
dGhvcj48YXV0aG9yPlNhdGlqYSwgUi48L2F1dGhvcj48YXV0aG9yPlNjaHVtYWNoZXIsIFQuIE4u
PC9hdXRob3I+PGF1dGhvcj5TaGFsZWssIEEuPC9hdXRob3I+PGF1dGhvcj5TaGFwaXJvLCBFLjwv
YXV0aG9yPjxhdXRob3I+U2hhcm1hLCBQLjwvYXV0aG9yPjxhdXRob3I+U2hpbiwgSi4gVy48L2F1
dGhvcj48YXV0aG9yPlN0ZWdsZSwgTy48L2F1dGhvcj48YXV0aG9yPlN0cmF0dG9uLCBNLjwvYXV0
aG9yPjxhdXRob3I+U3R1YmJpbmd0b24sIE0uIEouIFQuPC9hdXRob3I+PGF1dGhvcj5UaGVpcywg
Ri4gSi48L2F1dGhvcj48YXV0aG9yPlVobGVuLCBNLjwvYXV0aG9yPjxhdXRob3I+dmFuIE91ZGVu
YWFyZGVuLCBBLjwvYXV0aG9yPjxhdXRob3I+V2FnbmVyLCBBLjwvYXV0aG9yPjxhdXRob3I+V2F0
dCwgRi48L2F1dGhvcj48YXV0aG9yPldlaXNzbWFuLCBKLjwvYXV0aG9yPjxhdXRob3I+V29sZCwg
Qi48L2F1dGhvcj48YXV0aG9yPlhhdmllciwgUi48L2F1dGhvcj48YXV0aG9yPllvc2VmLCBOLjwv
YXV0aG9yPjxhdXRob3I+SHVtYW4gQ2VsbCBBdGxhcyBNZWV0aW5nLCBQYXJ0aWNpcGFudHM8L2F1
dGhvcj48L2F1dGhvcnM+PC9jb250cmlidXRvcnM+PGF1dGgtYWRkcmVzcz5Ccm9hZCBJbnN0aXR1
dGUgb2YgTUlUIGFuZCBIYXJ2YXJkLCBDYW1icmlkZ2UsIFVuaXRlZCBTdGF0ZXMuJiN4RDtEZXBh
cnRtZW50IG9mIEJpb2xvZ3ksIE1hc3NhY2h1c2V0dHMgSW5zdGl0dXRlIG9mIFRlY2hub2xvZ3ks
IENhbWJyaWRnZSwgVW5pdGVkIFN0YXRlcy4mI3hEO0hvd2FyZCBIdWdoZXMgTWVkaWNhbCBJbnN0
aXR1dGUsIENoZXZ5IENoYXNlLCBVbml0ZWQgU3RhdGVzLiYjeEQ7V2VsbGNvbWUgVHJ1c3QgU2Fu
Z2VyIEluc3RpdHV0ZSwgV2VsbGNvbWUgR2Vub21lIENhbXB1cywgSGlueHRvbiwgVW5pdGVkIEtp
bmdkb20uJiN4RDtFTUJMLUV1cm9wZWFuIEJpb2luZm9ybWF0aWNzIEluc3RpdHV0ZSwgV2VsbGNv
bWUgR2Vub21lIENhbXB1cywgSGlueHRvbiwgVW5pdGVkIEtpbmdkb20uJiN4RDtDYXZlbmRpc2gg
TGFib3JhdG9yeSwgRGVwYXJ0bWVudCBvZiBQaHlzaWNzLCBVbml2ZXJzaXR5IG9mIENhbWJyaWRn
ZSwgQ2FtYnJpZGdlLCBVbml0ZWQgS2luZ2RvbS4mI3hEO0RlcGFydG1lbnQgb2YgU3lzdGVtcyBC
aW9sb2d5LCBIYXJ2YXJkIE1lZGljYWwgU2Nob29sLCBCb3N0b24sIFVuaXRlZCBTdGF0ZXMuJiN4
RDtEZXBhcnRtZW50IG9mIEltbXVub2xvZ3ksIFdlaXptYW5uIEluc3RpdHV0ZSBvZiBTY2llbmNl
LCBSZWhvdm90LCBJc3JhZWwuJiN4RDtEaXZpc2lvbiBvZiBJbW11bm9sb2d5LCBEZXBhcnRtZW50
IG9mIE1pY3JvYmlvbG9neSBhbmQgSW1tdW5vYmlvbG9neSwgSGFydmFyZCBNZWRpY2FsIFNjaG9v
bCwgQm9zdG9uLCBVbml0ZWQgU3RhdGVzLiYjeEQ7SW5zdGl0dXRlIG9mIE1vbGVjdWxhciBMaWZl
IFNjaWVuY2VzLCBVbml2ZXJzaXR5IG9mIFp1cmljaCwgWnVyaWNoLCBTd2l0emVybGFuZC4mI3hE
O0RlcGFydG1lbnQgb2YgSGFlbWF0b2xvZ3ksIFVuaXZlcnNpdHkgb2YgQ2FtYnJpZGdlLCBDYW1i
cmlkZ2UsIFVuaXRlZCBLaW5nZG9tLiYjeEQ7RGl2aXNpb24gb2YgR2Vub21pYyBUZWNobm9sb2dp
ZXMsIFJJS0VOIENlbnRlciBmb3IgTGlmZSBTY2llbmNlIFRlY2hub2xvZ2llcywgWW9rb2hhbWEs
IEphcGFuLiYjeEQ7TW9sZWN1bGFyIEltbXVuaXR5IFVuaXQsIERlcGFydG1lbnQgb2YgTWVkaWNp
bmUsIE1SQyBMYWJvcmF0b3J5IG9mIE1vbGVjdWxhciBCaW9sb2d5LCBVbml2ZXJzaXR5IG9mIENh
bWJyaWRnZSwgQ2FtYnJpZGdlLCBVbml0ZWQgS2luZ2RvbS4mI3hEO0h1YnJlY2h0IEluc3RpdHV0
ZSwgUHJpbmNlc3MgTWF4aW1hIENlbnRlciBmb3IgUGVkaWF0cmljIE9uY29sb2d5IGFuZCBVbml2
ZXJzaXR5IE1lZGljYWwgQ2VudGVyIFV0cmVjaHQsIFV0cmVjaHQsIFRoZSBOZXRoZXJsYW5kcy4m
I3hEO0luc3RpdHV0ZSBvZiBCaW9lbmdpbmVlcmluZywgU2Nob29sIG9mIExpZmUgU2NpZW5jZXMs
IFN3aXNzIEZlZGVyYWwgSW5zdGl0dXRlIG9mIFRlY2hub2xvZ3kgKEVQRkwpLCBMYXVzYW5uZSwg
U3dpdHplcmxhbmQuJiN4RDtEZXBhcnRtZW50IG9mIFN5c3RlbXMgUGhhcm1hY29sb2d5IGFuZCBU
cmFuc2xhdGlvbmFsIFRoZXJhcGV1dGljcywgUGVyZWxtYW4gU2Nob29sIG9mIE1lZGljaW5lLCBV
bml2ZXJzaXR5IG9mIFBlbm5zeWx2YW5pYSwgUGhpbGFkZWxwaGlhLCBVbml0ZWQgU3RhdGVzLiYj
eEQ7RGl2aXNpb24gb2YgVGhlb3JldGljYWwgQmlvaW5mb3JtYXRpY3MgKEIwODApLCBHZXJtYW4g
Q2FuY2VyIFJlc2VhcmNoIENlbnRlciAoREtGWiksIEhlaWRlbGJlcmcsIEdlcm1hbnkuJiN4RDtE
ZXBhcnRtZW50IGZvciBCaW9pbmZvcm1hdGljcyBhbmQgRnVuY3Rpb25hbCBHZW5vbWljcywgSW5z
dGl0dXRlIGZvciBQaGFybWFjeSBhbmQgTW9sZWN1bGFyIEJpb3RlY2hub2xvZ3kgKElQTUIpIGFu
ZCBCaW9RdWFudCwgSGVpZGVsYmVyZyBVbml2ZXJzaXR5LCBIZWlkZWxiZXJnLCBHZXJtYW55LiYj
eEQ7RGVwYXJ0bWVudCBvZiBCaW9sb2d5IElJLCBMdWR3aWcgTWF4aW1pbGlhbiBVbml2ZXJzaXR5
IE11bmljaCwgTWFydGluc3JpZWQsIEdlcm1hbnkuJiN4RDtUYWthcmEgQmlvIFVuaXRlZCBTdGF0
ZXMsIEluYy4sIE1vdW50YWluIFZpZXcsIFVuaXRlZCBTdGF0ZXMuJiN4RDtPeGZvcmQgQ2VudHJl
IGZvciBOZXVyb2luZmxhbW1hdGlvbiwgTnVmZmllbGQgRGVwYXJ0bWVudCBvZiBDbGluaWNhbCBO
ZXVyb3NjaWVuY2VzLCBhbmQgTVJDIEh1bWFuIEltbXVub2xvZ3kgVW5pdCwgV2VhdGhlcmFsbCBJ
bnN0aXR1dGUgb2YgTW9sZWN1bGFyIE1lZGljaW5lLCBKb2huIFJhZGNsaWZmZSBIb3NwaXRhbCwg
VW5pdmVyc2l0eSBvZiBPeGZvcmQsIE94Zm9yZCwgVW5pdGVkIEtpbmdkb20uJiN4RDtXZWxsY29t
ZSBUcnVzdC1NUkMgQ2FtYnJpZGdlIFN0ZW0gQ2VsbCBJbnN0aXR1dGUsIFVuaXZlcnNpdHkgb2Yg
Q2FtYnJpZGdlLCBDYW1icmlkZ2UsIFVuaXRlZCBLaW5nZG9tLiYjeEQ7TWFzc2FjaHVzZXR0cyBH
ZW5lcmFsIEhvc3BpdGFsIENhbmNlciBDZW50ZXIsIEJvc3RvbiwgVW5pdGVkIFN0YXRlcy4mI3hE
O0luc3RpdHV0ZSBvZiBDZWxsdWxhciBNZWRpY2luZSwgTmV3Y2FzdGxlIFVuaXZlcnNpdHksIE5l
d2Nhc3RsZSB1cG9uIFR5bmUsIFVuaXRlZCBLaW5nZG9tLiYjeEQ7RGVwYXJ0bWVudHMgb2YgRGV2
ZWxvcG1lbnRhbCBCaW9sb2d5IGFuZCBvZiBNZWRpY2luZSwgU3RhbmZvcmQgVW5pdmVyc2l0eSBT
Y2hvb2wgb2YgTWVkaWNpbmUsIFN0YW5mb3JkLCBVbml0ZWQgU3RhdGVzLiYjeEQ7UGV0ZXIgTWVk
YXdhciBCdWlsZGluZyBmb3IgUGF0aG9nZW4gUmVzZWFyY2ggYW5kIHRoZSBUcmFuc2xhdGlvbmFs
IEdhc3Ryb2VudGVyb2xvZ3kgVW5pdCwgTnVmZmllbGQgRGVwYXJ0bWVudCBvZiBDbGluaWNhbCBN
ZWRpY2luZSwgVW5pdmVyc2l0eSBvZiBPeGZvcmQsIE94Zm9yZCwgVW5pdGVkIEtpbmdkb20uJiN4
RDtPeGZvcmQgTklIUiBCaW9tZWRpY2FsIFJlc2VhcmNoIENlbnRyZSwgSm9obiBSYWRjbGlmZmUg
SG9zcGl0YWwsIE94Zm9yZCwgVW5pdGVkIEtpbmdkb20uJiN4RDtFbGkgYW5kIEVkeXRoZSBCcm9h
ZCBDZW50ZXIgb2YgUmVnZW5lcmF0aW9uIE1lZGljaW5lIGFuZCBTdGVtIENlbGwgUmVzZWFyY2gs
IFVuaXZlcnNpdHkgb2YgQ2FsaWZvcm5pYSwgU2FuIEZyYW5jaXNjbywgU2FuIEZyYW5jaXNjbywg
VW5pdGVkIFN0YXRlcy4mI3hEO0FsbGVuIEluc3RpdHV0ZSBmb3IgQnJhaW4gU2NpZW5jZSwgU2Vh
dHRsZSwgVW5pdGVkIFN0YXRlcy4mI3hEO0xhYm9yYXRvcnkgZm9yIE1vbGVjdWxhciBOZXVyb2Jp
b2xvZ3ksIERlcGFydG1lbnQgb2YgTWVkaWNhbCBCaW9jaGVtaXN0cnkgYW5kIEJpb3BoeXNpY3Ms
IEthcm9saW5za2EgSW5zdGl0dXRldCwgU3RvY2tob2xtLCBTd2VkZW4uJiN4RDtTY2llbmNlIGZv
ciBMaWZlIExhYm9yYXRvcnksIFNjaG9vbCBvZiBCaW90ZWNobm9sb2d5LCBLVEggUm95YWwgSW5z
dGl0dXRlIG9mIFRlY2hub2xvZ3ksIFN0b2NraG9sbSwgU3dlZGVuLiYjeEQ7RGVwYXJ0bWVudCBv
ZiBHZW5ldGljcywgU3RhbmZvcmQgVW5pdmVyc2l0eSwgU3RhbmZvcmQsIFVuaXRlZCBTdGF0ZXMu
JiN4RDtTY2llbmNlIGZvciBMaWZlIExhYm9yYXRvcnksIERlcGFydG1lbnQgb2YgR2VuZSBUZWNo
bm9sb2d5LCBLVEggUm95YWwgSW5zdGl0dXRlIG9mIFRlY2hub2xvZ3ksIFN0b2NraG9sbSwgU3dl
ZGVuLiYjeEQ7TmF0aW9uYWwgSW5zdGl0dXRlIG9mIEJpb21lZGljYWwgR2Vub21pY3MsIEthbHlh
bmksIEluZGlhLiYjeEQ7Q2FuY2VyIFJlc2VhcmNoIFVLIENhbWJyaWRnZSBJbnN0aXR1dGUsIFVu
aXZlcnNpdHkgb2YgQ2FtYnJpZGdlLCBDYW1icmlkZ2UsIFVuaXRlZCBLaW5nZG9tLiYjeEQ7UHJl
Y2lzaW9uIEltbXVub2xvZ3kgSW5zdGl0dXRlLCBJY2FobiBTY2hvb2wgb2YgTWVkaWNpbmUgYXQg
TW91bnQgU2luYWksIE5ldyBZb3JrLCBVbml0ZWQgU3RhdGVzLiYjeEQ7RGl2aXNpb24gb2YgQ2hl
bWljYWwsIFN5c3RlbXMgJmFtcDsgU3ludGhldGljIEJpb2xvZ3ksIEluc3RpdHV0ZSBmb3IgSW5m
ZWN0aW91cyBEaXNlYXNlICZhbXA7IE1vbGVjdWxhciBNZWRpY2luZSAoSURNKSwgRGVwYXJ0bWVu
dCBvZiBJbnRlZ3JhdGl2ZSBCaW9tZWRpY2FsIFNjaWVuY2VzLCBGYWN1bHR5IG9mIEhlYWx0aCBT
Y2llbmNlcywgVW5pdmVyc2l0eSBvZiBDYXBlIFRvd24sIENhcGUgVG93biwgU291dGggQWZyaWNh
LiYjeEQ7RGVwYXJ0bWVudCBvZiBQYXRob2xvZ3kgYW5kIE1lZGljYWwgQmlvbG9neSwgR1JJQUMg
UmVzZWFyY2ggSW5zdGl0dXRlLCBVbml2ZXJzaXR5IG9mIEdyb25pbmdlbiwgVW5pdmVyc2l0eSBN
ZWRpY2FsIENlbnRlciBHcm9uaW5nZW4sIEdyb25pbmdlbiwgVGhlIE5ldGhlcmxhbmRzLiYjeEQ7
RGVwYXJ0bWVudCBvZiBJbnRlcm5hbCBNZWRpY2luZSBhbmQgUmFkYm91ZCBDZW50ZXIgZm9yIElu
ZmVjdGlvdXMgRGlzZWFzZXMsIFJhZGJvdWQgVW5pdmVyc2l0eSBNZWRpY2FsIENlbnRlciwgTmlq
bWVnZW4sIFRoZSBOZXRoZXJsYW5kcy4mI3hEO0RlcGFydG1lbnQgb2YgTWljcm9iaW9sb2d5IGFu
ZCBJbW11bm9sb2d5LCBTdGFuZm9yZCBVbml2ZXJzaXR5LCBTdGFuZm9yZCwgVW5pdGVkIFN0YXRl
cy4mI3hEO0NvbXB1dGF0aW9uYWwgYW5kIFN5c3RlbXMgQmlvbG9neSBQcm9ncmFtLCBTbG9hbiBL
ZXR0ZXJpbmcgSW5zdGl0dXRlLCBOZXcgWW9yaywgVW5pdGVkIFN0YXRlcy4mI3hEO01SQyBIdW1h
biBHZW5ldGljcyBVbml0LCBNUkMgSW5zdGl0dXRlIG9mIEdlbmV0aWNzICZhbXA7IE1vbGVjdWxh
ciBNZWRpY2luZSwgVW5pdmVyc2l0eSBvZiBFZGluYnVyZ2gsIEVkaW5idXJnaCwgVW5pdGVkIEtp
bmdkb20uJiN4RDtEZXBhcnRtZW50IG9mIEFwcGxpZWQgUGh5c2ljcyBhbmQgRGVwYXJ0bWVudCBv
ZiBCaW9lbmdpbmVlcmluZywgU3RhbmZvcmQgVW5pdmVyc2l0eSwgU3RhbmZvcmQsIFVuaXRlZCBT
dGF0ZXMuJiN4RDtDaGFuIFp1Y2tlcmJlcmcgQmlvaHViLCBTYW4gRnJhbmNpc2NvLCBVbml0ZWQg
U3RhdGVzLiYjeEQ7RXBpZ2VuZXRpY3MgUHJvZ3JhbW1lLCBUaGUgQmFicmFoYW0gSW5zdGl0dXRl
LCBDYW1icmlkZ2UsIFVuaXRlZCBLaW5nZG9tLiYjeEQ7Q2VudHJlIGZvciBUcm9waG9ibGFzdCBS
ZXNlYXJjaCwgVW5pdmVyc2l0eSBvZiBDYW1icmlkZ2UsIENhbWJyaWRnZSwgVW5pdGVkIEtpbmdk
b20uJiN4RDtDZW50ZXIgZm9yIEJyYWluIFNjaWVuY2UgYW5kIERlcGFydG1lbnQgb2YgTW9sZWN1
bGFyIGFuZCBDZWxsdWxhciBCaW9sb2d5LCBIYXJ2YXJkIFVuaXZlcnNpdHksIENhbWJyaWRnZSwg
VW5pdGVkIFN0YXRlcy4mI3hEO0RlcGFydG1lbnQgb2YgQmlvbG9neSwgTmV3IFlvcmsgVW5pdmVy
c2l0eSwgTmV3IFlvcmssIFVuaXRlZCBTdGF0ZXMuJiN4RDtOZXcgWW9yayBHZW5vbWUgQ2VudGVy
LCBOZXcgWW9yayBVbml2ZXJzaXR5LCBOZXcgWW9yaywgVW5pdGVkIFN0YXRlcy4mI3hEO0Rpdmlz
aW9uIG9mIEltbXVub2xvZ3ksIFRoZSBOZXRoZXJsYW5kcyBDYW5jZXIgSW5zdGl0dXRlLCBBbXN0
ZXJkYW0sIFRoZSBOZXRoZXJsYW5kcy4mI3hEO0luc3RpdHV0ZSBmb3IgTWVkaWNhbCBFbmdpbmVl
cmluZyAmYW1wOyBTY2llbmNlIChJTUVTKSBhbmQgRGVwYXJ0bWVudCBvZiBDaGVtaXN0cnksIE1h
c3NhY2h1c2V0dHMgSW5zdGl0dXRlIG9mIFRlY2hub2xvZ3ksIENhbWJyaWRnZSwgVW5pdGVkIFN0
YXRlcy4mI3hEO1JhZ29uIEluc3RpdHV0ZSBvZiBNR0gsIE1JVCBhbmQgSGFydmFyZCwgQ2FtYnJp
ZGdlLCBVbml0ZWQgU3RhdGVzLiYjeEQ7RGVwYXJ0bWVudCBvZiBDb21wdXRlciBTY2llbmNlIGFu
ZCBEZXBhcnRtZW50IG9mIEJpb21vbGVjdWxhciBTY2llbmNlcywgV2Vpem1hbm4gSW5zdGl0dXRl
IG9mIFNjaWVuY2UsIFJlaG92b3QsIElzcmFlbC4mI3hEO0RlcGFydG1lbnQgb2YgR2VuaXRvdXJp
bmFyeSBNZWRpY2FsIE9uY29sb2d5LCBEZXBhcnRtZW50IG9mIEltbXVub2xvZ3ksIE1EIEFuZGVy
c29uIENhbmNlciBDZW50ZXIsIFVuaXZlcnNpdHkgb2YgVGV4YXMsIEhvdXN0b24sIFVuaXRlZCBT
dGF0ZXMuJiN4RDtJbnN0aXR1dGUgb2YgQ29tcHV0YXRpb25hbCBCaW9sb2d5LCBHZXJtYW4gUmVz
ZWFyY2ggQ2VudGVyIGZvciBFbnZpcm9ubWVudGFsIEhlYWx0aCwgSGVsbWhvbHR6IENlbnRlciBN
dW5pY2gsIE5ldWhlcmJlcmcsIEdlcm1hbnkuJiN4RDtEZXBhcnRtZW50IG9mIE1hdGhlbWF0aWNz
LCBUZWNobmljYWwgVW5pdmVyc2l0eSBvZiBNdW5pY2gsIEdhcmNoaW5nLCBHZXJtYW55LiYjeEQ7
U2NpZW5jZSBmb3IgTGlmZSBMYWJvcmF0b3J5IGFuZCBEZXBhcnRtZW50IG9mIFByb3Rlb21pY3Ms
IEtUSCBSb3lhbCBJbnN0aXR1dGUgb2YgVGVjaG5vbG9neSwgU3RvY2tob2xtLCBTd2VkZW4uJiN4
RDtOb3ZvIE5vcmRpc2sgRm91bmRhdGlvbiBDZW50ZXIgZm9yIEJpb3N1c3RhaW5hYmlsaXR5LCBE
YW5pc2ggVGVjaG5pY2FsIFVuaXZlcnNpdHksIEx5bmdieSwgRGVubWFyay4mI3hEO0h1YnJlY2h0
IEluc3RpdHV0ZSBhbmQgVW5pdmVyc2l0eSBNZWRpY2FsIENlbnRlciBVdHJlY2h0LCBVdHJlY2h0
LCBUaGUgTmV0aGVybGFuZHMuJiN4RDtEZXBhcnRtZW50IG9mIEVsZWN0cmljYWwgRW5naW5lZXJp
bmcgYW5kIENvbXB1dGVyIFNjaWVuY2UgYW5kIHRoZSBDZW50ZXIgZm9yIENvbXB1dGF0aW9uYWwg
QmlvbG9neSwgVW5pdmVyc2l0eSBvZiBDYWxpZm9ybmlhLCBCZXJrZWxleSwgQmVya2VsZXksIFVu
aXRlZCBTdGF0ZXMuJiN4RDtDZW50cmUgZm9yIFN0ZW0gQ2VsbHMgYW5kIFJlZ2VuZXJhdGl2ZSBN
ZWRpY2luZSwgS2luZyZhcG9zO3MgQ29sbGVnZSBMb25kb24sIExvbmRvbiwgVW5pdGVkIEtpbmdk
b20uJiN4RDtEZXBhcnRtZW50IG9mIENlbGx1bGFyICZhbXA7IE1vbGVjdWxhciBQaGFybWFjb2xv
Z3ksIFVuaXZlcnNpdHkgb2YgQ2FsaWZvcm5pYSwgU2FuIEZyYW5jaXNjbywgU2FuIEZyYW5jaXNj
bywgVW5pdGVkIFN0YXRlcy4mI3hEO0NhbGlmb3JuaWEgSW5zdGl0dXRlIGZvciBRdWFudGl0YXRp
dmUgQmlvbWVkaWNhbCBSZXNlYXJjaCwgVW5pdmVyc2l0eSBvZiBDYWxpZm9ybmlhLCBTYW4gRnJh
bmNpc2NvLCBTYW4gRnJhbmNpc2NvLCBVbml0ZWQgU3RhdGVzLiYjeEQ7Q2VudGVyIGZvciBSTkEg
U3lzdGVtcyBCaW9sb2d5LCBVbml2ZXJzaXR5IG9mIENhbGlmb3JuaWEsIFNhbiBGcmFuY2lzY28s
IFNhbiBGcmFuY2lzY28sIFVuaXRlZCBTdGF0ZXMuJiN4RDtEaXZpc2lvbiBvZiBCaW9sb2d5IGFu
ZCBCaW9sb2dpY2FsIEVuZ2luZWVyaW5nLCBDYWxpZm9ybmlhIEluc3RpdHV0ZSBvZiBUZWNobm9s
b2d5LCBQYXNhZGVuYSwgVW5pdGVkIFN0YXRlcy4mI3hEO0NlbnRlciBmb3IgQ29tcHV0YXRpb25h
bCBhbmQgSW50ZWdyYXRpdmUgQmlvbG9neSwgTWFzc2FjaHVzZXR0cyBHZW5lcmFsIEhvc3BpdGFs
LCBCb3N0b24sIFVuaXRlZCBTdGF0ZXMuJiN4RDtHYXN0cm9pbnRlc3RpbmFsIFVuaXQgYW5kIENl
bnRlciBmb3IgdGhlIFN0dWR5IG9mIEluZmxhbW1hdG9yeSBCb3dlbCBEaXNlYXNlLCBNYXNzYWNo
dXNldHRzIEdlbmVyYWwgSG9zcGl0YWwsIEJvc3RvbiwgVW5pdGVkIFN0YXRlcy4mI3hEO0NlbnRl
ciBmb3IgTWljcm9iaW9tZSBJbmZvcm1hdGljcyBhbmQgVGhlcmFwZXV0aWNzLCBNYXNzYWNodXNl
dHRzIEluc3RpdHV0ZSBvZiBUZWNobm9sb2d5LCBDYW1icmlkZ2UsIFVuaXRlZCBTdGF0ZXMuPC9h
dXRoLWFkZHJlc3M+PHRpdGxlcz48dGl0bGU+VGhlIEh1bWFuIENlbGwgQXRsYXM8L3RpdGxlPjxz
ZWNvbmRhcnktdGl0bGU+RWxpZmU8L3NlY29uZGFyeS10aXRsZT48L3RpdGxlcz48cGVyaW9kaWNh
bD48ZnVsbC10aXRsZT5FbGlmZTwvZnVsbC10aXRsZT48L3BlcmlvZGljYWw+PHZvbHVtZT42PC92
b2x1bWU+PGVkaXRpb24+MjAxNy8xMi8wNjwvZWRpdGlvbj48a2V5d29yZHM+PGtleXdvcmQ+KkF0
bGFzZXMgYXMgVG9waWM8L2tleXdvcmQ+PGtleXdvcmQ+RXVrYXJ5b3RpYyBDZWxscy8qY2xhc3Np
ZmljYXRpb24vKnBoeXNpb2xvZ3k8L2tleXdvcmQ+PGtleXdvcmQ+Kkh1bWFuIEJvZHk8L2tleXdv
cmQ+PGtleXdvcmQ+SHVtYW5zPC9rZXl3b3JkPjxrZXl3b3JkPkludGVybmF0aW9uYWwgQ29vcGVy
YXRpb248L2tleXdvcmQ+PGtleXdvcmQ+KmNlbGwgYXRsYXM8L2tleXdvcmQ+PGtleXdvcmQ+KmNl
bGwgYmlvbG9neTwva2V5d29yZD48a2V5d29yZD4qY29tcHV0YXRpb25hbCBiaW9sb2d5PC9rZXl3
b3JkPjxrZXl3b3JkPipodW1hbjwva2V5d29yZD48a2V5d29yZD4qbGluZWFnZTwva2V5d29yZD48
a2V5d29yZD4qbW91c2U8L2tleXdvcmQ+PGtleXdvcmQ+KnNjaWVuY2UgZm9ydW08L2tleXdvcmQ+
PGtleXdvcmQ+KnNpbmdsZS1jZWxsIGdlbm9taWNzPC9rZXl3b3JkPjxrZXl3b3JkPipzeXN0ZW1z
IGJpb2xvZ3k8L2tleXdvcmQ+PC9rZXl3b3Jkcz48ZGF0ZXM+PHllYXI+MjAxNzwveWVhcj48cHVi
LWRhdGVzPjxkYXRlPkRlYyA1PC9kYXRlPjwvcHViLWRhdGVzPjwvZGF0ZXM+PGlzYm4+MjA1MC0w
ODRYIChFbGVjdHJvbmljKSYjeEQ7MjA1MC0wODRYIChMaW5raW5nKTwvaXNibj48YWNjZXNzaW9u
LW51bT4yOTIwNjEwNDwvYWNjZXNzaW9uLW51bT48dXJscz48cmVsYXRlZC11cmxzPjx1cmw+aHR0
cHM6Ly93d3cubmNiaS5ubG0ubmloLmdvdi9wdWJtZWQvMjkyMDYxMDQ8L3VybD48L3JlbGF0ZWQt
dXJscz48L3VybHM+PGN1c3RvbTI+UE1DNTc2MjE1NDwvY3VzdG9tMj48ZWxlY3Ryb25pYy1yZXNv
dXJjZS1udW0+MTAuNzU1NC9lTGlmZS4yNzA0MTwvZWxlY3Ryb25pYy1yZXNvdXJjZS1udW0+PC9y
ZWNvcmQ+PC9DaXRlPjwvRW5kTm90ZT4A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PEVuZE5vdGU+PENpdGU+PEF1dGhvcj5SZWdldjwvQXV0aG9yPjxZZWFyPjIwMTc8L1llYXI+PFJl
Y051bT4xMzU8L1JlY051bT48RGlzcGxheVRleHQ+Wzc5XTwvRGlzcGxheVRleHQ+PHJlY29yZD48
cmVjLW51bWJlcj4xMzU8L3JlYy1udW1iZXI+PGZvcmVpZ24ta2V5cz48a2V5IGFwcD0iRU4iIGRi
LWlkPSJ6c3BweDI1Zm9mZnR6eGVlOTVmeDI5cDh0YXRmNXZ2YXd0dnAiIHRpbWVzdGFtcD0iMCI+
MTM1PC9rZXk+PC9mb3JlaWduLWtleXM+PHJlZi10eXBlIG5hbWU9IkpvdXJuYWwgQXJ0aWNsZSI+
MTc8L3JlZi10eXBlPjxjb250cmlidXRvcnM+PGF1dGhvcnM+PGF1dGhvcj5SZWdldiwgQS48L2F1
dGhvcj48YXV0aG9yPlRlaWNobWFubiwgUy4gQS48L2F1dGhvcj48YXV0aG9yPkxhbmRlciwgRS4g
Uy48L2F1dGhvcj48YXV0aG9yPkFtaXQsIEkuPC9hdXRob3I+PGF1dGhvcj5CZW5vaXN0LCBDLjwv
YXV0aG9yPjxhdXRob3I+QmlybmV5LCBFLjwvYXV0aG9yPjxhdXRob3I+Qm9kZW5taWxsZXIsIEIu
PC9hdXRob3I+PGF1dGhvcj5DYW1wYmVsbCwgUC48L2F1dGhvcj48YXV0aG9yPkNhcm5pbmNpLCBQ
LjwvYXV0aG9yPjxhdXRob3I+Q2xhdHdvcnRoeSwgTS48L2F1dGhvcj48YXV0aG9yPkNsZXZlcnMs
IEguPC9hdXRob3I+PGF1dGhvcj5EZXBsYW5ja2UsIEIuPC9hdXRob3I+PGF1dGhvcj5EdW5oYW0s
IEkuPC9hdXRob3I+PGF1dGhvcj5FYmVyd2luZSwgSi48L2F1dGhvcj48YXV0aG9yPkVpbHMsIFIu
PC9hdXRob3I+PGF1dGhvcj5FbmFyZCwgVy48L2F1dGhvcj48YXV0aG9yPkZhcm1lciwgQS48L2F1
dGhvcj48YXV0aG9yPkZ1Z2dlciwgTC48L2F1dGhvcj48YXV0aG9yPkdvdHRnZW5zLCBCLjwvYXV0
aG9yPjxhdXRob3I+SGFjb2hlbiwgTi48L2F1dGhvcj48YXV0aG9yPkhhbmlmZmEsIE0uPC9hdXRo
b3I+PGF1dGhvcj5IZW1iZXJnLCBNLjwvYXV0aG9yPjxhdXRob3I+S2ltLCBTLjwvYXV0aG9yPjxh
dXRob3I+S2xlbmVybWFuLCBQLjwvYXV0aG9yPjxhdXRob3I+S3JpZWdzdGVpbiwgQS48L2F1dGhv
cj48YXV0aG9yPkxlaW4sIEUuPC9hdXRob3I+PGF1dGhvcj5MaW5uYXJzc29uLCBTLjwvYXV0aG9y
PjxhdXRob3I+THVuZGJlcmcsIEUuPC9hdXRob3I+PGF1dGhvcj5MdW5kZWJlcmcsIEouPC9hdXRo
b3I+PGF1dGhvcj5NYWp1bWRlciwgUC48L2F1dGhvcj48YXV0aG9yPk1hcmlvbmksIEouIEMuPC9h
dXRob3I+PGF1dGhvcj5NZXJhZCwgTS48L2F1dGhvcj48YXV0aG9yPk1obGFuZ2EsIE0uPC9hdXRo
b3I+PGF1dGhvcj5OYXdpam4sIE0uPC9hdXRob3I+PGF1dGhvcj5OZXRlYSwgTS48L2F1dGhvcj48
YXV0aG9yPk5vbGFuLCBHLjwvYXV0aG9yPjxhdXRob3I+UGUmYXBvcztlciwgRC48L2F1dGhvcj48
YXV0aG9yPlBoaWxsaXBha2lzLCBBLjwvYXV0aG9yPjxhdXRob3I+UG9udGluZywgQy4gUC48L2F1
dGhvcj48YXV0aG9yPlF1YWtlLCBTLjwvYXV0aG9yPjxhdXRob3I+UmVpaywgVy48L2F1dGhvcj48
YXV0aG9yPlJvemVuYmxhdHQtUm9zZW4sIE8uPC9hdXRob3I+PGF1dGhvcj5TYW5lcywgSi48L2F1
dGhvcj48YXV0aG9yPlNhdGlqYSwgUi48L2F1dGhvcj48YXV0aG9yPlNjaHVtYWNoZXIsIFQuIE4u
PC9hdXRob3I+PGF1dGhvcj5TaGFsZWssIEEuPC9hdXRob3I+PGF1dGhvcj5TaGFwaXJvLCBFLjwv
YXV0aG9yPjxhdXRob3I+U2hhcm1hLCBQLjwvYXV0aG9yPjxhdXRob3I+U2hpbiwgSi4gVy48L2F1
dGhvcj48YXV0aG9yPlN0ZWdsZSwgTy48L2F1dGhvcj48YXV0aG9yPlN0cmF0dG9uLCBNLjwvYXV0
aG9yPjxhdXRob3I+U3R1YmJpbmd0b24sIE0uIEouIFQuPC9hdXRob3I+PGF1dGhvcj5UaGVpcywg
Ri4gSi48L2F1dGhvcj48YXV0aG9yPlVobGVuLCBNLjwvYXV0aG9yPjxhdXRob3I+dmFuIE91ZGVu
YWFyZGVuLCBBLjwvYXV0aG9yPjxhdXRob3I+V2FnbmVyLCBBLjwvYXV0aG9yPjxhdXRob3I+V2F0
dCwgRi48L2F1dGhvcj48YXV0aG9yPldlaXNzbWFuLCBKLjwvYXV0aG9yPjxhdXRob3I+V29sZCwg
Qi48L2F1dGhvcj48YXV0aG9yPlhhdmllciwgUi48L2F1dGhvcj48YXV0aG9yPllvc2VmLCBOLjwv
YXV0aG9yPjxhdXRob3I+SHVtYW4gQ2VsbCBBdGxhcyBNZWV0aW5nLCBQYXJ0aWNpcGFudHM8L2F1
dGhvcj48L2F1dGhvcnM+PC9jb250cmlidXRvcnM+PGF1dGgtYWRkcmVzcz5Ccm9hZCBJbnN0aXR1
dGUgb2YgTUlUIGFuZCBIYXJ2YXJkLCBDYW1icmlkZ2UsIFVuaXRlZCBTdGF0ZXMuJiN4RDtEZXBh
cnRtZW50IG9mIEJpb2xvZ3ksIE1hc3NhY2h1c2V0dHMgSW5zdGl0dXRlIG9mIFRlY2hub2xvZ3ks
IENhbWJyaWRnZSwgVW5pdGVkIFN0YXRlcy4mI3hEO0hvd2FyZCBIdWdoZXMgTWVkaWNhbCBJbnN0
aXR1dGUsIENoZXZ5IENoYXNlLCBVbml0ZWQgU3RhdGVzLiYjeEQ7V2VsbGNvbWUgVHJ1c3QgU2Fu
Z2VyIEluc3RpdHV0ZSwgV2VsbGNvbWUgR2Vub21lIENhbXB1cywgSGlueHRvbiwgVW5pdGVkIEtp
bmdkb20uJiN4RDtFTUJMLUV1cm9wZWFuIEJpb2luZm9ybWF0aWNzIEluc3RpdHV0ZSwgV2VsbGNv
bWUgR2Vub21lIENhbXB1cywgSGlueHRvbiwgVW5pdGVkIEtpbmdkb20uJiN4RDtDYXZlbmRpc2gg
TGFib3JhdG9yeSwgRGVwYXJ0bWVudCBvZiBQaHlzaWNzLCBVbml2ZXJzaXR5IG9mIENhbWJyaWRn
ZSwgQ2FtYnJpZGdlLCBVbml0ZWQgS2luZ2RvbS4mI3hEO0RlcGFydG1lbnQgb2YgU3lzdGVtcyBC
aW9sb2d5LCBIYXJ2YXJkIE1lZGljYWwgU2Nob29sLCBCb3N0b24sIFVuaXRlZCBTdGF0ZXMuJiN4
RDtEZXBhcnRtZW50IG9mIEltbXVub2xvZ3ksIFdlaXptYW5uIEluc3RpdHV0ZSBvZiBTY2llbmNl
LCBSZWhvdm90LCBJc3JhZWwuJiN4RDtEaXZpc2lvbiBvZiBJbW11bm9sb2d5LCBEZXBhcnRtZW50
IG9mIE1pY3JvYmlvbG9neSBhbmQgSW1tdW5vYmlvbG9neSwgSGFydmFyZCBNZWRpY2FsIFNjaG9v
bCwgQm9zdG9uLCBVbml0ZWQgU3RhdGVzLiYjeEQ7SW5zdGl0dXRlIG9mIE1vbGVjdWxhciBMaWZl
IFNjaWVuY2VzLCBVbml2ZXJzaXR5IG9mIFp1cmljaCwgWnVyaWNoLCBTd2l0emVybGFuZC4mI3hE
O0RlcGFydG1lbnQgb2YgSGFlbWF0b2xvZ3ksIFVuaXZlcnNpdHkgb2YgQ2FtYnJpZGdlLCBDYW1i
cmlkZ2UsIFVuaXRlZCBLaW5nZG9tLiYjeEQ7RGl2aXNpb24gb2YgR2Vub21pYyBUZWNobm9sb2dp
ZXMsIFJJS0VOIENlbnRlciBmb3IgTGlmZSBTY2llbmNlIFRlY2hub2xvZ2llcywgWW9rb2hhbWEs
IEphcGFuLiYjeEQ7TW9sZWN1bGFyIEltbXVuaXR5IFVuaXQsIERlcGFydG1lbnQgb2YgTWVkaWNp
bmUsIE1SQyBMYWJvcmF0b3J5IG9mIE1vbGVjdWxhciBCaW9sb2d5LCBVbml2ZXJzaXR5IG9mIENh
bWJyaWRnZSwgQ2FtYnJpZGdlLCBVbml0ZWQgS2luZ2RvbS4mI3hEO0h1YnJlY2h0IEluc3RpdHV0
ZSwgUHJpbmNlc3MgTWF4aW1hIENlbnRlciBmb3IgUGVkaWF0cmljIE9uY29sb2d5IGFuZCBVbml2
ZXJzaXR5IE1lZGljYWwgQ2VudGVyIFV0cmVjaHQsIFV0cmVjaHQsIFRoZSBOZXRoZXJsYW5kcy4m
I3hEO0luc3RpdHV0ZSBvZiBCaW9lbmdpbmVlcmluZywgU2Nob29sIG9mIExpZmUgU2NpZW5jZXMs
IFN3aXNzIEZlZGVyYWwgSW5zdGl0dXRlIG9mIFRlY2hub2xvZ3kgKEVQRkwpLCBMYXVzYW5uZSwg
U3dpdHplcmxhbmQuJiN4RDtEZXBhcnRtZW50IG9mIFN5c3RlbXMgUGhhcm1hY29sb2d5IGFuZCBU
cmFuc2xhdGlvbmFsIFRoZXJhcGV1dGljcywgUGVyZWxtYW4gU2Nob29sIG9mIE1lZGljaW5lLCBV
bml2ZXJzaXR5IG9mIFBlbm5zeWx2YW5pYSwgUGhpbGFkZWxwaGlhLCBVbml0ZWQgU3RhdGVzLiYj
eEQ7RGl2aXNpb24gb2YgVGhlb3JldGljYWwgQmlvaW5mb3JtYXRpY3MgKEIwODApLCBHZXJtYW4g
Q2FuY2VyIFJlc2VhcmNoIENlbnRlciAoREtGWiksIEhlaWRlbGJlcmcsIEdlcm1hbnkuJiN4RDtE
ZXBhcnRtZW50IGZvciBCaW9pbmZvcm1hdGljcyBhbmQgRnVuY3Rpb25hbCBHZW5vbWljcywgSW5z
dGl0dXRlIGZvciBQaGFybWFjeSBhbmQgTW9sZWN1bGFyIEJpb3RlY2hub2xvZ3kgKElQTUIpIGFu
ZCBCaW9RdWFudCwgSGVpZGVsYmVyZyBVbml2ZXJzaXR5LCBIZWlkZWxiZXJnLCBHZXJtYW55LiYj
eEQ7RGVwYXJ0bWVudCBvZiBCaW9sb2d5IElJLCBMdWR3aWcgTWF4aW1pbGlhbiBVbml2ZXJzaXR5
IE11bmljaCwgTWFydGluc3JpZWQsIEdlcm1hbnkuJiN4RDtUYWthcmEgQmlvIFVuaXRlZCBTdGF0
ZXMsIEluYy4sIE1vdW50YWluIFZpZXcsIFVuaXRlZCBTdGF0ZXMuJiN4RDtPeGZvcmQgQ2VudHJl
IGZvciBOZXVyb2luZmxhbW1hdGlvbiwgTnVmZmllbGQgRGVwYXJ0bWVudCBvZiBDbGluaWNhbCBO
ZXVyb3NjaWVuY2VzLCBhbmQgTVJDIEh1bWFuIEltbXVub2xvZ3kgVW5pdCwgV2VhdGhlcmFsbCBJ
bnN0aXR1dGUgb2YgTW9sZWN1bGFyIE1lZGljaW5lLCBKb2huIFJhZGNsaWZmZSBIb3NwaXRhbCwg
VW5pdmVyc2l0eSBvZiBPeGZvcmQsIE94Zm9yZCwgVW5pdGVkIEtpbmdkb20uJiN4RDtXZWxsY29t
ZSBUcnVzdC1NUkMgQ2FtYnJpZGdlIFN0ZW0gQ2VsbCBJbnN0aXR1dGUsIFVuaXZlcnNpdHkgb2Yg
Q2FtYnJpZGdlLCBDYW1icmlkZ2UsIFVuaXRlZCBLaW5nZG9tLiYjeEQ7TWFzc2FjaHVzZXR0cyBH
ZW5lcmFsIEhvc3BpdGFsIENhbmNlciBDZW50ZXIsIEJvc3RvbiwgVW5pdGVkIFN0YXRlcy4mI3hE
O0luc3RpdHV0ZSBvZiBDZWxsdWxhciBNZWRpY2luZSwgTmV3Y2FzdGxlIFVuaXZlcnNpdHksIE5l
d2Nhc3RsZSB1cG9uIFR5bmUsIFVuaXRlZCBLaW5nZG9tLiYjeEQ7RGVwYXJ0bWVudHMgb2YgRGV2
ZWxvcG1lbnRhbCBCaW9sb2d5IGFuZCBvZiBNZWRpY2luZSwgU3RhbmZvcmQgVW5pdmVyc2l0eSBT
Y2hvb2wgb2YgTWVkaWNpbmUsIFN0YW5mb3JkLCBVbml0ZWQgU3RhdGVzLiYjeEQ7UGV0ZXIgTWVk
YXdhciBCdWlsZGluZyBmb3IgUGF0aG9nZW4gUmVzZWFyY2ggYW5kIHRoZSBUcmFuc2xhdGlvbmFs
IEdhc3Ryb2VudGVyb2xvZ3kgVW5pdCwgTnVmZmllbGQgRGVwYXJ0bWVudCBvZiBDbGluaWNhbCBN
ZWRpY2luZSwgVW5pdmVyc2l0eSBvZiBPeGZvcmQsIE94Zm9yZCwgVW5pdGVkIEtpbmdkb20uJiN4
RDtPeGZvcmQgTklIUiBCaW9tZWRpY2FsIFJlc2VhcmNoIENlbnRyZSwgSm9obiBSYWRjbGlmZmUg
SG9zcGl0YWwsIE94Zm9yZCwgVW5pdGVkIEtpbmdkb20uJiN4RDtFbGkgYW5kIEVkeXRoZSBCcm9h
ZCBDZW50ZXIgb2YgUmVnZW5lcmF0aW9uIE1lZGljaW5lIGFuZCBTdGVtIENlbGwgUmVzZWFyY2gs
IFVuaXZlcnNpdHkgb2YgQ2FsaWZvcm5pYSwgU2FuIEZyYW5jaXNjbywgU2FuIEZyYW5jaXNjbywg
VW5pdGVkIFN0YXRlcy4mI3hEO0FsbGVuIEluc3RpdHV0ZSBmb3IgQnJhaW4gU2NpZW5jZSwgU2Vh
dHRsZSwgVW5pdGVkIFN0YXRlcy4mI3hEO0xhYm9yYXRvcnkgZm9yIE1vbGVjdWxhciBOZXVyb2Jp
b2xvZ3ksIERlcGFydG1lbnQgb2YgTWVkaWNhbCBCaW9jaGVtaXN0cnkgYW5kIEJpb3BoeXNpY3Ms
IEthcm9saW5za2EgSW5zdGl0dXRldCwgU3RvY2tob2xtLCBTd2VkZW4uJiN4RDtTY2llbmNlIGZv
ciBMaWZlIExhYm9yYXRvcnksIFNjaG9vbCBvZiBCaW90ZWNobm9sb2d5LCBLVEggUm95YWwgSW5z
dGl0dXRlIG9mIFRlY2hub2xvZ3ksIFN0b2NraG9sbSwgU3dlZGVuLiYjeEQ7RGVwYXJ0bWVudCBv
ZiBHZW5ldGljcywgU3RhbmZvcmQgVW5pdmVyc2l0eSwgU3RhbmZvcmQsIFVuaXRlZCBTdGF0ZXMu
JiN4RDtTY2llbmNlIGZvciBMaWZlIExhYm9yYXRvcnksIERlcGFydG1lbnQgb2YgR2VuZSBUZWNo
bm9sb2d5LCBLVEggUm95YWwgSW5zdGl0dXRlIG9mIFRlY2hub2xvZ3ksIFN0b2NraG9sbSwgU3dl
ZGVuLiYjeEQ7TmF0aW9uYWwgSW5zdGl0dXRlIG9mIEJpb21lZGljYWwgR2Vub21pY3MsIEthbHlh
bmksIEluZGlhLiYjeEQ7Q2FuY2VyIFJlc2VhcmNoIFVLIENhbWJyaWRnZSBJbnN0aXR1dGUsIFVu
aXZlcnNpdHkgb2YgQ2FtYnJpZGdlLCBDYW1icmlkZ2UsIFVuaXRlZCBLaW5nZG9tLiYjeEQ7UHJl
Y2lzaW9uIEltbXVub2xvZ3kgSW5zdGl0dXRlLCBJY2FobiBTY2hvb2wgb2YgTWVkaWNpbmUgYXQg
TW91bnQgU2luYWksIE5ldyBZb3JrLCBVbml0ZWQgU3RhdGVzLiYjeEQ7RGl2aXNpb24gb2YgQ2hl
bWljYWwsIFN5c3RlbXMgJmFtcDsgU3ludGhldGljIEJpb2xvZ3ksIEluc3RpdHV0ZSBmb3IgSW5m
ZWN0aW91cyBEaXNlYXNlICZhbXA7IE1vbGVjdWxhciBNZWRpY2luZSAoSURNKSwgRGVwYXJ0bWVu
dCBvZiBJbnRlZ3JhdGl2ZSBCaW9tZWRpY2FsIFNjaWVuY2VzLCBGYWN1bHR5IG9mIEhlYWx0aCBT
Y2llbmNlcywgVW5pdmVyc2l0eSBvZiBDYXBlIFRvd24sIENhcGUgVG93biwgU291dGggQWZyaWNh
LiYjeEQ7RGVwYXJ0bWVudCBvZiBQYXRob2xvZ3kgYW5kIE1lZGljYWwgQmlvbG9neSwgR1JJQUMg
UmVzZWFyY2ggSW5zdGl0dXRlLCBVbml2ZXJzaXR5IG9mIEdyb25pbmdlbiwgVW5pdmVyc2l0eSBN
ZWRpY2FsIENlbnRlciBHcm9uaW5nZW4sIEdyb25pbmdlbiwgVGhlIE5ldGhlcmxhbmRzLiYjeEQ7
RGVwYXJ0bWVudCBvZiBJbnRlcm5hbCBNZWRpY2luZSBhbmQgUmFkYm91ZCBDZW50ZXIgZm9yIElu
ZmVjdGlvdXMgRGlzZWFzZXMsIFJhZGJvdWQgVW5pdmVyc2l0eSBNZWRpY2FsIENlbnRlciwgTmlq
bWVnZW4sIFRoZSBOZXRoZXJsYW5kcy4mI3hEO0RlcGFydG1lbnQgb2YgTWljcm9iaW9sb2d5IGFu
ZCBJbW11bm9sb2d5LCBTdGFuZm9yZCBVbml2ZXJzaXR5LCBTdGFuZm9yZCwgVW5pdGVkIFN0YXRl
cy4mI3hEO0NvbXB1dGF0aW9uYWwgYW5kIFN5c3RlbXMgQmlvbG9neSBQcm9ncmFtLCBTbG9hbiBL
ZXR0ZXJpbmcgSW5zdGl0dXRlLCBOZXcgWW9yaywgVW5pdGVkIFN0YXRlcy4mI3hEO01SQyBIdW1h
biBHZW5ldGljcyBVbml0LCBNUkMgSW5zdGl0dXRlIG9mIEdlbmV0aWNzICZhbXA7IE1vbGVjdWxh
ciBNZWRpY2luZSwgVW5pdmVyc2l0eSBvZiBFZGluYnVyZ2gsIEVkaW5idXJnaCwgVW5pdGVkIEtp
bmdkb20uJiN4RDtEZXBhcnRtZW50IG9mIEFwcGxpZWQgUGh5c2ljcyBhbmQgRGVwYXJ0bWVudCBv
ZiBCaW9lbmdpbmVlcmluZywgU3RhbmZvcmQgVW5pdmVyc2l0eSwgU3RhbmZvcmQsIFVuaXRlZCBT
dGF0ZXMuJiN4RDtDaGFuIFp1Y2tlcmJlcmcgQmlvaHViLCBTYW4gRnJhbmNpc2NvLCBVbml0ZWQg
U3RhdGVzLiYjeEQ7RXBpZ2VuZXRpY3MgUHJvZ3JhbW1lLCBUaGUgQmFicmFoYW0gSW5zdGl0dXRl
LCBDYW1icmlkZ2UsIFVuaXRlZCBLaW5nZG9tLiYjeEQ7Q2VudHJlIGZvciBUcm9waG9ibGFzdCBS
ZXNlYXJjaCwgVW5pdmVyc2l0eSBvZiBDYW1icmlkZ2UsIENhbWJyaWRnZSwgVW5pdGVkIEtpbmdk
b20uJiN4RDtDZW50ZXIgZm9yIEJyYWluIFNjaWVuY2UgYW5kIERlcGFydG1lbnQgb2YgTW9sZWN1
bGFyIGFuZCBDZWxsdWxhciBCaW9sb2d5LCBIYXJ2YXJkIFVuaXZlcnNpdHksIENhbWJyaWRnZSwg
VW5pdGVkIFN0YXRlcy4mI3hEO0RlcGFydG1lbnQgb2YgQmlvbG9neSwgTmV3IFlvcmsgVW5pdmVy
c2l0eSwgTmV3IFlvcmssIFVuaXRlZCBTdGF0ZXMuJiN4RDtOZXcgWW9yayBHZW5vbWUgQ2VudGVy
LCBOZXcgWW9yayBVbml2ZXJzaXR5LCBOZXcgWW9yaywgVW5pdGVkIFN0YXRlcy4mI3hEO0Rpdmlz
aW9uIG9mIEltbXVub2xvZ3ksIFRoZSBOZXRoZXJsYW5kcyBDYW5jZXIgSW5zdGl0dXRlLCBBbXN0
ZXJkYW0sIFRoZSBOZXRoZXJsYW5kcy4mI3hEO0luc3RpdHV0ZSBmb3IgTWVkaWNhbCBFbmdpbmVl
cmluZyAmYW1wOyBTY2llbmNlIChJTUVTKSBhbmQgRGVwYXJ0bWVudCBvZiBDaGVtaXN0cnksIE1h
c3NhY2h1c2V0dHMgSW5zdGl0dXRlIG9mIFRlY2hub2xvZ3ksIENhbWJyaWRnZSwgVW5pdGVkIFN0
YXRlcy4mI3hEO1JhZ29uIEluc3RpdHV0ZSBvZiBNR0gsIE1JVCBhbmQgSGFydmFyZCwgQ2FtYnJp
ZGdlLCBVbml0ZWQgU3RhdGVzLiYjeEQ7RGVwYXJ0bWVudCBvZiBDb21wdXRlciBTY2llbmNlIGFu
ZCBEZXBhcnRtZW50IG9mIEJpb21vbGVjdWxhciBTY2llbmNlcywgV2Vpem1hbm4gSW5zdGl0dXRl
IG9mIFNjaWVuY2UsIFJlaG92b3QsIElzcmFlbC4mI3hEO0RlcGFydG1lbnQgb2YgR2VuaXRvdXJp
bmFyeSBNZWRpY2FsIE9uY29sb2d5LCBEZXBhcnRtZW50IG9mIEltbXVub2xvZ3ksIE1EIEFuZGVy
c29uIENhbmNlciBDZW50ZXIsIFVuaXZlcnNpdHkgb2YgVGV4YXMsIEhvdXN0b24sIFVuaXRlZCBT
dGF0ZXMuJiN4RDtJbnN0aXR1dGUgb2YgQ29tcHV0YXRpb25hbCBCaW9sb2d5LCBHZXJtYW4gUmVz
ZWFyY2ggQ2VudGVyIGZvciBFbnZpcm9ubWVudGFsIEhlYWx0aCwgSGVsbWhvbHR6IENlbnRlciBN
dW5pY2gsIE5ldWhlcmJlcmcsIEdlcm1hbnkuJiN4RDtEZXBhcnRtZW50IG9mIE1hdGhlbWF0aWNz
LCBUZWNobmljYWwgVW5pdmVyc2l0eSBvZiBNdW5pY2gsIEdhcmNoaW5nLCBHZXJtYW55LiYjeEQ7
U2NpZW5jZSBmb3IgTGlmZSBMYWJvcmF0b3J5IGFuZCBEZXBhcnRtZW50IG9mIFByb3Rlb21pY3Ms
IEtUSCBSb3lhbCBJbnN0aXR1dGUgb2YgVGVjaG5vbG9neSwgU3RvY2tob2xtLCBTd2VkZW4uJiN4
RDtOb3ZvIE5vcmRpc2sgRm91bmRhdGlvbiBDZW50ZXIgZm9yIEJpb3N1c3RhaW5hYmlsaXR5LCBE
YW5pc2ggVGVjaG5pY2FsIFVuaXZlcnNpdHksIEx5bmdieSwgRGVubWFyay4mI3hEO0h1YnJlY2h0
IEluc3RpdHV0ZSBhbmQgVW5pdmVyc2l0eSBNZWRpY2FsIENlbnRlciBVdHJlY2h0LCBVdHJlY2h0
LCBUaGUgTmV0aGVybGFuZHMuJiN4RDtEZXBhcnRtZW50IG9mIEVsZWN0cmljYWwgRW5naW5lZXJp
bmcgYW5kIENvbXB1dGVyIFNjaWVuY2UgYW5kIHRoZSBDZW50ZXIgZm9yIENvbXB1dGF0aW9uYWwg
QmlvbG9neSwgVW5pdmVyc2l0eSBvZiBDYWxpZm9ybmlhLCBCZXJrZWxleSwgQmVya2VsZXksIFVu
aXRlZCBTdGF0ZXMuJiN4RDtDZW50cmUgZm9yIFN0ZW0gQ2VsbHMgYW5kIFJlZ2VuZXJhdGl2ZSBN
ZWRpY2luZSwgS2luZyZhcG9zO3MgQ29sbGVnZSBMb25kb24sIExvbmRvbiwgVW5pdGVkIEtpbmdk
b20uJiN4RDtEZXBhcnRtZW50IG9mIENlbGx1bGFyICZhbXA7IE1vbGVjdWxhciBQaGFybWFjb2xv
Z3ksIFVuaXZlcnNpdHkgb2YgQ2FsaWZvcm5pYSwgU2FuIEZyYW5jaXNjbywgU2FuIEZyYW5jaXNj
bywgVW5pdGVkIFN0YXRlcy4mI3hEO0NhbGlmb3JuaWEgSW5zdGl0dXRlIGZvciBRdWFudGl0YXRp
dmUgQmlvbWVkaWNhbCBSZXNlYXJjaCwgVW5pdmVyc2l0eSBvZiBDYWxpZm9ybmlhLCBTYW4gRnJh
bmNpc2NvLCBTYW4gRnJhbmNpc2NvLCBVbml0ZWQgU3RhdGVzLiYjeEQ7Q2VudGVyIGZvciBSTkEg
U3lzdGVtcyBCaW9sb2d5LCBVbml2ZXJzaXR5IG9mIENhbGlmb3JuaWEsIFNhbiBGcmFuY2lzY28s
IFNhbiBGcmFuY2lzY28sIFVuaXRlZCBTdGF0ZXMuJiN4RDtEaXZpc2lvbiBvZiBCaW9sb2d5IGFu
ZCBCaW9sb2dpY2FsIEVuZ2luZWVyaW5nLCBDYWxpZm9ybmlhIEluc3RpdHV0ZSBvZiBUZWNobm9s
b2d5LCBQYXNhZGVuYSwgVW5pdGVkIFN0YXRlcy4mI3hEO0NlbnRlciBmb3IgQ29tcHV0YXRpb25h
bCBhbmQgSW50ZWdyYXRpdmUgQmlvbG9neSwgTWFzc2FjaHVzZXR0cyBHZW5lcmFsIEhvc3BpdGFs
LCBCb3N0b24sIFVuaXRlZCBTdGF0ZXMuJiN4RDtHYXN0cm9pbnRlc3RpbmFsIFVuaXQgYW5kIENl
bnRlciBmb3IgdGhlIFN0dWR5IG9mIEluZmxhbW1hdG9yeSBCb3dlbCBEaXNlYXNlLCBNYXNzYWNo
dXNldHRzIEdlbmVyYWwgSG9zcGl0YWwsIEJvc3RvbiwgVW5pdGVkIFN0YXRlcy4mI3hEO0NlbnRl
ciBmb3IgTWljcm9iaW9tZSBJbmZvcm1hdGljcyBhbmQgVGhlcmFwZXV0aWNzLCBNYXNzYWNodXNl
dHRzIEluc3RpdHV0ZSBvZiBUZWNobm9sb2d5LCBDYW1icmlkZ2UsIFVuaXRlZCBTdGF0ZXMuPC9h
dXRoLWFkZHJlc3M+PHRpdGxlcz48dGl0bGU+VGhlIEh1bWFuIENlbGwgQXRsYXM8L3RpdGxlPjxz
ZWNvbmRhcnktdGl0bGU+RWxpZmU8L3NlY29uZGFyeS10aXRsZT48L3RpdGxlcz48cGVyaW9kaWNh
bD48ZnVsbC10aXRsZT5FbGlmZTwvZnVsbC10aXRsZT48L3BlcmlvZGljYWw+PHZvbHVtZT42PC92
b2x1bWU+PGVkaXRpb24+MjAxNy8xMi8wNjwvZWRpdGlvbj48a2V5d29yZHM+PGtleXdvcmQ+KkF0
bGFzZXMgYXMgVG9waWM8L2tleXdvcmQ+PGtleXdvcmQ+RXVrYXJ5b3RpYyBDZWxscy8qY2xhc3Np
ZmljYXRpb24vKnBoeXNpb2xvZ3k8L2tleXdvcmQ+PGtleXdvcmQ+Kkh1bWFuIEJvZHk8L2tleXdv
cmQ+PGtleXdvcmQ+SHVtYW5zPC9rZXl3b3JkPjxrZXl3b3JkPkludGVybmF0aW9uYWwgQ29vcGVy
YXRpb248L2tleXdvcmQ+PGtleXdvcmQ+KmNlbGwgYXRsYXM8L2tleXdvcmQ+PGtleXdvcmQ+KmNl
bGwgYmlvbG9neTwva2V5d29yZD48a2V5d29yZD4qY29tcHV0YXRpb25hbCBiaW9sb2d5PC9rZXl3
b3JkPjxrZXl3b3JkPipodW1hbjwva2V5d29yZD48a2V5d29yZD4qbGluZWFnZTwva2V5d29yZD48
a2V5d29yZD4qbW91c2U8L2tleXdvcmQ+PGtleXdvcmQ+KnNjaWVuY2UgZm9ydW08L2tleXdvcmQ+
PGtleXdvcmQ+KnNpbmdsZS1jZWxsIGdlbm9taWNzPC9rZXl3b3JkPjxrZXl3b3JkPipzeXN0ZW1z
IGJpb2xvZ3k8L2tleXdvcmQ+PC9rZXl3b3Jkcz48ZGF0ZXM+PHllYXI+MjAxNzwveWVhcj48cHVi
LWRhdGVzPjxkYXRlPkRlYyA1PC9kYXRlPjwvcHViLWRhdGVzPjwvZGF0ZXM+PGlzYm4+MjA1MC0w
ODRYIChFbGVjdHJvbmljKSYjeEQ7MjA1MC0wODRYIChMaW5raW5nKTwvaXNibj48YWNjZXNzaW9u
LW51bT4yOTIwNjEwNDwvYWNjZXNzaW9uLW51bT48dXJscz48cmVsYXRlZC11cmxzPjx1cmw+aHR0
cHM6Ly93d3cubmNiaS5ubG0ubmloLmdvdi9wdWJtZWQvMjkyMDYxMDQ8L3VybD48L3JlbGF0ZWQt
dXJscz48L3VybHM+PGN1c3RvbTI+UE1DNTc2MjE1NDwvY3VzdG9tMj48ZWxlY3Ryb25pYy1yZXNv
dXJjZS1udW0+MTAuNzU1NC9lTGlmZS4yNzA0MTwvZWxlY3Ryb25pYy1yZXNvdXJjZS1udW0+PC9y
ZWNvcmQ+PC9DaXRlPjwvRW5kTm90ZT4A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sidRPr="00146496">
        <w:rPr>
          <w:rFonts w:ascii="Arial" w:eastAsia="Arial" w:hAnsi="Arial" w:cs="Arial"/>
        </w:rPr>
      </w:r>
      <w:r w:rsidR="0019774E" w:rsidRPr="00146496">
        <w:rPr>
          <w:rFonts w:ascii="Arial" w:eastAsia="Arial" w:hAnsi="Arial" w:cs="Arial"/>
        </w:rPr>
        <w:fldChar w:fldCharType="separate"/>
      </w:r>
      <w:r w:rsidR="002F1B5D">
        <w:rPr>
          <w:rFonts w:ascii="Arial" w:eastAsia="Arial" w:hAnsi="Arial" w:cs="Arial"/>
          <w:noProof/>
        </w:rPr>
        <w:t>[79]</w:t>
      </w:r>
      <w:r w:rsidR="0019774E" w:rsidRPr="00146496">
        <w:rPr>
          <w:rFonts w:ascii="Arial" w:eastAsia="Arial" w:hAnsi="Arial" w:cs="Arial"/>
        </w:rPr>
        <w:fldChar w:fldCharType="end"/>
      </w:r>
      <w:r w:rsidRPr="00146496">
        <w:rPr>
          <w:rFonts w:ascii="Arial" w:eastAsia="Arial" w:hAnsi="Arial" w:cs="Arial"/>
        </w:rPr>
        <w:t xml:space="preserve"> and SIMLR</w:t>
      </w:r>
      <w:r w:rsidR="00F26855" w:rsidRPr="00146496">
        <w:rPr>
          <w:rFonts w:ascii="Arial" w:eastAsia="Arial" w:hAnsi="Arial" w:cs="Arial"/>
        </w:rPr>
        <w:t xml:space="preserve"> </w:t>
      </w:r>
      <w:r w:rsidR="0019774E" w:rsidRPr="00146496">
        <w:rPr>
          <w:rFonts w:ascii="Arial" w:eastAsia="Arial" w:hAnsi="Arial" w:cs="Arial"/>
        </w:rPr>
        <w:fldChar w:fldCharType="begin"/>
      </w:r>
      <w:r w:rsidR="00030FDD">
        <w:rPr>
          <w:rFonts w:ascii="Arial" w:eastAsia="Arial" w:hAnsi="Arial" w:cs="Arial"/>
        </w:rPr>
        <w:instrText xml:space="preserve"> ADDIN EN.CITE &lt;EndNote&gt;&lt;Cite&gt;&lt;Author&gt;Wang&lt;/Author&gt;&lt;Year&gt;2017&lt;/Year&gt;&lt;RecNum&gt;38&lt;/RecNum&gt;&lt;DisplayText&gt;[40]&lt;/DisplayText&gt;&lt;record&gt;&lt;rec-number&gt;38&lt;/rec-number&gt;&lt;foreign-keys&gt;&lt;key app="EN" db-id="zsppx25fofftzxee95fx29p8tatf5vvawtvp" timestamp="0"&gt;38&lt;/key&gt;&lt;/foreign-keys&gt;&lt;ref-type name="Journal Article"&gt;17&lt;/ref-type&gt;&lt;contributors&gt;&lt;authors&gt;&lt;author&gt;Wang, B.&lt;/author&gt;&lt;author&gt;Zhu, J.&lt;/author&gt;&lt;author&gt;Pierson, E.&lt;/author&gt;&lt;author&gt;Ramazzotti, D.&lt;/author&gt;&lt;author&gt;Batzoglou, S.&lt;/author&gt;&lt;/authors&gt;&lt;/contributors&gt;&lt;auth-address&gt;Department of Computer Science, Stanford University, Stanford, California, USA.&amp;#xD;Department of Electrical Engineering, Stanford University, Stanford, California, USA.&amp;#xD;Department of Pathology, Stanford University, Stanford, California, USA.&lt;/auth-address&gt;&lt;titles&gt;&lt;title&gt;Visualization and analysis of single-cell RNA-seq data by kernel-based similarity learning&lt;/title&gt;&lt;secondary-title&gt;Nat Methods&lt;/secondary-title&gt;&lt;/titles&gt;&lt;periodical&gt;&lt;full-title&gt;Nat Methods&lt;/full-title&gt;&lt;/periodical&gt;&lt;pages&gt;414-416&lt;/pages&gt;&lt;volume&gt;14&lt;/volume&gt;&lt;number&gt;4&lt;/number&gt;&lt;edition&gt;2017/03/07&lt;/edition&gt;&lt;keywords&gt;&lt;keyword&gt;Algorithms&lt;/keyword&gt;&lt;keyword&gt;Computational Biology/methods&lt;/keyword&gt;&lt;keyword&gt;Humans&lt;/keyword&gt;&lt;keyword&gt;Neutrophils/cytology/physiology&lt;/keyword&gt;&lt;keyword&gt;Sequence Analysis, RNA/*methods&lt;/keyword&gt;&lt;keyword&gt;Single-Cell Analysis/*methods&lt;/keyword&gt;&lt;keyword&gt;*Software&lt;/keyword&gt;&lt;/keywords&gt;&lt;dates&gt;&lt;year&gt;2017&lt;/year&gt;&lt;pub-dates&gt;&lt;date&gt;Apr&lt;/date&gt;&lt;/pub-dates&gt;&lt;/dates&gt;&lt;isbn&gt;1548-7105 (Electronic)&amp;#xD;1548-7091 (Linking)&lt;/isbn&gt;&lt;accession-num&gt;28263960&lt;/accession-num&gt;&lt;urls&gt;&lt;related-urls&gt;&lt;url&gt;https://www.ncbi.nlm.nih.gov/pubmed/28263960&lt;/url&gt;&lt;/related-urls&gt;&lt;/urls&gt;&lt;electronic-resource-num&gt;10.1038/nmeth.4207&lt;/electronic-resource-num&gt;&lt;/record&gt;&lt;/Cite&gt;&lt;/EndNote&gt;</w:instrText>
      </w:r>
      <w:r w:rsidR="0019774E" w:rsidRPr="00146496">
        <w:rPr>
          <w:rFonts w:ascii="Arial" w:eastAsia="Arial" w:hAnsi="Arial" w:cs="Arial"/>
        </w:rPr>
        <w:fldChar w:fldCharType="separate"/>
      </w:r>
      <w:r w:rsidR="00A04B4D">
        <w:rPr>
          <w:rFonts w:ascii="Arial" w:eastAsia="Arial" w:hAnsi="Arial" w:cs="Arial"/>
          <w:noProof/>
        </w:rPr>
        <w:t>[40]</w:t>
      </w:r>
      <w:r w:rsidR="0019774E" w:rsidRPr="00146496">
        <w:rPr>
          <w:rFonts w:ascii="Arial" w:eastAsia="Arial" w:hAnsi="Arial" w:cs="Arial"/>
        </w:rPr>
        <w:fldChar w:fldCharType="end"/>
      </w:r>
      <w:r w:rsidRPr="00146496">
        <w:rPr>
          <w:rFonts w:ascii="Arial" w:eastAsia="Arial" w:hAnsi="Arial" w:cs="Arial"/>
        </w:rPr>
        <w:t>, CIDR</w:t>
      </w:r>
      <w:r w:rsidR="00F26855" w:rsidRPr="00146496">
        <w:rPr>
          <w:rFonts w:ascii="Arial" w:eastAsia="Arial" w:hAnsi="Arial" w:cs="Arial"/>
        </w:rPr>
        <w:t xml:space="preserve"> </w:t>
      </w:r>
      <w:r w:rsidR="0019774E" w:rsidRPr="00146496">
        <w:rPr>
          <w:rFonts w:ascii="Arial" w:eastAsia="Arial" w:hAnsi="Arial" w:cs="Arial"/>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sidRPr="00146496">
        <w:rPr>
          <w:rFonts w:ascii="Arial" w:eastAsia="Arial" w:hAnsi="Arial" w:cs="Arial"/>
        </w:rPr>
      </w:r>
      <w:r w:rsidR="0019774E" w:rsidRPr="00146496">
        <w:rPr>
          <w:rFonts w:ascii="Arial" w:eastAsia="Arial" w:hAnsi="Arial" w:cs="Arial"/>
        </w:rPr>
        <w:fldChar w:fldCharType="separate"/>
      </w:r>
      <w:r w:rsidR="002F1B5D">
        <w:rPr>
          <w:rFonts w:ascii="Arial" w:eastAsia="Arial" w:hAnsi="Arial" w:cs="Arial"/>
          <w:noProof/>
        </w:rPr>
        <w:t>[59]</w:t>
      </w:r>
      <w:r w:rsidR="0019774E" w:rsidRPr="00146496">
        <w:rPr>
          <w:rFonts w:ascii="Arial" w:eastAsia="Arial" w:hAnsi="Arial" w:cs="Arial"/>
        </w:rPr>
        <w:fldChar w:fldCharType="end"/>
      </w:r>
      <w:r w:rsidRPr="00146496">
        <w:rPr>
          <w:rFonts w:ascii="Arial" w:eastAsia="Arial" w:hAnsi="Arial" w:cs="Arial"/>
        </w:rPr>
        <w:t xml:space="preserve">, PCA + k-mean, </w:t>
      </w:r>
      <w:proofErr w:type="spellStart"/>
      <w:r w:rsidRPr="00146496">
        <w:rPr>
          <w:rFonts w:ascii="Arial" w:eastAsia="Arial" w:hAnsi="Arial" w:cs="Arial"/>
        </w:rPr>
        <w:t>scvis</w:t>
      </w:r>
      <w:proofErr w:type="spellEnd"/>
      <w:r w:rsidR="00F26855" w:rsidRPr="00146496">
        <w:rPr>
          <w:rFonts w:ascii="Arial" w:eastAsia="Arial" w:hAnsi="Arial" w:cs="Arial"/>
        </w:rPr>
        <w:t xml:space="preserve"> </w:t>
      </w:r>
      <w:r w:rsidR="0019774E" w:rsidRPr="00146496">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sidRPr="00146496">
        <w:rPr>
          <w:rFonts w:ascii="Arial" w:eastAsia="Arial" w:hAnsi="Arial" w:cs="Arial"/>
        </w:rPr>
      </w:r>
      <w:r w:rsidR="0019774E" w:rsidRPr="00146496">
        <w:rPr>
          <w:rFonts w:ascii="Arial" w:eastAsia="Arial" w:hAnsi="Arial" w:cs="Arial"/>
        </w:rPr>
        <w:fldChar w:fldCharType="separate"/>
      </w:r>
      <w:r w:rsidR="002F1B5D">
        <w:rPr>
          <w:rFonts w:ascii="Arial" w:eastAsia="Arial" w:hAnsi="Arial" w:cs="Arial"/>
          <w:noProof/>
        </w:rPr>
        <w:t>[73]</w:t>
      </w:r>
      <w:r w:rsidR="0019774E" w:rsidRPr="00146496">
        <w:rPr>
          <w:rFonts w:ascii="Arial" w:eastAsia="Arial" w:hAnsi="Arial" w:cs="Arial"/>
        </w:rPr>
        <w:fldChar w:fldCharType="end"/>
      </w:r>
      <w:r w:rsidRPr="00146496">
        <w:rPr>
          <w:rFonts w:ascii="Arial" w:eastAsia="Arial" w:hAnsi="Arial" w:cs="Arial"/>
        </w:rPr>
        <w:t xml:space="preserve"> and DEC</w:t>
      </w:r>
      <w:r w:rsidR="00930FB6">
        <w:rPr>
          <w:rFonts w:ascii="Arial" w:eastAsia="Arial" w:hAnsi="Arial" w:cs="Arial"/>
        </w:rPr>
        <w:fldChar w:fldCharType="begin"/>
      </w:r>
      <w:r w:rsidR="00930FB6">
        <w:rPr>
          <w:rFonts w:ascii="Arial" w:eastAsia="Arial" w:hAnsi="Arial" w:cs="Arial"/>
        </w:rPr>
        <w:instrText xml:space="preserve"> ADDIN EN.CITE &lt;EndNote&gt;&lt;Cite&gt;&lt;Author&gt;Xie&lt;/Author&gt;&lt;Year&gt;2016&lt;/Year&gt;&lt;RecNum&gt;253&lt;/RecNum&gt;&lt;DisplayText&gt;[80]&lt;/DisplayText&gt;&lt;record&gt;&lt;rec-number&gt;253&lt;/rec-number&gt;&lt;foreign-keys&gt;&lt;key app="EN" db-id="zsppx25fofftzxee95fx29p8tatf5vvawtvp" timestamp="1630890796"&gt;253&lt;/key&gt;&lt;/foreign-keys&gt;&lt;ref-type name="Conference Proceedings"&gt;10&lt;/ref-type&gt;&lt;contributors&gt;&lt;authors&gt;&lt;author&gt;Xie, Junyuan&lt;/author&gt;&lt;author&gt;Girshick, Ross&lt;/author&gt;&lt;author&gt;Farhadi, Ali&lt;/author&gt;&lt;/authors&gt;&lt;/contributors&gt;&lt;titles&gt;&lt;title&gt;Unsupervised deep embedding for clustering analysis&lt;/title&gt;&lt;secondary-title&gt;International conference on machine learning&lt;/secondary-title&gt;&lt;/titles&gt;&lt;pages&gt;478-487&lt;/pages&gt;&lt;dates&gt;&lt;year&gt;2016&lt;/year&gt;&lt;/dates&gt;&lt;publisher&gt;PMLR&lt;/publisher&gt;&lt;urls&gt;&lt;/urls&gt;&lt;/record&gt;&lt;/Cite&gt;&lt;/EndNote&gt;</w:instrText>
      </w:r>
      <w:r w:rsidR="00930FB6">
        <w:rPr>
          <w:rFonts w:ascii="Arial" w:eastAsia="Arial" w:hAnsi="Arial" w:cs="Arial"/>
        </w:rPr>
        <w:fldChar w:fldCharType="separate"/>
      </w:r>
      <w:r w:rsidR="00930FB6">
        <w:rPr>
          <w:rFonts w:ascii="Arial" w:eastAsia="Arial" w:hAnsi="Arial" w:cs="Arial"/>
          <w:noProof/>
        </w:rPr>
        <w:t>[80]</w:t>
      </w:r>
      <w:r w:rsidR="00930FB6">
        <w:rPr>
          <w:rFonts w:ascii="Arial" w:eastAsia="Arial" w:hAnsi="Arial" w:cs="Arial"/>
        </w:rPr>
        <w:fldChar w:fldCharType="end"/>
      </w:r>
      <w:r w:rsidRPr="00146496">
        <w:rPr>
          <w:rFonts w:ascii="Arial" w:eastAsia="Arial" w:hAnsi="Arial" w:cs="Arial"/>
        </w:rPr>
        <w:t xml:space="preserve">. </w:t>
      </w:r>
      <w:r w:rsidRPr="008D53B5">
        <w:rPr>
          <w:rFonts w:ascii="Arial" w:eastAsia="Arial" w:hAnsi="Arial" w:cs="Arial"/>
        </w:rPr>
        <w:t xml:space="preserve">In different dropout rate simulations, </w:t>
      </w:r>
      <w:proofErr w:type="spellStart"/>
      <w:r w:rsidRPr="00146496">
        <w:rPr>
          <w:rFonts w:ascii="Arial" w:eastAsia="Arial" w:hAnsi="Arial" w:cs="Arial"/>
        </w:rPr>
        <w:t>scDeepCluster</w:t>
      </w:r>
      <w:proofErr w:type="spellEnd"/>
      <w:r w:rsidRPr="00146496">
        <w:rPr>
          <w:rFonts w:ascii="Arial" w:eastAsia="Arial" w:hAnsi="Arial" w:cs="Arial"/>
        </w:rPr>
        <w:t xml:space="preserve"> significantly outperformed the other methods consistently. In signal strength</w:t>
      </w:r>
      <w:r w:rsidR="009D58EF">
        <w:rPr>
          <w:rFonts w:ascii="Arial" w:eastAsia="Arial" w:hAnsi="Arial" w:cs="Arial"/>
        </w:rPr>
        <w:t>, imbalanced sample size, and scalability</w:t>
      </w:r>
      <w:r w:rsidRPr="00146496">
        <w:rPr>
          <w:rFonts w:ascii="Arial" w:eastAsia="Arial" w:hAnsi="Arial" w:cs="Arial"/>
        </w:rPr>
        <w:t xml:space="preserve"> simulation</w:t>
      </w:r>
      <w:r w:rsidR="009D58EF">
        <w:rPr>
          <w:rFonts w:ascii="Arial" w:eastAsia="Arial" w:hAnsi="Arial" w:cs="Arial"/>
        </w:rPr>
        <w:t>s</w:t>
      </w:r>
      <w:r w:rsidRPr="00146496">
        <w:rPr>
          <w:rFonts w:ascii="Arial" w:eastAsia="Arial" w:hAnsi="Arial" w:cs="Arial"/>
        </w:rPr>
        <w:t xml:space="preserve">, </w:t>
      </w:r>
      <w:proofErr w:type="spellStart"/>
      <w:r w:rsidRPr="00146496">
        <w:rPr>
          <w:rFonts w:ascii="Arial" w:eastAsia="Arial" w:hAnsi="Arial" w:cs="Arial"/>
        </w:rPr>
        <w:t>scDeepcluster</w:t>
      </w:r>
      <w:proofErr w:type="spellEnd"/>
      <w:r w:rsidRPr="00146496">
        <w:rPr>
          <w:rFonts w:ascii="Arial" w:eastAsia="Arial" w:hAnsi="Arial" w:cs="Arial"/>
        </w:rPr>
        <w:t xml:space="preserve"> outperformed all other algorithms and </w:t>
      </w:r>
      <w:proofErr w:type="spellStart"/>
      <w:r w:rsidRPr="00146496">
        <w:rPr>
          <w:rFonts w:ascii="Arial" w:eastAsia="Arial" w:hAnsi="Arial" w:cs="Arial"/>
        </w:rPr>
        <w:t>scDeepCluster</w:t>
      </w:r>
      <w:proofErr w:type="spellEnd"/>
      <w:r w:rsidRPr="00146496">
        <w:rPr>
          <w:rFonts w:ascii="Arial" w:eastAsia="Arial" w:hAnsi="Arial" w:cs="Arial"/>
        </w:rPr>
        <w:t xml:space="preserve"> </w:t>
      </w:r>
      <w:r w:rsidR="009D58EF">
        <w:rPr>
          <w:rFonts w:ascii="Arial" w:eastAsia="Arial" w:hAnsi="Arial" w:cs="Arial"/>
        </w:rPr>
        <w:t xml:space="preserve">and </w:t>
      </w:r>
      <w:r w:rsidRPr="00146496">
        <w:rPr>
          <w:rFonts w:ascii="Arial" w:eastAsia="Arial" w:hAnsi="Arial" w:cs="Arial"/>
        </w:rPr>
        <w:t>most notably advantages for weak signals</w:t>
      </w:r>
      <w:r w:rsidR="009D58EF">
        <w:rPr>
          <w:rFonts w:ascii="Arial" w:eastAsia="Arial" w:hAnsi="Arial" w:cs="Arial"/>
        </w:rPr>
        <w:t xml:space="preserve">, </w:t>
      </w:r>
      <w:r w:rsidRPr="00146496">
        <w:rPr>
          <w:rFonts w:ascii="Arial" w:eastAsia="Arial Unicode MS" w:hAnsi="Arial" w:cs="Arial"/>
        </w:rPr>
        <w:t>robust against different data imbalance level</w:t>
      </w:r>
      <w:r w:rsidR="009D58EF">
        <w:rPr>
          <w:rFonts w:ascii="Arial" w:eastAsia="Arial Unicode MS" w:hAnsi="Arial" w:cs="Arial"/>
        </w:rPr>
        <w:t xml:space="preserve">s and </w:t>
      </w:r>
      <w:r w:rsidRPr="00146496">
        <w:rPr>
          <w:rFonts w:ascii="Arial" w:eastAsia="Arial" w:hAnsi="Arial" w:cs="Arial"/>
        </w:rPr>
        <w:t xml:space="preserve">scaled linearly with the number of cells. </w:t>
      </w:r>
      <w:proofErr w:type="spellStart"/>
      <w:r w:rsidRPr="008D53B5">
        <w:rPr>
          <w:rFonts w:ascii="Arial" w:eastAsia="Arial" w:hAnsi="Arial" w:cs="Arial"/>
        </w:rPr>
        <w:t>scDeepCluster</w:t>
      </w:r>
      <w:proofErr w:type="spellEnd"/>
      <w:r w:rsidRPr="008D53B5">
        <w:rPr>
          <w:rFonts w:ascii="Arial" w:eastAsia="Arial" w:hAnsi="Arial" w:cs="Arial"/>
        </w:rPr>
        <w:t xml:space="preserve"> was then tested on </w:t>
      </w:r>
      <w:r w:rsidRPr="00146496">
        <w:rPr>
          <w:rFonts w:ascii="Arial" w:eastAsia="Arial" w:hAnsi="Arial" w:cs="Arial"/>
        </w:rPr>
        <w:t>four real datasets (10X PBMC, Mouse ES cells, Mouse bladder cells, Worm neuron cells) and shown to outperform all other comparing algorithms. Particularly, MPSSC and SIMLR failed to process the full datasets due to quadratic complexity.</w:t>
      </w:r>
    </w:p>
    <w:p w14:paraId="221EC7AA" w14:textId="77777777" w:rsidR="00E31651" w:rsidRPr="004672CD" w:rsidRDefault="00E31651" w:rsidP="00E31651">
      <w:pPr>
        <w:spacing w:line="360" w:lineRule="auto"/>
        <w:jc w:val="both"/>
        <w:rPr>
          <w:rFonts w:ascii="Arial" w:eastAsia="Arial" w:hAnsi="Arial" w:cs="Arial"/>
        </w:rPr>
      </w:pPr>
    </w:p>
    <w:p w14:paraId="11DE8161" w14:textId="77777777" w:rsidR="00E31651" w:rsidRPr="00253453" w:rsidRDefault="00E31651" w:rsidP="00F506E3">
      <w:pPr>
        <w:pStyle w:val="ListParagraph"/>
        <w:numPr>
          <w:ilvl w:val="2"/>
          <w:numId w:val="40"/>
        </w:numPr>
        <w:pBdr>
          <w:top w:val="nil"/>
          <w:left w:val="nil"/>
          <w:bottom w:val="nil"/>
          <w:right w:val="nil"/>
          <w:between w:val="nil"/>
        </w:pBdr>
        <w:spacing w:after="0" w:line="480" w:lineRule="auto"/>
        <w:jc w:val="both"/>
        <w:rPr>
          <w:rFonts w:ascii="Arial" w:eastAsia="Arial" w:hAnsi="Arial" w:cs="Arial"/>
          <w:b/>
          <w:color w:val="000000"/>
          <w:sz w:val="24"/>
        </w:rPr>
      </w:pPr>
      <w:proofErr w:type="spellStart"/>
      <w:r w:rsidRPr="00253453">
        <w:rPr>
          <w:rFonts w:ascii="Arial" w:eastAsia="Arial" w:hAnsi="Arial" w:cs="Arial"/>
          <w:b/>
          <w:bCs/>
          <w:sz w:val="24"/>
        </w:rPr>
        <w:t>cscGAN</w:t>
      </w:r>
      <w:proofErr w:type="spellEnd"/>
      <w:r w:rsidRPr="00253453">
        <w:rPr>
          <w:rFonts w:ascii="Arial" w:eastAsia="Arial" w:hAnsi="Arial" w:cs="Arial"/>
          <w:b/>
          <w:bCs/>
          <w:sz w:val="24"/>
        </w:rPr>
        <w:t xml:space="preserve">: Conditional single-cell generative adversarial neural networks </w:t>
      </w:r>
    </w:p>
    <w:p w14:paraId="2F14E9C9" w14:textId="635805DA" w:rsidR="00765B38" w:rsidRDefault="00E31651" w:rsidP="00F506E3">
      <w:pPr>
        <w:spacing w:line="480" w:lineRule="auto"/>
        <w:jc w:val="both"/>
        <w:rPr>
          <w:rFonts w:ascii="Arial" w:eastAsia="Arial" w:hAnsi="Arial" w:cs="Arial"/>
        </w:rPr>
      </w:pPr>
      <w:proofErr w:type="spellStart"/>
      <w:r>
        <w:rPr>
          <w:rFonts w:ascii="Arial" w:eastAsia="Arial" w:hAnsi="Arial" w:cs="Arial"/>
        </w:rPr>
        <w:t>cscGAN</w:t>
      </w:r>
      <w:proofErr w:type="spellEnd"/>
      <w:r w:rsidR="00EE0A74">
        <w:rPr>
          <w:rFonts w:ascii="Arial" w:eastAsia="Arial" w:hAnsi="Arial" w:cs="Arial"/>
        </w:rPr>
        <w:t xml:space="preserve"> </w:t>
      </w:r>
      <w:r w:rsidR="0019774E">
        <w:rPr>
          <w:rFonts w:ascii="Arial" w:eastAsia="Arial" w:hAnsi="Arial" w:cs="Arial"/>
        </w:rPr>
        <w:fldChar w:fldCharType="begin">
          <w:fldData xml:space="preserve">PEVuZE5vdGU+PENpdGU+PEF1dGhvcj5NYXJvdWY8L0F1dGhvcj48WWVhcj4yMDIwPC9ZZWFyPjxS
ZWNOdW0+MTM5PC9SZWNOdW0+PERpc3BsYXlUZXh0Pls4Ml08L0Rpc3BsYXlUZXh0PjxyZWNvcmQ+
PHJlYy1udW1iZXI+MTM5PC9yZWMtbnVtYmVyPjxmb3JlaWduLWtleXM+PGtleSBhcHA9IkVOIiBk
Yi1pZD0ienNwcHgyNWZvZmZ0enhlZTk1ZngyOXA4dGF0ZjV2dmF3dHZwIiB0aW1lc3RhbXA9IjAi
PjEzOTwva2V5PjwvZm9yZWlnbi1rZXlzPjxyZWYtdHlwZSBuYW1lPSJKb3VybmFsIEFydGljbGUi
PjE3PC9yZWYtdHlwZT48Y29udHJpYnV0b3JzPjxhdXRob3JzPjxhdXRob3I+TWFyb3VmLCBNLjwv
YXV0aG9yPjxhdXRob3I+TWFjaGFydCwgUC48L2F1dGhvcj48YXV0aG9yPkJhbnNhbCwgVi48L2F1
dGhvcj48YXV0aG9yPktpbGlhbiwgQy48L2F1dGhvcj48YXV0aG9yPk1hZ3J1ZGVyLCBELiBTLjwv
YXV0aG9yPjxhdXRob3I+S3JlYnMsIEMuIEYuPC9hdXRob3I+PGF1dGhvcj5Cb25uLCBTLjwvYXV0
aG9yPjwvYXV0aG9ycz48L2NvbnRyaWJ1dG9ycz48YXV0aC1hZGRyZXNzPkluc3RpdHV0ZSBvZiBN
ZWRpY2FsIFN5c3RlbXMgQmlvbG9neSwgVW5pdmVyc2l0eSBNZWRpY2FsIENlbnRlciBIYW1idXJn
LUVwcGVuZG9yZiwgSGFtYnVyZywgR2VybWFueS4mI3hEO0NlbnRlciBmb3IgSW50ZXJuYWwgTWVk
aWNpbmUsIElJSS4gTWVkaWNhbCBDbGluaWMgYW5kIFBvbHljbGluaWMsIFVuaXZlcnNpdHkgTWVk
aWNhbCBDZW50ZXIgSGFtYnVyZy1FcHBlbmRvcmYsIEhhbWJ1cmcsIEdlcm1hbnkuJiN4RDtHZW5l
dmVudGlvbiBHbWJILCBHb2V0dGluZ2VuLCBHZXJtYW55LiYjeEQ7SW5zdGl0dXRlIG9mIE1lZGlj
YWwgU3lzdGVtcyBCaW9sb2d5LCBVbml2ZXJzaXR5IE1lZGljYWwgQ2VudGVyIEhhbWJ1cmctRXBw
ZW5kb3JmLCBIYW1idXJnLCBHZXJtYW55LiBzYm9ubkB1a2UuZGUuJiN4RDtHZXJtYW4gQ2VudGVy
IGZvciBOZXVyb2RlZ2VuZXJhdGl2ZSBEaXNlYXNlcywgVHVlYmluZ2VuLCBHZXJtYW55LiBzYm9u
bkB1a2UuZGUuPC9hdXRoLWFkZHJlc3M+PHRpdGxlcz48dGl0bGU+UmVhbGlzdGljIGluIHNpbGlj
byBnZW5lcmF0aW9uIGFuZCBhdWdtZW50YXRpb24gb2Ygc2luZ2xlLWNlbGwgUk5BLXNlcSBkYXRh
IHVzaW5nIGdlbmVyYXRpdmUgYWR2ZXJzYXJpYWwgbmV0d29ya3M8L3RpdGxlPjxzZWNvbmRhcnkt
dGl0bGU+TmF0IENvbW11bjwvc2Vjb25kYXJ5LXRpdGxlPjwvdGl0bGVzPjxwZXJpb2RpY2FsPjxm
dWxsLXRpdGxlPk5hdCBDb21tdW48L2Z1bGwtdGl0bGU+PC9wZXJpb2RpY2FsPjxwYWdlcz4xNjY8
L3BhZ2VzPjx2b2x1bWU+MTE8L3ZvbHVtZT48bnVtYmVyPjE8L251bWJlcj48ZWRpdGlvbj4yMDIw
LzAxLzExPC9lZGl0aW9uPjxrZXl3b3Jkcz48a2V5d29yZD5BbGdvcml0aG1zPC9rZXl3b3JkPjxr
ZXl3b3JkPkFuaW1hbHM8L2tleXdvcmQ+PGtleXdvcmQ+QmlvbWVkaWNhbCBSZXNlYXJjaC8qbWV0
aG9kczwva2V5d29yZD48a2V5d29yZD5Db21wdXRlciBTaW11bGF0aW9uPC9rZXl3b3JkPjxrZXl3
b3JkPkh1bWFuczwva2V5d29yZD48a2V5d29yZD5NaWNlPC9rZXl3b3JkPjxrZXl3b3JkPk1vZGVs
cywgVGhlb3JldGljYWw8L2tleXdvcmQ+PGtleXdvcmQ+TmV1cmFsIE5ldHdvcmtzLCBDb21wdXRl
cjwva2V5d29yZD48a2V5d29yZD5STkEvKmdlbmV0aWNzPC9rZXl3b3JkPjxrZXl3b3JkPlJOQS1T
ZXEvKm1ldGhvZHM8L2tleXdvcmQ+PC9rZXl3b3Jkcz48ZGF0ZXM+PHllYXI+MjAyMDwveWVhcj48
cHViLWRhdGVzPjxkYXRlPkphbiA5PC9kYXRlPjwvcHViLWRhdGVzPjwvZGF0ZXM+PGlzYm4+MjA0
MS0xNzIzIChFbGVjdHJvbmljKSYjeEQ7MjA0MS0xNzIzIChMaW5raW5nKTwvaXNibj48YWNjZXNz
aW9uLW51bT4zMTkxOTM3MzwvYWNjZXNzaW9uLW51bT48dXJscz48cmVsYXRlZC11cmxzPjx1cmw+
aHR0cHM6Ly93d3cubmNiaS5ubG0ubmloLmdvdi9wdWJtZWQvMzE5MTkzNzM8L3VybD48L3JlbGF0
ZWQtdXJscz48L3VybHM+PGN1c3RvbTI+UE1DNjk1MjM3MDwvY3VzdG9tMj48ZWxlY3Ryb25pYy1y
ZXNvdXJjZS1udW0+MTAuMTAzOC9zNDE0NjctMDE5LTE0MDE4LXo8L2VsZWN0cm9uaWMtcmVzb3Vy
Y2UtbnVtPjwvcmVjb3JkPjwvQ2l0ZT48L0VuZE5vdGU+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PEVuZE5vdGU+PENpdGU+PEF1dGhvcj5NYXJvdWY8L0F1dGhvcj48WWVhcj4yMDIwPC9ZZWFyPjxS
ZWNOdW0+MTM5PC9SZWNOdW0+PERpc3BsYXlUZXh0Pls4Ml08L0Rpc3BsYXlUZXh0PjxyZWNvcmQ+
PHJlYy1udW1iZXI+MTM5PC9yZWMtbnVtYmVyPjxmb3JlaWduLWtleXM+PGtleSBhcHA9IkVOIiBk
Yi1pZD0ienNwcHgyNWZvZmZ0enhlZTk1ZngyOXA4dGF0ZjV2dmF3dHZwIiB0aW1lc3RhbXA9IjAi
PjEzOTwva2V5PjwvZm9yZWlnbi1rZXlzPjxyZWYtdHlwZSBuYW1lPSJKb3VybmFsIEFydGljbGUi
PjE3PC9yZWYtdHlwZT48Y29udHJpYnV0b3JzPjxhdXRob3JzPjxhdXRob3I+TWFyb3VmLCBNLjwv
YXV0aG9yPjxhdXRob3I+TWFjaGFydCwgUC48L2F1dGhvcj48YXV0aG9yPkJhbnNhbCwgVi48L2F1
dGhvcj48YXV0aG9yPktpbGlhbiwgQy48L2F1dGhvcj48YXV0aG9yPk1hZ3J1ZGVyLCBELiBTLjwv
YXV0aG9yPjxhdXRob3I+S3JlYnMsIEMuIEYuPC9hdXRob3I+PGF1dGhvcj5Cb25uLCBTLjwvYXV0
aG9yPjwvYXV0aG9ycz48L2NvbnRyaWJ1dG9ycz48YXV0aC1hZGRyZXNzPkluc3RpdHV0ZSBvZiBN
ZWRpY2FsIFN5c3RlbXMgQmlvbG9neSwgVW5pdmVyc2l0eSBNZWRpY2FsIENlbnRlciBIYW1idXJn
LUVwcGVuZG9yZiwgSGFtYnVyZywgR2VybWFueS4mI3hEO0NlbnRlciBmb3IgSW50ZXJuYWwgTWVk
aWNpbmUsIElJSS4gTWVkaWNhbCBDbGluaWMgYW5kIFBvbHljbGluaWMsIFVuaXZlcnNpdHkgTWVk
aWNhbCBDZW50ZXIgSGFtYnVyZy1FcHBlbmRvcmYsIEhhbWJ1cmcsIEdlcm1hbnkuJiN4RDtHZW5l
dmVudGlvbiBHbWJILCBHb2V0dGluZ2VuLCBHZXJtYW55LiYjeEQ7SW5zdGl0dXRlIG9mIE1lZGlj
YWwgU3lzdGVtcyBCaW9sb2d5LCBVbml2ZXJzaXR5IE1lZGljYWwgQ2VudGVyIEhhbWJ1cmctRXBw
ZW5kb3JmLCBIYW1idXJnLCBHZXJtYW55LiBzYm9ubkB1a2UuZGUuJiN4RDtHZXJtYW4gQ2VudGVy
IGZvciBOZXVyb2RlZ2VuZXJhdGl2ZSBEaXNlYXNlcywgVHVlYmluZ2VuLCBHZXJtYW55LiBzYm9u
bkB1a2UuZGUuPC9hdXRoLWFkZHJlc3M+PHRpdGxlcz48dGl0bGU+UmVhbGlzdGljIGluIHNpbGlj
byBnZW5lcmF0aW9uIGFuZCBhdWdtZW50YXRpb24gb2Ygc2luZ2xlLWNlbGwgUk5BLXNlcSBkYXRh
IHVzaW5nIGdlbmVyYXRpdmUgYWR2ZXJzYXJpYWwgbmV0d29ya3M8L3RpdGxlPjxzZWNvbmRhcnkt
dGl0bGU+TmF0IENvbW11bjwvc2Vjb25kYXJ5LXRpdGxlPjwvdGl0bGVzPjxwZXJpb2RpY2FsPjxm
dWxsLXRpdGxlPk5hdCBDb21tdW48L2Z1bGwtdGl0bGU+PC9wZXJpb2RpY2FsPjxwYWdlcz4xNjY8
L3BhZ2VzPjx2b2x1bWU+MTE8L3ZvbHVtZT48bnVtYmVyPjE8L251bWJlcj48ZWRpdGlvbj4yMDIw
LzAxLzExPC9lZGl0aW9uPjxrZXl3b3Jkcz48a2V5d29yZD5BbGdvcml0aG1zPC9rZXl3b3JkPjxr
ZXl3b3JkPkFuaW1hbHM8L2tleXdvcmQ+PGtleXdvcmQ+QmlvbWVkaWNhbCBSZXNlYXJjaC8qbWV0
aG9kczwva2V5d29yZD48a2V5d29yZD5Db21wdXRlciBTaW11bGF0aW9uPC9rZXl3b3JkPjxrZXl3
b3JkPkh1bWFuczwva2V5d29yZD48a2V5d29yZD5NaWNlPC9rZXl3b3JkPjxrZXl3b3JkPk1vZGVs
cywgVGhlb3JldGljYWw8L2tleXdvcmQ+PGtleXdvcmQ+TmV1cmFsIE5ldHdvcmtzLCBDb21wdXRl
cjwva2V5d29yZD48a2V5d29yZD5STkEvKmdlbmV0aWNzPC9rZXl3b3JkPjxrZXl3b3JkPlJOQS1T
ZXEvKm1ldGhvZHM8L2tleXdvcmQ+PC9rZXl3b3Jkcz48ZGF0ZXM+PHllYXI+MjAyMDwveWVhcj48
cHViLWRhdGVzPjxkYXRlPkphbiA5PC9kYXRlPjwvcHViLWRhdGVzPjwvZGF0ZXM+PGlzYm4+MjA0
MS0xNzIzIChFbGVjdHJvbmljKSYjeEQ7MjA0MS0xNzIzIChMaW5raW5nKTwvaXNibj48YWNjZXNz
aW9uLW51bT4zMTkxOTM3MzwvYWNjZXNzaW9uLW51bT48dXJscz48cmVsYXRlZC11cmxzPjx1cmw+
aHR0cHM6Ly93d3cubmNiaS5ubG0ubmloLmdvdi9wdWJtZWQvMzE5MTkzNzM8L3VybD48L3JlbGF0
ZWQtdXJscz48L3VybHM+PGN1c3RvbTI+UE1DNjk1MjM3MDwvY3VzdG9tMj48ZWxlY3Ryb25pYy1y
ZXNvdXJjZS1udW0+MTAuMTAzOC9zNDE0NjctMDE5LTE0MDE4LXo8L2VsZWN0cm9uaWMtcmVzb3Vy
Y2UtbnVtPjwvcmVjb3JkPjwvQ2l0ZT48L0VuZE5vdGU+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930FB6">
        <w:rPr>
          <w:rFonts w:ascii="Arial" w:eastAsia="Arial" w:hAnsi="Arial" w:cs="Arial"/>
          <w:noProof/>
        </w:rPr>
        <w:t>[82]</w:t>
      </w:r>
      <w:r w:rsidR="0019774E">
        <w:rPr>
          <w:rFonts w:ascii="Arial" w:eastAsia="Arial" w:hAnsi="Arial" w:cs="Arial"/>
        </w:rPr>
        <w:fldChar w:fldCharType="end"/>
      </w:r>
      <w:r>
        <w:rPr>
          <w:rFonts w:ascii="Arial" w:eastAsia="Arial" w:hAnsi="Arial" w:cs="Arial"/>
        </w:rPr>
        <w:t xml:space="preserve"> is a GAN model designed to augment the existing </w:t>
      </w:r>
      <w:proofErr w:type="spellStart"/>
      <w:r>
        <w:rPr>
          <w:rFonts w:ascii="Arial" w:eastAsia="Arial" w:hAnsi="Arial" w:cs="Arial"/>
        </w:rPr>
        <w:t>scRNA</w:t>
      </w:r>
      <w:proofErr w:type="spellEnd"/>
      <w:r>
        <w:rPr>
          <w:rFonts w:ascii="Arial" w:eastAsia="Arial" w:hAnsi="Arial" w:cs="Arial"/>
        </w:rPr>
        <w:t xml:space="preserve">-seq samples by generating expression profiles of </w:t>
      </w:r>
      <w:r w:rsidR="00765B38">
        <w:rPr>
          <w:rFonts w:ascii="Arial" w:eastAsia="Arial" w:hAnsi="Arial" w:cs="Arial"/>
        </w:rPr>
        <w:t xml:space="preserve">specific </w:t>
      </w:r>
      <w:r>
        <w:rPr>
          <w:rFonts w:ascii="Arial" w:eastAsia="Arial" w:hAnsi="Arial" w:cs="Arial"/>
        </w:rPr>
        <w:t>cel</w:t>
      </w:r>
      <w:r w:rsidR="00765B38">
        <w:rPr>
          <w:rFonts w:ascii="Arial" w:eastAsia="Arial" w:hAnsi="Arial" w:cs="Arial"/>
        </w:rPr>
        <w:t>l types or subpopulations.</w:t>
      </w:r>
    </w:p>
    <w:p w14:paraId="1B4FF8D2" w14:textId="3DB8E369" w:rsidR="00E31651" w:rsidRPr="00717442" w:rsidRDefault="00E31651" w:rsidP="00F506E3">
      <w:pPr>
        <w:spacing w:line="480" w:lineRule="auto"/>
        <w:jc w:val="both"/>
        <w:rPr>
          <w:rFonts w:ascii="Arial" w:eastAsia="Arial" w:hAnsi="Arial" w:cs="Arial"/>
          <w:i/>
          <w:u w:val="single"/>
        </w:rPr>
      </w:pPr>
      <w:r w:rsidRPr="00717442">
        <w:rPr>
          <w:rFonts w:ascii="Arial" w:eastAsia="Arial" w:hAnsi="Arial" w:cs="Arial"/>
          <w:i/>
          <w:u w:val="single"/>
        </w:rPr>
        <w:t>Model</w:t>
      </w:r>
      <w:r w:rsidR="000B630D">
        <w:rPr>
          <w:rFonts w:ascii="Arial" w:eastAsia="Arial" w:hAnsi="Arial" w:cs="Arial"/>
          <w:i/>
          <w:u w:val="single"/>
        </w:rPr>
        <w:t>.</w:t>
      </w:r>
      <w:r>
        <w:rPr>
          <w:rFonts w:ascii="Arial" w:eastAsia="Arial" w:hAnsi="Arial" w:cs="Arial"/>
        </w:rPr>
        <w:t xml:space="preserve">  Two models, </w:t>
      </w:r>
      <w:proofErr w:type="spellStart"/>
      <w:r>
        <w:rPr>
          <w:rFonts w:ascii="Arial" w:eastAsia="Arial" w:hAnsi="Arial" w:cs="Arial"/>
        </w:rPr>
        <w:t>csGAN</w:t>
      </w:r>
      <w:proofErr w:type="spellEnd"/>
      <w:r>
        <w:rPr>
          <w:rFonts w:ascii="Arial" w:eastAsia="Arial" w:hAnsi="Arial" w:cs="Arial"/>
        </w:rPr>
        <w:t xml:space="preserve"> and </w:t>
      </w:r>
      <w:proofErr w:type="spellStart"/>
      <w:r>
        <w:rPr>
          <w:rFonts w:ascii="Arial" w:eastAsia="Arial" w:hAnsi="Arial" w:cs="Arial"/>
        </w:rPr>
        <w:t>cscGAN</w:t>
      </w:r>
      <w:proofErr w:type="spellEnd"/>
      <w:r>
        <w:rPr>
          <w:rFonts w:ascii="Arial" w:eastAsia="Arial" w:hAnsi="Arial" w:cs="Arial"/>
        </w:rPr>
        <w:t xml:space="preserve">, were developed following the general formulation of WGAN described in </w:t>
      </w:r>
      <w:r w:rsidRPr="00253453">
        <w:rPr>
          <w:rFonts w:ascii="Arial" w:eastAsia="Arial" w:hAnsi="Arial" w:cs="Arial"/>
        </w:rPr>
        <w:t xml:space="preserve">section </w:t>
      </w:r>
      <w:r w:rsidR="00145768" w:rsidRPr="00253453">
        <w:rPr>
          <w:rFonts w:ascii="Arial" w:eastAsia="Arial" w:hAnsi="Arial" w:cs="Arial"/>
        </w:rPr>
        <w:t>3</w:t>
      </w:r>
      <w:r w:rsidRPr="00253453">
        <w:rPr>
          <w:rFonts w:ascii="Arial" w:eastAsia="Arial" w:hAnsi="Arial" w:cs="Arial"/>
        </w:rPr>
        <w:t xml:space="preserve">.3. </w:t>
      </w:r>
      <w:r w:rsidRPr="00941D2C">
        <w:rPr>
          <w:rFonts w:ascii="Arial" w:eastAsia="Arial" w:hAnsi="Arial" w:cs="Arial"/>
        </w:rPr>
        <w:t xml:space="preserve"> </w:t>
      </w:r>
      <w:r>
        <w:rPr>
          <w:rFonts w:ascii="Arial" w:eastAsia="Arial" w:hAnsi="Arial" w:cs="Arial"/>
        </w:rPr>
        <w:t xml:space="preserve">The difference between the two models is that </w:t>
      </w:r>
      <w:proofErr w:type="spellStart"/>
      <w:r w:rsidR="00765B38">
        <w:rPr>
          <w:rFonts w:ascii="Arial" w:eastAsia="Arial" w:hAnsi="Arial" w:cs="Arial"/>
        </w:rPr>
        <w:t>csc</w:t>
      </w:r>
      <w:r>
        <w:rPr>
          <w:rFonts w:ascii="Arial" w:eastAsia="Arial" w:hAnsi="Arial" w:cs="Arial"/>
        </w:rPr>
        <w:t>GAN</w:t>
      </w:r>
      <w:proofErr w:type="spellEnd"/>
      <w:r>
        <w:rPr>
          <w:rFonts w:ascii="Arial" w:eastAsia="Arial" w:hAnsi="Arial" w:cs="Arial"/>
        </w:rPr>
        <w:t xml:space="preserve"> is a conditional GAN such that the input to the generator also includes </w:t>
      </w:r>
      <w:r>
        <w:rPr>
          <w:rFonts w:ascii="Arial" w:hAnsi="Arial" w:cs="Arial"/>
          <w:spacing w:val="-1"/>
          <w:szCs w:val="20"/>
          <w:lang w:eastAsia="x-none"/>
        </w:rPr>
        <w:t xml:space="preserve">a class label </w:t>
      </w:r>
      <m:oMath>
        <m:r>
          <w:rPr>
            <w:rFonts w:ascii="Cambria Math" w:hAnsi="Cambria Math" w:cs="Arial"/>
            <w:spacing w:val="-1"/>
            <w:szCs w:val="20"/>
            <w:lang w:val="x-none" w:eastAsia="x-none"/>
          </w:rPr>
          <m:t>y</m:t>
        </m:r>
      </m:oMath>
      <w:r>
        <w:rPr>
          <w:rFonts w:ascii="Arial" w:hAnsi="Arial" w:cs="Arial"/>
          <w:spacing w:val="-1"/>
          <w:szCs w:val="20"/>
          <w:lang w:eastAsia="x-none"/>
        </w:rPr>
        <w:t xml:space="preserve"> or cell type, i.e.</w:t>
      </w:r>
      <w:r>
        <w:rPr>
          <w:rFonts w:ascii="Arial" w:eastAsia="Arial" w:hAnsi="Arial" w:cs="Arial"/>
        </w:rPr>
        <w:t xml:space="preserve">  </w:t>
      </w:r>
      <m:oMath>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w:rPr>
                <w:rFonts w:ascii="Cambria Math" w:hAnsi="Cambria Math" w:cs="Arial"/>
                <w:spacing w:val="-1"/>
                <w:szCs w:val="20"/>
                <w:lang w:eastAsia="x-none"/>
              </w:rPr>
              <m:t>G</m:t>
            </m:r>
          </m:sub>
        </m:sSub>
        <m:d>
          <m:dPr>
            <m:ctrlPr>
              <w:rPr>
                <w:rFonts w:ascii="Cambria Math" w:hAnsi="Cambria Math" w:cs="Arial"/>
                <w:i/>
                <w:spacing w:val="-1"/>
                <w:szCs w:val="20"/>
                <w:lang w:eastAsia="x-none"/>
              </w:rPr>
            </m:ctrlPr>
          </m:dPr>
          <m:e>
            <m:r>
              <m:rPr>
                <m:sty m:val="bi"/>
              </m:rPr>
              <w:rPr>
                <w:rFonts w:ascii="Cambria Math" w:hAnsi="Cambria Math" w:cs="Arial"/>
                <w:spacing w:val="-1"/>
                <w:szCs w:val="20"/>
                <w:lang w:val="x-none" w:eastAsia="x-none"/>
              </w:rPr>
              <m:t>z</m:t>
            </m:r>
            <m:r>
              <w:rPr>
                <w:rFonts w:ascii="Cambria Math" w:hAnsi="Cambria Math" w:cs="Arial"/>
                <w:spacing w:val="-1"/>
                <w:szCs w:val="20"/>
                <w:lang w:val="x-none" w:eastAsia="x-none"/>
              </w:rPr>
              <m:t>,y</m:t>
            </m:r>
            <m:ctrlPr>
              <w:rPr>
                <w:rFonts w:ascii="Cambria Math" w:hAnsi="Cambria Math" w:cs="Arial"/>
                <w:i/>
                <w:spacing w:val="-1"/>
                <w:szCs w:val="20"/>
                <w:lang w:val="x-none" w:eastAsia="x-none"/>
              </w:rPr>
            </m:ctrlPr>
          </m:e>
        </m:d>
      </m:oMath>
      <w:r>
        <w:rPr>
          <w:rFonts w:ascii="Arial" w:hAnsi="Arial" w:cs="Arial"/>
          <w:spacing w:val="-1"/>
          <w:szCs w:val="20"/>
          <w:lang w:eastAsia="x-none"/>
        </w:rPr>
        <w:t xml:space="preserve">. The </w:t>
      </w:r>
      <w:r w:rsidRPr="00A81BF6">
        <w:rPr>
          <w:rFonts w:ascii="Arial" w:eastAsia="Arial" w:hAnsi="Arial" w:cs="Arial"/>
        </w:rPr>
        <w:t>projection-based conditioning (PCGAN)</w:t>
      </w:r>
      <w:r>
        <w:rPr>
          <w:rFonts w:ascii="Arial" w:eastAsia="Arial" w:hAnsi="Arial" w:cs="Arial"/>
        </w:rPr>
        <w:t xml:space="preserve"> method</w:t>
      </w:r>
      <w:r w:rsidR="00EE0A74">
        <w:rPr>
          <w:rFonts w:ascii="Arial" w:eastAsia="Arial" w:hAnsi="Arial" w:cs="Arial"/>
        </w:rPr>
        <w:t xml:space="preserve"> </w:t>
      </w:r>
      <w:r w:rsidR="0019774E">
        <w:rPr>
          <w:rFonts w:ascii="Arial" w:eastAsia="Arial" w:hAnsi="Arial" w:cs="Arial"/>
        </w:rPr>
        <w:fldChar w:fldCharType="begin"/>
      </w:r>
      <w:r w:rsidR="00930FB6">
        <w:rPr>
          <w:rFonts w:ascii="Arial" w:eastAsia="Arial" w:hAnsi="Arial" w:cs="Arial"/>
        </w:rPr>
        <w:instrText xml:space="preserve"> ADDIN EN.CITE &lt;EndNote&gt;&lt;Cite&gt;&lt;Author&gt;Miyato&lt;/Author&gt;&lt;Year&gt;2018&lt;/Year&gt;&lt;RecNum&gt;140&lt;/RecNum&gt;&lt;DisplayText&gt;[83]&lt;/DisplayText&gt;&lt;record&gt;&lt;rec-number&gt;140&lt;/rec-number&gt;&lt;foreign-keys&gt;&lt;key app="EN" db-id="zsppx25fofftzxee95fx29p8tatf5vvawtvp" timestamp="0"&gt;140&lt;/key&gt;&lt;/foreign-keys&gt;&lt;ref-type name="Journal Article"&gt;17&lt;/ref-type&gt;&lt;contributors&gt;&lt;authors&gt;&lt;author&gt;Miyato, T. and Koyama, M&lt;/author&gt;&lt;/authors&gt;&lt;/contributors&gt;&lt;titles&gt;&lt;title&gt;cGANs with projection discriminator&lt;/title&gt;&lt;secondary-title&gt;Preprint&lt;/secondary-title&gt;&lt;/titles&gt;&lt;dates&gt;&lt;year&gt;2018&lt;/year&gt;&lt;/dates&gt;&lt;urls&gt;&lt;/urls&gt;&lt;electronic-resource-num&gt;https://arxiv.org/abs/1802.05637 &lt;/electronic-resource-num&gt;&lt;/record&gt;&lt;/Cite&gt;&lt;/EndNote&gt;</w:instrText>
      </w:r>
      <w:r w:rsidR="0019774E">
        <w:rPr>
          <w:rFonts w:ascii="Arial" w:eastAsia="Arial" w:hAnsi="Arial" w:cs="Arial"/>
        </w:rPr>
        <w:fldChar w:fldCharType="separate"/>
      </w:r>
      <w:r w:rsidR="00930FB6">
        <w:rPr>
          <w:rFonts w:ascii="Arial" w:eastAsia="Arial" w:hAnsi="Arial" w:cs="Arial"/>
          <w:noProof/>
        </w:rPr>
        <w:t>[83]</w:t>
      </w:r>
      <w:r w:rsidR="0019774E">
        <w:rPr>
          <w:rFonts w:ascii="Arial" w:eastAsia="Arial" w:hAnsi="Arial" w:cs="Arial"/>
        </w:rPr>
        <w:fldChar w:fldCharType="end"/>
      </w:r>
      <w:r>
        <w:rPr>
          <w:rFonts w:ascii="Arial" w:eastAsia="Arial" w:hAnsi="Arial" w:cs="Arial"/>
        </w:rPr>
        <w:t xml:space="preserve"> was adopted to obtain the conditional GAN. For both models, the generator </w:t>
      </w:r>
      <w:r w:rsidR="00765B38">
        <w:rPr>
          <w:rFonts w:ascii="Arial" w:eastAsia="Arial" w:hAnsi="Arial" w:cs="Arial"/>
        </w:rPr>
        <w:lastRenderedPageBreak/>
        <w:t xml:space="preserve">(three layers of </w:t>
      </w:r>
      <w:r w:rsidR="00765B38" w:rsidRPr="006849C2">
        <w:rPr>
          <w:rFonts w:ascii="Arial" w:eastAsia="Arial" w:hAnsi="Arial" w:cs="Arial"/>
        </w:rPr>
        <w:t xml:space="preserve">1024, 512, </w:t>
      </w:r>
      <w:r w:rsidR="00765B38">
        <w:rPr>
          <w:rFonts w:ascii="Arial" w:eastAsia="Arial" w:hAnsi="Arial" w:cs="Arial"/>
        </w:rPr>
        <w:t xml:space="preserve">and </w:t>
      </w:r>
      <w:r w:rsidR="00765B38" w:rsidRPr="006849C2">
        <w:rPr>
          <w:rFonts w:ascii="Arial" w:eastAsia="Arial" w:hAnsi="Arial" w:cs="Arial"/>
        </w:rPr>
        <w:t>256</w:t>
      </w:r>
      <w:r w:rsidR="00765B38">
        <w:rPr>
          <w:rFonts w:ascii="Arial" w:eastAsia="Arial" w:hAnsi="Arial" w:cs="Arial"/>
        </w:rPr>
        <w:t xml:space="preserve"> </w:t>
      </w:r>
      <w:r w:rsidR="00765B38" w:rsidRPr="006849C2">
        <w:rPr>
          <w:rFonts w:ascii="Arial" w:eastAsia="Arial" w:hAnsi="Arial" w:cs="Arial"/>
        </w:rPr>
        <w:t>neurons</w:t>
      </w:r>
      <w:r w:rsidR="00765B38">
        <w:rPr>
          <w:rFonts w:ascii="Arial" w:eastAsia="Arial" w:hAnsi="Arial" w:cs="Arial"/>
        </w:rPr>
        <w:t xml:space="preserve">) </w:t>
      </w:r>
      <w:r>
        <w:rPr>
          <w:rFonts w:ascii="Arial" w:eastAsia="Arial" w:hAnsi="Arial" w:cs="Arial"/>
        </w:rPr>
        <w:t xml:space="preserve">and discriminator </w:t>
      </w:r>
      <w:r w:rsidR="00765B38">
        <w:rPr>
          <w:rFonts w:ascii="Arial" w:eastAsia="Arial" w:hAnsi="Arial" w:cs="Arial"/>
        </w:rPr>
        <w:t xml:space="preserve">(three layers of </w:t>
      </w:r>
      <w:r w:rsidR="00765B38" w:rsidRPr="006849C2">
        <w:rPr>
          <w:rFonts w:ascii="Arial" w:eastAsia="Arial" w:hAnsi="Arial" w:cs="Arial"/>
        </w:rPr>
        <w:t>256, 512, and 1024 neurons</w:t>
      </w:r>
      <w:r w:rsidR="00765B38">
        <w:rPr>
          <w:rFonts w:ascii="Arial" w:eastAsia="Arial" w:hAnsi="Arial" w:cs="Arial"/>
        </w:rPr>
        <w:t xml:space="preserve">) </w:t>
      </w:r>
      <w:r>
        <w:rPr>
          <w:rFonts w:ascii="Arial" w:eastAsia="Arial" w:hAnsi="Arial" w:cs="Arial"/>
        </w:rPr>
        <w:t xml:space="preserve">are </w:t>
      </w:r>
      <w:r w:rsidR="00765B38">
        <w:rPr>
          <w:rFonts w:ascii="Arial" w:eastAsia="Arial" w:hAnsi="Arial" w:cs="Arial"/>
        </w:rPr>
        <w:t xml:space="preserve">fully connected </w:t>
      </w:r>
      <w:r>
        <w:rPr>
          <w:rFonts w:ascii="Arial" w:eastAsia="Arial" w:hAnsi="Arial" w:cs="Arial"/>
        </w:rPr>
        <w:t>DNNs</w:t>
      </w:r>
      <w:r w:rsidR="00765B38">
        <w:rPr>
          <w:rFonts w:ascii="Arial" w:eastAsia="Arial" w:hAnsi="Arial" w:cs="Arial"/>
        </w:rPr>
        <w:t>.</w:t>
      </w:r>
    </w:p>
    <w:p w14:paraId="10D4D5B3" w14:textId="2B6F85A2" w:rsidR="00E31651" w:rsidRDefault="00E31651" w:rsidP="00F506E3">
      <w:pPr>
        <w:autoSpaceDE w:val="0"/>
        <w:autoSpaceDN w:val="0"/>
        <w:adjustRightInd w:val="0"/>
        <w:spacing w:after="120" w:line="480" w:lineRule="auto"/>
        <w:jc w:val="both"/>
        <w:rPr>
          <w:rFonts w:ascii="Arial" w:eastAsia="Arial" w:hAnsi="Arial" w:cs="Arial"/>
        </w:rPr>
      </w:pPr>
      <w:r w:rsidRPr="00717442">
        <w:rPr>
          <w:rFonts w:ascii="Arial" w:eastAsia="Arial" w:hAnsi="Arial" w:cs="Arial"/>
          <w:i/>
          <w:u w:val="single"/>
        </w:rPr>
        <w:t>Evaluation metrics</w:t>
      </w:r>
      <w:r w:rsidR="000B630D">
        <w:rPr>
          <w:rFonts w:ascii="Arial" w:eastAsia="Arial" w:hAnsi="Arial" w:cs="Arial"/>
          <w:i/>
          <w:u w:val="single"/>
        </w:rPr>
        <w:t>.</w:t>
      </w:r>
      <w:r w:rsidRPr="00550FEC">
        <w:rPr>
          <w:rFonts w:ascii="Arial" w:eastAsia="Arial" w:hAnsi="Arial" w:cs="Arial"/>
          <w:i/>
        </w:rPr>
        <w:t xml:space="preserve"> </w:t>
      </w:r>
      <w:r>
        <w:rPr>
          <w:rFonts w:ascii="Arial" w:eastAsia="Arial" w:hAnsi="Arial" w:cs="Arial"/>
        </w:rPr>
        <w:t xml:space="preserve">The performance of </w:t>
      </w:r>
      <w:proofErr w:type="spellStart"/>
      <w:r>
        <w:rPr>
          <w:rFonts w:ascii="Arial" w:eastAsia="Arial" w:hAnsi="Arial" w:cs="Arial"/>
        </w:rPr>
        <w:t>cscGAN</w:t>
      </w:r>
      <w:proofErr w:type="spellEnd"/>
      <w:r>
        <w:rPr>
          <w:rFonts w:ascii="Arial" w:eastAsia="Arial" w:hAnsi="Arial" w:cs="Arial"/>
        </w:rPr>
        <w:t xml:space="preserve"> was assessed qualitatively by comparing the </w:t>
      </w:r>
      <w:r w:rsidRPr="00550FEC">
        <w:rPr>
          <w:rFonts w:ascii="Arial" w:eastAsiaTheme="minorEastAsia" w:hAnsi="Arial" w:cs="Arial"/>
          <w:szCs w:val="19"/>
        </w:rPr>
        <w:t>t-SNE</w:t>
      </w:r>
      <w:r>
        <w:rPr>
          <w:rFonts w:ascii="Arial" w:eastAsia="Arial" w:hAnsi="Arial" w:cs="Arial"/>
        </w:rPr>
        <w:t xml:space="preserve"> plots of the real and generated samples. In the first approach, cluster-specific marker genes were obtained and SCENIC</w:t>
      </w:r>
      <w:r w:rsidR="00930FB6">
        <w:rPr>
          <w:rFonts w:ascii="Arial" w:eastAsia="Arial" w:hAnsi="Arial" w:cs="Arial"/>
        </w:rPr>
        <w:fldChar w:fldCharType="begin">
          <w:fldData xml:space="preserve">PEVuZE5vdGU+PENpdGU+PEF1dGhvcj5BaWJhcjwvQXV0aG9yPjxZZWFyPjIwMTc8L1llYXI+PFJl
Y051bT4yNTI8L1JlY051bT48RGlzcGxheVRleHQ+Wzg0XTwvRGlzcGxheVRleHQ+PHJlY29yZD48
cmVjLW51bWJlcj4yNTI8L3JlYy1udW1iZXI+PGZvcmVpZ24ta2V5cz48a2V5IGFwcD0iRU4iIGRi
LWlkPSJ6c3BweDI1Zm9mZnR6eGVlOTVmeDI5cDh0YXRmNXZ2YXd0dnAiIHRpbWVzdGFtcD0iMTYz
MDg5MDY3MCI+MjUyPC9rZXk+PC9mb3JlaWduLWtleXM+PHJlZi10eXBlIG5hbWU9IkpvdXJuYWwg
QXJ0aWNsZSI+MTc8L3JlZi10eXBlPjxjb250cmlidXRvcnM+PGF1dGhvcnM+PGF1dGhvcj5BaWJh
ciwgUy48L2F1dGhvcj48YXV0aG9yPkdvbnphbGV6LUJsYXMsIEMuIEIuPC9hdXRob3I+PGF1dGhv
cj5Nb2VybWFuLCBULjwvYXV0aG9yPjxhdXRob3I+SHV5bmgtVGh1LCBWLiBBLjwvYXV0aG9yPjxh
dXRob3I+SW1yaWNob3ZhLCBILjwvYXV0aG9yPjxhdXRob3I+SHVsc2VsbWFucywgRy48L2F1dGhv
cj48YXV0aG9yPlJhbWJvdywgRi48L2F1dGhvcj48YXV0aG9yPk1hcmluZSwgSi4gQy48L2F1dGhv
cj48YXV0aG9yPkdldXJ0cywgUC48L2F1dGhvcj48YXV0aG9yPkFlcnRzLCBKLjwvYXV0aG9yPjxh
dXRob3I+dmFuIGRlbiBPb3JkLCBKLjwvYXV0aG9yPjxhdXRob3I+QXRhaywgWi4gSy48L2F1dGhv
cj48YXV0aG9yPldvdXRlcnMsIEouPC9hdXRob3I+PGF1dGhvcj5BZXJ0cywgUy48L2F1dGhvcj48
L2F1dGhvcnM+PC9jb250cmlidXRvcnM+PGF1dGgtYWRkcmVzcz5WSUIgQ2VudGVyIGZvciBCcmFp
biAmYW1wOyBEaXNlYXNlIFJlc2VhcmNoLCBMYWJvcmF0b3J5IG9mIENvbXB1dGF0aW9uYWwgQmlv
bG9neSwgTGV1dmVuLCBCZWxnaXVtLiYjeEQ7S1UgTGV1dmVuLCBEZXBhcnRtZW50IG9mIEh1bWFu
IEdlbmV0aWNzLCBMZXV2ZW4sIEJlbGdpdW0uJiN4RDtLVSBMZXV2ZW4gRVNBVC9TVEFESVVTLCBW
REEtbGFiLCBMZXV2ZW4sIEJlbGdpdW0uJiN4RDtJTUVDIFNtYXJ0IEFwcGxpY2F0aW9ucyBhbmQg
SW5ub3ZhdGlvbiBTZXJ2aWNlcywgTGV1dmVuLCBCZWxnaXVtLiYjeEQ7RGVwYXJ0bWVudCBvZiBF
bGVjdHJpY2FsIEVuZ2luZWVyaW5nIGFuZCBDb21wdXRlciBTY2llbmNlLCBVbml2ZXJzaXR5IG9m
IExpZWdlLCBMaWVnZSwgQmVsZ2l1bS4mI3hEO1ZJQiBDZW50ZXIgZm9yIENhbmNlciBCaW9sb2d5
LCBMYWJvcmF0b3J5IGZvciBNb2xlY3VsYXIgQ2FuY2VyIEJpb2xvZ3ksIExldXZlbiwgQmVsZ2l1
bS4mI3hEO0tVIExldXZlbiwgRGVwYXJ0bWVudCBvZiBPbmNvbG9neSwgTGV1dmVuLCBCZWxnaXVt
LiYjeEQ7S1UgTGV1dmVuLCBEZXBhcnRtZW50IG9mIEltYWdpbmcgYW5kIFBhdGhvbG9neSBUcmFu
c2xhdGlvbmFsIENlbGwgYW5kIFRpc3N1ZSBSZXNlYXJjaCwgTGV1dmVuLCBCZWxnaXVtLjwvYXV0
aC1hZGRyZXNzPjx0aXRsZXM+PHRpdGxlPlNDRU5JQzogc2luZ2xlLWNlbGwgcmVndWxhdG9yeSBu
ZXR3b3JrIGluZmVyZW5jZSBhbmQgY2x1c3RlcmluZzwvdGl0bGU+PHNlY29uZGFyeS10aXRsZT5O
YXQgTWV0aG9kczwvc2Vjb25kYXJ5LXRpdGxlPjwvdGl0bGVzPjxwZXJpb2RpY2FsPjxmdWxsLXRp
dGxlPk5hdCBNZXRob2RzPC9mdWxsLXRpdGxlPjwvcGVyaW9kaWNhbD48cGFnZXM+MTA4My0xMDg2
PC9wYWdlcz48dm9sdW1lPjE0PC92b2x1bWU+PG51bWJlcj4xMTwvbnVtYmVyPjxlZGl0aW9uPjIw
MTcvMTAvMTE8L2VkaXRpb24+PGtleXdvcmRzPjxrZXl3b3JkPkFsZ29yaXRobXM8L2tleXdvcmQ+
PGtleXdvcmQ+QW5pbWFsczwva2V5d29yZD48a2V5d29yZD5CcmFpbi9tZXRhYm9saXNtPC9rZXl3
b3JkPjxrZXl3b3JkPkNsdXN0ZXIgQW5hbHlzaXM8L2tleXdvcmQ+PGtleXdvcmQ+R2VuZSBFeHBy
ZXNzaW9uIFByb2ZpbGluZzwva2V5d29yZD48a2V5d29yZD4qR2VuZSBSZWd1bGF0b3J5IE5ldHdv
cmtzPC9rZXl3b3JkPjxrZXl3b3JkPkh1bWFuczwva2V5d29yZD48a2V5d29yZD5NaWNlPC9rZXl3
b3JkPjxrZXl3b3JkPipTaW5nbGUtQ2VsbCBBbmFseXNpczwva2V5d29yZD48L2tleXdvcmRzPjxk
YXRlcz48eWVhcj4yMDE3PC95ZWFyPjxwdWItZGF0ZXM+PGRhdGU+Tm92PC9kYXRlPjwvcHViLWRh
dGVzPjwvZGF0ZXM+PGlzYm4+MTU0OC03MTA1IChFbGVjdHJvbmljKSYjeEQ7MTU0OC03MDkxIChM
aW5raW5nKTwvaXNibj48YWNjZXNzaW9uLW51bT4yODk5MTg5MjwvYWNjZXNzaW9uLW51bT48dXJs
cz48cmVsYXRlZC11cmxzPjx1cmw+aHR0cHM6Ly93d3cubmNiaS5ubG0ubmloLmdvdi9wdWJtZWQv
Mjg5OTE4OTI8L3VybD48L3JlbGF0ZWQtdXJscz48L3VybHM+PGN1c3RvbTI+UE1DNTkzNzY3Njwv
Y3VzdG9tMj48ZWxlY3Ryb25pYy1yZXNvdXJjZS1udW0+MTAuMTAzOC9ubWV0aC40NDYzPC9lbGVj
dHJvbmljLXJlc291cmNlLW51bT48L3JlY29yZD48L0NpdGU+PC9FbmROb3RlPn==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PEVuZE5vdGU+PENpdGU+PEF1dGhvcj5BaWJhcjwvQXV0aG9yPjxZZWFyPjIwMTc8L1llYXI+PFJl
Y051bT4yNTI8L1JlY051bT48RGlzcGxheVRleHQ+Wzg0XTwvRGlzcGxheVRleHQ+PHJlY29yZD48
cmVjLW51bWJlcj4yNTI8L3JlYy1udW1iZXI+PGZvcmVpZ24ta2V5cz48a2V5IGFwcD0iRU4iIGRi
LWlkPSJ6c3BweDI1Zm9mZnR6eGVlOTVmeDI5cDh0YXRmNXZ2YXd0dnAiIHRpbWVzdGFtcD0iMTYz
MDg5MDY3MCI+MjUyPC9rZXk+PC9mb3JlaWduLWtleXM+PHJlZi10eXBlIG5hbWU9IkpvdXJuYWwg
QXJ0aWNsZSI+MTc8L3JlZi10eXBlPjxjb250cmlidXRvcnM+PGF1dGhvcnM+PGF1dGhvcj5BaWJh
ciwgUy48L2F1dGhvcj48YXV0aG9yPkdvbnphbGV6LUJsYXMsIEMuIEIuPC9hdXRob3I+PGF1dGhv
cj5Nb2VybWFuLCBULjwvYXV0aG9yPjxhdXRob3I+SHV5bmgtVGh1LCBWLiBBLjwvYXV0aG9yPjxh
dXRob3I+SW1yaWNob3ZhLCBILjwvYXV0aG9yPjxhdXRob3I+SHVsc2VsbWFucywgRy48L2F1dGhv
cj48YXV0aG9yPlJhbWJvdywgRi48L2F1dGhvcj48YXV0aG9yPk1hcmluZSwgSi4gQy48L2F1dGhv
cj48YXV0aG9yPkdldXJ0cywgUC48L2F1dGhvcj48YXV0aG9yPkFlcnRzLCBKLjwvYXV0aG9yPjxh
dXRob3I+dmFuIGRlbiBPb3JkLCBKLjwvYXV0aG9yPjxhdXRob3I+QXRhaywgWi4gSy48L2F1dGhv
cj48YXV0aG9yPldvdXRlcnMsIEouPC9hdXRob3I+PGF1dGhvcj5BZXJ0cywgUy48L2F1dGhvcj48
L2F1dGhvcnM+PC9jb250cmlidXRvcnM+PGF1dGgtYWRkcmVzcz5WSUIgQ2VudGVyIGZvciBCcmFp
biAmYW1wOyBEaXNlYXNlIFJlc2VhcmNoLCBMYWJvcmF0b3J5IG9mIENvbXB1dGF0aW9uYWwgQmlv
bG9neSwgTGV1dmVuLCBCZWxnaXVtLiYjeEQ7S1UgTGV1dmVuLCBEZXBhcnRtZW50IG9mIEh1bWFu
IEdlbmV0aWNzLCBMZXV2ZW4sIEJlbGdpdW0uJiN4RDtLVSBMZXV2ZW4gRVNBVC9TVEFESVVTLCBW
REEtbGFiLCBMZXV2ZW4sIEJlbGdpdW0uJiN4RDtJTUVDIFNtYXJ0IEFwcGxpY2F0aW9ucyBhbmQg
SW5ub3ZhdGlvbiBTZXJ2aWNlcywgTGV1dmVuLCBCZWxnaXVtLiYjeEQ7RGVwYXJ0bWVudCBvZiBF
bGVjdHJpY2FsIEVuZ2luZWVyaW5nIGFuZCBDb21wdXRlciBTY2llbmNlLCBVbml2ZXJzaXR5IG9m
IExpZWdlLCBMaWVnZSwgQmVsZ2l1bS4mI3hEO1ZJQiBDZW50ZXIgZm9yIENhbmNlciBCaW9sb2d5
LCBMYWJvcmF0b3J5IGZvciBNb2xlY3VsYXIgQ2FuY2VyIEJpb2xvZ3ksIExldXZlbiwgQmVsZ2l1
bS4mI3hEO0tVIExldXZlbiwgRGVwYXJ0bWVudCBvZiBPbmNvbG9neSwgTGV1dmVuLCBCZWxnaXVt
LiYjeEQ7S1UgTGV1dmVuLCBEZXBhcnRtZW50IG9mIEltYWdpbmcgYW5kIFBhdGhvbG9neSBUcmFu
c2xhdGlvbmFsIENlbGwgYW5kIFRpc3N1ZSBSZXNlYXJjaCwgTGV1dmVuLCBCZWxnaXVtLjwvYXV0
aC1hZGRyZXNzPjx0aXRsZXM+PHRpdGxlPlNDRU5JQzogc2luZ2xlLWNlbGwgcmVndWxhdG9yeSBu
ZXR3b3JrIGluZmVyZW5jZSBhbmQgY2x1c3RlcmluZzwvdGl0bGU+PHNlY29uZGFyeS10aXRsZT5O
YXQgTWV0aG9kczwvc2Vjb25kYXJ5LXRpdGxlPjwvdGl0bGVzPjxwZXJpb2RpY2FsPjxmdWxsLXRp
dGxlPk5hdCBNZXRob2RzPC9mdWxsLXRpdGxlPjwvcGVyaW9kaWNhbD48cGFnZXM+MTA4My0xMDg2
PC9wYWdlcz48dm9sdW1lPjE0PC92b2x1bWU+PG51bWJlcj4xMTwvbnVtYmVyPjxlZGl0aW9uPjIw
MTcvMTAvMTE8L2VkaXRpb24+PGtleXdvcmRzPjxrZXl3b3JkPkFsZ29yaXRobXM8L2tleXdvcmQ+
PGtleXdvcmQ+QW5pbWFsczwva2V5d29yZD48a2V5d29yZD5CcmFpbi9tZXRhYm9saXNtPC9rZXl3
b3JkPjxrZXl3b3JkPkNsdXN0ZXIgQW5hbHlzaXM8L2tleXdvcmQ+PGtleXdvcmQ+R2VuZSBFeHBy
ZXNzaW9uIFByb2ZpbGluZzwva2V5d29yZD48a2V5d29yZD4qR2VuZSBSZWd1bGF0b3J5IE5ldHdv
cmtzPC9rZXl3b3JkPjxrZXl3b3JkPkh1bWFuczwva2V5d29yZD48a2V5d29yZD5NaWNlPC9rZXl3
b3JkPjxrZXl3b3JkPipTaW5nbGUtQ2VsbCBBbmFseXNpczwva2V5d29yZD48L2tleXdvcmRzPjxk
YXRlcz48eWVhcj4yMDE3PC95ZWFyPjxwdWItZGF0ZXM+PGRhdGU+Tm92PC9kYXRlPjwvcHViLWRh
dGVzPjwvZGF0ZXM+PGlzYm4+MTU0OC03MTA1IChFbGVjdHJvbmljKSYjeEQ7MTU0OC03MDkxIChM
aW5raW5nKTwvaXNibj48YWNjZXNzaW9uLW51bT4yODk5MTg5MjwvYWNjZXNzaW9uLW51bT48dXJs
cz48cmVsYXRlZC11cmxzPjx1cmw+aHR0cHM6Ly93d3cubmNiaS5ubG0ubmloLmdvdi9wdWJtZWQv
Mjg5OTE4OTI8L3VybD48L3JlbGF0ZWQtdXJscz48L3VybHM+PGN1c3RvbTI+UE1DNTkzNzY3Njwv
Y3VzdG9tMj48ZWxlY3Ryb25pYy1yZXNvdXJjZS1udW0+MTAuMTAzOC9ubWV0aC40NDYzPC9lbGVj
dHJvbmljLXJlc291cmNlLW51bT48L3JlY29yZD48L0NpdGU+PC9FbmROb3RlPn==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930FB6">
        <w:rPr>
          <w:rFonts w:ascii="Arial" w:eastAsia="Arial" w:hAnsi="Arial" w:cs="Arial"/>
        </w:rPr>
      </w:r>
      <w:r w:rsidR="00930FB6">
        <w:rPr>
          <w:rFonts w:ascii="Arial" w:eastAsia="Arial" w:hAnsi="Arial" w:cs="Arial"/>
        </w:rPr>
        <w:fldChar w:fldCharType="separate"/>
      </w:r>
      <w:r w:rsidR="00930FB6">
        <w:rPr>
          <w:rFonts w:ascii="Arial" w:eastAsia="Arial" w:hAnsi="Arial" w:cs="Arial"/>
          <w:noProof/>
        </w:rPr>
        <w:t>[84]</w:t>
      </w:r>
      <w:r w:rsidR="00930FB6">
        <w:rPr>
          <w:rFonts w:ascii="Arial" w:eastAsia="Arial" w:hAnsi="Arial" w:cs="Arial"/>
        </w:rPr>
        <w:fldChar w:fldCharType="end"/>
      </w:r>
      <w:r>
        <w:rPr>
          <w:rFonts w:ascii="Arial" w:eastAsia="Arial" w:hAnsi="Arial" w:cs="Arial"/>
        </w:rPr>
        <w:t xml:space="preserve"> was applied to learn the regulons for data </w:t>
      </w:r>
      <w:r w:rsidR="00DF579F">
        <w:rPr>
          <w:rFonts w:ascii="Arial" w:eastAsia="Arial" w:hAnsi="Arial" w:cs="Arial"/>
        </w:rPr>
        <w:t xml:space="preserve">including </w:t>
      </w:r>
      <w:r>
        <w:rPr>
          <w:rFonts w:ascii="Arial" w:eastAsiaTheme="minorEastAsia" w:hAnsi="Arial" w:cs="Arial"/>
          <w:szCs w:val="19"/>
        </w:rPr>
        <w:t xml:space="preserve">real and generated samples. Then, the ability of </w:t>
      </w:r>
      <w:proofErr w:type="spellStart"/>
      <w:r>
        <w:rPr>
          <w:rFonts w:ascii="Arial" w:eastAsia="Arial" w:hAnsi="Arial" w:cs="Arial"/>
        </w:rPr>
        <w:t>cscGAN</w:t>
      </w:r>
      <w:proofErr w:type="spellEnd"/>
      <w:r>
        <w:rPr>
          <w:rFonts w:ascii="Arial" w:eastAsia="Arial" w:hAnsi="Arial" w:cs="Arial"/>
        </w:rPr>
        <w:t xml:space="preserve"> to uncover the regulons from the real data was assessed. In the second approach,</w:t>
      </w:r>
      <w:r>
        <w:rPr>
          <w:rFonts w:ascii="Arial" w:eastAsiaTheme="minorEastAsia" w:hAnsi="Arial" w:cs="Arial"/>
          <w:szCs w:val="19"/>
        </w:rPr>
        <w:t xml:space="preserve"> </w:t>
      </w:r>
      <w:r w:rsidRPr="00550FEC">
        <w:rPr>
          <w:rFonts w:ascii="Arial" w:eastAsiaTheme="minorEastAsia" w:hAnsi="Arial" w:cs="Arial"/>
          <w:szCs w:val="19"/>
        </w:rPr>
        <w:t>MMD</w:t>
      </w:r>
      <w:r>
        <w:rPr>
          <w:rFonts w:ascii="Arial" w:eastAsiaTheme="minorEastAsia" w:hAnsi="Arial" w:cs="Arial"/>
          <w:szCs w:val="19"/>
        </w:rPr>
        <w:t xml:space="preserve"> between real and generated samples from </w:t>
      </w:r>
      <w:proofErr w:type="spellStart"/>
      <w:r>
        <w:rPr>
          <w:rFonts w:ascii="Arial" w:eastAsia="Arial" w:hAnsi="Arial" w:cs="Arial"/>
        </w:rPr>
        <w:t>cscGAN</w:t>
      </w:r>
      <w:proofErr w:type="spellEnd"/>
      <w:r>
        <w:rPr>
          <w:rFonts w:ascii="Arial" w:eastAsia="Arial" w:hAnsi="Arial" w:cs="Arial"/>
        </w:rPr>
        <w:t xml:space="preserve"> and other approaches </w:t>
      </w:r>
      <w:r>
        <w:rPr>
          <w:rFonts w:ascii="Arial" w:eastAsiaTheme="minorEastAsia" w:hAnsi="Arial" w:cs="Arial"/>
          <w:szCs w:val="19"/>
        </w:rPr>
        <w:t xml:space="preserve">were computed to measure their similarity. In the third approach, a classifier was trained to discriminate real from generated samples and the classification AUC was compared with that of a random guess. </w:t>
      </w:r>
    </w:p>
    <w:p w14:paraId="5016F357" w14:textId="02EF0ECE" w:rsidR="00E31651" w:rsidRDefault="00E31651" w:rsidP="00F506E3">
      <w:pPr>
        <w:spacing w:line="480" w:lineRule="auto"/>
        <w:jc w:val="both"/>
        <w:rPr>
          <w:rFonts w:ascii="Arial" w:eastAsia="Arial" w:hAnsi="Arial" w:cs="Arial"/>
        </w:rPr>
      </w:pPr>
      <w:r w:rsidRPr="44968AF5">
        <w:rPr>
          <w:rFonts w:ascii="Arial" w:eastAsia="Arial" w:hAnsi="Arial" w:cs="Arial"/>
          <w:i/>
          <w:iCs/>
          <w:u w:val="single"/>
        </w:rPr>
        <w:t>Results:</w:t>
      </w:r>
      <w:r>
        <w:rPr>
          <w:rFonts w:ascii="Arial" w:eastAsia="Arial" w:hAnsi="Arial" w:cs="Arial"/>
          <w:iCs/>
        </w:rPr>
        <w:t xml:space="preserve"> The performance of </w:t>
      </w:r>
      <w:proofErr w:type="spellStart"/>
      <w:r>
        <w:rPr>
          <w:rFonts w:ascii="Arial" w:eastAsia="Arial" w:hAnsi="Arial" w:cs="Arial"/>
          <w:iCs/>
        </w:rPr>
        <w:t>scGAN</w:t>
      </w:r>
      <w:proofErr w:type="spellEnd"/>
      <w:r>
        <w:rPr>
          <w:rFonts w:ascii="Arial" w:eastAsia="Arial" w:hAnsi="Arial" w:cs="Arial"/>
          <w:iCs/>
        </w:rPr>
        <w:t xml:space="preserve"> was first evaluated using PBMC data. The generated samples were shown to capture the desired clusters and the real data's regulons. Additionally, the AUC performance for classifying real from generated samples by a Random Forest classifier only reached 0.65, performance close to 0.5. Finally, </w:t>
      </w:r>
      <w:proofErr w:type="spellStart"/>
      <w:r>
        <w:rPr>
          <w:rFonts w:ascii="Arial" w:eastAsia="Arial" w:hAnsi="Arial" w:cs="Arial"/>
          <w:iCs/>
        </w:rPr>
        <w:t>scGAN's</w:t>
      </w:r>
      <w:proofErr w:type="spellEnd"/>
      <w:r>
        <w:rPr>
          <w:rFonts w:ascii="Arial" w:eastAsia="Arial" w:hAnsi="Arial" w:cs="Arial"/>
          <w:iCs/>
        </w:rPr>
        <w:t xml:space="preserve"> generated samples had a </w:t>
      </w:r>
      <w:r w:rsidRPr="00F506E3">
        <w:rPr>
          <w:rFonts w:ascii="Arial" w:eastAsia="Arial" w:hAnsi="Arial" w:cs="Arial"/>
          <w:b/>
          <w:bCs/>
          <w:iCs/>
        </w:rPr>
        <w:t>smaller</w:t>
      </w:r>
      <w:r>
        <w:rPr>
          <w:rFonts w:ascii="Arial" w:eastAsia="Arial" w:hAnsi="Arial" w:cs="Arial"/>
          <w:iCs/>
        </w:rPr>
        <w:t xml:space="preserve"> MMD than those of Splatter, a state-of-the-art </w:t>
      </w:r>
      <w:proofErr w:type="spellStart"/>
      <w:r>
        <w:rPr>
          <w:rFonts w:ascii="Arial" w:eastAsia="Arial" w:hAnsi="Arial" w:cs="Arial"/>
          <w:iCs/>
        </w:rPr>
        <w:t>scRNA</w:t>
      </w:r>
      <w:proofErr w:type="spellEnd"/>
      <w:r>
        <w:rPr>
          <w:rFonts w:ascii="Arial" w:eastAsia="Arial" w:hAnsi="Arial" w:cs="Arial"/>
          <w:iCs/>
        </w:rPr>
        <w:t>-seq data simulator</w:t>
      </w:r>
      <w:r w:rsidR="00454FCB">
        <w:rPr>
          <w:rFonts w:ascii="Arial" w:eastAsia="Arial" w:hAnsi="Arial" w:cs="Arial"/>
          <w:iCs/>
        </w:rPr>
        <w:t xml:space="preserve"> </w:t>
      </w:r>
      <w:r w:rsidR="0019774E">
        <w:rPr>
          <w:rFonts w:ascii="Arial" w:eastAsia="Arial" w:hAnsi="Arial" w:cs="Arial"/>
          <w:iCs/>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eastAsia="Arial" w:hAnsi="Arial" w:cs="Arial"/>
          <w:iCs/>
        </w:rPr>
        <w:instrText xml:space="preserve"> ADDIN EN.CITE </w:instrText>
      </w:r>
      <w:r w:rsidR="00930FB6">
        <w:rPr>
          <w:rFonts w:ascii="Arial" w:eastAsia="Arial" w:hAnsi="Arial" w:cs="Arial"/>
          <w:iCs/>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eastAsia="Arial" w:hAnsi="Arial" w:cs="Arial"/>
          <w:iCs/>
        </w:rPr>
        <w:instrText xml:space="preserve"> ADDIN EN.CITE.DATA </w:instrText>
      </w:r>
      <w:r w:rsidR="00930FB6">
        <w:rPr>
          <w:rFonts w:ascii="Arial" w:eastAsia="Arial" w:hAnsi="Arial" w:cs="Arial"/>
          <w:iCs/>
        </w:rPr>
      </w:r>
      <w:r w:rsidR="00930FB6">
        <w:rPr>
          <w:rFonts w:ascii="Arial" w:eastAsia="Arial" w:hAnsi="Arial" w:cs="Arial"/>
          <w:iCs/>
        </w:rPr>
        <w:fldChar w:fldCharType="end"/>
      </w:r>
      <w:r w:rsidR="0019774E">
        <w:rPr>
          <w:rFonts w:ascii="Arial" w:eastAsia="Arial" w:hAnsi="Arial" w:cs="Arial"/>
          <w:iCs/>
        </w:rPr>
      </w:r>
      <w:r w:rsidR="0019774E">
        <w:rPr>
          <w:rFonts w:ascii="Arial" w:eastAsia="Arial" w:hAnsi="Arial" w:cs="Arial"/>
          <w:iCs/>
        </w:rPr>
        <w:fldChar w:fldCharType="separate"/>
      </w:r>
      <w:r w:rsidR="00930FB6">
        <w:rPr>
          <w:rFonts w:ascii="Arial" w:eastAsia="Arial" w:hAnsi="Arial" w:cs="Arial"/>
          <w:iCs/>
          <w:noProof/>
        </w:rPr>
        <w:t>[85]</w:t>
      </w:r>
      <w:r w:rsidR="0019774E">
        <w:rPr>
          <w:rFonts w:ascii="Arial" w:eastAsia="Arial" w:hAnsi="Arial" w:cs="Arial"/>
          <w:iCs/>
        </w:rPr>
        <w:fldChar w:fldCharType="end"/>
      </w:r>
      <w:r>
        <w:rPr>
          <w:rFonts w:ascii="Arial" w:eastAsia="Arial" w:hAnsi="Arial" w:cs="Arial"/>
          <w:iCs/>
        </w:rPr>
        <w:t xml:space="preserve">. Even though a large MMD was observed for </w:t>
      </w:r>
      <w:proofErr w:type="spellStart"/>
      <w:r>
        <w:rPr>
          <w:rFonts w:ascii="Arial" w:eastAsia="Arial" w:hAnsi="Arial" w:cs="Arial"/>
          <w:iCs/>
        </w:rPr>
        <w:t>scGAN</w:t>
      </w:r>
      <w:proofErr w:type="spellEnd"/>
      <w:r>
        <w:rPr>
          <w:rFonts w:ascii="Arial" w:eastAsia="Arial" w:hAnsi="Arial" w:cs="Arial"/>
          <w:iCs/>
        </w:rPr>
        <w:t xml:space="preserve"> when compared with that of SUGAR, another </w:t>
      </w:r>
      <w:proofErr w:type="spellStart"/>
      <w:r>
        <w:rPr>
          <w:rFonts w:ascii="Arial" w:eastAsia="Arial" w:hAnsi="Arial" w:cs="Arial"/>
          <w:iCs/>
        </w:rPr>
        <w:t>scRNA</w:t>
      </w:r>
      <w:proofErr w:type="spellEnd"/>
      <w:r>
        <w:rPr>
          <w:rFonts w:ascii="Arial" w:eastAsia="Arial" w:hAnsi="Arial" w:cs="Arial"/>
          <w:iCs/>
        </w:rPr>
        <w:t>-seq simulator, SUGAR</w:t>
      </w:r>
      <w:r w:rsidR="00EE0A74">
        <w:rPr>
          <w:rFonts w:ascii="Arial" w:eastAsia="Arial" w:hAnsi="Arial" w:cs="Arial"/>
          <w:iCs/>
        </w:rPr>
        <w:t xml:space="preserve"> </w:t>
      </w:r>
      <w:r w:rsidR="0019774E">
        <w:rPr>
          <w:rFonts w:ascii="Arial" w:eastAsia="Arial" w:hAnsi="Arial" w:cs="Arial"/>
          <w:iCs/>
        </w:rPr>
        <w:fldChar w:fldCharType="begin"/>
      </w:r>
      <w:r w:rsidR="00930FB6">
        <w:rPr>
          <w:rFonts w:ascii="Arial" w:eastAsia="Arial" w:hAnsi="Arial" w:cs="Arial"/>
          <w:iCs/>
        </w:rPr>
        <w:instrText xml:space="preserve"> ADDIN EN.CITE &lt;EndNote&gt;&lt;Cite&gt;&lt;Author&gt;Lindenbaum&lt;/Author&gt;&lt;Year&gt;2018&lt;/Year&gt;&lt;RecNum&gt;141&lt;/RecNum&gt;&lt;DisplayText&gt;[86]&lt;/DisplayText&gt;&lt;record&gt;&lt;rec-number&gt;141&lt;/rec-number&gt;&lt;foreign-keys&gt;&lt;key app="EN" db-id="zsppx25fofftzxee95fx29p8tatf5vvawtvp" timestamp="0"&gt;141&lt;/key&gt;&lt;/foreign-keys&gt;&lt;ref-type name="Journal Article"&gt;17&lt;/ref-type&gt;&lt;contributors&gt;&lt;authors&gt;&lt;author&gt;Lindenbaum, O., Stanley, J. S., Wolf, G. and Krishnaswamy, S. &lt;/author&gt;&lt;/authors&gt;&lt;/contributors&gt;&lt;titles&gt;&lt;title&gt;Geometry-based data generation&lt;/title&gt;&lt;secondary-title&gt;Advances in Neural Information Processing Systems&lt;/secondary-title&gt;&lt;/titles&gt;&lt;dates&gt;&lt;year&gt;2018&lt;/year&gt;&lt;/dates&gt;&lt;urls&gt;&lt;/urls&gt;&lt;/record&gt;&lt;/Cite&gt;&lt;/EndNote&gt;</w:instrText>
      </w:r>
      <w:r w:rsidR="0019774E">
        <w:rPr>
          <w:rFonts w:ascii="Arial" w:eastAsia="Arial" w:hAnsi="Arial" w:cs="Arial"/>
          <w:iCs/>
        </w:rPr>
        <w:fldChar w:fldCharType="separate"/>
      </w:r>
      <w:r w:rsidR="00930FB6">
        <w:rPr>
          <w:rFonts w:ascii="Arial" w:eastAsia="Arial" w:hAnsi="Arial" w:cs="Arial"/>
          <w:iCs/>
          <w:noProof/>
        </w:rPr>
        <w:t>[86]</w:t>
      </w:r>
      <w:r w:rsidR="0019774E">
        <w:rPr>
          <w:rFonts w:ascii="Arial" w:eastAsia="Arial" w:hAnsi="Arial" w:cs="Arial"/>
          <w:iCs/>
        </w:rPr>
        <w:fldChar w:fldCharType="end"/>
      </w:r>
      <w:r w:rsidR="00EE0A74">
        <w:rPr>
          <w:rFonts w:ascii="Arial" w:eastAsia="Arial" w:hAnsi="Arial" w:cs="Arial"/>
          <w:iCs/>
        </w:rPr>
        <w:t xml:space="preserve"> </w:t>
      </w:r>
      <w:r>
        <w:rPr>
          <w:rFonts w:ascii="Arial" w:eastAsia="Arial" w:hAnsi="Arial" w:cs="Arial"/>
          <w:iCs/>
        </w:rPr>
        <w:t xml:space="preserve"> was noted for prohibitively high runtime and memory. </w:t>
      </w:r>
      <w:proofErr w:type="spellStart"/>
      <w:r>
        <w:rPr>
          <w:rFonts w:ascii="Arial" w:eastAsia="Arial" w:hAnsi="Arial" w:cs="Arial"/>
          <w:iCs/>
        </w:rPr>
        <w:t>scGAN</w:t>
      </w:r>
      <w:proofErr w:type="spellEnd"/>
      <w:r>
        <w:rPr>
          <w:rFonts w:ascii="Arial" w:eastAsia="Arial" w:hAnsi="Arial" w:cs="Arial"/>
          <w:iCs/>
        </w:rPr>
        <w:t xml:space="preserve"> was further trained and assessed on the bigger mouse brain data and shown to model the expression dynamics across tissues.  </w:t>
      </w:r>
      <w:r>
        <w:rPr>
          <w:rFonts w:ascii="Arial" w:eastAsia="Arial" w:hAnsi="Arial" w:cs="Arial"/>
        </w:rPr>
        <w:t xml:space="preserve">Then, the performance of </w:t>
      </w:r>
      <w:proofErr w:type="spellStart"/>
      <w:r>
        <w:rPr>
          <w:rFonts w:ascii="Arial" w:eastAsia="Arial" w:hAnsi="Arial" w:cs="Arial"/>
        </w:rPr>
        <w:t>cscGAN</w:t>
      </w:r>
      <w:proofErr w:type="spellEnd"/>
      <w:r>
        <w:rPr>
          <w:rFonts w:ascii="Arial" w:eastAsia="Arial" w:hAnsi="Arial" w:cs="Arial"/>
        </w:rPr>
        <w:t xml:space="preserve"> for generating cell-type-specific samples was evaluated using the PBMC data. </w:t>
      </w:r>
      <w:proofErr w:type="spellStart"/>
      <w:r>
        <w:rPr>
          <w:rFonts w:ascii="Arial" w:eastAsia="Arial" w:hAnsi="Arial" w:cs="Arial"/>
        </w:rPr>
        <w:t>cscGAN</w:t>
      </w:r>
      <w:proofErr w:type="spellEnd"/>
      <w:r>
        <w:rPr>
          <w:rFonts w:ascii="Arial" w:eastAsia="Arial" w:hAnsi="Arial" w:cs="Arial"/>
        </w:rPr>
        <w:t xml:space="preserve"> was shown to generate high-quality </w:t>
      </w:r>
      <w:proofErr w:type="spellStart"/>
      <w:r>
        <w:rPr>
          <w:rFonts w:ascii="Arial" w:eastAsia="Arial" w:hAnsi="Arial" w:cs="Arial"/>
        </w:rPr>
        <w:t>scRAN</w:t>
      </w:r>
      <w:proofErr w:type="spellEnd"/>
      <w:r>
        <w:rPr>
          <w:rFonts w:ascii="Arial" w:eastAsia="Arial" w:hAnsi="Arial" w:cs="Arial"/>
        </w:rPr>
        <w:t xml:space="preserve">-seq data for specific cell types.  Finally, the real PBMC samples were augmented with the </w:t>
      </w:r>
      <w:r>
        <w:rPr>
          <w:rFonts w:ascii="Arial" w:eastAsia="Arial" w:hAnsi="Arial" w:cs="Arial"/>
        </w:rPr>
        <w:lastRenderedPageBreak/>
        <w:t xml:space="preserve">generated samples. This augmentation improved the identification of rare cell types and the ability to capture transitional cell states from trajectory analysis. </w:t>
      </w:r>
    </w:p>
    <w:p w14:paraId="75DCCE51" w14:textId="77777777" w:rsidR="007B2A99" w:rsidRPr="00146496" w:rsidRDefault="007B2A99" w:rsidP="00146496">
      <w:pPr>
        <w:rPr>
          <w:rFonts w:eastAsia="Arial"/>
        </w:rPr>
      </w:pPr>
    </w:p>
    <w:p w14:paraId="4D360CFA" w14:textId="06EECFC5" w:rsidR="00E31651" w:rsidRPr="00146496" w:rsidRDefault="00AC217F" w:rsidP="00146496">
      <w:pPr>
        <w:pStyle w:val="ListParagraph"/>
        <w:numPr>
          <w:ilvl w:val="1"/>
          <w:numId w:val="40"/>
        </w:numPr>
        <w:pBdr>
          <w:top w:val="nil"/>
          <w:left w:val="nil"/>
          <w:bottom w:val="nil"/>
          <w:right w:val="nil"/>
          <w:between w:val="nil"/>
        </w:pBdr>
        <w:spacing w:after="0" w:line="360" w:lineRule="auto"/>
        <w:jc w:val="both"/>
        <w:rPr>
          <w:rFonts w:ascii="Arial" w:eastAsia="Arial" w:hAnsi="Arial" w:cs="Arial"/>
          <w:b/>
          <w:color w:val="000000"/>
        </w:rPr>
      </w:pPr>
      <w:r w:rsidRPr="00146496">
        <w:rPr>
          <w:rFonts w:ascii="Arial" w:eastAsia="Arial" w:hAnsi="Arial" w:cs="Arial"/>
          <w:b/>
          <w:color w:val="000000"/>
        </w:rPr>
        <w:t xml:space="preserve">Multi-functional </w:t>
      </w:r>
      <w:r w:rsidR="000F36EF" w:rsidRPr="00146496">
        <w:rPr>
          <w:rFonts w:ascii="Arial" w:eastAsia="Arial" w:hAnsi="Arial" w:cs="Arial"/>
          <w:b/>
          <w:color w:val="000000"/>
        </w:rPr>
        <w:t>models</w:t>
      </w:r>
    </w:p>
    <w:p w14:paraId="0C828E76" w14:textId="5BC0506A" w:rsidR="008D53B5" w:rsidRPr="00717442" w:rsidRDefault="00124575" w:rsidP="00F506E3">
      <w:pPr>
        <w:snapToGrid w:val="0"/>
        <w:spacing w:after="120" w:line="480" w:lineRule="auto"/>
        <w:jc w:val="both"/>
        <w:rPr>
          <w:rFonts w:ascii="Arial" w:hAnsi="Arial" w:cs="Arial"/>
          <w:b/>
        </w:rPr>
      </w:pPr>
      <w:r>
        <w:rPr>
          <w:rFonts w:ascii="Arial" w:eastAsia="Arial" w:hAnsi="Arial" w:cs="Arial"/>
        </w:rPr>
        <w:t xml:space="preserve">Given the versatility of AE and VAE in addressing different </w:t>
      </w:r>
      <w:proofErr w:type="spellStart"/>
      <w:r>
        <w:rPr>
          <w:rFonts w:ascii="Arial" w:eastAsia="Arial" w:hAnsi="Arial" w:cs="Arial"/>
        </w:rPr>
        <w:t>scRAN</w:t>
      </w:r>
      <w:proofErr w:type="spellEnd"/>
      <w:r>
        <w:rPr>
          <w:rFonts w:ascii="Arial" w:eastAsia="Arial" w:hAnsi="Arial" w:cs="Arial"/>
        </w:rPr>
        <w:t xml:space="preserve">-seq analysis challenges, </w:t>
      </w:r>
      <w:r w:rsidR="008C1306">
        <w:rPr>
          <w:rFonts w:ascii="Arial" w:eastAsia="Arial" w:hAnsi="Arial" w:cs="Arial"/>
        </w:rPr>
        <w:t>DL</w:t>
      </w:r>
      <w:r>
        <w:rPr>
          <w:rFonts w:ascii="Arial" w:eastAsia="Arial" w:hAnsi="Arial" w:cs="Arial"/>
        </w:rPr>
        <w:t xml:space="preserve"> </w:t>
      </w:r>
      <w:r w:rsidRPr="00717442">
        <w:rPr>
          <w:rFonts w:ascii="Arial" w:eastAsia="Arial" w:hAnsi="Arial" w:cs="Arial"/>
        </w:rPr>
        <w:t>models</w:t>
      </w:r>
      <w:r>
        <w:rPr>
          <w:rFonts w:ascii="Arial" w:eastAsia="Arial" w:hAnsi="Arial" w:cs="Arial"/>
        </w:rPr>
        <w:t xml:space="preserve"> possessing</w:t>
      </w:r>
      <w:r w:rsidRPr="00717442">
        <w:rPr>
          <w:rFonts w:ascii="Arial" w:eastAsia="Arial" w:hAnsi="Arial" w:cs="Arial"/>
        </w:rPr>
        <w:t xml:space="preserve"> multiple </w:t>
      </w:r>
      <w:r>
        <w:rPr>
          <w:rFonts w:ascii="Arial" w:eastAsia="Arial" w:hAnsi="Arial" w:cs="Arial"/>
        </w:rPr>
        <w:t>analysis</w:t>
      </w:r>
      <w:r w:rsidRPr="00717442">
        <w:rPr>
          <w:rFonts w:ascii="Arial" w:eastAsia="Arial" w:hAnsi="Arial" w:cs="Arial"/>
        </w:rPr>
        <w:t xml:space="preserve"> functions</w:t>
      </w:r>
      <w:r w:rsidRPr="00124575">
        <w:rPr>
          <w:rFonts w:ascii="Arial" w:eastAsia="Arial" w:hAnsi="Arial" w:cs="Arial"/>
        </w:rPr>
        <w:t xml:space="preserve"> </w:t>
      </w:r>
      <w:r>
        <w:rPr>
          <w:rFonts w:ascii="Arial" w:eastAsia="Arial" w:hAnsi="Arial" w:cs="Arial"/>
        </w:rPr>
        <w:t>have been</w:t>
      </w:r>
      <w:r w:rsidRPr="00717442">
        <w:rPr>
          <w:rFonts w:ascii="Arial" w:eastAsia="Arial" w:hAnsi="Arial" w:cs="Arial"/>
        </w:rPr>
        <w:t xml:space="preserve"> developed</w:t>
      </w:r>
      <w:r>
        <w:rPr>
          <w:rFonts w:ascii="Arial" w:eastAsia="Arial" w:hAnsi="Arial" w:cs="Arial"/>
        </w:rPr>
        <w:t xml:space="preserve">. </w:t>
      </w:r>
      <w:r w:rsidRPr="00717442">
        <w:rPr>
          <w:rFonts w:ascii="Arial" w:eastAsia="Arial" w:hAnsi="Arial" w:cs="Arial"/>
        </w:rPr>
        <w:t xml:space="preserve"> </w:t>
      </w:r>
      <w:r w:rsidR="00AC217F" w:rsidRPr="00717442">
        <w:rPr>
          <w:rFonts w:ascii="Arial" w:eastAsia="Arial" w:hAnsi="Arial" w:cs="Arial"/>
        </w:rPr>
        <w:t xml:space="preserve">We survey </w:t>
      </w:r>
      <w:r>
        <w:rPr>
          <w:rFonts w:ascii="Arial" w:eastAsia="Arial" w:hAnsi="Arial" w:cs="Arial"/>
        </w:rPr>
        <w:t xml:space="preserve">these models </w:t>
      </w:r>
      <w:r w:rsidR="00AC217F" w:rsidRPr="00717442">
        <w:rPr>
          <w:rFonts w:ascii="Arial" w:eastAsia="Arial" w:hAnsi="Arial" w:cs="Arial"/>
        </w:rPr>
        <w:t>in th</w:t>
      </w:r>
      <w:r w:rsidR="005E5160">
        <w:rPr>
          <w:rFonts w:ascii="Arial" w:eastAsia="Arial" w:hAnsi="Arial" w:cs="Arial"/>
        </w:rPr>
        <w:t>is</w:t>
      </w:r>
      <w:r w:rsidR="00AC217F" w:rsidRPr="00717442">
        <w:rPr>
          <w:rFonts w:ascii="Arial" w:eastAsia="Arial" w:hAnsi="Arial" w:cs="Arial"/>
        </w:rPr>
        <w:t xml:space="preserve"> section</w:t>
      </w:r>
      <w:r>
        <w:rPr>
          <w:rFonts w:ascii="Arial" w:eastAsia="Arial" w:hAnsi="Arial" w:cs="Arial"/>
        </w:rPr>
        <w:t>.</w:t>
      </w:r>
      <w:r w:rsidR="00AC217F" w:rsidRPr="00717442">
        <w:rPr>
          <w:rFonts w:ascii="Arial" w:eastAsia="Arial" w:hAnsi="Arial" w:cs="Arial"/>
        </w:rPr>
        <w:t xml:space="preserve"> </w:t>
      </w:r>
    </w:p>
    <w:p w14:paraId="35B51D56" w14:textId="77777777" w:rsidR="007B2A99" w:rsidRPr="00146496" w:rsidRDefault="007B2A99" w:rsidP="00146496">
      <w:pPr>
        <w:snapToGrid w:val="0"/>
        <w:spacing w:after="120" w:line="360" w:lineRule="auto"/>
        <w:jc w:val="both"/>
        <w:rPr>
          <w:rFonts w:eastAsia="Arial"/>
        </w:rPr>
      </w:pPr>
    </w:p>
    <w:p w14:paraId="4EDDCFC0" w14:textId="5E81ABF8" w:rsidR="00AC217F" w:rsidRPr="00146496" w:rsidRDefault="006347B1"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rPr>
      </w:pPr>
      <w:proofErr w:type="spellStart"/>
      <w:r w:rsidRPr="00146496">
        <w:rPr>
          <w:rFonts w:ascii="Arial" w:eastAsia="Arial" w:hAnsi="Arial" w:cs="Arial"/>
          <w:b/>
          <w:color w:val="000000"/>
        </w:rPr>
        <w:t>scVI</w:t>
      </w:r>
      <w:proofErr w:type="spellEnd"/>
      <w:r w:rsidR="00E974F8" w:rsidRPr="00146496">
        <w:rPr>
          <w:rFonts w:ascii="Arial" w:eastAsia="Arial" w:hAnsi="Arial" w:cs="Arial"/>
          <w:b/>
          <w:color w:val="000000"/>
        </w:rPr>
        <w:t>: s</w:t>
      </w:r>
      <w:r w:rsidR="00AC217F" w:rsidRPr="00146496">
        <w:rPr>
          <w:rFonts w:ascii="Arial" w:eastAsia="Arial" w:hAnsi="Arial" w:cs="Arial"/>
          <w:b/>
          <w:color w:val="000000"/>
        </w:rPr>
        <w:t xml:space="preserve">ingle-cell variational inference </w:t>
      </w:r>
    </w:p>
    <w:p w14:paraId="1102B29D" w14:textId="7BD9E692" w:rsidR="00AC217F" w:rsidRPr="00717442" w:rsidRDefault="00AC217F" w:rsidP="00F506E3">
      <w:pPr>
        <w:spacing w:line="480" w:lineRule="auto"/>
        <w:jc w:val="both"/>
        <w:rPr>
          <w:rFonts w:ascii="Arial" w:eastAsia="Arial" w:hAnsi="Arial" w:cs="Arial"/>
        </w:rPr>
      </w:pPr>
      <w:proofErr w:type="spellStart"/>
      <w:r w:rsidRPr="00717442">
        <w:rPr>
          <w:rFonts w:ascii="Arial" w:eastAsia="Arial" w:hAnsi="Arial" w:cs="Arial"/>
        </w:rPr>
        <w:t>scVI</w:t>
      </w:r>
      <w:proofErr w:type="spellEnd"/>
      <w:r w:rsidRPr="00717442">
        <w:rPr>
          <w:rFonts w:ascii="Arial" w:eastAsia="Arial" w:hAnsi="Arial" w:cs="Arial"/>
        </w:rPr>
        <w:t xml:space="preserve"> </w:t>
      </w:r>
      <w:r w:rsidR="005E5160">
        <w:rPr>
          <w:rFonts w:ascii="Arial" w:eastAsia="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5E5160">
        <w:rPr>
          <w:rFonts w:ascii="Arial" w:eastAsia="Arial" w:hAnsi="Arial" w:cs="Arial"/>
        </w:rPr>
        <w:instrText xml:space="preserve"> ADDIN EN.CITE </w:instrText>
      </w:r>
      <w:r w:rsidR="005E5160">
        <w:rPr>
          <w:rFonts w:ascii="Arial" w:eastAsia="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5E5160">
        <w:rPr>
          <w:rFonts w:ascii="Arial" w:eastAsia="Arial" w:hAnsi="Arial" w:cs="Arial"/>
        </w:rPr>
        <w:instrText xml:space="preserve"> ADDIN EN.CITE.DATA </w:instrText>
      </w:r>
      <w:r w:rsidR="005E5160">
        <w:rPr>
          <w:rFonts w:ascii="Arial" w:eastAsia="Arial" w:hAnsi="Arial" w:cs="Arial"/>
        </w:rPr>
      </w:r>
      <w:r w:rsidR="005E5160">
        <w:rPr>
          <w:rFonts w:ascii="Arial" w:eastAsia="Arial" w:hAnsi="Arial" w:cs="Arial"/>
        </w:rPr>
        <w:fldChar w:fldCharType="end"/>
      </w:r>
      <w:r w:rsidR="005E5160">
        <w:rPr>
          <w:rFonts w:ascii="Arial" w:eastAsia="Arial" w:hAnsi="Arial" w:cs="Arial"/>
        </w:rPr>
      </w:r>
      <w:r w:rsidR="005E5160">
        <w:rPr>
          <w:rFonts w:ascii="Arial" w:eastAsia="Arial" w:hAnsi="Arial" w:cs="Arial"/>
        </w:rPr>
        <w:fldChar w:fldCharType="separate"/>
      </w:r>
      <w:r w:rsidR="005E5160">
        <w:rPr>
          <w:rFonts w:ascii="Arial" w:eastAsia="Arial" w:hAnsi="Arial" w:cs="Arial"/>
          <w:noProof/>
        </w:rPr>
        <w:t>[13]</w:t>
      </w:r>
      <w:r w:rsidR="005E5160">
        <w:rPr>
          <w:rFonts w:ascii="Arial" w:eastAsia="Arial" w:hAnsi="Arial" w:cs="Arial"/>
        </w:rPr>
        <w:fldChar w:fldCharType="end"/>
      </w:r>
      <w:r w:rsidR="005E5160">
        <w:rPr>
          <w:rFonts w:ascii="Arial" w:eastAsia="Arial" w:hAnsi="Arial" w:cs="Arial"/>
        </w:rPr>
        <w:t xml:space="preserve"> </w:t>
      </w:r>
      <w:r w:rsidRPr="00717442">
        <w:rPr>
          <w:rFonts w:ascii="Arial" w:eastAsia="Arial" w:hAnsi="Arial" w:cs="Arial"/>
        </w:rPr>
        <w:t xml:space="preserve">is </w:t>
      </w:r>
      <w:r w:rsidR="00124575" w:rsidRPr="00717442">
        <w:rPr>
          <w:rFonts w:ascii="Arial" w:eastAsia="Arial" w:hAnsi="Arial" w:cs="Arial"/>
        </w:rPr>
        <w:t>de</w:t>
      </w:r>
      <w:r w:rsidR="00124575">
        <w:rPr>
          <w:rFonts w:ascii="Arial" w:eastAsia="Arial" w:hAnsi="Arial" w:cs="Arial"/>
        </w:rPr>
        <w:t>sign</w:t>
      </w:r>
      <w:r w:rsidR="00124575" w:rsidRPr="00717442">
        <w:rPr>
          <w:rFonts w:ascii="Arial" w:eastAsia="Arial" w:hAnsi="Arial" w:cs="Arial"/>
        </w:rPr>
        <w:t xml:space="preserve">ed </w:t>
      </w:r>
      <w:r w:rsidRPr="00717442">
        <w:rPr>
          <w:rFonts w:ascii="Arial" w:eastAsia="Arial" w:hAnsi="Arial" w:cs="Arial"/>
        </w:rPr>
        <w:t>to address a range of fundamental analysis tasks, including batch</w:t>
      </w:r>
      <w:r w:rsidR="008C1306">
        <w:rPr>
          <w:rFonts w:ascii="Arial" w:eastAsia="Arial" w:hAnsi="Arial" w:cs="Arial"/>
        </w:rPr>
        <w:t xml:space="preserve"> </w:t>
      </w:r>
      <w:r w:rsidRPr="00717442">
        <w:rPr>
          <w:rFonts w:ascii="Arial" w:eastAsia="Arial" w:hAnsi="Arial" w:cs="Arial"/>
        </w:rPr>
        <w:t xml:space="preserve">correction, visualization, clustering, and differential expression. </w:t>
      </w:r>
    </w:p>
    <w:p w14:paraId="2F8AE27D" w14:textId="716F56BD" w:rsidR="00AC217F" w:rsidRDefault="00AC217F" w:rsidP="00F506E3">
      <w:pPr>
        <w:spacing w:before="120" w:line="480" w:lineRule="auto"/>
        <w:jc w:val="both"/>
        <w:rPr>
          <w:rFonts w:ascii="Arial" w:eastAsia="Arial" w:hAnsi="Arial" w:cs="Arial"/>
        </w:rPr>
      </w:pPr>
      <w:r w:rsidRPr="00717442">
        <w:rPr>
          <w:rFonts w:ascii="Arial" w:eastAsia="Arial" w:hAnsi="Arial" w:cs="Arial"/>
          <w:i/>
          <w:u w:val="single"/>
        </w:rPr>
        <w:t>Model</w:t>
      </w:r>
      <w:r w:rsidR="00124575">
        <w:rPr>
          <w:rFonts w:ascii="Arial" w:eastAsia="Arial" w:hAnsi="Arial" w:cs="Arial"/>
          <w:i/>
          <w:u w:val="single"/>
        </w:rPr>
        <w:t>.</w:t>
      </w:r>
      <w:r w:rsidRPr="00717442">
        <w:rPr>
          <w:rFonts w:ascii="Arial" w:eastAsia="Arial" w:hAnsi="Arial" w:cs="Arial"/>
          <w:b/>
        </w:rPr>
        <w:t xml:space="preserve"> </w:t>
      </w:r>
      <w:proofErr w:type="spellStart"/>
      <w:proofErr w:type="gramStart"/>
      <w:r w:rsidRPr="00717442">
        <w:rPr>
          <w:rFonts w:ascii="Arial" w:eastAsia="Arial" w:hAnsi="Arial" w:cs="Arial"/>
        </w:rPr>
        <w:t>scVI</w:t>
      </w:r>
      <w:proofErr w:type="spellEnd"/>
      <w:r w:rsidR="00EE0A74">
        <w:rPr>
          <w:rFonts w:ascii="Arial" w:eastAsia="Arial" w:hAnsi="Arial" w:cs="Arial"/>
        </w:rPr>
        <w:t xml:space="preserve"> </w:t>
      </w:r>
      <w:r w:rsidRPr="00717442">
        <w:rPr>
          <w:rFonts w:ascii="Arial" w:eastAsia="Arial" w:hAnsi="Arial" w:cs="Arial"/>
        </w:rPr>
        <w:t xml:space="preserve"> is</w:t>
      </w:r>
      <w:proofErr w:type="gramEnd"/>
      <w:r w:rsidRPr="00717442">
        <w:rPr>
          <w:rFonts w:ascii="Arial" w:eastAsia="Arial" w:hAnsi="Arial" w:cs="Arial"/>
        </w:rPr>
        <w:t xml:space="preserve"> a VAE that models the counts of each cell from different batches</w:t>
      </w:r>
      <w:r w:rsidR="00564518">
        <w:rPr>
          <w:rFonts w:ascii="Arial" w:eastAsia="Arial" w:hAnsi="Arial" w:cs="Arial"/>
        </w:rPr>
        <w:t>.</w:t>
      </w:r>
      <w:r w:rsidRPr="00717442">
        <w:rPr>
          <w:rFonts w:ascii="Arial" w:eastAsia="Arial" w:hAnsi="Arial" w:cs="Arial"/>
        </w:rPr>
        <w:t xml:space="preserve"> </w:t>
      </w:r>
      <w:proofErr w:type="spellStart"/>
      <w:r w:rsidRPr="00717442">
        <w:rPr>
          <w:rFonts w:ascii="Arial" w:eastAsia="Arial" w:hAnsi="Arial" w:cs="Arial"/>
        </w:rPr>
        <w:t>scVI</w:t>
      </w:r>
      <w:proofErr w:type="spellEnd"/>
      <w:r w:rsidRPr="00717442">
        <w:rPr>
          <w:rFonts w:ascii="Arial" w:eastAsia="Arial" w:hAnsi="Arial" w:cs="Arial"/>
        </w:rPr>
        <w:t xml:space="preserve"> adopts a ZINB distribution for </w:t>
      </w:r>
      <m:oMath>
        <m:sSub>
          <m:sSubPr>
            <m:ctrlPr>
              <w:rPr>
                <w:rFonts w:ascii="Cambria Math" w:eastAsia="Cambria Math" w:hAnsi="Cambria Math" w:cs="Arial"/>
              </w:rPr>
            </m:ctrlPr>
          </m:sSubPr>
          <m:e>
            <m:r>
              <w:rPr>
                <w:rFonts w:ascii="Cambria Math" w:eastAsia="Cambria Math" w:hAnsi="Cambria Math" w:cs="Arial"/>
              </w:rPr>
              <m:t>x</m:t>
            </m:r>
          </m:e>
          <m:sub>
            <m:r>
              <w:rPr>
                <w:rFonts w:ascii="Cambria Math" w:eastAsia="Cambria Math" w:hAnsi="Cambria Math" w:cs="Arial"/>
              </w:rPr>
              <m:t>gn</m:t>
            </m:r>
          </m:sub>
        </m:sSub>
      </m:oMath>
    </w:p>
    <w:tbl>
      <w:tblPr>
        <w:tblStyle w:val="TableNormal1"/>
        <w:tblW w:w="0" w:type="auto"/>
        <w:tblInd w:w="5" w:type="dxa"/>
        <w:tblLook w:val="04A0" w:firstRow="1" w:lastRow="0" w:firstColumn="1" w:lastColumn="0" w:noHBand="0" w:noVBand="1"/>
      </w:tblPr>
      <w:tblGrid>
        <w:gridCol w:w="8359"/>
        <w:gridCol w:w="991"/>
      </w:tblGrid>
      <w:tr w:rsidR="00041D4A" w14:paraId="64A79319" w14:textId="77777777" w:rsidTr="00041D4A">
        <w:tc>
          <w:tcPr>
            <w:tcW w:w="8359" w:type="dxa"/>
          </w:tcPr>
          <w:p w14:paraId="3CD15CA0" w14:textId="6663FA90" w:rsidR="00041D4A" w:rsidRDefault="00041D4A" w:rsidP="00F506E3">
            <w:pPr>
              <w:spacing w:before="120" w:line="480" w:lineRule="auto"/>
              <w:jc w:val="both"/>
              <w:rPr>
                <w:rFonts w:ascii="Arial" w:eastAsia="Arial" w:hAnsi="Arial" w:cs="Arial"/>
                <w:b/>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gn</m:t>
                        </m:r>
                      </m:sub>
                    </m:sSub>
                  </m:e>
                  <m:e>
                    <m:sSub>
                      <m:sSubPr>
                        <m:ctrlPr>
                          <w:rPr>
                            <w:rFonts w:ascii="Cambria Math" w:hAnsi="Cambria Math" w:cs="Arial"/>
                            <w:i/>
                          </w:rPr>
                        </m:ctrlPr>
                      </m:sSubPr>
                      <m:e>
                        <m:r>
                          <w:rPr>
                            <w:rFonts w:ascii="Cambria Math" w:hAnsi="Cambria Math" w:cs="Arial"/>
                          </w:rPr>
                          <m:t>π</m:t>
                        </m:r>
                      </m:e>
                      <m:sub>
                        <m:r>
                          <w:rPr>
                            <w:rFonts w:ascii="Cambria Math" w:hAnsi="Cambria Math" w:cs="Arial"/>
                          </w:rPr>
                          <m:t>gn</m:t>
                        </m:r>
                      </m:sub>
                    </m:sSub>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sSub>
                      <m:sSubPr>
                        <m:ctrlPr>
                          <w:rPr>
                            <w:rFonts w:ascii="Cambria Math" w:hAnsi="Cambria Math" w:cs="Arial"/>
                            <w:i/>
                          </w:rPr>
                        </m:ctrlPr>
                      </m:sSubPr>
                      <m:e>
                        <m:r>
                          <w:rPr>
                            <w:rFonts w:ascii="Cambria Math" w:hAnsi="Cambria Math" w:cs="Arial"/>
                          </w:rPr>
                          <m:t>, ν</m:t>
                        </m:r>
                      </m:e>
                      <m:sub>
                        <m:r>
                          <w:rPr>
                            <w:rFonts w:ascii="Cambria Math" w:hAnsi="Cambria Math" w:cs="Arial"/>
                          </w:rPr>
                          <m:t>gn</m:t>
                        </m:r>
                      </m:sub>
                    </m:sSub>
                    <m:r>
                      <w:rPr>
                        <w:rFonts w:ascii="Cambria Math" w:hAnsi="Cambria Math" w:cs="Arial"/>
                      </w:rPr>
                      <m:t>,α</m:t>
                    </m:r>
                  </m:e>
                </m:d>
                <m:r>
                  <w:rPr>
                    <w:rFonts w:ascii="Cambria Math" w:eastAsia="Cambria Math" w:hAnsi="Cambria Math" w:cs="Arial"/>
                  </w:rPr>
                  <m:t>=</m:t>
                </m:r>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r>
                  <w:rPr>
                    <w:rFonts w:ascii="Cambria Math" w:eastAsia="Cambria Math" w:hAnsi="Cambria Math" w:cs="Arial"/>
                  </w:rPr>
                  <m:t>δ</m:t>
                </m:r>
                <m:d>
                  <m:dPr>
                    <m:ctrlPr>
                      <w:rPr>
                        <w:rFonts w:ascii="Cambria Math" w:eastAsia="Cambria Math" w:hAnsi="Cambria Math" w:cs="Arial"/>
                      </w:rPr>
                    </m:ctrlPr>
                  </m:dPr>
                  <m:e>
                    <m:r>
                      <w:rPr>
                        <w:rFonts w:ascii="Cambria Math" w:eastAsia="Cambria Math" w:hAnsi="Cambria Math" w:cs="Arial"/>
                      </w:rPr>
                      <m:t>0</m:t>
                    </m:r>
                  </m:e>
                </m:d>
                <m:r>
                  <w:rPr>
                    <w:rFonts w:ascii="Cambria Math" w:eastAsia="Cambria Math" w:hAnsi="Cambria Math" w:cs="Arial"/>
                  </w:rPr>
                  <m:t>+</m:t>
                </m:r>
                <m:d>
                  <m:dPr>
                    <m:ctrlPr>
                      <w:rPr>
                        <w:rFonts w:ascii="Cambria Math" w:eastAsia="Cambria Math" w:hAnsi="Cambria Math" w:cs="Arial"/>
                        <w:i/>
                      </w:rPr>
                    </m:ctrlPr>
                  </m:dPr>
                  <m:e>
                    <m:r>
                      <w:rPr>
                        <w:rFonts w:ascii="Cambria Math" w:eastAsia="Cambria Math" w:hAnsi="Cambria Math" w:cs="Arial"/>
                      </w:rPr>
                      <m:t>1-</m:t>
                    </m:r>
                    <m:sSub>
                      <m:sSubPr>
                        <m:ctrlPr>
                          <w:rPr>
                            <w:rFonts w:ascii="Cambria Math" w:eastAsia="Cambria Math" w:hAnsi="Cambria Math" w:cs="Arial"/>
                          </w:rPr>
                        </m:ctrlPr>
                      </m:sSubPr>
                      <m:e>
                        <m:r>
                          <w:rPr>
                            <w:rFonts w:ascii="Cambria Math" w:eastAsia="Cambria Math" w:hAnsi="Cambria Math" w:cs="Arial"/>
                          </w:rPr>
                          <m:t>π</m:t>
                        </m:r>
                      </m:e>
                      <m:sub>
                        <m:r>
                          <w:rPr>
                            <w:rFonts w:ascii="Cambria Math" w:eastAsia="Cambria Math" w:hAnsi="Cambria Math" w:cs="Arial"/>
                          </w:rPr>
                          <m:t>gn</m:t>
                        </m:r>
                      </m:sub>
                    </m:sSub>
                  </m:e>
                </m:d>
                <m:r>
                  <w:rPr>
                    <w:rFonts w:ascii="Cambria Math" w:eastAsia="Cambria Math" w:hAnsi="Cambria Math" w:cs="Arial"/>
                  </w:rPr>
                  <m:t>NB</m:t>
                </m:r>
                <m:d>
                  <m:dPr>
                    <m:ctrlPr>
                      <w:rPr>
                        <w:rFonts w:ascii="Cambria Math" w:eastAsia="Cambria Math" w:hAnsi="Cambria Math" w:cs="Arial"/>
                        <w:i/>
                      </w:rPr>
                    </m:ctrlPr>
                  </m:dPr>
                  <m:e>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sSub>
                      <m:sSubPr>
                        <m:ctrlPr>
                          <w:rPr>
                            <w:rFonts w:ascii="Cambria Math" w:eastAsia="Cambria Math" w:hAnsi="Cambria Math" w:cs="Arial"/>
                          </w:rPr>
                        </m:ctrlPr>
                      </m:sSubPr>
                      <m:e>
                        <m:r>
                          <w:rPr>
                            <w:rFonts w:ascii="Cambria Math" w:eastAsia="Cambria Math" w:hAnsi="Cambria Math" w:cs="Arial"/>
                          </w:rPr>
                          <m:t>ν</m:t>
                        </m:r>
                      </m:e>
                      <m:sub>
                        <m:r>
                          <w:rPr>
                            <w:rFonts w:ascii="Cambria Math" w:eastAsia="Cambria Math" w:hAnsi="Cambria Math" w:cs="Arial"/>
                          </w:rPr>
                          <m:t>gn</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α</m:t>
                        </m:r>
                      </m:e>
                      <m:sub>
                        <m:r>
                          <w:rPr>
                            <w:rFonts w:ascii="Cambria Math" w:eastAsia="Cambria Math" w:hAnsi="Cambria Math" w:cs="Arial"/>
                          </w:rPr>
                          <m:t>g</m:t>
                        </m:r>
                      </m:sub>
                    </m:sSub>
                  </m:e>
                </m:d>
              </m:oMath>
            </m:oMathPara>
          </w:p>
        </w:tc>
        <w:tc>
          <w:tcPr>
            <w:tcW w:w="991" w:type="dxa"/>
          </w:tcPr>
          <w:p w14:paraId="46DB4309" w14:textId="1B1F7D61" w:rsidR="00041D4A" w:rsidRDefault="00041D4A" w:rsidP="00F506E3">
            <w:pPr>
              <w:spacing w:before="120" w:line="480" w:lineRule="auto"/>
              <w:jc w:val="right"/>
              <w:rPr>
                <w:rFonts w:ascii="Arial" w:eastAsia="Arial" w:hAnsi="Arial" w:cs="Arial"/>
                <w:b/>
              </w:rPr>
            </w:pPr>
            <w:r w:rsidRPr="00717442">
              <w:rPr>
                <w:rFonts w:ascii="Arial" w:eastAsia="Arial" w:hAnsi="Arial" w:cs="Arial"/>
              </w:rPr>
              <w:t>(</w:t>
            </w:r>
            <w:r>
              <w:rPr>
                <w:rFonts w:ascii="Arial" w:eastAsia="Arial" w:hAnsi="Arial" w:cs="Arial"/>
              </w:rPr>
              <w:t>31</w:t>
            </w:r>
            <w:r w:rsidRPr="00717442">
              <w:rPr>
                <w:rFonts w:ascii="Arial" w:eastAsia="Arial" w:hAnsi="Arial" w:cs="Arial"/>
              </w:rPr>
              <w:t>)</w:t>
            </w:r>
          </w:p>
        </w:tc>
      </w:tr>
    </w:tbl>
    <w:p w14:paraId="695694D5" w14:textId="575F797C" w:rsidR="00AC217F" w:rsidRDefault="00F805B6" w:rsidP="00F506E3">
      <w:pPr>
        <w:spacing w:line="480" w:lineRule="auto"/>
        <w:jc w:val="both"/>
        <w:rPr>
          <w:rFonts w:ascii="Arial" w:eastAsia="Arial" w:hAnsi="Arial" w:cs="Arial"/>
        </w:rPr>
      </w:pPr>
      <w:r>
        <w:rPr>
          <w:rFonts w:ascii="Arial" w:eastAsia="Arial" w:hAnsi="Arial" w:cs="Arial"/>
        </w:rPr>
        <w:t>w</w:t>
      </w:r>
      <w:r w:rsidR="00AC217F" w:rsidRPr="00717442">
        <w:rPr>
          <w:rFonts w:ascii="Arial" w:eastAsia="Arial" w:hAnsi="Arial" w:cs="Arial"/>
        </w:rPr>
        <w:t>h</w:t>
      </w:r>
      <w:r w:rsidR="00564518">
        <w:rPr>
          <w:rFonts w:ascii="Arial" w:eastAsia="Arial" w:hAnsi="Arial" w:cs="Arial"/>
        </w:rPr>
        <w:t>ich is defined similarly as Eq (11) in DCA, except</w:t>
      </w:r>
      <w:r w:rsidR="00AC217F" w:rsidRPr="00717442">
        <w:rPr>
          <w:rFonts w:ascii="Arial" w:eastAsia="Arial" w:hAnsi="Arial" w:cs="Arial"/>
        </w:rPr>
        <w:t xml:space="preserve"> </w:t>
      </w:r>
      <w:r w:rsidR="00564518">
        <w:rPr>
          <w:rFonts w:ascii="Arial" w:eastAsia="Arial" w:hAnsi="Arial" w:cs="Arial"/>
        </w:rPr>
        <w:t xml:space="preserve">that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oMath>
      <w:r w:rsidR="00AC217F" w:rsidRPr="00717442">
        <w:rPr>
          <w:rFonts w:ascii="Arial" w:eastAsia="Arial" w:hAnsi="Arial" w:cs="Arial"/>
        </w:rPr>
        <w:t xml:space="preserve"> denot</w:t>
      </w:r>
      <w:r w:rsidR="00564518">
        <w:rPr>
          <w:rFonts w:ascii="Arial" w:eastAsia="Arial" w:hAnsi="Arial" w:cs="Arial"/>
        </w:rPr>
        <w:t>es</w:t>
      </w:r>
      <w:r w:rsidR="00AC217F" w:rsidRPr="00717442">
        <w:rPr>
          <w:rFonts w:ascii="Arial" w:eastAsia="Arial" w:hAnsi="Arial" w:cs="Arial"/>
        </w:rPr>
        <w:t xml:space="preserve"> the scaling factor for cell </w:t>
      </w:r>
      <m:oMath>
        <m:r>
          <w:rPr>
            <w:rFonts w:ascii="Cambria Math" w:eastAsia="Cambria Math" w:hAnsi="Cambria Math" w:cs="Arial"/>
          </w:rPr>
          <m:t>n</m:t>
        </m:r>
      </m:oMath>
      <w:r w:rsidR="00AC217F" w:rsidRPr="00717442">
        <w:rPr>
          <w:rFonts w:ascii="Arial" w:eastAsia="Arial" w:hAnsi="Arial" w:cs="Arial"/>
        </w:rPr>
        <w:t>, which follows a log-Normal (</w:t>
      </w:r>
      <m:oMath>
        <m:r>
          <w:rPr>
            <w:rFonts w:ascii="Cambria Math" w:eastAsia="Arial" w:hAnsi="Cambria Math" w:cs="Arial"/>
          </w:rPr>
          <m:t>log</m:t>
        </m:r>
        <m:r>
          <m:rPr>
            <m:scr m:val="script"/>
          </m:rPr>
          <w:rPr>
            <w:rFonts w:ascii="Cambria Math" w:hAnsi="Cambria Math" w:cs="Arial"/>
            <w:noProof/>
          </w:rPr>
          <m:t>N</m:t>
        </m:r>
      </m:oMath>
      <w:r w:rsidR="00AC217F" w:rsidRPr="00717442">
        <w:rPr>
          <w:rFonts w:ascii="Arial" w:eastAsia="Arial" w:hAnsi="Arial" w:cs="Arial"/>
        </w:rPr>
        <w:t xml:space="preserve">) prior as </w:t>
      </w:r>
      <m:oMath>
        <m:r>
          <w:rPr>
            <w:rFonts w:ascii="Cambria Math" w:eastAsia="Arial" w:hAnsi="Cambria Math" w:cs="Arial"/>
          </w:rPr>
          <m:t>p</m:t>
        </m:r>
        <m:d>
          <m:dPr>
            <m:ctrlPr>
              <w:rPr>
                <w:rFonts w:ascii="Cambria Math" w:eastAsia="Cambria Math" w:hAnsi="Cambria Math" w:cs="Arial"/>
                <w:i/>
              </w:rPr>
            </m:ctrlPr>
          </m:dPr>
          <m:e>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e>
        </m:d>
        <m:r>
          <w:rPr>
            <w:rFonts w:ascii="Cambria Math" w:eastAsia="Cambria Math" w:hAnsi="Cambria Math" w:cs="Arial"/>
          </w:rPr>
          <m:t>=</m:t>
        </m:r>
      </m:oMath>
      <w:r w:rsidR="00AC217F" w:rsidRPr="00717442">
        <w:rPr>
          <w:rFonts w:ascii="Arial" w:eastAsia="Arial" w:hAnsi="Arial" w:cs="Arial"/>
        </w:rPr>
        <w:t xml:space="preserve"> </w:t>
      </w:r>
      <m:oMath>
        <m:r>
          <w:rPr>
            <w:rFonts w:ascii="Cambria Math" w:eastAsia="Arial" w:hAnsi="Cambria Math" w:cs="Arial"/>
          </w:rPr>
          <m:t>log</m:t>
        </m:r>
        <m:r>
          <m:rPr>
            <m:scr m:val="script"/>
          </m:rPr>
          <w:rPr>
            <w:rFonts w:ascii="Cambria Math" w:hAnsi="Cambria Math" w:cs="Arial"/>
            <w:noProof/>
          </w:rPr>
          <m:t>N</m:t>
        </m:r>
        <m:d>
          <m:dPr>
            <m:ctrlPr>
              <w:rPr>
                <w:rFonts w:ascii="Cambria Math" w:eastAsia="Cambria Math" w:hAnsi="Cambria Math" w:cs="Arial"/>
                <w:i/>
              </w:rPr>
            </m:ctrlPr>
          </m:dPr>
          <m:e>
            <m:sSub>
              <m:sSubPr>
                <m:ctrlPr>
                  <w:rPr>
                    <w:rFonts w:ascii="Cambria Math" w:eastAsia="Cambria Math" w:hAnsi="Cambria Math" w:cs="Arial"/>
                  </w:rPr>
                </m:ctrlPr>
              </m:sSubPr>
              <m:e>
                <m:r>
                  <w:rPr>
                    <w:rFonts w:ascii="Cambria Math" w:eastAsia="Cambria Math" w:hAnsi="Cambria Math" w:cs="Arial"/>
                  </w:rPr>
                  <m:t>μ</m:t>
                </m:r>
              </m:e>
              <m:sub>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sub>
            </m:sSub>
            <m:r>
              <w:rPr>
                <w:rFonts w:ascii="Cambria Math" w:eastAsia="Cambria Math" w:hAnsi="Cambria Math" w:cs="Arial"/>
              </w:rPr>
              <m:t>,</m:t>
            </m:r>
            <m:sSubSup>
              <m:sSubSupPr>
                <m:ctrlPr>
                  <w:rPr>
                    <w:rFonts w:ascii="Cambria Math" w:eastAsia="Cambria Math" w:hAnsi="Cambria Math" w:cs="Arial"/>
                  </w:rPr>
                </m:ctrlPr>
              </m:sSubSupPr>
              <m:e>
                <m:r>
                  <w:rPr>
                    <w:rFonts w:ascii="Cambria Math" w:eastAsia="Cambria Math" w:hAnsi="Cambria Math" w:cs="Arial"/>
                  </w:rPr>
                  <m:t>σ</m:t>
                </m:r>
              </m:e>
              <m:sub>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sub>
              <m:sup>
                <m:r>
                  <w:rPr>
                    <w:rFonts w:ascii="Cambria Math" w:eastAsia="Cambria Math" w:hAnsi="Cambria Math" w:cs="Arial"/>
                  </w:rPr>
                  <m:t>2</m:t>
                </m:r>
              </m:sup>
            </m:sSubSup>
          </m:e>
        </m:d>
      </m:oMath>
      <w:r w:rsidR="008C1306">
        <w:rPr>
          <w:rFonts w:ascii="Arial" w:eastAsia="Arial" w:hAnsi="Arial" w:cs="Arial"/>
        </w:rPr>
        <w:t>,</w:t>
      </w:r>
      <w:r w:rsidR="00564518">
        <w:rPr>
          <w:rFonts w:ascii="Arial" w:eastAsia="Arial" w:hAnsi="Arial" w:cs="Arial"/>
        </w:rPr>
        <w:t xml:space="preserve"> therefore, </w:t>
      </w:r>
      <m:oMath>
        <m:sSub>
          <m:sSubPr>
            <m:ctrlPr>
              <w:rPr>
                <w:rFonts w:ascii="Cambria Math" w:eastAsia="Cambria Math" w:hAnsi="Cambria Math" w:cs="Arial"/>
              </w:rPr>
            </m:ctrlPr>
          </m:sSubPr>
          <m:e>
            <m:r>
              <w:rPr>
                <w:rFonts w:ascii="Cambria Math" w:eastAsia="Cambria Math" w:hAnsi="Cambria Math" w:cs="Arial"/>
              </w:rPr>
              <m:t>v</m:t>
            </m:r>
          </m:e>
          <m:sub>
            <m:r>
              <w:rPr>
                <w:rFonts w:ascii="Cambria Math" w:eastAsia="Cambria Math" w:hAnsi="Cambria Math" w:cs="Arial"/>
              </w:rPr>
              <m:t>gn</m:t>
            </m:r>
          </m:sub>
        </m:sSub>
      </m:oMath>
      <w:r w:rsidR="00AC217F" w:rsidRPr="00717442">
        <w:rPr>
          <w:rFonts w:ascii="Arial" w:eastAsia="Arial" w:hAnsi="Arial" w:cs="Arial"/>
        </w:rPr>
        <w:t xml:space="preserve"> </w:t>
      </w:r>
      <w:r w:rsidR="00564518">
        <w:rPr>
          <w:rFonts w:ascii="Arial" w:eastAsia="Arial" w:hAnsi="Arial" w:cs="Arial"/>
        </w:rPr>
        <w:t xml:space="preserve">represents </w:t>
      </w:r>
      <w:r w:rsidR="00AC217F" w:rsidRPr="00717442">
        <w:rPr>
          <w:rFonts w:ascii="Arial" w:eastAsia="Arial" w:hAnsi="Arial" w:cs="Arial"/>
        </w:rPr>
        <w:t xml:space="preserve">the mean counts normalized by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oMath>
      <w:r w:rsidR="00AC217F" w:rsidRPr="00717442">
        <w:rPr>
          <w:rFonts w:ascii="Arial" w:eastAsia="Arial" w:hAnsi="Arial" w:cs="Arial"/>
        </w:rPr>
        <w:t xml:space="preserve">. Now, let </w:t>
      </w:r>
      <m:oMath>
        <m:sSub>
          <m:sSubPr>
            <m:ctrlPr>
              <w:rPr>
                <w:rFonts w:ascii="Cambria Math" w:eastAsia="Cambria Math" w:hAnsi="Cambria Math" w:cs="Arial"/>
              </w:rPr>
            </m:ctrlPr>
          </m:sSubPr>
          <m:e>
            <m:r>
              <w:rPr>
                <w:rFonts w:ascii="Cambria Math" w:eastAsia="Cambria Math" w:hAnsi="Cambria Math" w:cs="Arial"/>
              </w:rPr>
              <m:t>s</m:t>
            </m:r>
          </m:e>
          <m:sub>
            <m:r>
              <w:rPr>
                <w:rFonts w:ascii="Cambria Math" w:eastAsia="Cambria Math" w:hAnsi="Cambria Math" w:cs="Arial"/>
              </w:rPr>
              <m:t>n</m:t>
            </m:r>
          </m:sub>
        </m:sSub>
        <m:r>
          <w:rPr>
            <w:rFonts w:ascii="Cambria Math" w:eastAsia="Cambria Math" w:hAnsi="Cambria Math" w:cs="Arial"/>
          </w:rPr>
          <m:t>∈</m:t>
        </m:r>
        <m:sSup>
          <m:sSupPr>
            <m:ctrlPr>
              <w:rPr>
                <w:rFonts w:ascii="Cambria Math" w:eastAsia="Cambria Math" w:hAnsi="Cambria Math" w:cs="Arial"/>
              </w:rPr>
            </m:ctrlPr>
          </m:sSupPr>
          <m:e>
            <m:d>
              <m:dPr>
                <m:begChr m:val="{"/>
                <m:endChr m:val="}"/>
                <m:ctrlPr>
                  <w:rPr>
                    <w:rFonts w:ascii="Cambria Math" w:eastAsia="Cambria Math" w:hAnsi="Cambria Math" w:cs="Arial"/>
                  </w:rPr>
                </m:ctrlPr>
              </m:dPr>
              <m:e>
                <m:r>
                  <w:rPr>
                    <w:rFonts w:ascii="Cambria Math" w:eastAsia="Cambria Math" w:hAnsi="Cambria Math" w:cs="Arial"/>
                  </w:rPr>
                  <m:t>0,1</m:t>
                </m:r>
              </m:e>
            </m:d>
          </m:e>
          <m:sup>
            <m:r>
              <w:rPr>
                <w:rFonts w:ascii="Cambria Math" w:eastAsia="Cambria Math" w:hAnsi="Cambria Math" w:cs="Arial"/>
              </w:rPr>
              <m:t>B</m:t>
            </m:r>
          </m:sup>
        </m:sSup>
      </m:oMath>
      <w:r w:rsidR="00AC217F" w:rsidRPr="00717442">
        <w:rPr>
          <w:rFonts w:ascii="Arial" w:eastAsia="Arial" w:hAnsi="Arial" w:cs="Arial"/>
        </w:rPr>
        <w:t xml:space="preserve"> be the batch ID of cell </w:t>
      </w:r>
      <m:oMath>
        <m:r>
          <w:rPr>
            <w:rFonts w:ascii="Cambria Math" w:eastAsia="Cambria Math" w:hAnsi="Cambria Math" w:cs="Arial"/>
          </w:rPr>
          <m:t>n</m:t>
        </m:r>
      </m:oMath>
      <w:r w:rsidR="00AC217F" w:rsidRPr="00717442">
        <w:rPr>
          <w:rFonts w:ascii="Arial" w:eastAsia="Arial" w:hAnsi="Arial" w:cs="Arial"/>
        </w:rPr>
        <w:t xml:space="preserve"> with </w:t>
      </w:r>
      <m:oMath>
        <m:r>
          <w:rPr>
            <w:rFonts w:ascii="Cambria Math" w:eastAsia="Cambria Math" w:hAnsi="Cambria Math" w:cs="Arial"/>
          </w:rPr>
          <m:t>B</m:t>
        </m:r>
      </m:oMath>
      <w:r w:rsidR="00AC217F" w:rsidRPr="00717442">
        <w:rPr>
          <w:rFonts w:ascii="Arial" w:eastAsia="Arial" w:hAnsi="Arial" w:cs="Arial"/>
        </w:rPr>
        <w:t xml:space="preserve"> being the </w:t>
      </w:r>
      <w:r w:rsidR="00564518">
        <w:rPr>
          <w:rFonts w:ascii="Arial" w:eastAsia="Arial" w:hAnsi="Arial" w:cs="Arial"/>
        </w:rPr>
        <w:t xml:space="preserve">total </w:t>
      </w:r>
      <w:r w:rsidR="00AC217F" w:rsidRPr="00717442">
        <w:rPr>
          <w:rFonts w:ascii="Arial" w:eastAsia="Arial" w:hAnsi="Arial" w:cs="Arial"/>
        </w:rPr>
        <w:t xml:space="preserve">number of batches. Then, </w:t>
      </w:r>
      <m:oMath>
        <m:sSub>
          <m:sSubPr>
            <m:ctrlPr>
              <w:rPr>
                <w:rFonts w:ascii="Cambria Math" w:eastAsia="Cambria Math" w:hAnsi="Cambria Math" w:cs="Arial"/>
              </w:rPr>
            </m:ctrlPr>
          </m:sSubPr>
          <m:e>
            <m:r>
              <w:rPr>
                <w:rFonts w:ascii="Cambria Math" w:hAnsi="Cambria Math" w:cs="Arial"/>
              </w:rPr>
              <m:t>ν</m:t>
            </m:r>
          </m:e>
          <m:sub>
            <m:r>
              <w:rPr>
                <w:rFonts w:ascii="Cambria Math" w:eastAsia="Cambria Math" w:hAnsi="Cambria Math" w:cs="Arial"/>
              </w:rPr>
              <m:t>gn</m:t>
            </m:r>
          </m:sub>
        </m:sSub>
      </m:oMath>
      <w:r w:rsidR="00AC217F" w:rsidRPr="00717442">
        <w:rPr>
          <w:rFonts w:ascii="Arial" w:eastAsia="Arial" w:hAnsi="Arial" w:cs="Arial"/>
        </w:rPr>
        <w:t xml:space="preserve"> and </w:t>
      </w:r>
      <m:oMath>
        <m:sSub>
          <m:sSubPr>
            <m:ctrlPr>
              <w:rPr>
                <w:rFonts w:ascii="Cambria Math" w:eastAsia="Cambria Math" w:hAnsi="Cambria Math" w:cs="Arial"/>
              </w:rPr>
            </m:ctrlPr>
          </m:sSubPr>
          <m:e>
            <m:r>
              <w:rPr>
                <w:rFonts w:ascii="Cambria Math" w:hAnsi="Cambria Math" w:cs="Arial"/>
              </w:rPr>
              <m:t>π</m:t>
            </m:r>
          </m:e>
          <m:sub>
            <m:r>
              <w:rPr>
                <w:rFonts w:ascii="Cambria Math" w:eastAsia="Cambria Math" w:hAnsi="Cambria Math" w:cs="Arial"/>
              </w:rPr>
              <m:t>g</m:t>
            </m:r>
          </m:sub>
        </m:sSub>
      </m:oMath>
      <w:r w:rsidR="00AC217F" w:rsidRPr="00717442">
        <w:rPr>
          <w:rFonts w:ascii="Arial" w:eastAsia="Arial" w:hAnsi="Arial" w:cs="Arial"/>
        </w:rPr>
        <w:t xml:space="preserve"> are further modeled as functions of </w:t>
      </w:r>
      <w:r w:rsidR="00564518">
        <w:rPr>
          <w:rFonts w:ascii="Arial" w:eastAsia="Arial" w:hAnsi="Arial" w:cs="Arial"/>
        </w:rPr>
        <w:t xml:space="preserve">the </w:t>
      </w:r>
      <m:oMath>
        <m:r>
          <w:rPr>
            <w:rFonts w:ascii="Cambria Math" w:eastAsia="Cambria Math" w:hAnsi="Cambria Math" w:cs="Arial"/>
          </w:rPr>
          <m:t>d</m:t>
        </m:r>
      </m:oMath>
      <w:r w:rsidR="00AC217F" w:rsidRPr="00717442">
        <w:rPr>
          <w:rFonts w:ascii="Arial" w:eastAsia="Arial" w:hAnsi="Arial" w:cs="Arial"/>
        </w:rPr>
        <w:t xml:space="preserve">-dimension latent </w:t>
      </w:r>
      <w:r w:rsidR="00564518">
        <w:rPr>
          <w:rFonts w:ascii="Arial" w:eastAsia="Arial" w:hAnsi="Arial" w:cs="Arial"/>
        </w:rPr>
        <w:t>variable</w:t>
      </w:r>
      <w:r w:rsidR="00AC217F" w:rsidRPr="00717442">
        <w:rPr>
          <w:rFonts w:ascii="Arial" w:eastAsia="Arial" w:hAnsi="Arial" w:cs="Arial"/>
        </w:rPr>
        <w:t xml:space="preserve"> </w:t>
      </w:r>
      <m:oMath>
        <m:sSub>
          <m:sSubPr>
            <m:ctrlPr>
              <w:rPr>
                <w:rFonts w:ascii="Cambria Math" w:eastAsia="Cambria Math" w:hAnsi="Cambria Math" w:cs="Arial"/>
              </w:rPr>
            </m:ctrlPr>
          </m:sSubPr>
          <m:e>
            <m:r>
              <m:rPr>
                <m:sty m:val="bi"/>
              </m:rPr>
              <w:rPr>
                <w:rFonts w:ascii="Cambria Math" w:eastAsia="Cambria Math" w:hAnsi="Cambria Math" w:cs="Arial"/>
              </w:rPr>
              <m:t>z</m:t>
            </m:r>
          </m:e>
          <m:sub>
            <m:r>
              <w:rPr>
                <w:rFonts w:ascii="Cambria Math" w:eastAsia="Cambria Math" w:hAnsi="Cambria Math" w:cs="Arial"/>
              </w:rPr>
              <m:t>n</m:t>
            </m:r>
          </m:sub>
        </m:sSub>
        <m:r>
          <w:rPr>
            <w:rFonts w:ascii="Cambria Math" w:eastAsia="Cambria Math" w:hAnsi="Cambria Math" w:cs="Arial"/>
          </w:rPr>
          <m:t>∈</m:t>
        </m:r>
        <m:sSup>
          <m:sSupPr>
            <m:ctrlPr>
              <w:rPr>
                <w:rFonts w:ascii="Cambria Math" w:eastAsia="Arial" w:hAnsi="Cambria Math" w:cs="Arial"/>
                <w:i/>
              </w:rPr>
            </m:ctrlPr>
          </m:sSupPr>
          <m:e>
            <m:r>
              <m:rPr>
                <m:scr m:val="double-struck"/>
              </m:rPr>
              <w:rPr>
                <w:rFonts w:ascii="Cambria Math" w:eastAsia="Arial" w:hAnsi="Cambria Math" w:cs="Arial"/>
              </w:rPr>
              <m:t>R</m:t>
            </m:r>
          </m:e>
          <m:sup>
            <m:r>
              <w:rPr>
                <w:rFonts w:ascii="Cambria Math" w:eastAsia="Arial" w:hAnsi="Cambria Math" w:cs="Arial"/>
              </w:rPr>
              <m:t>d</m:t>
            </m:r>
          </m:sup>
        </m:sSup>
      </m:oMath>
      <w:r w:rsidR="00AC217F" w:rsidRPr="00717442">
        <w:rPr>
          <w:rFonts w:ascii="Arial" w:eastAsia="Arial" w:hAnsi="Arial" w:cs="Arial"/>
        </w:rPr>
        <w:t xml:space="preserve"> and the batch ID </w:t>
      </w:r>
      <m:oMath>
        <m:sSub>
          <m:sSubPr>
            <m:ctrlPr>
              <w:rPr>
                <w:rFonts w:ascii="Cambria Math" w:eastAsia="Cambria Math" w:hAnsi="Cambria Math" w:cs="Arial"/>
              </w:rPr>
            </m:ctrlPr>
          </m:sSubPr>
          <m:e>
            <m:r>
              <w:rPr>
                <w:rFonts w:ascii="Cambria Math" w:eastAsia="Cambria Math" w:hAnsi="Cambria Math" w:cs="Arial"/>
              </w:rPr>
              <m:t>s</m:t>
            </m:r>
          </m:e>
          <m:sub>
            <m:r>
              <w:rPr>
                <w:rFonts w:ascii="Cambria Math" w:eastAsia="Cambria Math" w:hAnsi="Cambria Math" w:cs="Arial"/>
              </w:rPr>
              <m:t>n</m:t>
            </m:r>
          </m:sub>
        </m:sSub>
      </m:oMath>
      <w:r w:rsidR="00AC217F" w:rsidRPr="00717442">
        <w:rPr>
          <w:rFonts w:ascii="Arial" w:eastAsia="Arial" w:hAnsi="Arial" w:cs="Arial"/>
        </w:rPr>
        <w:t xml:space="preserve"> by the decoder networks </w:t>
      </w:r>
      <m:oMath>
        <m:sSub>
          <m:sSubPr>
            <m:ctrlPr>
              <w:rPr>
                <w:rFonts w:ascii="Cambria Math" w:eastAsia="Cambria Math" w:hAnsi="Cambria Math" w:cs="Arial"/>
              </w:rPr>
            </m:ctrlPr>
          </m:sSubPr>
          <m:e>
            <m:r>
              <w:rPr>
                <w:rFonts w:ascii="Cambria Math" w:eastAsia="Cambria Math" w:hAnsi="Cambria Math" w:cs="Arial"/>
              </w:rPr>
              <m:t>D</m:t>
            </m:r>
          </m:e>
          <m:sub>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ν</m:t>
                </m:r>
              </m:sub>
            </m:sSub>
          </m:sub>
        </m:sSub>
      </m:oMath>
      <w:r w:rsidR="00AC217F" w:rsidRPr="00717442">
        <w:rPr>
          <w:rFonts w:ascii="Arial" w:eastAsia="Arial" w:hAnsi="Arial" w:cs="Arial"/>
        </w:rPr>
        <w:t xml:space="preserve"> and </w:t>
      </w:r>
      <m:oMath>
        <m:sSub>
          <m:sSubPr>
            <m:ctrlPr>
              <w:rPr>
                <w:rFonts w:ascii="Cambria Math" w:eastAsia="Cambria Math" w:hAnsi="Cambria Math" w:cs="Arial"/>
              </w:rPr>
            </m:ctrlPr>
          </m:sSubPr>
          <m:e>
            <m:r>
              <w:rPr>
                <w:rFonts w:ascii="Cambria Math" w:eastAsia="Cambria Math" w:hAnsi="Cambria Math" w:cs="Arial"/>
              </w:rPr>
              <m:t>D</m:t>
            </m:r>
          </m:e>
          <m:sub>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π</m:t>
                </m:r>
              </m:sub>
            </m:sSub>
          </m:sub>
        </m:sSub>
      </m:oMath>
      <w:r w:rsidR="00AC217F" w:rsidRPr="00717442">
        <w:rPr>
          <w:rFonts w:ascii="Arial" w:eastAsia="Arial" w:hAnsi="Arial" w:cs="Arial"/>
        </w:rPr>
        <w:t xml:space="preserve"> as </w:t>
      </w:r>
    </w:p>
    <w:tbl>
      <w:tblPr>
        <w:tblStyle w:val="TableNormal1"/>
        <w:tblW w:w="0" w:type="auto"/>
        <w:tblInd w:w="5" w:type="dxa"/>
        <w:tblLook w:val="04A0" w:firstRow="1" w:lastRow="0" w:firstColumn="1" w:lastColumn="0" w:noHBand="0" w:noVBand="1"/>
      </w:tblPr>
      <w:tblGrid>
        <w:gridCol w:w="2405"/>
        <w:gridCol w:w="4536"/>
        <w:gridCol w:w="2409"/>
      </w:tblGrid>
      <w:tr w:rsidR="00041D4A" w14:paraId="54641C9F" w14:textId="77777777" w:rsidTr="00041D4A">
        <w:tc>
          <w:tcPr>
            <w:tcW w:w="2405" w:type="dxa"/>
          </w:tcPr>
          <w:p w14:paraId="71A3CBE5" w14:textId="77777777" w:rsidR="00041D4A" w:rsidRDefault="00041D4A" w:rsidP="00F506E3">
            <w:pPr>
              <w:spacing w:line="480" w:lineRule="auto"/>
              <w:jc w:val="both"/>
              <w:rPr>
                <w:rFonts w:ascii="Arial" w:eastAsia="Arial" w:hAnsi="Arial" w:cs="Arial"/>
              </w:rPr>
            </w:pPr>
          </w:p>
        </w:tc>
        <w:tc>
          <w:tcPr>
            <w:tcW w:w="4536" w:type="dxa"/>
          </w:tcPr>
          <w:p w14:paraId="33D2072E" w14:textId="1921FF62" w:rsidR="00041D4A" w:rsidRDefault="00FA5BB1" w:rsidP="00F506E3">
            <w:pPr>
              <w:spacing w:line="480" w:lineRule="auto"/>
              <w:jc w:val="center"/>
              <w:rPr>
                <w:rFonts w:ascii="Arial" w:eastAsia="Arial" w:hAnsi="Arial" w:cs="Arial"/>
              </w:rPr>
            </w:pPr>
            <m:oMath>
              <m:sSub>
                <m:sSubPr>
                  <m:ctrlPr>
                    <w:rPr>
                      <w:rFonts w:ascii="Cambria Math" w:hAnsi="Cambria Math" w:cs="Arial"/>
                      <w:i/>
                    </w:rPr>
                  </m:ctrlPr>
                </m:sSubPr>
                <m:e>
                  <m:r>
                    <m:rPr>
                      <m:sty m:val="bi"/>
                    </m:rPr>
                    <w:rPr>
                      <w:rFonts w:ascii="Cambria Math" w:hAnsi="Cambria Math" w:cs="Arial"/>
                    </w:rPr>
                    <m:t>ν</m:t>
                  </m:r>
                </m:e>
                <m:sub>
                  <m:r>
                    <w:rPr>
                      <w:rFonts w:ascii="Cambria Math" w:hAnsi="Cambria Math" w:cs="Arial"/>
                    </w:rPr>
                    <m:t>n</m:t>
                  </m:r>
                </m:sub>
              </m:sSub>
              <m:r>
                <w:rPr>
                  <w:rFonts w:ascii="Cambria Math" w:eastAsia="Arial" w:hAnsi="Cambria Math" w:cs="Arial"/>
                </w:rPr>
                <m:t>=</m:t>
              </m:r>
              <m:sSub>
                <m:sSubPr>
                  <m:ctrlPr>
                    <w:rPr>
                      <w:rFonts w:ascii="Cambria Math" w:eastAsia="Cambria Math" w:hAnsi="Cambria Math" w:cs="Arial"/>
                    </w:rPr>
                  </m:ctrlPr>
                </m:sSubPr>
                <m:e>
                  <m:r>
                    <w:rPr>
                      <w:rFonts w:ascii="Cambria Math" w:eastAsia="Cambria Math" w:hAnsi="Cambria Math" w:cs="Arial"/>
                    </w:rPr>
                    <m:t>D</m:t>
                  </m:r>
                </m:e>
                <m:sub>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ν</m:t>
                      </m:r>
                    </m:sub>
                  </m:sSub>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oMath>
            <w:r w:rsidR="00041D4A" w:rsidRPr="00717442">
              <w:rPr>
                <w:rFonts w:ascii="Arial" w:eastAsia="Arial" w:hAnsi="Arial" w:cs="Arial"/>
              </w:rPr>
              <w:t xml:space="preserve">,  </w:t>
            </w:r>
            <m:oMath>
              <m:sSub>
                <m:sSubPr>
                  <m:ctrlPr>
                    <w:rPr>
                      <w:rFonts w:ascii="Cambria Math" w:hAnsi="Cambria Math" w:cs="Arial"/>
                      <w:i/>
                    </w:rPr>
                  </m:ctrlPr>
                </m:sSubPr>
                <m:e>
                  <m:r>
                    <m:rPr>
                      <m:sty m:val="bi"/>
                    </m:rPr>
                    <w:rPr>
                      <w:rFonts w:ascii="Cambria Math" w:hAnsi="Cambria Math" w:cs="Arial"/>
                    </w:rPr>
                    <m:t>π</m:t>
                  </m:r>
                </m:e>
                <m:sub>
                  <m:r>
                    <w:rPr>
                      <w:rFonts w:ascii="Cambria Math" w:hAnsi="Cambria Math" w:cs="Arial"/>
                    </w:rPr>
                    <m:t>n</m:t>
                  </m:r>
                </m:sub>
              </m:sSub>
              <m:r>
                <w:rPr>
                  <w:rFonts w:ascii="Cambria Math" w:eastAsia="Arial" w:hAnsi="Cambria Math" w:cs="Arial"/>
                </w:rPr>
                <m:t>=</m:t>
              </m:r>
              <m:sSub>
                <m:sSubPr>
                  <m:ctrlPr>
                    <w:rPr>
                      <w:rFonts w:ascii="Cambria Math" w:eastAsia="Cambria Math" w:hAnsi="Cambria Math" w:cs="Arial"/>
                    </w:rPr>
                  </m:ctrlPr>
                </m:sSubPr>
                <m:e>
                  <m:r>
                    <w:rPr>
                      <w:rFonts w:ascii="Cambria Math" w:eastAsia="Cambria Math" w:hAnsi="Cambria Math" w:cs="Arial"/>
                    </w:rPr>
                    <m:t>D</m:t>
                  </m:r>
                </m:e>
                <m:sub>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π</m:t>
                      </m:r>
                    </m:sub>
                  </m:sSub>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oMath>
          </w:p>
        </w:tc>
        <w:tc>
          <w:tcPr>
            <w:tcW w:w="2409" w:type="dxa"/>
          </w:tcPr>
          <w:p w14:paraId="1B6A3446" w14:textId="6D5D18D9" w:rsidR="00041D4A" w:rsidRDefault="00041D4A" w:rsidP="00F506E3">
            <w:pPr>
              <w:spacing w:line="480" w:lineRule="auto"/>
              <w:jc w:val="right"/>
              <w:rPr>
                <w:rFonts w:ascii="Arial" w:eastAsia="Arial" w:hAnsi="Arial" w:cs="Arial"/>
              </w:rPr>
            </w:pPr>
            <w:r w:rsidRPr="00717442">
              <w:rPr>
                <w:rFonts w:ascii="Arial" w:eastAsia="Arial" w:hAnsi="Arial" w:cs="Arial"/>
              </w:rPr>
              <w:t>(</w:t>
            </w:r>
            <w:r>
              <w:rPr>
                <w:rFonts w:ascii="Arial" w:eastAsia="Arial" w:hAnsi="Arial" w:cs="Arial"/>
              </w:rPr>
              <w:t>32</w:t>
            </w:r>
            <w:r w:rsidRPr="00717442">
              <w:rPr>
                <w:rFonts w:ascii="Arial" w:eastAsia="Arial" w:hAnsi="Arial" w:cs="Arial"/>
              </w:rPr>
              <w:t>)</w:t>
            </w:r>
          </w:p>
        </w:tc>
      </w:tr>
    </w:tbl>
    <w:p w14:paraId="7BF3CAF6" w14:textId="17C2AEF2" w:rsidR="00AC217F" w:rsidRDefault="00AC217F" w:rsidP="00F506E3">
      <w:pPr>
        <w:spacing w:line="480" w:lineRule="auto"/>
        <w:jc w:val="both"/>
        <w:rPr>
          <w:rFonts w:ascii="Arial" w:hAnsi="Arial" w:cs="Arial"/>
        </w:rPr>
      </w:pPr>
      <w:r w:rsidRPr="00717442">
        <w:rPr>
          <w:rFonts w:ascii="Arial" w:eastAsia="Arial" w:hAnsi="Arial" w:cs="Arial"/>
        </w:rPr>
        <w:t xml:space="preserve">where the </w:t>
      </w:r>
      <m:oMath>
        <m:r>
          <w:rPr>
            <w:rFonts w:ascii="Cambria Math" w:eastAsia="Cambria Math" w:hAnsi="Cambria Math" w:cs="Arial"/>
          </w:rPr>
          <m:t>g</m:t>
        </m:r>
      </m:oMath>
      <w:r w:rsidRPr="00717442">
        <w:rPr>
          <w:rFonts w:ascii="Arial" w:eastAsia="Arial" w:hAnsi="Arial" w:cs="Arial"/>
        </w:rPr>
        <w:t xml:space="preserve">th element of </w:t>
      </w:r>
      <m:oMath>
        <m:sSub>
          <m:sSubPr>
            <m:ctrlPr>
              <w:rPr>
                <w:rFonts w:ascii="Cambria Math" w:eastAsia="Cambria Math" w:hAnsi="Cambria Math" w:cs="Arial"/>
              </w:rPr>
            </m:ctrlPr>
          </m:sSubPr>
          <m:e>
            <m:r>
              <m:rPr>
                <m:sty m:val="bi"/>
              </m:rPr>
              <w:rPr>
                <w:rFonts w:ascii="Cambria Math" w:hAnsi="Cambria Math" w:cs="Arial"/>
              </w:rPr>
              <m:t>ν</m:t>
            </m:r>
          </m:e>
          <m:sub>
            <m:r>
              <w:rPr>
                <w:rFonts w:ascii="Cambria Math" w:eastAsia="Cambria Math" w:hAnsi="Cambria Math" w:cs="Arial"/>
              </w:rPr>
              <m:t>n</m:t>
            </m:r>
          </m:sub>
        </m:sSub>
      </m:oMath>
      <w:r w:rsidRPr="00717442">
        <w:rPr>
          <w:rFonts w:ascii="Arial" w:eastAsia="Arial" w:hAnsi="Arial" w:cs="Arial"/>
        </w:rPr>
        <w:t xml:space="preserve"> and </w:t>
      </w:r>
      <m:oMath>
        <m:sSub>
          <m:sSubPr>
            <m:ctrlPr>
              <w:rPr>
                <w:rFonts w:ascii="Cambria Math" w:eastAsia="Cambria Math" w:hAnsi="Cambria Math" w:cs="Arial"/>
              </w:rPr>
            </m:ctrlPr>
          </m:sSubPr>
          <m:e>
            <m:r>
              <m:rPr>
                <m:sty m:val="bi"/>
              </m:rPr>
              <w:rPr>
                <w:rFonts w:ascii="Cambria Math" w:hAnsi="Cambria Math" w:cs="Arial"/>
              </w:rPr>
              <m:t>π</m:t>
            </m:r>
          </m:e>
          <m:sub>
            <m:r>
              <w:rPr>
                <w:rFonts w:ascii="Cambria Math" w:eastAsia="Cambria Math" w:hAnsi="Cambria Math" w:cs="Arial"/>
              </w:rPr>
              <m:t>n</m:t>
            </m:r>
          </m:sub>
        </m:sSub>
      </m:oMath>
      <w:r w:rsidRPr="00717442">
        <w:rPr>
          <w:rFonts w:ascii="Arial" w:eastAsia="Arial" w:hAnsi="Arial" w:cs="Arial"/>
        </w:rPr>
        <w:t xml:space="preserve"> are </w:t>
      </w:r>
      <m:oMath>
        <m:sSub>
          <m:sSubPr>
            <m:ctrlPr>
              <w:rPr>
                <w:rFonts w:ascii="Cambria Math" w:eastAsia="Cambria Math" w:hAnsi="Cambria Math" w:cs="Arial"/>
              </w:rPr>
            </m:ctrlPr>
          </m:sSubPr>
          <m:e>
            <m:r>
              <w:rPr>
                <w:rFonts w:ascii="Cambria Math" w:hAnsi="Cambria Math" w:cs="Arial"/>
              </w:rPr>
              <m:t>ν</m:t>
            </m:r>
          </m:e>
          <m:sub>
            <m:r>
              <w:rPr>
                <w:rFonts w:ascii="Cambria Math" w:eastAsia="Cambria Math" w:hAnsi="Cambria Math" w:cs="Arial"/>
              </w:rPr>
              <m:t>gn</m:t>
            </m:r>
          </m:sub>
        </m:sSub>
        <m:r>
          <w:rPr>
            <w:rFonts w:ascii="Cambria Math" w:eastAsia="Cambria Math" w:hAnsi="Cambria Math" w:cs="Arial"/>
          </w:rPr>
          <m:t xml:space="preserve"> </m:t>
        </m:r>
      </m:oMath>
      <w:r w:rsidRPr="00717442">
        <w:rPr>
          <w:rFonts w:ascii="Arial" w:eastAsia="Arial" w:hAnsi="Arial" w:cs="Arial"/>
        </w:rPr>
        <w:t xml:space="preserve">and </w:t>
      </w:r>
      <m:oMath>
        <m:sSub>
          <m:sSubPr>
            <m:ctrlPr>
              <w:rPr>
                <w:rFonts w:ascii="Cambria Math" w:eastAsia="Cambria Math" w:hAnsi="Cambria Math" w:cs="Arial"/>
              </w:rPr>
            </m:ctrlPr>
          </m:sSubPr>
          <m:e>
            <m:r>
              <w:rPr>
                <w:rFonts w:ascii="Cambria Math" w:hAnsi="Cambria Math" w:cs="Arial"/>
              </w:rPr>
              <m:t>π</m:t>
            </m:r>
          </m:e>
          <m:sub>
            <m:r>
              <w:rPr>
                <w:rFonts w:ascii="Cambria Math" w:eastAsia="Cambria Math" w:hAnsi="Cambria Math" w:cs="Arial"/>
              </w:rPr>
              <m:t>g</m:t>
            </m:r>
          </m:sub>
        </m:sSub>
      </m:oMath>
      <w:r w:rsidRPr="00717442">
        <w:rPr>
          <w:rFonts w:ascii="Arial" w:eastAsia="Arial" w:hAnsi="Arial" w:cs="Arial"/>
        </w:rPr>
        <w:t xml:space="preserve">, respectively, and </w:t>
      </w:r>
      <m:oMath>
        <m:r>
          <w:rPr>
            <w:rFonts w:ascii="Cambria Math" w:eastAsia="Cambria Math" w:hAnsi="Cambria Math" w:cs="Arial"/>
          </w:rPr>
          <m:t xml:space="preserve"> </m:t>
        </m:r>
        <m:sSub>
          <m:sSubPr>
            <m:ctrlPr>
              <w:rPr>
                <w:rFonts w:ascii="Cambria Math" w:eastAsia="Cambria Math" w:hAnsi="Cambria Math" w:cs="Arial"/>
              </w:rPr>
            </m:ctrlPr>
          </m:sSubPr>
          <m:e>
            <m:r>
              <m:rPr>
                <m:sty m:val="bi"/>
              </m:rPr>
              <w:rPr>
                <w:rFonts w:ascii="Cambria Math" w:eastAsia="Cambria Math" w:hAnsi="Cambria Math" w:cs="Arial"/>
              </w:rPr>
              <m:t>θ</m:t>
            </m:r>
          </m:e>
          <m:sub>
            <m:r>
              <w:rPr>
                <w:rFonts w:ascii="Cambria Math" w:eastAsia="Cambria Math" w:hAnsi="Cambria Math" w:cs="Arial"/>
              </w:rPr>
              <m:t>ν</m:t>
            </m:r>
          </m:sub>
        </m:sSub>
        <m:r>
          <w:rPr>
            <w:rFonts w:ascii="Cambria Math" w:eastAsia="Cambria Math" w:hAnsi="Cambria Math" w:cs="Arial"/>
          </w:rPr>
          <m:t>,</m:t>
        </m:r>
      </m:oMath>
      <w:r w:rsidRPr="00717442">
        <w:rPr>
          <w:rFonts w:ascii="Arial" w:eastAsia="Arial" w:hAnsi="Arial" w:cs="Arial"/>
          <w:b/>
        </w:rPr>
        <w:t xml:space="preserve"> </w:t>
      </w:r>
      <w:r w:rsidRPr="00717442">
        <w:rPr>
          <w:rFonts w:ascii="Arial" w:eastAsia="Arial" w:hAnsi="Arial" w:cs="Arial"/>
        </w:rPr>
        <w:t>and</w:t>
      </w:r>
      <w:r w:rsidRPr="00717442">
        <w:rPr>
          <w:rFonts w:ascii="Arial" w:eastAsia="Arial" w:hAnsi="Arial" w:cs="Arial"/>
          <w:b/>
        </w:rPr>
        <w:t xml:space="preserve"> </w:t>
      </w:r>
      <m:oMath>
        <m:sSub>
          <m:sSubPr>
            <m:ctrlPr>
              <w:rPr>
                <w:rFonts w:ascii="Cambria Math" w:hAnsi="Cambria Math" w:cs="Arial"/>
              </w:rPr>
            </m:ctrlPr>
          </m:sSubPr>
          <m:e>
            <m:r>
              <m:rPr>
                <m:sty m:val="bi"/>
              </m:rPr>
              <w:rPr>
                <w:rFonts w:ascii="Cambria Math" w:hAnsi="Cambria Math" w:cs="Arial"/>
              </w:rPr>
              <m:t>θ</m:t>
            </m:r>
          </m:e>
          <m:sub>
            <m:r>
              <w:rPr>
                <w:rFonts w:ascii="Cambria Math" w:hAnsi="Cambria Math" w:cs="Arial"/>
              </w:rPr>
              <m:t>π</m:t>
            </m:r>
          </m:sub>
        </m:sSub>
      </m:oMath>
      <w:r w:rsidRPr="00717442">
        <w:rPr>
          <w:rFonts w:ascii="Arial" w:eastAsia="Arial" w:hAnsi="Arial" w:cs="Arial"/>
          <w:b/>
        </w:rPr>
        <w:t xml:space="preserve"> </w:t>
      </w:r>
      <w:r w:rsidRPr="00717442">
        <w:rPr>
          <w:rFonts w:ascii="Arial" w:eastAsia="Arial" w:hAnsi="Arial" w:cs="Arial"/>
        </w:rPr>
        <w:t>are the decoder</w:t>
      </w:r>
      <w:r w:rsidR="00564518">
        <w:rPr>
          <w:rFonts w:ascii="Arial" w:eastAsia="Arial" w:hAnsi="Arial" w:cs="Arial"/>
        </w:rPr>
        <w:t xml:space="preserve"> weights</w:t>
      </w:r>
      <w:r w:rsidRPr="00717442">
        <w:rPr>
          <w:rFonts w:ascii="Arial" w:eastAsia="Arial" w:hAnsi="Arial" w:cs="Arial"/>
        </w:rPr>
        <w:t xml:space="preserve">. Note that the lower layers of the two decoders </w:t>
      </w:r>
      <w:r w:rsidR="00564518">
        <w:rPr>
          <w:rFonts w:ascii="Arial" w:eastAsia="Arial" w:hAnsi="Arial" w:cs="Arial"/>
        </w:rPr>
        <w:t>are</w:t>
      </w:r>
      <w:r w:rsidRPr="00717442">
        <w:rPr>
          <w:rFonts w:ascii="Arial" w:eastAsia="Arial" w:hAnsi="Arial" w:cs="Arial"/>
        </w:rPr>
        <w:t xml:space="preserve"> shared. For inference, </w:t>
      </w:r>
      <w:r w:rsidRPr="00717442">
        <w:rPr>
          <w:rFonts w:ascii="Arial" w:eastAsia="Arial" w:hAnsi="Arial" w:cs="Arial"/>
        </w:rPr>
        <w:lastRenderedPageBreak/>
        <w:t xml:space="preserve">both </w:t>
      </w:r>
      <m:oMath>
        <m:sSub>
          <m:sSubPr>
            <m:ctrlPr>
              <w:rPr>
                <w:rFonts w:ascii="Cambria Math" w:eastAsia="Cambria Math" w:hAnsi="Cambria Math" w:cs="Arial"/>
              </w:rPr>
            </m:ctrlPr>
          </m:sSubPr>
          <m:e>
            <m:r>
              <m:rPr>
                <m:sty m:val="bi"/>
              </m:rPr>
              <w:rPr>
                <w:rFonts w:ascii="Cambria Math" w:eastAsia="Cambria Math" w:hAnsi="Cambria Math" w:cs="Arial"/>
              </w:rPr>
              <m:t>z</m:t>
            </m:r>
          </m:e>
          <m:sub>
            <m:r>
              <w:rPr>
                <w:rFonts w:ascii="Cambria Math" w:eastAsia="Cambria Math" w:hAnsi="Cambria Math" w:cs="Arial"/>
              </w:rPr>
              <m:t>n</m:t>
            </m:r>
          </m:sub>
        </m:sSub>
      </m:oMath>
      <w:r w:rsidRPr="00717442">
        <w:rPr>
          <w:rFonts w:ascii="Arial" w:eastAsia="Arial" w:hAnsi="Arial" w:cs="Arial"/>
        </w:rPr>
        <w:t xml:space="preserve"> and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n</m:t>
            </m:r>
          </m:sub>
        </m:sSub>
      </m:oMath>
      <w:r w:rsidRPr="00717442">
        <w:rPr>
          <w:rFonts w:ascii="Arial" w:eastAsia="Arial" w:hAnsi="Arial" w:cs="Arial"/>
        </w:rPr>
        <w:t xml:space="preserve"> are considered as latent variables and therefore </w:t>
      </w:r>
      <m:oMath>
        <m:r>
          <w:rPr>
            <w:rFonts w:ascii="Cambria Math" w:eastAsia="Cambria Math" w:hAnsi="Cambria Math" w:cs="Arial"/>
          </w:rPr>
          <m:t>q</m:t>
        </m:r>
        <m:d>
          <m:dPr>
            <m:ctrlPr>
              <w:rPr>
                <w:rFonts w:ascii="Cambria Math" w:eastAsia="Cambria Math" w:hAnsi="Cambria Math" w:cs="Arial"/>
              </w:rPr>
            </m:ctrlPr>
          </m:dPr>
          <m:e>
            <m:sSub>
              <m:sSubPr>
                <m:ctrlPr>
                  <w:rPr>
                    <w:rFonts w:ascii="Cambria Math" w:eastAsia="Cambria Math" w:hAnsi="Cambria Math" w:cs="Arial"/>
                  </w:rPr>
                </m:ctrlPr>
              </m:sSubPr>
              <m:e>
                <m:r>
                  <w:rPr>
                    <w:rFonts w:ascii="Cambria Math" w:eastAsia="Cambria Math" w:hAnsi="Cambria Math" w:cs="Arial"/>
                  </w:rPr>
                  <m:t>x</m:t>
                </m:r>
              </m:e>
              <m:sub>
                <m:r>
                  <w:rPr>
                    <w:rFonts w:ascii="Cambria Math" w:eastAsia="Cambria Math" w:hAnsi="Cambria Math" w:cs="Arial"/>
                  </w:rPr>
                  <m:t>n</m:t>
                </m:r>
              </m:sub>
            </m:sSub>
            <m:r>
              <w:rPr>
                <w:rFonts w:ascii="Cambria Math" w:eastAsia="Cambria Math" w:hAnsi="Cambria Math" w:cs="Arial"/>
              </w:rPr>
              <m:t>,</m:t>
            </m:r>
            <m:sSub>
              <m:sSubPr>
                <m:ctrlPr>
                  <w:rPr>
                    <w:rFonts w:ascii="Cambria Math" w:eastAsia="Cambria Math" w:hAnsi="Cambria Math" w:cs="Arial"/>
                  </w:rPr>
                </m:ctrlPr>
              </m:sSubPr>
              <m:e>
                <m:r>
                  <w:rPr>
                    <w:rFonts w:ascii="Cambria Math" w:eastAsia="Cambria Math" w:hAnsi="Cambria Math" w:cs="Arial"/>
                  </w:rPr>
                  <m:t>s</m:t>
                </m:r>
              </m:e>
              <m:sub>
                <m:r>
                  <w:rPr>
                    <w:rFonts w:ascii="Cambria Math" w:eastAsia="Cambria Math" w:hAnsi="Cambria Math" w:cs="Arial"/>
                  </w:rPr>
                  <m:t>n</m:t>
                </m:r>
              </m:sub>
            </m:sSub>
          </m:e>
        </m:d>
        <m:r>
          <w:rPr>
            <w:rFonts w:ascii="Cambria Math" w:eastAsia="Cambria Math" w:hAnsi="Cambria Math" w:cs="Arial"/>
          </w:rPr>
          <m:t>=</m:t>
        </m:r>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r>
          <m:rPr>
            <m:sty m:val="p"/>
          </m:rPr>
          <w:rPr>
            <w:rFonts w:ascii="Cambria Math" w:hAnsi="Cambria Math" w:cs="Arial"/>
          </w:rPr>
          <m:t xml:space="preserve"> </m:t>
        </m:r>
      </m:oMath>
      <w:r w:rsidRPr="00717442">
        <w:rPr>
          <w:rFonts w:ascii="Arial" w:eastAsia="Arial" w:hAnsi="Arial" w:cs="Arial"/>
        </w:rPr>
        <w:t xml:space="preserve">is a mean-field approximate to the intractable posterior distribution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sidRPr="00717442">
        <w:rPr>
          <w:rFonts w:ascii="Arial" w:hAnsi="Arial" w:cs="Arial"/>
        </w:rPr>
        <w:t xml:space="preserve"> and  </w:t>
      </w:r>
    </w:p>
    <w:tbl>
      <w:tblPr>
        <w:tblStyle w:val="TableNormal1"/>
        <w:tblW w:w="0" w:type="auto"/>
        <w:tblInd w:w="5" w:type="dxa"/>
        <w:tblLook w:val="04A0" w:firstRow="1" w:lastRow="0" w:firstColumn="1" w:lastColumn="0" w:noHBand="0" w:noVBand="1"/>
      </w:tblPr>
      <w:tblGrid>
        <w:gridCol w:w="988"/>
        <w:gridCol w:w="7757"/>
        <w:gridCol w:w="610"/>
      </w:tblGrid>
      <w:tr w:rsidR="00041D4A" w14:paraId="0E18C77D" w14:textId="77777777" w:rsidTr="00041D4A">
        <w:tc>
          <w:tcPr>
            <w:tcW w:w="988" w:type="dxa"/>
          </w:tcPr>
          <w:p w14:paraId="3B364D99" w14:textId="77777777" w:rsidR="00041D4A" w:rsidRDefault="00041D4A" w:rsidP="00F506E3">
            <w:pPr>
              <w:spacing w:line="480" w:lineRule="auto"/>
              <w:jc w:val="center"/>
              <w:rPr>
                <w:rFonts w:ascii="Arial" w:hAnsi="Arial" w:cs="Arial"/>
              </w:rPr>
            </w:pPr>
          </w:p>
        </w:tc>
        <w:tc>
          <w:tcPr>
            <w:tcW w:w="7757" w:type="dxa"/>
            <w:vAlign w:val="center"/>
          </w:tcPr>
          <w:p w14:paraId="637254FA" w14:textId="6C84BC3C" w:rsidR="00041D4A" w:rsidRPr="00041D4A" w:rsidRDefault="00041D4A" w:rsidP="00F506E3">
            <w:pPr>
              <w:spacing w:line="480" w:lineRule="auto"/>
              <w:jc w:val="center"/>
              <w:rPr>
                <w:rFonts w:ascii="Arial" w:eastAsia="Arial" w:hAnsi="Arial" w:cs="Arial"/>
              </w:rPr>
            </w:pPr>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r>
                <w:rPr>
                  <w:rFonts w:ascii="Cambria Math" w:hAnsi="Cambria Math" w:cs="Arial"/>
                </w:rPr>
                <m:t xml:space="preserve">= </m:t>
              </m:r>
              <m:r>
                <m:rPr>
                  <m:scr m:val="script"/>
                </m:rPr>
                <w:rPr>
                  <w:rFonts w:ascii="Cambria Math" w:hAnsi="Cambria Math" w:cs="Arial"/>
                  <w:noProof/>
                </w:rPr>
                <m:t>N</m:t>
              </m:r>
              <m:d>
                <m:dPr>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,diag</m:t>
                  </m:r>
                  <m:d>
                    <m:dPr>
                      <m:ctrlPr>
                        <w:rPr>
                          <w:rFonts w:ascii="Cambria Math" w:hAnsi="Cambria Math" w:cs="Arial"/>
                          <w:i/>
                        </w:rPr>
                      </m:ctrlPr>
                    </m:dPr>
                    <m:e>
                      <m:r>
                        <w:rPr>
                          <w:rFonts w:ascii="Cambria Math" w:hAnsi="Cambria Math" w:cs="Arial"/>
                        </w:rPr>
                        <m:t xml:space="preserve"> </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e>
              </m:d>
              <m:r>
                <w:rPr>
                  <w:rFonts w:ascii="Cambria Math" w:hAnsi="Cambria Math" w:cs="Arial"/>
                </w:rPr>
                <m:t>,</m:t>
              </m:r>
            </m:oMath>
            <w:r>
              <w:rPr>
                <w:rFonts w:ascii="Arial" w:eastAsia="Arial" w:hAnsi="Arial" w:cs="Arial"/>
              </w:rPr>
              <w:t xml:space="preserve"> </w:t>
            </w:r>
          </w:p>
          <w:p w14:paraId="4FAD4C17" w14:textId="6CDFDEC6" w:rsidR="00041D4A" w:rsidRDefault="00041D4A" w:rsidP="00F506E3">
            <w:pPr>
              <w:spacing w:line="480" w:lineRule="auto"/>
              <w:jc w:val="center"/>
              <w:rPr>
                <w:rFonts w:ascii="Arial" w:eastAsia="Arial" w:hAnsi="Arial" w:cs="Arial"/>
              </w:rPr>
            </w:pPr>
            <m:oMath>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n</m:t>
                      </m:r>
                    </m:sub>
                  </m:sSub>
                </m:e>
              </m:d>
            </m:oMath>
            <w:r w:rsidRPr="00717442">
              <w:rPr>
                <w:rFonts w:ascii="Arial" w:hAnsi="Arial" w:cs="Arial"/>
              </w:rPr>
              <w:t xml:space="preserve"> =  </w:t>
            </w:r>
            <m:oMath>
              <m:r>
                <w:rPr>
                  <w:rFonts w:ascii="Cambria Math" w:hAnsi="Cambria Math" w:cs="Arial"/>
                </w:rPr>
                <m:t>log</m:t>
              </m:r>
              <m:r>
                <m:rPr>
                  <m:scr m:val="script"/>
                </m:rPr>
                <w:rPr>
                  <w:rFonts w:ascii="Cambria Math" w:hAnsi="Cambria Math" w:cs="Arial"/>
                  <w:noProof/>
                </w:rPr>
                <m:t>N</m:t>
              </m:r>
              <m:d>
                <m:dPr>
                  <m:ctrlPr>
                    <w:rPr>
                      <w:rFonts w:ascii="Cambria Math" w:hAnsi="Cambria Math" w:cs="Arial"/>
                      <w:i/>
                      <w:noProof/>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L</m:t>
                          </m:r>
                        </m:sub>
                      </m:sSub>
                    </m:e>
                    <m:sub>
                      <m:r>
                        <w:rPr>
                          <w:rFonts w:ascii="Cambria Math" w:hAnsi="Cambria Math" w:cs="Arial"/>
                        </w:rPr>
                        <m:t>n</m:t>
                      </m:r>
                    </m:sub>
                  </m:sSub>
                  <m:r>
                    <w:rPr>
                      <w:rFonts w:ascii="Cambria Math" w:hAnsi="Cambria Math" w:cs="Arial"/>
                    </w:rPr>
                    <m:t>,diag</m:t>
                  </m:r>
                  <m:d>
                    <m:dPr>
                      <m:ctrlPr>
                        <w:rPr>
                          <w:rFonts w:ascii="Cambria Math" w:hAnsi="Cambria Math" w:cs="Arial"/>
                          <w:i/>
                        </w:rPr>
                      </m:ctrlPr>
                    </m:dPr>
                    <m:e>
                      <m:r>
                        <w:rPr>
                          <w:rFonts w:ascii="Cambria Math" w:hAnsi="Cambria Math" w:cs="Arial"/>
                        </w:rPr>
                        <m:t xml:space="preserve"> </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sub>
                        <m:sup>
                          <m:r>
                            <w:rPr>
                              <w:rFonts w:ascii="Cambria Math" w:hAnsi="Cambria Math" w:cs="Arial"/>
                            </w:rPr>
                            <m:t>2</m:t>
                          </m:r>
                        </m:sup>
                      </m:sSubSup>
                    </m:e>
                  </m:d>
                  <m:ctrlPr>
                    <w:rPr>
                      <w:rFonts w:ascii="Cambria Math" w:hAnsi="Cambria Math" w:cs="Arial"/>
                      <w:i/>
                    </w:rPr>
                  </m:ctrlPr>
                </m:e>
              </m:d>
            </m:oMath>
          </w:p>
        </w:tc>
        <w:tc>
          <w:tcPr>
            <w:tcW w:w="610" w:type="dxa"/>
            <w:vAlign w:val="center"/>
          </w:tcPr>
          <w:p w14:paraId="464CDF21" w14:textId="523C42EA" w:rsidR="00041D4A" w:rsidRDefault="00041D4A" w:rsidP="00F506E3">
            <w:pPr>
              <w:spacing w:line="480" w:lineRule="auto"/>
              <w:jc w:val="right"/>
              <w:rPr>
                <w:rFonts w:ascii="Arial" w:eastAsia="Arial" w:hAnsi="Arial" w:cs="Arial"/>
              </w:rPr>
            </w:pPr>
            <w:r w:rsidRPr="00717442">
              <w:rPr>
                <w:rFonts w:ascii="Arial" w:eastAsia="Arial" w:hAnsi="Arial" w:cs="Arial"/>
              </w:rPr>
              <w:t>(</w:t>
            </w:r>
            <w:r>
              <w:rPr>
                <w:rFonts w:ascii="Arial" w:eastAsia="Arial" w:hAnsi="Arial" w:cs="Arial"/>
              </w:rPr>
              <w:t>33</w:t>
            </w:r>
            <w:r w:rsidRPr="00717442">
              <w:rPr>
                <w:rFonts w:ascii="Arial" w:eastAsia="Arial" w:hAnsi="Arial" w:cs="Arial"/>
              </w:rPr>
              <w:t>)</w:t>
            </w:r>
          </w:p>
        </w:tc>
      </w:tr>
    </w:tbl>
    <w:p w14:paraId="5639AF18" w14:textId="3432EF2F" w:rsidR="00AC217F" w:rsidRDefault="00AC217F" w:rsidP="00F506E3">
      <w:pPr>
        <w:autoSpaceDE w:val="0"/>
        <w:autoSpaceDN w:val="0"/>
        <w:adjustRightInd w:val="0"/>
        <w:spacing w:line="480" w:lineRule="auto"/>
        <w:jc w:val="both"/>
        <w:rPr>
          <w:rFonts w:ascii="Arial" w:eastAsia="Arial" w:hAnsi="Arial" w:cs="Arial"/>
        </w:rPr>
      </w:pPr>
      <w:r w:rsidRPr="00717442">
        <w:rPr>
          <w:rFonts w:ascii="Arial" w:hAnsi="Arial" w:cs="Arial"/>
        </w:rPr>
        <w:t xml:space="preserve">whose means and variances </w:t>
      </w:r>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oMath>
      <w:r w:rsidRPr="00717442">
        <w:rPr>
          <w:rFonts w:ascii="Arial" w:hAnsi="Arial" w:cs="Arial"/>
        </w:rPr>
        <w:t xml:space="preserve"> and </w:t>
      </w:r>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L</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sub>
              <m:sup>
                <m:r>
                  <w:rPr>
                    <w:rFonts w:ascii="Cambria Math" w:hAnsi="Cambria Math" w:cs="Arial"/>
                  </w:rPr>
                  <m:t>2</m:t>
                </m:r>
              </m:sup>
            </m:sSubSup>
          </m:e>
        </m:d>
      </m:oMath>
      <w:r w:rsidRPr="00717442">
        <w:rPr>
          <w:rFonts w:ascii="Arial" w:hAnsi="Arial" w:cs="Arial"/>
        </w:rPr>
        <w:t xml:space="preserve"> are defined by the encoder networks </w:t>
      </w:r>
      <m:oMath>
        <m:sSub>
          <m:sSubPr>
            <m:ctrlPr>
              <w:rPr>
                <w:rFonts w:ascii="Cambria Math" w:eastAsia="Arial" w:hAnsi="Cambria Math" w:cs="Arial"/>
                <w:i/>
              </w:rPr>
            </m:ctrlPr>
          </m:sSubPr>
          <m:e>
            <m:r>
              <w:rPr>
                <w:rFonts w:ascii="Cambria Math" w:eastAsia="Arial" w:hAnsi="Cambria Math" w:cs="Arial"/>
              </w:rPr>
              <m:t>E</m:t>
            </m:r>
          </m:e>
          <m:sub>
            <m:r>
              <w:rPr>
                <w:rFonts w:ascii="Cambria Math" w:eastAsia="Arial" w:hAnsi="Cambria Math" w:cs="Arial"/>
              </w:rPr>
              <m:t>Z</m:t>
            </m:r>
          </m:sub>
        </m:sSub>
      </m:oMath>
      <w:r w:rsidRPr="00717442">
        <w:rPr>
          <w:rFonts w:ascii="Arial" w:eastAsia="Arial" w:hAnsi="Arial" w:cs="Arial"/>
        </w:rPr>
        <w:t xml:space="preserve"> and </w:t>
      </w:r>
      <m:oMath>
        <m:sSub>
          <m:sSubPr>
            <m:ctrlPr>
              <w:rPr>
                <w:rFonts w:ascii="Cambria Math" w:eastAsia="Arial" w:hAnsi="Cambria Math" w:cs="Arial"/>
                <w:i/>
              </w:rPr>
            </m:ctrlPr>
          </m:sSubPr>
          <m:e>
            <m:r>
              <w:rPr>
                <w:rFonts w:ascii="Cambria Math" w:eastAsia="Arial" w:hAnsi="Cambria Math" w:cs="Arial"/>
              </w:rPr>
              <m:t>E</m:t>
            </m:r>
          </m:e>
          <m:sub>
            <m:r>
              <w:rPr>
                <w:rFonts w:ascii="Cambria Math" w:eastAsia="Arial" w:hAnsi="Cambria Math" w:cs="Arial"/>
              </w:rPr>
              <m:t>L</m:t>
            </m:r>
          </m:sub>
        </m:sSub>
      </m:oMath>
      <w:r w:rsidRPr="00717442">
        <w:rPr>
          <w:rFonts w:ascii="Arial" w:eastAsia="Arial" w:hAnsi="Arial" w:cs="Arial"/>
        </w:rPr>
        <w:t xml:space="preserve"> applied to </w:t>
      </w:r>
      <m:oMath>
        <m:sSub>
          <m:sSubPr>
            <m:ctrlPr>
              <w:rPr>
                <w:rFonts w:ascii="Cambria Math" w:hAnsi="Cambria Math" w:cs="Arial"/>
                <w:i/>
              </w:rPr>
            </m:ctrlPr>
          </m:sSubPr>
          <m:e>
            <m:r>
              <m:rPr>
                <m:sty m:val="bi"/>
              </m:rPr>
              <w:rPr>
                <w:rFonts w:ascii="Cambria Math" w:hAnsi="Cambria Math" w:cs="Arial"/>
              </w:rPr>
              <m:t>x</m:t>
            </m:r>
          </m:e>
          <m:sub>
            <m:r>
              <w:rPr>
                <w:rFonts w:ascii="Cambria Math" w:hAnsi="Cambria Math" w:cs="Arial"/>
              </w:rPr>
              <m:t>n</m:t>
            </m:r>
          </m:sub>
        </m:sSub>
      </m:oMath>
      <w:r w:rsidRPr="00717442">
        <w:rPr>
          <w:rFonts w:ascii="Arial" w:eastAsia="Arial" w:hAnsi="Arial" w:cs="Arial"/>
        </w:rPr>
        <w:t xml:space="preserve"> and </w:t>
      </w:r>
      <m:oMath>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oMath>
      <w:r w:rsidRPr="00717442">
        <w:rPr>
          <w:rFonts w:ascii="Arial" w:eastAsia="Arial" w:hAnsi="Arial" w:cs="Arial"/>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41D4A" w14:paraId="6EFA8514" w14:textId="77777777" w:rsidTr="00F506E3">
        <w:tc>
          <w:tcPr>
            <w:tcW w:w="3116" w:type="dxa"/>
          </w:tcPr>
          <w:p w14:paraId="111A0B5E" w14:textId="77777777" w:rsidR="00041D4A" w:rsidRDefault="00041D4A" w:rsidP="00F506E3">
            <w:pPr>
              <w:autoSpaceDE w:val="0"/>
              <w:autoSpaceDN w:val="0"/>
              <w:adjustRightInd w:val="0"/>
              <w:spacing w:line="480" w:lineRule="auto"/>
              <w:rPr>
                <w:rFonts w:ascii="Arial" w:eastAsia="Arial" w:hAnsi="Arial" w:cs="Arial"/>
              </w:rPr>
            </w:pPr>
          </w:p>
        </w:tc>
        <w:tc>
          <w:tcPr>
            <w:tcW w:w="3117" w:type="dxa"/>
          </w:tcPr>
          <w:p w14:paraId="2B0956CF" w14:textId="77777777" w:rsidR="00041D4A" w:rsidRPr="00717442" w:rsidRDefault="00041D4A" w:rsidP="00F506E3">
            <w:pPr>
              <w:autoSpaceDE w:val="0"/>
              <w:autoSpaceDN w:val="0"/>
              <w:adjustRightInd w:val="0"/>
              <w:spacing w:line="480" w:lineRule="auto"/>
              <w:jc w:val="center"/>
              <w:rPr>
                <w:rFonts w:ascii="Arial" w:hAnsi="Arial" w:cs="Arial"/>
              </w:rPr>
            </w:pPr>
            <w:r w:rsidRPr="00717442">
              <w:rPr>
                <w:rFonts w:ascii="Arial" w:hAnsi="Arial" w:cs="Arial"/>
              </w:rPr>
              <w:t xml:space="preserve">  </w:t>
            </w:r>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z</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Z</m:t>
                          </m:r>
                        </m:e>
                        <m:sub>
                          <m:r>
                            <w:rPr>
                              <w:rFonts w:ascii="Cambria Math" w:hAnsi="Cambria Math" w:cs="Arial"/>
                            </w:rPr>
                            <m:t>n</m:t>
                          </m:r>
                        </m:sub>
                      </m:sSub>
                    </m:sub>
                    <m:sup>
                      <m:r>
                        <w:rPr>
                          <w:rFonts w:ascii="Cambria Math" w:hAnsi="Cambria Math" w:cs="Arial"/>
                        </w:rPr>
                        <m:t>2</m:t>
                      </m:r>
                    </m:sup>
                  </m:sSubSup>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E</m:t>
                  </m:r>
                </m:e>
                <m:sub>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z</m:t>
                      </m:r>
                    </m:sub>
                  </m:sSub>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oMath>
            <w:r w:rsidRPr="00717442">
              <w:rPr>
                <w:rFonts w:ascii="Arial" w:eastAsia="Arial" w:hAnsi="Arial" w:cs="Arial"/>
              </w:rPr>
              <w:t xml:space="preserve">,  </w:t>
            </w:r>
            <w:r w:rsidRPr="00717442">
              <w:rPr>
                <w:rFonts w:ascii="Arial" w:hAnsi="Arial" w:cs="Arial"/>
              </w:rPr>
              <w:t xml:space="preserve"> </w:t>
            </w:r>
          </w:p>
          <w:p w14:paraId="2F32D331" w14:textId="5B760AE7" w:rsidR="00041D4A" w:rsidRDefault="00FA5BB1" w:rsidP="00F506E3">
            <w:pPr>
              <w:autoSpaceDE w:val="0"/>
              <w:autoSpaceDN w:val="0"/>
              <w:adjustRightInd w:val="0"/>
              <w:spacing w:line="480" w:lineRule="auto"/>
              <w:rPr>
                <w:rFonts w:ascii="Arial" w:eastAsia="Arial" w:hAnsi="Arial" w:cs="Arial"/>
              </w:rPr>
            </w:pPr>
            <m:oMathPara>
              <m:oMath>
                <m:d>
                  <m:dPr>
                    <m:begChr m:val="{"/>
                    <m:endChr m:val="}"/>
                    <m:ctrlPr>
                      <w:rPr>
                        <w:rFonts w:ascii="Cambria Math" w:hAnsi="Cambria Math" w:cs="Arial"/>
                        <w:i/>
                      </w:rPr>
                    </m:ctrlPr>
                  </m:dPr>
                  <m:e>
                    <m:sSub>
                      <m:sSubPr>
                        <m:ctrlPr>
                          <w:rPr>
                            <w:rFonts w:ascii="Cambria Math" w:hAnsi="Cambria Math" w:cs="Arial"/>
                            <w:i/>
                          </w:rPr>
                        </m:ctrlPr>
                      </m:sSubPr>
                      <m:e>
                        <m:sSub>
                          <m:sSubPr>
                            <m:ctrlPr>
                              <w:rPr>
                                <w:rFonts w:ascii="Cambria Math" w:hAnsi="Cambria Math" w:cs="Arial"/>
                                <w:i/>
                              </w:rPr>
                            </m:ctrlPr>
                          </m:sSubPr>
                          <m:e>
                            <m:r>
                              <m:rPr>
                                <m:sty m:val="bi"/>
                              </m:rPr>
                              <w:rPr>
                                <w:rFonts w:ascii="Cambria Math" w:hAnsi="Cambria Math" w:cs="Arial"/>
                              </w:rPr>
                              <m:t>μ</m:t>
                            </m:r>
                          </m:e>
                          <m:sub>
                            <m:r>
                              <w:rPr>
                                <w:rFonts w:ascii="Cambria Math" w:hAnsi="Cambria Math" w:cs="Arial"/>
                              </w:rPr>
                              <m:t>L</m:t>
                            </m:r>
                          </m:sub>
                        </m:sSub>
                      </m:e>
                      <m:sub>
                        <m:r>
                          <w:rPr>
                            <w:rFonts w:ascii="Cambria Math" w:hAnsi="Cambria Math" w:cs="Arial"/>
                          </w:rPr>
                          <m:t>n</m:t>
                        </m:r>
                      </m:sub>
                    </m:sSub>
                    <m:r>
                      <w:rPr>
                        <w:rFonts w:ascii="Cambria Math" w:hAnsi="Cambria Math" w:cs="Arial"/>
                      </w:rPr>
                      <m:t>,</m:t>
                    </m:r>
                    <m:sSubSup>
                      <m:sSubSupPr>
                        <m:ctrlPr>
                          <w:rPr>
                            <w:rFonts w:ascii="Cambria Math" w:hAnsi="Cambria Math" w:cs="Arial"/>
                            <w:i/>
                          </w:rPr>
                        </m:ctrlPr>
                      </m:sSubSupPr>
                      <m:e>
                        <m:r>
                          <m:rPr>
                            <m:sty m:val="bi"/>
                          </m:rPr>
                          <w:rPr>
                            <w:rFonts w:ascii="Cambria Math" w:hAnsi="Cambria Math" w:cs="Arial"/>
                          </w:rPr>
                          <m:t>σ</m:t>
                        </m:r>
                      </m:e>
                      <m:sub>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sub>
                      <m:sup>
                        <m:r>
                          <w:rPr>
                            <w:rFonts w:ascii="Cambria Math" w:hAnsi="Cambria Math" w:cs="Arial"/>
                          </w:rPr>
                          <m:t>2</m:t>
                        </m:r>
                      </m:sup>
                    </m:sSubSup>
                  </m:e>
                </m:d>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E</m:t>
                    </m:r>
                  </m:e>
                  <m:sub>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L</m:t>
                        </m:r>
                      </m:sub>
                    </m:sSub>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n</m:t>
                        </m:r>
                      </m:sub>
                    </m:sSub>
                  </m:e>
                </m:d>
              </m:oMath>
            </m:oMathPara>
          </w:p>
        </w:tc>
        <w:tc>
          <w:tcPr>
            <w:tcW w:w="3117" w:type="dxa"/>
            <w:vAlign w:val="center"/>
          </w:tcPr>
          <w:p w14:paraId="4BDCC190" w14:textId="4CA4DDA0" w:rsidR="00041D4A" w:rsidRDefault="00041D4A" w:rsidP="00F506E3">
            <w:pPr>
              <w:autoSpaceDE w:val="0"/>
              <w:autoSpaceDN w:val="0"/>
              <w:adjustRightInd w:val="0"/>
              <w:spacing w:line="480" w:lineRule="auto"/>
              <w:jc w:val="right"/>
              <w:rPr>
                <w:rFonts w:ascii="Arial" w:eastAsia="Arial" w:hAnsi="Arial" w:cs="Arial"/>
              </w:rPr>
            </w:pPr>
            <w:r w:rsidRPr="00717442">
              <w:rPr>
                <w:rFonts w:ascii="Arial" w:hAnsi="Arial" w:cs="Arial"/>
                <w:iCs/>
              </w:rPr>
              <w:t>(</w:t>
            </w:r>
            <w:r>
              <w:rPr>
                <w:rFonts w:ascii="Arial" w:hAnsi="Arial" w:cs="Arial"/>
                <w:iCs/>
              </w:rPr>
              <w:t>34</w:t>
            </w:r>
            <w:r w:rsidRPr="00717442">
              <w:rPr>
                <w:rFonts w:ascii="Arial" w:hAnsi="Arial" w:cs="Arial"/>
                <w:iCs/>
              </w:rPr>
              <w:t>)</w:t>
            </w:r>
          </w:p>
        </w:tc>
      </w:tr>
    </w:tbl>
    <w:p w14:paraId="74D9110D" w14:textId="5575D9E4" w:rsidR="00AC217F" w:rsidRPr="00717442" w:rsidRDefault="00AC217F" w:rsidP="00F506E3">
      <w:pPr>
        <w:autoSpaceDE w:val="0"/>
        <w:autoSpaceDN w:val="0"/>
        <w:adjustRightInd w:val="0"/>
        <w:spacing w:line="480" w:lineRule="auto"/>
        <w:jc w:val="both"/>
        <w:rPr>
          <w:rFonts w:ascii="Arial" w:eastAsia="Arial" w:hAnsi="Arial" w:cs="Arial"/>
        </w:rPr>
      </w:pPr>
      <w:r w:rsidRPr="00717442">
        <w:rPr>
          <w:rFonts w:ascii="Arial" w:eastAsia="Arial" w:hAnsi="Arial" w:cs="Arial"/>
        </w:rPr>
        <w:t xml:space="preserve">where </w:t>
      </w:r>
      <m:oMath>
        <m:r>
          <w:rPr>
            <w:rFonts w:ascii="Cambria Math" w:eastAsia="Arial" w:hAnsi="Cambria Math" w:cs="Arial"/>
          </w:rPr>
          <m:t xml:space="preserve"> </m:t>
        </m:r>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z</m:t>
            </m:r>
          </m:sub>
        </m:sSub>
        <m:r>
          <m:rPr>
            <m:sty m:val="bi"/>
          </m:rPr>
          <w:rPr>
            <w:rFonts w:ascii="Cambria Math" w:eastAsia="Arial" w:hAnsi="Cambria Math" w:cs="Arial"/>
          </w:rPr>
          <m:t>,</m:t>
        </m:r>
      </m:oMath>
      <w:r w:rsidRPr="00717442">
        <w:rPr>
          <w:rFonts w:ascii="Arial" w:eastAsia="Arial" w:hAnsi="Arial" w:cs="Arial"/>
          <w:b/>
          <w:bCs/>
        </w:rPr>
        <w:t xml:space="preserve"> </w:t>
      </w:r>
      <w:r w:rsidRPr="00717442">
        <w:rPr>
          <w:rFonts w:ascii="Arial" w:eastAsia="Arial" w:hAnsi="Arial" w:cs="Arial"/>
        </w:rPr>
        <w:t>and</w:t>
      </w:r>
      <w:r w:rsidRPr="00717442">
        <w:rPr>
          <w:rFonts w:ascii="Arial" w:eastAsia="Arial" w:hAnsi="Arial" w:cs="Arial"/>
          <w:b/>
          <w:bCs/>
        </w:rPr>
        <w:t xml:space="preserve"> </w:t>
      </w:r>
      <m:oMath>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L</m:t>
            </m:r>
          </m:sub>
        </m:sSub>
      </m:oMath>
      <w:r w:rsidRPr="00717442">
        <w:rPr>
          <w:rFonts w:ascii="Arial" w:eastAsia="Arial" w:hAnsi="Arial" w:cs="Arial"/>
          <w:b/>
          <w:bCs/>
        </w:rPr>
        <w:t xml:space="preserve"> </w:t>
      </w:r>
      <w:r w:rsidRPr="00717442">
        <w:rPr>
          <w:rFonts w:ascii="Arial" w:eastAsia="Arial" w:hAnsi="Arial" w:cs="Arial"/>
        </w:rPr>
        <w:t xml:space="preserve">are </w:t>
      </w:r>
      <w:r w:rsidR="00564518">
        <w:rPr>
          <w:rFonts w:ascii="Arial" w:eastAsia="Arial" w:hAnsi="Arial" w:cs="Arial"/>
        </w:rPr>
        <w:t xml:space="preserve">the </w:t>
      </w:r>
      <w:r w:rsidRPr="00717442">
        <w:rPr>
          <w:rFonts w:ascii="Arial" w:eastAsia="Arial" w:hAnsi="Arial" w:cs="Arial"/>
        </w:rPr>
        <w:t>encoder</w:t>
      </w:r>
      <w:r w:rsidR="00564518">
        <w:rPr>
          <w:rFonts w:ascii="Arial" w:eastAsia="Arial" w:hAnsi="Arial" w:cs="Arial"/>
        </w:rPr>
        <w:t xml:space="preserve"> weights</w:t>
      </w:r>
      <w:r w:rsidRPr="00717442">
        <w:rPr>
          <w:rFonts w:ascii="Arial" w:eastAsia="Arial" w:hAnsi="Arial" w:cs="Arial"/>
        </w:rPr>
        <w:t xml:space="preserve">. Note that, like the decoders, the lower layers of the two encoders </w:t>
      </w:r>
      <w:r w:rsidR="00564518">
        <w:rPr>
          <w:rFonts w:ascii="Arial" w:eastAsia="Arial" w:hAnsi="Arial" w:cs="Arial"/>
        </w:rPr>
        <w:t>are also</w:t>
      </w:r>
      <w:r w:rsidRPr="00717442">
        <w:rPr>
          <w:rFonts w:ascii="Arial" w:eastAsia="Arial" w:hAnsi="Arial" w:cs="Arial"/>
        </w:rPr>
        <w:t xml:space="preserve"> shared. Overall, the model parameters to be estimated by the variational optimization is </w:t>
      </w:r>
      <m:oMath>
        <m:r>
          <m:rPr>
            <m:sty m:val="b"/>
          </m:rPr>
          <w:rPr>
            <w:rFonts w:ascii="Cambria Math" w:hAnsi="Cambria Math" w:cs="Arial"/>
          </w:rPr>
          <m:t>Θ</m:t>
        </m:r>
        <m:r>
          <w:rPr>
            <w:rFonts w:ascii="Cambria Math" w:hAnsi="Cambria Math" w:cs="Arial"/>
          </w:rPr>
          <m:t>=</m:t>
        </m:r>
        <m:d>
          <m:dPr>
            <m:begChr m:val="{"/>
            <m:endChr m:val="}"/>
            <m:ctrlPr>
              <w:rPr>
                <w:rFonts w:ascii="Cambria Math" w:hAnsi="Cambria Math" w:cs="Arial"/>
                <w:i/>
              </w:rPr>
            </m:ctrlPr>
          </m:dPr>
          <m:e>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ν</m:t>
                </m:r>
              </m:sub>
            </m:sSub>
            <m:r>
              <m:rPr>
                <m:sty m:val="bi"/>
              </m:rPr>
              <w:rPr>
                <w:rFonts w:ascii="Cambria Math" w:eastAsia="Arial" w:hAnsi="Cambria Math" w:cs="Arial"/>
              </w:rPr>
              <m:t>,</m:t>
            </m:r>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π</m:t>
                </m:r>
              </m:sub>
            </m:sSub>
            <m:r>
              <m:rPr>
                <m:sty m:val="bi"/>
              </m:rPr>
              <w:rPr>
                <w:rFonts w:ascii="Cambria Math" w:eastAsia="Arial" w:hAnsi="Cambria Math" w:cs="Arial"/>
              </w:rPr>
              <m:t xml:space="preserve">, </m:t>
            </m:r>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z</m:t>
                </m:r>
              </m:sub>
            </m:sSub>
            <m:r>
              <m:rPr>
                <m:sty m:val="bi"/>
              </m:rPr>
              <w:rPr>
                <w:rFonts w:ascii="Cambria Math" w:eastAsia="Arial" w:hAnsi="Cambria Math" w:cs="Arial"/>
              </w:rPr>
              <m:t>,</m:t>
            </m:r>
            <m:sSub>
              <m:sSubPr>
                <m:ctrlPr>
                  <w:rPr>
                    <w:rFonts w:ascii="Cambria Math" w:eastAsia="Arial" w:hAnsi="Cambria Math" w:cs="Arial"/>
                    <w:b/>
                    <w:bCs/>
                    <w:i/>
                  </w:rPr>
                </m:ctrlPr>
              </m:sSubPr>
              <m:e>
                <m:r>
                  <m:rPr>
                    <m:sty m:val="bi"/>
                  </m:rPr>
                  <w:rPr>
                    <w:rFonts w:ascii="Cambria Math" w:eastAsia="Arial" w:hAnsi="Cambria Math" w:cs="Arial"/>
                  </w:rPr>
                  <m:t>ϕ</m:t>
                </m:r>
                <m:ctrlPr>
                  <w:rPr>
                    <w:rFonts w:ascii="Cambria Math" w:eastAsia="Arial" w:hAnsi="Cambria Math" w:cs="Arial"/>
                    <w:i/>
                  </w:rPr>
                </m:ctrlPr>
              </m:e>
              <m:sub>
                <m:r>
                  <w:rPr>
                    <w:rFonts w:ascii="Cambria Math" w:eastAsia="Arial" w:hAnsi="Cambria Math" w:cs="Arial"/>
                  </w:rPr>
                  <m:t>L</m:t>
                </m:r>
              </m:sub>
            </m:sSub>
            <m:r>
              <m:rPr>
                <m:sty m:val="bi"/>
              </m:rPr>
              <w:rPr>
                <w:rFonts w:ascii="Cambria Math" w:eastAsia="Arial"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g</m:t>
                </m:r>
              </m:sub>
            </m:sSub>
            <m:ctrlPr>
              <w:rPr>
                <w:rFonts w:ascii="Cambria Math" w:eastAsia="Arial" w:hAnsi="Cambria Math" w:cs="Arial"/>
                <w:b/>
                <w:i/>
              </w:rPr>
            </m:ctrlPr>
          </m:e>
        </m:d>
      </m:oMath>
      <w:r w:rsidRPr="00717442">
        <w:rPr>
          <w:rFonts w:ascii="Arial" w:eastAsia="Arial" w:hAnsi="Arial" w:cs="Arial"/>
          <w:b/>
        </w:rPr>
        <w:t xml:space="preserve">. </w:t>
      </w:r>
      <w:r w:rsidRPr="00717442">
        <w:rPr>
          <w:rFonts w:ascii="Arial" w:eastAsia="Arial" w:hAnsi="Arial" w:cs="Arial"/>
        </w:rPr>
        <w:t xml:space="preserve">After inference is made, the latent vectors </w:t>
      </w:r>
      <m:oMath>
        <m:sSub>
          <m:sSubPr>
            <m:ctrlPr>
              <w:rPr>
                <w:rFonts w:ascii="Cambria Math" w:eastAsia="Cambria Math" w:hAnsi="Cambria Math" w:cs="Arial"/>
              </w:rPr>
            </m:ctrlPr>
          </m:sSubPr>
          <m:e>
            <m:r>
              <m:rPr>
                <m:sty m:val="bi"/>
              </m:rPr>
              <w:rPr>
                <w:rFonts w:ascii="Cambria Math" w:eastAsia="Cambria Math" w:hAnsi="Cambria Math" w:cs="Arial"/>
              </w:rPr>
              <m:t>z</m:t>
            </m:r>
          </m:e>
          <m:sub>
            <m:r>
              <w:rPr>
                <w:rFonts w:ascii="Cambria Math" w:eastAsia="Cambria Math" w:hAnsi="Cambria Math" w:cs="Arial"/>
              </w:rPr>
              <m:t>n</m:t>
            </m:r>
          </m:sub>
        </m:sSub>
      </m:oMath>
      <w:r w:rsidRPr="00717442">
        <w:rPr>
          <w:rFonts w:ascii="Arial" w:eastAsia="Arial" w:hAnsi="Arial" w:cs="Arial"/>
        </w:rPr>
        <w:t xml:space="preserve"> are used for visualization and clustering. </w:t>
      </w:r>
      <m:oMath>
        <m:sSub>
          <m:sSubPr>
            <m:ctrlPr>
              <w:rPr>
                <w:rFonts w:ascii="Cambria Math" w:eastAsia="Cambria Math" w:hAnsi="Cambria Math" w:cs="Arial"/>
              </w:rPr>
            </m:ctrlPr>
          </m:sSubPr>
          <m:e>
            <m:r>
              <w:rPr>
                <w:rFonts w:ascii="Cambria Math" w:hAnsi="Cambria Math" w:cs="Arial"/>
              </w:rPr>
              <m:t>ν</m:t>
            </m:r>
          </m:e>
          <m:sub>
            <m:r>
              <w:rPr>
                <w:rFonts w:ascii="Cambria Math" w:eastAsia="Cambria Math" w:hAnsi="Cambria Math" w:cs="Arial"/>
              </w:rPr>
              <m:t>gn</m:t>
            </m:r>
          </m:sub>
        </m:sSub>
      </m:oMath>
      <w:r w:rsidRPr="00717442">
        <w:rPr>
          <w:rFonts w:ascii="Arial" w:eastAsia="Arial" w:hAnsi="Arial" w:cs="Arial"/>
        </w:rPr>
        <w:t xml:space="preserve"> provides a batch-corrected, size-factor normalized estimate of gene expression for each gene </w:t>
      </w:r>
      <m:oMath>
        <m:r>
          <w:rPr>
            <w:rFonts w:ascii="Cambria Math" w:eastAsia="Cambria Math" w:hAnsi="Cambria Math" w:cs="Arial"/>
          </w:rPr>
          <m:t>g</m:t>
        </m:r>
      </m:oMath>
      <w:r w:rsidRPr="00717442">
        <w:rPr>
          <w:rFonts w:ascii="Arial" w:eastAsia="Arial" w:hAnsi="Arial" w:cs="Arial"/>
        </w:rPr>
        <w:t xml:space="preserve"> in each cell </w:t>
      </w:r>
      <m:oMath>
        <m:r>
          <w:rPr>
            <w:rFonts w:ascii="Cambria Math" w:eastAsia="Cambria Math" w:hAnsi="Cambria Math" w:cs="Arial"/>
          </w:rPr>
          <m:t>n</m:t>
        </m:r>
      </m:oMath>
      <w:r w:rsidRPr="00717442">
        <w:rPr>
          <w:rFonts w:ascii="Arial" w:eastAsia="Arial" w:hAnsi="Arial" w:cs="Arial"/>
        </w:rPr>
        <w:t xml:space="preserve">.  An added advantage of the probabilistic representation by </w:t>
      </w:r>
      <w:proofErr w:type="spellStart"/>
      <w:r w:rsidRPr="00717442">
        <w:rPr>
          <w:rFonts w:ascii="Arial" w:eastAsia="Arial" w:hAnsi="Arial" w:cs="Arial"/>
        </w:rPr>
        <w:t>scVI</w:t>
      </w:r>
      <w:proofErr w:type="spellEnd"/>
      <w:r w:rsidRPr="00717442">
        <w:rPr>
          <w:rFonts w:ascii="Arial" w:eastAsia="Arial" w:hAnsi="Arial" w:cs="Arial"/>
        </w:rPr>
        <w:t xml:space="preserve"> is that it provides a natural probabilistic treatment of the subsequent differential analysis, </w:t>
      </w:r>
      <w:r w:rsidR="00564518">
        <w:rPr>
          <w:rFonts w:ascii="Arial" w:eastAsia="Arial" w:hAnsi="Arial" w:cs="Arial"/>
        </w:rPr>
        <w:t>resulting in</w:t>
      </w:r>
      <w:r w:rsidRPr="00717442">
        <w:rPr>
          <w:rFonts w:ascii="Arial" w:eastAsia="Arial" w:hAnsi="Arial" w:cs="Arial"/>
        </w:rPr>
        <w:t xml:space="preserve"> low</w:t>
      </w:r>
      <w:r w:rsidR="00564518">
        <w:rPr>
          <w:rFonts w:ascii="Arial" w:eastAsia="Arial" w:hAnsi="Arial" w:cs="Arial"/>
        </w:rPr>
        <w:t>er</w:t>
      </w:r>
      <w:r w:rsidRPr="00717442">
        <w:rPr>
          <w:rFonts w:ascii="Arial" w:eastAsia="Arial" w:hAnsi="Arial" w:cs="Arial"/>
        </w:rPr>
        <w:t xml:space="preserve"> variance in the adopted hypothesis tests. </w:t>
      </w:r>
    </w:p>
    <w:p w14:paraId="749FECBC" w14:textId="77BB77C8" w:rsidR="00AC217F" w:rsidRPr="00717442" w:rsidRDefault="00AC217F" w:rsidP="00F506E3">
      <w:pPr>
        <w:spacing w:before="120" w:after="120" w:line="480" w:lineRule="auto"/>
        <w:jc w:val="both"/>
        <w:rPr>
          <w:rFonts w:ascii="Arial" w:eastAsia="Arial" w:hAnsi="Arial" w:cs="Arial"/>
        </w:rPr>
      </w:pPr>
      <w:r w:rsidRPr="00717442">
        <w:rPr>
          <w:rFonts w:ascii="Arial" w:eastAsia="Arial" w:hAnsi="Arial" w:cs="Arial"/>
          <w:i/>
          <w:u w:val="single"/>
        </w:rPr>
        <w:t>Evaluation metrics:</w:t>
      </w:r>
      <w:r w:rsidRPr="001B19CC">
        <w:rPr>
          <w:rFonts w:ascii="Arial" w:eastAsia="Arial" w:hAnsi="Arial" w:cs="Arial"/>
        </w:rPr>
        <w:t xml:space="preserve"> </w:t>
      </w:r>
      <w:r w:rsidR="001B19CC">
        <w:rPr>
          <w:rFonts w:ascii="Arial" w:eastAsia="Arial" w:hAnsi="Arial" w:cs="Arial"/>
        </w:rPr>
        <w:t xml:space="preserve">Run-time vs. dataset size was used to assess the scalability. To assess imputation, randomly selected non-zero entries in the count matrix were used as hold-out data and the </w:t>
      </w:r>
      <m:oMath>
        <m:sSub>
          <m:sSubPr>
            <m:ctrlPr>
              <w:rPr>
                <w:rFonts w:ascii="Cambria Math" w:eastAsia="Arial" w:hAnsi="Cambria Math" w:cs="Arial"/>
                <w:i/>
              </w:rPr>
            </m:ctrlPr>
          </m:sSubPr>
          <m:e>
            <m:r>
              <w:rPr>
                <w:rFonts w:ascii="Cambria Math" w:eastAsia="Arial" w:hAnsi="Cambria Math" w:cs="Arial"/>
              </w:rPr>
              <m:t>L</m:t>
            </m:r>
          </m:e>
          <m:sub>
            <m:r>
              <w:rPr>
                <w:rFonts w:ascii="Cambria Math" w:eastAsia="Arial" w:hAnsi="Cambria Math" w:cs="Arial"/>
              </w:rPr>
              <m:t>1</m:t>
            </m:r>
          </m:sub>
        </m:sSub>
      </m:oMath>
      <w:r w:rsidR="001B19CC">
        <w:rPr>
          <w:rFonts w:ascii="Arial" w:eastAsia="Arial" w:hAnsi="Arial" w:cs="Arial"/>
        </w:rPr>
        <w:t xml:space="preserve">distance between the imputed and the original values in the hold-out data were used to measure the imputation accuracy. </w:t>
      </w:r>
      <w:r w:rsidR="005C49AD">
        <w:rPr>
          <w:rFonts w:ascii="Arial" w:eastAsia="Arial" w:hAnsi="Arial" w:cs="Arial"/>
        </w:rPr>
        <w:t xml:space="preserve">For clustering, ARI, NMI, and </w:t>
      </w:r>
      <w:r w:rsidR="005C49AD">
        <w:rPr>
          <w:rFonts w:ascii="Arial" w:eastAsia="Arial" w:hAnsi="Arial" w:cs="Arial"/>
        </w:rPr>
        <w:lastRenderedPageBreak/>
        <w:t xml:space="preserve">the Silhouette index were used. The entropy of </w:t>
      </w:r>
      <w:proofErr w:type="spellStart"/>
      <w:r w:rsidR="005C49AD">
        <w:rPr>
          <w:rFonts w:ascii="Arial" w:eastAsia="Arial" w:hAnsi="Arial" w:cs="Arial"/>
        </w:rPr>
        <w:t>bach</w:t>
      </w:r>
      <w:proofErr w:type="spellEnd"/>
      <w:r w:rsidR="005C49AD">
        <w:rPr>
          <w:rFonts w:ascii="Arial" w:eastAsia="Arial" w:hAnsi="Arial" w:cs="Arial"/>
        </w:rPr>
        <w:t xml:space="preserve"> mixing was adopted to measure batch correction performance.  </w:t>
      </w:r>
    </w:p>
    <w:p w14:paraId="4CD420F1" w14:textId="4A5914A6" w:rsidR="006347B1" w:rsidRPr="00717442" w:rsidRDefault="00AC217F" w:rsidP="00F506E3">
      <w:pPr>
        <w:spacing w:line="480" w:lineRule="auto"/>
        <w:jc w:val="both"/>
        <w:rPr>
          <w:rFonts w:ascii="Arial" w:eastAsia="Arial" w:hAnsi="Arial" w:cs="Arial"/>
        </w:rPr>
      </w:pPr>
      <w:r w:rsidRPr="44968AF5">
        <w:rPr>
          <w:rFonts w:ascii="Arial" w:eastAsia="Arial" w:hAnsi="Arial" w:cs="Arial"/>
          <w:i/>
          <w:iCs/>
          <w:u w:val="single"/>
        </w:rPr>
        <w:t>Results:</w:t>
      </w:r>
      <w:r w:rsidRPr="00717442">
        <w:rPr>
          <w:rFonts w:ascii="Arial" w:eastAsia="Arial" w:hAnsi="Arial" w:cs="Arial"/>
        </w:rPr>
        <w:t xml:space="preserve"> </w:t>
      </w:r>
      <w:proofErr w:type="spellStart"/>
      <w:r w:rsidRPr="00717442">
        <w:rPr>
          <w:rFonts w:ascii="Arial" w:eastAsia="Arial" w:hAnsi="Arial" w:cs="Arial"/>
        </w:rPr>
        <w:t>scVI</w:t>
      </w:r>
      <w:proofErr w:type="spellEnd"/>
      <w:r w:rsidRPr="00717442">
        <w:rPr>
          <w:rFonts w:ascii="Arial" w:eastAsia="Arial" w:hAnsi="Arial" w:cs="Arial"/>
        </w:rPr>
        <w:t xml:space="preserve"> was evaluated for its scalability, the performance of imputation. For scalability, </w:t>
      </w:r>
      <w:proofErr w:type="spellStart"/>
      <w:r w:rsidRPr="00717442">
        <w:rPr>
          <w:rFonts w:ascii="Arial" w:eastAsia="Arial" w:hAnsi="Arial" w:cs="Arial"/>
        </w:rPr>
        <w:t>ScVI</w:t>
      </w:r>
      <w:proofErr w:type="spellEnd"/>
      <w:r w:rsidRPr="00717442">
        <w:rPr>
          <w:rFonts w:ascii="Arial" w:eastAsia="Arial" w:hAnsi="Arial" w:cs="Arial"/>
        </w:rPr>
        <w:t xml:space="preserve"> was shown to be faster than most </w:t>
      </w:r>
      <w:proofErr w:type="spellStart"/>
      <w:r w:rsidRPr="00717442">
        <w:rPr>
          <w:rFonts w:ascii="Arial" w:eastAsia="Arial" w:hAnsi="Arial" w:cs="Arial"/>
        </w:rPr>
        <w:t>nonDL</w:t>
      </w:r>
      <w:proofErr w:type="spellEnd"/>
      <w:r w:rsidRPr="00717442">
        <w:rPr>
          <w:rFonts w:ascii="Arial" w:eastAsia="Arial" w:hAnsi="Arial" w:cs="Arial"/>
        </w:rPr>
        <w:t xml:space="preserve"> algorithms and scalable to handle twice as many cells as </w:t>
      </w:r>
      <w:proofErr w:type="spellStart"/>
      <w:r w:rsidRPr="00717442">
        <w:rPr>
          <w:rFonts w:ascii="Arial" w:eastAsia="Arial" w:hAnsi="Arial" w:cs="Arial"/>
        </w:rPr>
        <w:t>nonDL</w:t>
      </w:r>
      <w:proofErr w:type="spellEnd"/>
      <w:r w:rsidRPr="00717442">
        <w:rPr>
          <w:rFonts w:ascii="Arial" w:eastAsia="Arial" w:hAnsi="Arial" w:cs="Arial"/>
        </w:rPr>
        <w:t xml:space="preserve"> algorithms with a fixed memory. For imputation, </w:t>
      </w:r>
      <w:proofErr w:type="spellStart"/>
      <w:r w:rsidRPr="00717442">
        <w:rPr>
          <w:rFonts w:ascii="Arial" w:eastAsia="Arial" w:hAnsi="Arial" w:cs="Arial"/>
        </w:rPr>
        <w:t>ScVI</w:t>
      </w:r>
      <w:proofErr w:type="spellEnd"/>
      <w:r w:rsidRPr="00717442">
        <w:rPr>
          <w:rFonts w:ascii="Arial" w:eastAsia="Arial" w:hAnsi="Arial" w:cs="Arial"/>
        </w:rPr>
        <w:t xml:space="preserve">, together with other ZINB-based models, performed better than methods using alternative distributions. However, it underperformed for the dataset (HEMATO) with fewer cells. For the latent space, </w:t>
      </w:r>
      <w:proofErr w:type="spellStart"/>
      <w:r w:rsidRPr="00717442">
        <w:rPr>
          <w:rFonts w:ascii="Arial" w:eastAsia="Arial" w:hAnsi="Arial" w:cs="Arial"/>
        </w:rPr>
        <w:t>scVI</w:t>
      </w:r>
      <w:proofErr w:type="spellEnd"/>
      <w:r w:rsidRPr="00717442">
        <w:rPr>
          <w:rFonts w:ascii="Arial" w:eastAsia="Arial" w:hAnsi="Arial" w:cs="Arial"/>
        </w:rPr>
        <w:t xml:space="preserve"> was shown to provide a comparable stratification of cells into previously annotated cell types. Although </w:t>
      </w:r>
      <w:proofErr w:type="spellStart"/>
      <w:r w:rsidRPr="00717442">
        <w:rPr>
          <w:rFonts w:ascii="Arial" w:eastAsia="Arial" w:hAnsi="Arial" w:cs="Arial"/>
        </w:rPr>
        <w:t>scVI</w:t>
      </w:r>
      <w:proofErr w:type="spellEnd"/>
      <w:r w:rsidRPr="00717442">
        <w:rPr>
          <w:rFonts w:ascii="Arial" w:eastAsia="Arial" w:hAnsi="Arial" w:cs="Arial"/>
        </w:rPr>
        <w:t xml:space="preserve"> failed to ravel SIMLR, it is among the best in capturing biological structures (hierarchical structure, dynamics, etc.) and recognizing noise in data. For batch correction, it </w:t>
      </w:r>
      <w:r w:rsidR="008C1306">
        <w:rPr>
          <w:rFonts w:ascii="Arial" w:eastAsia="Arial" w:hAnsi="Arial" w:cs="Arial"/>
        </w:rPr>
        <w:t>out</w:t>
      </w:r>
      <w:r w:rsidRPr="00717442">
        <w:rPr>
          <w:rFonts w:ascii="Arial" w:eastAsia="Arial" w:hAnsi="Arial" w:cs="Arial"/>
        </w:rPr>
        <w:t xml:space="preserve">performs </w:t>
      </w:r>
      <w:proofErr w:type="spellStart"/>
      <w:r w:rsidRPr="00717442">
        <w:rPr>
          <w:rFonts w:ascii="Arial" w:eastAsia="Arial" w:hAnsi="Arial" w:cs="Arial"/>
        </w:rPr>
        <w:t>ComBat</w:t>
      </w:r>
      <w:proofErr w:type="spellEnd"/>
      <w:r w:rsidRPr="00717442">
        <w:rPr>
          <w:rFonts w:ascii="Arial" w:eastAsia="Arial" w:hAnsi="Arial" w:cs="Arial"/>
        </w:rPr>
        <w:t xml:space="preserve">. For normalizing sequencing depth, the size factor inferred by </w:t>
      </w:r>
      <w:proofErr w:type="spellStart"/>
      <w:r w:rsidRPr="00717442">
        <w:rPr>
          <w:rFonts w:ascii="Arial" w:eastAsia="Arial" w:hAnsi="Arial" w:cs="Arial"/>
        </w:rPr>
        <w:t>scVI</w:t>
      </w:r>
      <w:proofErr w:type="spellEnd"/>
      <w:r w:rsidRPr="00717442">
        <w:rPr>
          <w:rFonts w:ascii="Arial" w:eastAsia="Arial" w:hAnsi="Arial" w:cs="Arial"/>
        </w:rPr>
        <w:t xml:space="preserve"> was shown to be strongly correlated with the sequencing depth. Interestingly, the negative binomial distribution in the ZINB was found to explain the proportions of zero expressions in the cells, whereas the zero probability </w:t>
      </w:r>
      <m:oMath>
        <m:sSub>
          <m:sSubPr>
            <m:ctrlPr>
              <w:rPr>
                <w:rFonts w:ascii="Cambria Math" w:eastAsia="Cambria Math" w:hAnsi="Cambria Math" w:cs="Arial"/>
              </w:rPr>
            </m:ctrlPr>
          </m:sSubPr>
          <m:e>
            <m:r>
              <w:rPr>
                <w:rFonts w:ascii="Cambria Math" w:hAnsi="Cambria Math" w:cs="Arial"/>
              </w:rPr>
              <m:t>π</m:t>
            </m:r>
          </m:e>
          <m:sub>
            <m:r>
              <w:rPr>
                <w:rFonts w:ascii="Cambria Math" w:eastAsia="Cambria Math" w:hAnsi="Cambria Math" w:cs="Arial"/>
              </w:rPr>
              <m:t>gn</m:t>
            </m:r>
          </m:sub>
        </m:sSub>
      </m:oMath>
      <w:r w:rsidRPr="00717442">
        <w:rPr>
          <w:rFonts w:ascii="Arial" w:eastAsia="Arial" w:hAnsi="Arial" w:cs="Arial"/>
        </w:rPr>
        <w:t xml:space="preserve"> is found to be more correlated with alignment errors. For differential expression analysis, scVI was shown to be among the best.    </w:t>
      </w:r>
    </w:p>
    <w:p w14:paraId="00E12ABA" w14:textId="77777777" w:rsidR="00257A5C" w:rsidRPr="00717442" w:rsidRDefault="00257A5C" w:rsidP="00AC217F">
      <w:pPr>
        <w:spacing w:line="360" w:lineRule="auto"/>
        <w:jc w:val="both"/>
        <w:rPr>
          <w:rFonts w:ascii="Arial" w:eastAsia="Arial" w:hAnsi="Arial" w:cs="Arial"/>
        </w:rPr>
      </w:pPr>
    </w:p>
    <w:p w14:paraId="52B8828E" w14:textId="5D0992EC" w:rsidR="00AC217F" w:rsidRDefault="006347B1" w:rsidP="00F506E3">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rPr>
      </w:pPr>
      <w:r>
        <w:rPr>
          <w:rFonts w:ascii="Arial" w:eastAsia="Arial" w:hAnsi="Arial" w:cs="Arial"/>
          <w:b/>
          <w:color w:val="000000"/>
        </w:rPr>
        <w:t>LDVAE</w:t>
      </w:r>
      <w:r w:rsidR="00E974F8">
        <w:rPr>
          <w:rFonts w:ascii="Arial" w:eastAsia="Arial" w:hAnsi="Arial" w:cs="Arial"/>
          <w:b/>
          <w:color w:val="000000"/>
        </w:rPr>
        <w:t>:</w:t>
      </w:r>
      <w:r>
        <w:rPr>
          <w:rFonts w:ascii="Arial" w:eastAsia="Arial" w:hAnsi="Arial" w:cs="Arial"/>
          <w:b/>
          <w:color w:val="000000"/>
        </w:rPr>
        <w:t xml:space="preserve"> linearly decoded variational autoencoder </w:t>
      </w:r>
    </w:p>
    <w:p w14:paraId="31D7C6C2" w14:textId="05DBB4F5" w:rsidR="001268C0" w:rsidRDefault="001268C0" w:rsidP="00F506E3">
      <w:p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color w:val="000000"/>
        </w:rPr>
        <w:t>LDVAE</w:t>
      </w:r>
      <w:r w:rsidR="00EE0A74">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&lt;EndNote&gt;&lt;Cite&gt;&lt;Author&gt;Svensson&lt;/Author&gt;&lt;Year&gt;2020&lt;/Year&gt;&lt;RecNum&gt;143&lt;/RecNum&gt;&lt;DisplayText&gt;[87]&lt;/DisplayText&gt;&lt;record&gt;&lt;rec-number&gt;143&lt;/rec-number&gt;&lt;foreign-keys&gt;&lt;key app="EN" db-id="zsppx25fofftzxee95fx29p8tatf5vvawtvp" timestamp="0"&gt;143&lt;/key&gt;&lt;/foreign-keys&gt;&lt;ref-type name="Journal Article"&gt;17&lt;/ref-type&gt;&lt;contributors&gt;&lt;authors&gt;&lt;author&gt;Svensson, V.&lt;/author&gt;&lt;author&gt;Gayoso, A.&lt;/author&gt;&lt;author&gt;Yosef, N.&lt;/author&gt;&lt;author&gt;Pachter, L.&lt;/author&gt;&lt;/authors&gt;&lt;/contributors&gt;&lt;auth-address&gt;Division of Biology and Biological Engineering, California Institute of Technology, Pasadena, CA 91125, USA.&amp;#xD;Center for Computational Biology.&amp;#xD;Department of Electrical Engineering and Computer Sciences, University of California, Berkeley, CA 91125, USA.&amp;#xD;Chan Zuckerberg Biohub, San Francisco, CA 94158, USA.&amp;#xD;Department of Computing and Mathematical Sciences, California Institute of Technology, Pasadena, CA 91125, USA.&lt;/auth-address&gt;&lt;titles&gt;&lt;title&gt;Interpretable factor models of single-cell RNA-seq via variational autoencoders&lt;/title&gt;&lt;secondary-title&gt;Bioinformatics&lt;/secondary-title&gt;&lt;/titles&gt;&lt;periodical&gt;&lt;full-title&gt;Bioinformatics&lt;/full-title&gt;&lt;/periodical&gt;&lt;pages&gt;3418-3421&lt;/pages&gt;&lt;volume&gt;36&lt;/volume&gt;&lt;number&gt;11&lt;/number&gt;&lt;edition&gt;2020/03/17&lt;/edition&gt;&lt;keywords&gt;&lt;keyword&gt;Bayes Theorem&lt;/keyword&gt;&lt;keyword&gt;*RNA-Seq&lt;/keyword&gt;&lt;keyword&gt;Sequence Analysis, RNA&lt;/keyword&gt;&lt;keyword&gt;*Single-Cell Analysis&lt;/keyword&gt;&lt;keyword&gt;Software&lt;/keyword&gt;&lt;keyword&gt;Whole Exome Sequencing&lt;/keyword&gt;&lt;/keywords&gt;&lt;dates&gt;&lt;year&gt;2020&lt;/year&gt;&lt;pub-dates&gt;&lt;date&gt;Jun 1&lt;/date&gt;&lt;/pub-dates&gt;&lt;/dates&gt;&lt;isbn&gt;1367-4811 (Electronic)&amp;#xD;1367-4803 (Linking)&lt;/isbn&gt;&lt;accession-num&gt;32176273&lt;/accession-num&gt;&lt;urls&gt;&lt;related-urls&gt;&lt;url&gt;https://www.ncbi.nlm.nih.gov/pubmed/32176273&lt;/url&gt;&lt;/related-urls&gt;&lt;/urls&gt;&lt;custom2&gt;PMC7267837&lt;/custom2&gt;&lt;electronic-resource-num&gt;10.1093/bioinformatics/btaa169&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[87]</w:t>
      </w:r>
      <w:r w:rsidR="0019774E">
        <w:rPr>
          <w:rFonts w:ascii="Arial" w:eastAsia="Arial" w:hAnsi="Arial" w:cs="Arial"/>
          <w:color w:val="000000"/>
        </w:rPr>
        <w:fldChar w:fldCharType="end"/>
      </w:r>
      <w:r>
        <w:rPr>
          <w:rFonts w:ascii="Arial" w:eastAsia="Arial" w:hAnsi="Arial" w:cs="Arial"/>
          <w:color w:val="000000"/>
        </w:rPr>
        <w:t xml:space="preserve"> is an adaption of </w:t>
      </w:r>
      <w:proofErr w:type="spellStart"/>
      <w:r>
        <w:rPr>
          <w:rFonts w:ascii="Arial" w:eastAsia="Arial" w:hAnsi="Arial" w:cs="Arial"/>
          <w:color w:val="000000"/>
        </w:rPr>
        <w:t>scVI</w:t>
      </w:r>
      <w:proofErr w:type="spellEnd"/>
      <w:r>
        <w:rPr>
          <w:rFonts w:ascii="Arial" w:eastAsia="Arial" w:hAnsi="Arial" w:cs="Arial"/>
          <w:color w:val="000000"/>
        </w:rPr>
        <w:t xml:space="preserve"> to improve the model interpretability</w:t>
      </w:r>
      <w:r w:rsidR="003F29F7">
        <w:rPr>
          <w:rFonts w:ascii="Arial" w:eastAsia="Arial" w:hAnsi="Arial" w:cs="Arial"/>
          <w:color w:val="000000"/>
        </w:rPr>
        <w:t xml:space="preserve"> but </w:t>
      </w:r>
      <w:r w:rsidR="00D718EF">
        <w:rPr>
          <w:rFonts w:ascii="Arial" w:eastAsia="Arial" w:hAnsi="Arial" w:cs="Arial"/>
          <w:color w:val="000000"/>
        </w:rPr>
        <w:t xml:space="preserve">it </w:t>
      </w:r>
      <w:r w:rsidR="003F29F7">
        <w:rPr>
          <w:rFonts w:ascii="Arial" w:eastAsia="Arial" w:hAnsi="Arial" w:cs="Arial"/>
          <w:color w:val="000000"/>
        </w:rPr>
        <w:t>still benefits from</w:t>
      </w:r>
      <w:r w:rsidR="003F29F7" w:rsidRPr="00C42031">
        <w:rPr>
          <w:rFonts w:ascii="Arial" w:hAnsi="Arial" w:cs="Arial"/>
        </w:rPr>
        <w:t xml:space="preserve"> the scalability and efficiency of </w:t>
      </w:r>
      <w:proofErr w:type="spellStart"/>
      <w:r w:rsidR="003F29F7">
        <w:rPr>
          <w:rFonts w:ascii="Arial" w:hAnsi="Arial" w:cs="Arial"/>
        </w:rPr>
        <w:t>scVI</w:t>
      </w:r>
      <w:proofErr w:type="spellEnd"/>
      <w:r w:rsidR="003F29F7">
        <w:rPr>
          <w:rFonts w:ascii="Arial" w:hAnsi="Arial" w:cs="Arial"/>
        </w:rPr>
        <w:t xml:space="preserve">. </w:t>
      </w:r>
      <w:r w:rsidR="003F29F7" w:rsidRPr="00C42031">
        <w:rPr>
          <w:rFonts w:ascii="Arial" w:hAnsi="Arial" w:cs="Arial"/>
        </w:rPr>
        <w:t xml:space="preserve"> </w:t>
      </w:r>
      <w:r w:rsidR="003F29F7">
        <w:rPr>
          <w:rFonts w:ascii="Arial" w:hAnsi="Arial" w:cs="Arial"/>
        </w:rPr>
        <w:t xml:space="preserve">Also, </w:t>
      </w:r>
      <w:r w:rsidR="003F29F7">
        <w:rPr>
          <w:rFonts w:ascii="Arial" w:eastAsia="Arial" w:hAnsi="Arial" w:cs="Arial"/>
          <w:color w:val="000000"/>
        </w:rPr>
        <w:t>this</w:t>
      </w:r>
      <w:r w:rsidR="000E27FB">
        <w:rPr>
          <w:rFonts w:ascii="Arial" w:eastAsia="Arial" w:hAnsi="Arial" w:cs="Arial"/>
          <w:color w:val="000000"/>
        </w:rPr>
        <w:t xml:space="preserve"> formulation </w:t>
      </w:r>
      <w:r w:rsidR="006279BD">
        <w:rPr>
          <w:rFonts w:ascii="Arial" w:eastAsia="Arial" w:hAnsi="Arial" w:cs="Arial"/>
          <w:color w:val="000000"/>
        </w:rPr>
        <w:t>applies</w:t>
      </w:r>
      <w:r w:rsidR="000E27FB">
        <w:rPr>
          <w:rFonts w:ascii="Arial" w:eastAsia="Arial" w:hAnsi="Arial" w:cs="Arial"/>
          <w:color w:val="000000"/>
        </w:rPr>
        <w:t xml:space="preserve"> to general VAE models</w:t>
      </w:r>
      <w:r w:rsidR="003B7395">
        <w:rPr>
          <w:rFonts w:ascii="Arial" w:eastAsia="Arial" w:hAnsi="Arial" w:cs="Arial"/>
          <w:color w:val="000000"/>
        </w:rPr>
        <w:t xml:space="preserve"> and thus is not restricted to </w:t>
      </w:r>
      <w:proofErr w:type="spellStart"/>
      <w:r w:rsidR="003B7395">
        <w:rPr>
          <w:rFonts w:ascii="Arial" w:eastAsia="Arial" w:hAnsi="Arial" w:cs="Arial"/>
          <w:color w:val="000000"/>
        </w:rPr>
        <w:t>scRNA</w:t>
      </w:r>
      <w:proofErr w:type="spellEnd"/>
      <w:r w:rsidR="003B7395">
        <w:rPr>
          <w:rFonts w:ascii="Arial" w:eastAsia="Arial" w:hAnsi="Arial" w:cs="Arial"/>
          <w:color w:val="000000"/>
        </w:rPr>
        <w:t>-seq analysis.</w:t>
      </w:r>
    </w:p>
    <w:p w14:paraId="051F06E7" w14:textId="367F54BA" w:rsidR="00A534B7" w:rsidRDefault="00D80407" w:rsidP="00F506E3">
      <w:pPr>
        <w:spacing w:before="120" w:line="480" w:lineRule="auto"/>
        <w:jc w:val="both"/>
        <w:rPr>
          <w:rFonts w:ascii="Arial" w:hAnsi="Arial" w:cs="Arial"/>
        </w:rPr>
      </w:pPr>
      <w:r w:rsidRPr="00C42031">
        <w:rPr>
          <w:rFonts w:ascii="Arial" w:hAnsi="Arial" w:cs="Arial"/>
          <w:i/>
          <w:iCs/>
          <w:u w:val="single"/>
        </w:rPr>
        <w:t>Model</w:t>
      </w:r>
      <w:r w:rsidR="00EC1055">
        <w:rPr>
          <w:rFonts w:ascii="Arial" w:hAnsi="Arial" w:cs="Arial"/>
          <w:i/>
          <w:iCs/>
          <w:u w:val="single"/>
        </w:rPr>
        <w:t>.</w:t>
      </w:r>
      <w:r w:rsidR="007D4B7F" w:rsidRPr="00A534B7">
        <w:rPr>
          <w:rFonts w:ascii="Arial" w:hAnsi="Arial" w:cs="Arial"/>
          <w:iCs/>
        </w:rPr>
        <w:t xml:space="preserve"> </w:t>
      </w:r>
      <w:r w:rsidR="00A534B7" w:rsidRPr="00A534B7">
        <w:rPr>
          <w:rFonts w:ascii="Arial" w:hAnsi="Arial" w:cs="Arial"/>
          <w:iCs/>
        </w:rPr>
        <w:t xml:space="preserve"> </w:t>
      </w:r>
      <w:r w:rsidRPr="00C42031">
        <w:rPr>
          <w:rFonts w:ascii="Arial" w:hAnsi="Arial" w:cs="Arial"/>
        </w:rPr>
        <w:t xml:space="preserve">LDVAE </w:t>
      </w:r>
      <w:r w:rsidR="00A534B7">
        <w:rPr>
          <w:rFonts w:ascii="Arial" w:hAnsi="Arial" w:cs="Arial"/>
        </w:rPr>
        <w:t xml:space="preserve">follows </w:t>
      </w:r>
      <w:proofErr w:type="spellStart"/>
      <w:r w:rsidR="000E27FB">
        <w:rPr>
          <w:rFonts w:ascii="Arial" w:hAnsi="Arial" w:cs="Arial"/>
        </w:rPr>
        <w:t>scVI’s</w:t>
      </w:r>
      <w:proofErr w:type="spellEnd"/>
      <w:r w:rsidR="000E27FB">
        <w:rPr>
          <w:rFonts w:ascii="Arial" w:hAnsi="Arial" w:cs="Arial"/>
        </w:rPr>
        <w:t xml:space="preserve"> </w:t>
      </w:r>
      <w:r w:rsidR="00A534B7">
        <w:rPr>
          <w:rFonts w:ascii="Arial" w:hAnsi="Arial" w:cs="Arial"/>
        </w:rPr>
        <w:t xml:space="preserve">formulation but replaces </w:t>
      </w:r>
      <w:r w:rsidR="0058299A">
        <w:rPr>
          <w:rFonts w:ascii="Arial" w:hAnsi="Arial" w:cs="Arial"/>
        </w:rPr>
        <w:t xml:space="preserve">the decoder </w:t>
      </w:r>
      <m:oMath>
        <m:sSub>
          <m:sSubPr>
            <m:ctrlPr>
              <w:rPr>
                <w:rFonts w:ascii="Cambria Math" w:eastAsia="Cambria Math" w:hAnsi="Cambria Math" w:cs="Arial"/>
              </w:rPr>
            </m:ctrlPr>
          </m:sSubPr>
          <m:e>
            <m:r>
              <w:rPr>
                <w:rFonts w:ascii="Cambria Math" w:eastAsia="Cambria Math" w:hAnsi="Cambria Math" w:cs="Arial"/>
              </w:rPr>
              <m:t>D</m:t>
            </m:r>
          </m:e>
          <m:sub>
            <m:sSub>
              <m:sSubPr>
                <m:ctrlPr>
                  <w:rPr>
                    <w:rFonts w:ascii="Cambria Math" w:eastAsia="Arial" w:hAnsi="Cambria Math" w:cs="Arial"/>
                    <w:b/>
                    <w:bCs/>
                    <w:i/>
                  </w:rPr>
                </m:ctrlPr>
              </m:sSubPr>
              <m:e>
                <m:r>
                  <m:rPr>
                    <m:sty m:val="bi"/>
                  </m:rPr>
                  <w:rPr>
                    <w:rFonts w:ascii="Cambria Math" w:eastAsia="Arial" w:hAnsi="Cambria Math" w:cs="Arial"/>
                  </w:rPr>
                  <m:t>θ</m:t>
                </m:r>
                <m:ctrlPr>
                  <w:rPr>
                    <w:rFonts w:ascii="Cambria Math" w:eastAsia="Arial" w:hAnsi="Cambria Math" w:cs="Arial"/>
                    <w:i/>
                  </w:rPr>
                </m:ctrlPr>
              </m:e>
              <m:sub>
                <m:r>
                  <w:rPr>
                    <w:rFonts w:ascii="Cambria Math" w:eastAsia="Arial" w:hAnsi="Cambria Math" w:cs="Arial"/>
                  </w:rPr>
                  <m:t>ν</m:t>
                </m:r>
              </m:sub>
            </m:sSub>
          </m:sub>
        </m:sSub>
      </m:oMath>
      <w:r w:rsidR="0058299A">
        <w:rPr>
          <w:rFonts w:ascii="Arial" w:hAnsi="Arial" w:cs="Arial"/>
        </w:rPr>
        <w:t xml:space="preserve"> in </w:t>
      </w:r>
      <w:r w:rsidR="00D22285">
        <w:rPr>
          <w:rFonts w:ascii="Arial" w:hAnsi="Arial" w:cs="Arial"/>
        </w:rPr>
        <w:t>(3</w:t>
      </w:r>
      <w:r w:rsidR="00CA3AE8">
        <w:rPr>
          <w:rFonts w:ascii="Arial" w:hAnsi="Arial" w:cs="Arial"/>
        </w:rPr>
        <w:t>2</w:t>
      </w:r>
      <w:r w:rsidR="00D22285">
        <w:rPr>
          <w:rFonts w:ascii="Arial" w:hAnsi="Arial" w:cs="Arial"/>
        </w:rPr>
        <w:t>)</w:t>
      </w:r>
      <w:r w:rsidR="000E27FB">
        <w:rPr>
          <w:rFonts w:ascii="Arial" w:hAnsi="Arial" w:cs="Arial"/>
        </w:rPr>
        <w:t xml:space="preserve"> </w:t>
      </w:r>
      <w:r w:rsidR="00D718EF">
        <w:rPr>
          <w:rFonts w:ascii="Arial" w:hAnsi="Arial" w:cs="Arial"/>
        </w:rPr>
        <w:t>by</w:t>
      </w:r>
      <w:r w:rsidR="000E27FB">
        <w:rPr>
          <w:rFonts w:ascii="Arial" w:hAnsi="Arial" w:cs="Arial"/>
        </w:rPr>
        <w:t xml:space="preserve"> a linear model</w:t>
      </w:r>
    </w:p>
    <w:tbl>
      <w:tblPr>
        <w:tblStyle w:val="TableNormal1"/>
        <w:tblW w:w="0" w:type="auto"/>
        <w:tblInd w:w="5" w:type="dxa"/>
        <w:tblLook w:val="04A0" w:firstRow="1" w:lastRow="0" w:firstColumn="1" w:lastColumn="0" w:noHBand="0" w:noVBand="1"/>
      </w:tblPr>
      <w:tblGrid>
        <w:gridCol w:w="3116"/>
        <w:gridCol w:w="3117"/>
        <w:gridCol w:w="3117"/>
      </w:tblGrid>
      <w:tr w:rsidR="00041D4A" w14:paraId="204841AF" w14:textId="77777777" w:rsidTr="00041D4A">
        <w:tc>
          <w:tcPr>
            <w:tcW w:w="3116" w:type="dxa"/>
          </w:tcPr>
          <w:p w14:paraId="5426ADCD" w14:textId="77777777" w:rsidR="00041D4A" w:rsidRDefault="00041D4A" w:rsidP="00F506E3">
            <w:pPr>
              <w:spacing w:before="120" w:line="480" w:lineRule="auto"/>
              <w:jc w:val="both"/>
              <w:rPr>
                <w:rFonts w:ascii="Arial" w:hAnsi="Arial" w:cs="Arial"/>
              </w:rPr>
            </w:pPr>
          </w:p>
        </w:tc>
        <w:tc>
          <w:tcPr>
            <w:tcW w:w="3117" w:type="dxa"/>
          </w:tcPr>
          <w:p w14:paraId="6AE667F0" w14:textId="41639492" w:rsidR="00041D4A" w:rsidRDefault="00FA5BB1" w:rsidP="00F506E3">
            <w:pPr>
              <w:spacing w:before="120" w:line="480" w:lineRule="auto"/>
              <w:jc w:val="both"/>
              <w:rPr>
                <w:rFonts w:ascii="Arial" w:hAnsi="Arial" w:cs="Arial"/>
              </w:rPr>
            </w:pPr>
            <m:oMathPara>
              <m:oMath>
                <m:sSub>
                  <m:sSubPr>
                    <m:ctrlPr>
                      <w:rPr>
                        <w:rFonts w:ascii="Cambria Math" w:hAnsi="Cambria Math" w:cs="Arial"/>
                        <w:i/>
                      </w:rPr>
                    </m:ctrlPr>
                  </m:sSubPr>
                  <m:e>
                    <m:r>
                      <m:rPr>
                        <m:sty m:val="bi"/>
                      </m:rPr>
                      <w:rPr>
                        <w:rFonts w:ascii="Cambria Math" w:hAnsi="Cambria Math" w:cs="Arial"/>
                      </w:rPr>
                      <m:t>ν</m:t>
                    </m:r>
                  </m:e>
                  <m:sub>
                    <m:r>
                      <w:rPr>
                        <w:rFonts w:ascii="Cambria Math" w:hAnsi="Cambria Math" w:cs="Arial"/>
                      </w:rPr>
                      <m:t>n</m:t>
                    </m:r>
                  </m:sub>
                </m:sSub>
                <m:r>
                  <w:rPr>
                    <w:rFonts w:ascii="Cambria Math" w:eastAsia="Arial" w:hAnsi="Cambria Math" w:cs="Arial"/>
                  </w:rPr>
                  <m:t>=</m:t>
                </m:r>
                <m:r>
                  <m:rPr>
                    <m:sty m:val="bi"/>
                  </m:rPr>
                  <w:rPr>
                    <w:rFonts w:ascii="Cambria Math" w:eastAsia="Arial" w:hAnsi="Cambria Math" w:cs="Arial"/>
                  </w:rPr>
                  <m:t>W</m:t>
                </m:r>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m:oMathPara>
          </w:p>
        </w:tc>
        <w:tc>
          <w:tcPr>
            <w:tcW w:w="3117" w:type="dxa"/>
          </w:tcPr>
          <w:p w14:paraId="242E538E" w14:textId="23A91729" w:rsidR="00041D4A" w:rsidRDefault="00041D4A" w:rsidP="00F506E3">
            <w:pPr>
              <w:spacing w:before="120" w:line="480" w:lineRule="auto"/>
              <w:jc w:val="right"/>
              <w:rPr>
                <w:rFonts w:ascii="Arial" w:hAnsi="Arial" w:cs="Arial"/>
              </w:rPr>
            </w:pPr>
            <w:r w:rsidRPr="00717442">
              <w:rPr>
                <w:rFonts w:ascii="Arial" w:hAnsi="Arial" w:cs="Arial"/>
                <w:iCs/>
              </w:rPr>
              <w:t>(</w:t>
            </w:r>
            <w:r>
              <w:rPr>
                <w:rFonts w:ascii="Arial" w:hAnsi="Arial" w:cs="Arial"/>
                <w:iCs/>
              </w:rPr>
              <w:t>35</w:t>
            </w:r>
            <w:r w:rsidRPr="00717442">
              <w:rPr>
                <w:rFonts w:ascii="Arial" w:hAnsi="Arial" w:cs="Arial"/>
                <w:iCs/>
              </w:rPr>
              <w:t>)</w:t>
            </w:r>
          </w:p>
        </w:tc>
      </w:tr>
    </w:tbl>
    <w:p w14:paraId="35BBF615" w14:textId="33E225D3" w:rsidR="00C30054" w:rsidRDefault="000E27FB" w:rsidP="00F506E3">
      <w:pPr>
        <w:spacing w:line="480" w:lineRule="auto"/>
        <w:jc w:val="both"/>
        <w:rPr>
          <w:rFonts w:ascii="Arial" w:hAnsi="Arial" w:cs="Arial"/>
        </w:rPr>
      </w:pPr>
      <w:r>
        <w:rPr>
          <w:rFonts w:ascii="Arial" w:hAnsi="Arial" w:cs="Arial"/>
        </w:rPr>
        <w:t xml:space="preserve">where </w:t>
      </w:r>
      <m:oMath>
        <m:r>
          <m:rPr>
            <m:sty m:val="bi"/>
          </m:rPr>
          <w:rPr>
            <w:rFonts w:ascii="Cambria Math" w:eastAsia="Arial" w:hAnsi="Cambria Math" w:cs="Arial"/>
          </w:rPr>
          <m:t>W</m:t>
        </m:r>
        <m:r>
          <w:rPr>
            <w:rFonts w:ascii="Cambria Math" w:eastAsia="Arial" w:hAnsi="Cambria Math" w:cs="Arial"/>
          </w:rPr>
          <m:t>∈</m:t>
        </m:r>
        <m:sSup>
          <m:sSupPr>
            <m:ctrlPr>
              <w:rPr>
                <w:rFonts w:ascii="Cambria Math" w:eastAsia="Arial" w:hAnsi="Cambria Math" w:cs="Arial"/>
                <w:i/>
              </w:rPr>
            </m:ctrlPr>
          </m:sSupPr>
          <m:e>
            <m:r>
              <m:rPr>
                <m:scr m:val="double-struck"/>
              </m:rPr>
              <w:rPr>
                <w:rFonts w:ascii="Cambria Math" w:eastAsia="Arial" w:hAnsi="Cambria Math" w:cs="Arial"/>
              </w:rPr>
              <m:t>R</m:t>
            </m:r>
          </m:e>
          <m:sup>
            <m:r>
              <w:rPr>
                <w:rFonts w:ascii="Cambria Math" w:eastAsia="Arial" w:hAnsi="Cambria Math" w:cs="Arial"/>
              </w:rPr>
              <m:t>d×G</m:t>
            </m:r>
          </m:sup>
        </m:sSup>
      </m:oMath>
      <w:r w:rsidRPr="00491D87">
        <w:rPr>
          <w:rFonts w:ascii="Arial" w:eastAsia="Arial" w:hAnsi="Arial" w:cs="Arial"/>
        </w:rPr>
        <w:t xml:space="preserve"> </w:t>
      </w:r>
      <w:r>
        <w:rPr>
          <w:rFonts w:ascii="Arial" w:hAnsi="Arial" w:cs="Arial"/>
        </w:rPr>
        <w:t xml:space="preserve">is the </w:t>
      </w:r>
      <w:proofErr w:type="spellStart"/>
      <w:r>
        <w:rPr>
          <w:rFonts w:ascii="Arial" w:hAnsi="Arial" w:cs="Arial"/>
        </w:rPr>
        <w:t>wieight</w:t>
      </w:r>
      <w:proofErr w:type="spellEnd"/>
      <w:r>
        <w:rPr>
          <w:rFonts w:ascii="Arial" w:hAnsi="Arial" w:cs="Arial"/>
        </w:rPr>
        <w:t xml:space="preserve"> matrix. Being the linear decoder </w:t>
      </w:r>
      <w:r w:rsidR="00D80407" w:rsidRPr="00C42031">
        <w:rPr>
          <w:rFonts w:ascii="Arial" w:hAnsi="Arial" w:cs="Arial"/>
        </w:rPr>
        <w:t>provides interpretability</w:t>
      </w:r>
      <w:r>
        <w:rPr>
          <w:rFonts w:ascii="Arial" w:hAnsi="Arial" w:cs="Arial"/>
        </w:rPr>
        <w:t xml:space="preserve"> </w:t>
      </w:r>
      <w:r w:rsidR="0070108A">
        <w:rPr>
          <w:rFonts w:ascii="Arial" w:hAnsi="Arial" w:cs="Arial"/>
        </w:rPr>
        <w:t>in the sense that</w:t>
      </w:r>
      <w:r>
        <w:rPr>
          <w:rFonts w:ascii="Arial" w:hAnsi="Arial" w:cs="Arial"/>
        </w:rPr>
        <w:t xml:space="preserve"> </w:t>
      </w:r>
      <w:r w:rsidRPr="00C42031">
        <w:rPr>
          <w:rFonts w:ascii="Arial" w:hAnsi="Arial" w:cs="Arial"/>
        </w:rPr>
        <w:t xml:space="preserve">the relationship </w:t>
      </w:r>
      <w:r w:rsidR="003B7395">
        <w:rPr>
          <w:rFonts w:ascii="Arial" w:hAnsi="Arial" w:cs="Arial"/>
        </w:rPr>
        <w:t>between latent</w:t>
      </w:r>
      <w:r w:rsidRPr="00C42031">
        <w:rPr>
          <w:rFonts w:ascii="Arial" w:hAnsi="Arial" w:cs="Arial"/>
        </w:rPr>
        <w:t xml:space="preserve"> representation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003B7395">
        <w:rPr>
          <w:rFonts w:ascii="Arial" w:hAnsi="Arial" w:cs="Arial"/>
        </w:rPr>
        <w:t xml:space="preserve"> </w:t>
      </w:r>
      <w:r w:rsidRPr="00C42031">
        <w:rPr>
          <w:rFonts w:ascii="Arial" w:hAnsi="Arial" w:cs="Arial"/>
        </w:rPr>
        <w:t xml:space="preserve">and gene </w:t>
      </w:r>
      <w:r w:rsidR="003B7395">
        <w:rPr>
          <w:rFonts w:ascii="Arial" w:hAnsi="Arial" w:cs="Arial"/>
        </w:rPr>
        <w:t xml:space="preserve">expression </w:t>
      </w:r>
      <m:oMath>
        <m:sSub>
          <m:sSubPr>
            <m:ctrlPr>
              <w:rPr>
                <w:rFonts w:ascii="Cambria Math" w:hAnsi="Cambria Math" w:cs="Arial"/>
                <w:i/>
              </w:rPr>
            </m:ctrlPr>
          </m:sSubPr>
          <m:e>
            <m:r>
              <m:rPr>
                <m:sty m:val="bi"/>
              </m:rPr>
              <w:rPr>
                <w:rFonts w:ascii="Cambria Math" w:hAnsi="Cambria Math" w:cs="Arial"/>
              </w:rPr>
              <m:t>ν</m:t>
            </m:r>
          </m:e>
          <m:sub>
            <m:r>
              <w:rPr>
                <w:rFonts w:ascii="Cambria Math" w:hAnsi="Cambria Math" w:cs="Arial"/>
              </w:rPr>
              <m:t>n</m:t>
            </m:r>
          </m:sub>
        </m:sSub>
      </m:oMath>
      <w:r w:rsidR="003B7395">
        <w:rPr>
          <w:rFonts w:ascii="Arial" w:hAnsi="Arial" w:cs="Arial"/>
        </w:rPr>
        <w:t xml:space="preserve"> </w:t>
      </w:r>
      <w:r w:rsidRPr="00C42031">
        <w:rPr>
          <w:rFonts w:ascii="Arial" w:hAnsi="Arial" w:cs="Arial"/>
        </w:rPr>
        <w:t>can be</w:t>
      </w:r>
      <w:r>
        <w:rPr>
          <w:rFonts w:ascii="Arial" w:hAnsi="Arial" w:cs="Arial"/>
        </w:rPr>
        <w:t xml:space="preserve"> readily</w:t>
      </w:r>
      <w:r w:rsidRPr="00C42031">
        <w:rPr>
          <w:rFonts w:ascii="Arial" w:hAnsi="Arial" w:cs="Arial"/>
        </w:rPr>
        <w:t xml:space="preserve"> identified. </w:t>
      </w:r>
      <w:r>
        <w:rPr>
          <w:rFonts w:ascii="Arial" w:hAnsi="Arial" w:cs="Arial"/>
        </w:rPr>
        <w:t xml:space="preserve">LDVAE still follows the same loss and </w:t>
      </w:r>
      <w:r w:rsidR="00D80407" w:rsidRPr="00C42031">
        <w:rPr>
          <w:rFonts w:ascii="Arial" w:hAnsi="Arial" w:cs="Arial"/>
        </w:rPr>
        <w:t xml:space="preserve">non-linear inference </w:t>
      </w:r>
      <w:r>
        <w:rPr>
          <w:rFonts w:ascii="Arial" w:hAnsi="Arial" w:cs="Arial"/>
        </w:rPr>
        <w:t>scheme</w:t>
      </w:r>
      <w:r w:rsidR="00D80407" w:rsidRPr="00C42031">
        <w:rPr>
          <w:rFonts w:ascii="Arial" w:hAnsi="Arial" w:cs="Arial"/>
        </w:rPr>
        <w:t xml:space="preserve"> as </w:t>
      </w:r>
      <w:proofErr w:type="spellStart"/>
      <w:r w:rsidR="00D80407" w:rsidRPr="00C42031">
        <w:rPr>
          <w:rFonts w:ascii="Arial" w:hAnsi="Arial" w:cs="Arial"/>
        </w:rPr>
        <w:t>scVI</w:t>
      </w:r>
      <w:proofErr w:type="spellEnd"/>
      <w:r w:rsidR="00D80407" w:rsidRPr="00C42031">
        <w:rPr>
          <w:rFonts w:ascii="Arial" w:hAnsi="Arial" w:cs="Arial"/>
        </w:rPr>
        <w:t xml:space="preserve">. </w:t>
      </w:r>
    </w:p>
    <w:p w14:paraId="70A54B9D" w14:textId="47F94067" w:rsidR="00C30054" w:rsidRPr="00680659" w:rsidRDefault="00C30054" w:rsidP="00F506E3">
      <w:pPr>
        <w:spacing w:before="120" w:after="120" w:line="480" w:lineRule="auto"/>
        <w:jc w:val="both"/>
        <w:rPr>
          <w:rFonts w:ascii="Arial" w:eastAsiaTheme="minorEastAsia" w:hAnsi="Arial" w:cs="Arial"/>
          <w:u w:val="single"/>
        </w:rPr>
      </w:pPr>
      <w:r w:rsidRPr="00C30054">
        <w:rPr>
          <w:rFonts w:ascii="Arial" w:eastAsiaTheme="minorEastAsia" w:hAnsi="Arial" w:cs="Arial"/>
          <w:i/>
          <w:u w:val="single"/>
        </w:rPr>
        <w:t>Evaluation metrics</w:t>
      </w:r>
      <w:r w:rsidR="004950FC">
        <w:rPr>
          <w:rFonts w:ascii="Arial" w:eastAsiaTheme="minorEastAsia" w:hAnsi="Arial" w:cs="Arial"/>
          <w:i/>
          <w:u w:val="single"/>
        </w:rPr>
        <w:t>.</w:t>
      </w:r>
      <w:r w:rsidRPr="00685A87">
        <w:rPr>
          <w:rFonts w:ascii="Arial" w:eastAsiaTheme="minorEastAsia" w:hAnsi="Arial" w:cs="Arial"/>
          <w:i/>
        </w:rPr>
        <w:t xml:space="preserve"> </w:t>
      </w:r>
      <w:r w:rsidR="00685A87" w:rsidRPr="00685A87">
        <w:rPr>
          <w:rFonts w:ascii="Arial" w:eastAsiaTheme="minorEastAsia" w:hAnsi="Arial" w:cs="Arial"/>
          <w:i/>
        </w:rPr>
        <w:t xml:space="preserve"> </w:t>
      </w:r>
      <w:r w:rsidR="004950FC" w:rsidRPr="00253453">
        <w:rPr>
          <w:rFonts w:ascii="Arial" w:eastAsiaTheme="minorEastAsia" w:hAnsi="Arial" w:cs="Arial"/>
        </w:rPr>
        <w:t>The</w:t>
      </w:r>
      <w:r w:rsidR="004950FC">
        <w:rPr>
          <w:rFonts w:ascii="Arial" w:eastAsiaTheme="minorEastAsia" w:hAnsi="Arial" w:cs="Arial"/>
          <w:i/>
        </w:rPr>
        <w:t xml:space="preserve"> </w:t>
      </w:r>
      <w:r w:rsidR="004950FC">
        <w:rPr>
          <w:rFonts w:ascii="Arial" w:eastAsiaTheme="minorEastAsia" w:hAnsi="Arial" w:cs="Arial"/>
        </w:rPr>
        <w:t>r</w:t>
      </w:r>
      <w:r w:rsidR="00685A87" w:rsidRPr="00685A87">
        <w:rPr>
          <w:rFonts w:ascii="Arial" w:eastAsiaTheme="minorEastAsia" w:hAnsi="Arial" w:cs="Arial"/>
        </w:rPr>
        <w:t>e</w:t>
      </w:r>
      <w:r w:rsidR="00685A87">
        <w:rPr>
          <w:rFonts w:ascii="Arial" w:eastAsiaTheme="minorEastAsia" w:hAnsi="Arial" w:cs="Arial"/>
        </w:rPr>
        <w:t>construction error</w:t>
      </w:r>
      <w:r w:rsidR="004950FC">
        <w:rPr>
          <w:rFonts w:ascii="Arial" w:eastAsiaTheme="minorEastAsia" w:hAnsi="Arial" w:cs="Arial"/>
        </w:rPr>
        <w:t xml:space="preserve">s of the VAEs were used to assess the performance. </w:t>
      </w:r>
      <w:r w:rsidR="00685A87">
        <w:rPr>
          <w:rFonts w:ascii="Arial" w:eastAsiaTheme="minorEastAsia" w:hAnsi="Arial" w:cs="Arial"/>
        </w:rPr>
        <w:t xml:space="preserve"> </w:t>
      </w:r>
    </w:p>
    <w:p w14:paraId="59874308" w14:textId="73968E34" w:rsidR="001268C0" w:rsidRPr="0073551C" w:rsidRDefault="00D80407" w:rsidP="00F506E3">
      <w:pPr>
        <w:spacing w:line="480" w:lineRule="auto"/>
        <w:jc w:val="both"/>
        <w:rPr>
          <w:rFonts w:ascii="Arial" w:eastAsiaTheme="minorEastAsia" w:hAnsi="Arial" w:cs="Arial"/>
        </w:rPr>
      </w:pPr>
      <w:r w:rsidRPr="00C30054">
        <w:rPr>
          <w:rFonts w:ascii="Arial" w:eastAsiaTheme="minorEastAsia" w:hAnsi="Arial" w:cs="Arial"/>
          <w:i/>
          <w:iCs/>
          <w:u w:val="single"/>
        </w:rPr>
        <w:t>Results</w:t>
      </w:r>
      <w:r w:rsidR="004950FC">
        <w:rPr>
          <w:rFonts w:ascii="Arial" w:eastAsiaTheme="minorEastAsia" w:hAnsi="Arial" w:cs="Arial"/>
          <w:i/>
          <w:iCs/>
          <w:u w:val="single"/>
        </w:rPr>
        <w:t>.</w:t>
      </w:r>
      <w:r w:rsidR="004950FC">
        <w:rPr>
          <w:rFonts w:ascii="Arial" w:eastAsiaTheme="minorEastAsia" w:hAnsi="Arial" w:cs="Arial"/>
        </w:rPr>
        <w:t xml:space="preserve"> </w:t>
      </w:r>
      <w:r w:rsidR="002C2A99">
        <w:rPr>
          <w:rFonts w:ascii="Arial" w:eastAsiaTheme="minorEastAsia" w:hAnsi="Arial" w:cs="Arial"/>
        </w:rPr>
        <w:t xml:space="preserve">LDVAE’s </w:t>
      </w:r>
      <w:r w:rsidR="002C2A99" w:rsidRPr="00C42031">
        <w:rPr>
          <w:rFonts w:ascii="Arial" w:eastAsiaTheme="minorEastAsia" w:hAnsi="Arial" w:cs="Arial"/>
        </w:rPr>
        <w:t xml:space="preserve">latent </w:t>
      </w:r>
      <w:r w:rsidR="002C2A99">
        <w:rPr>
          <w:rFonts w:ascii="Arial" w:eastAsiaTheme="minorEastAsia" w:hAnsi="Arial" w:cs="Arial"/>
        </w:rPr>
        <w:t xml:space="preserve">variable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002C2A99" w:rsidRPr="00C42031">
        <w:rPr>
          <w:rFonts w:ascii="Arial" w:eastAsiaTheme="minorEastAsia" w:hAnsi="Arial" w:cs="Arial"/>
          <w:b/>
          <w:bCs/>
        </w:rPr>
        <w:t xml:space="preserve"> </w:t>
      </w:r>
      <w:r w:rsidR="002C2A99">
        <w:rPr>
          <w:rFonts w:ascii="Arial" w:eastAsiaTheme="minorEastAsia" w:hAnsi="Arial" w:cs="Arial"/>
        </w:rPr>
        <w:t xml:space="preserve">could </w:t>
      </w:r>
      <w:r w:rsidR="002C2A99" w:rsidRPr="00C42031">
        <w:rPr>
          <w:rFonts w:ascii="Arial" w:eastAsiaTheme="minorEastAsia" w:hAnsi="Arial" w:cs="Arial"/>
        </w:rPr>
        <w:t xml:space="preserve">be used </w:t>
      </w:r>
      <w:r w:rsidR="002C2A99">
        <w:rPr>
          <w:rFonts w:ascii="Arial" w:eastAsiaTheme="minorEastAsia" w:hAnsi="Arial" w:cs="Arial"/>
        </w:rPr>
        <w:t xml:space="preserve">for </w:t>
      </w:r>
      <w:r w:rsidR="002C2A99" w:rsidRPr="00C42031">
        <w:rPr>
          <w:rFonts w:ascii="Arial" w:eastAsiaTheme="minorEastAsia" w:hAnsi="Arial" w:cs="Arial"/>
        </w:rPr>
        <w:t xml:space="preserve">clustering </w:t>
      </w:r>
      <w:r w:rsidR="002C2A99">
        <w:rPr>
          <w:rFonts w:ascii="Arial" w:eastAsiaTheme="minorEastAsia" w:hAnsi="Arial" w:cs="Arial"/>
        </w:rPr>
        <w:t>of</w:t>
      </w:r>
      <w:r w:rsidR="002C2A99" w:rsidRPr="00C42031">
        <w:rPr>
          <w:rFonts w:ascii="Arial" w:eastAsiaTheme="minorEastAsia" w:hAnsi="Arial" w:cs="Arial"/>
        </w:rPr>
        <w:t xml:space="preserve"> cells</w:t>
      </w:r>
      <w:r w:rsidR="002C2A99">
        <w:rPr>
          <w:rFonts w:ascii="Arial" w:eastAsiaTheme="minorEastAsia" w:hAnsi="Arial" w:cs="Arial"/>
        </w:rPr>
        <w:t xml:space="preserve"> with similar accuracy as a VAE. </w:t>
      </w:r>
      <w:r w:rsidR="002C2A99" w:rsidRPr="00C42031">
        <w:rPr>
          <w:rFonts w:ascii="Arial" w:eastAsiaTheme="minorEastAsia" w:hAnsi="Arial" w:cs="Arial"/>
        </w:rPr>
        <w:t xml:space="preserve"> </w:t>
      </w:r>
      <w:r w:rsidR="002C2A99">
        <w:rPr>
          <w:rFonts w:ascii="Arial" w:eastAsiaTheme="minorEastAsia" w:hAnsi="Arial" w:cs="Arial"/>
        </w:rPr>
        <w:t xml:space="preserve">Although </w:t>
      </w:r>
      <w:r w:rsidR="002C2A99" w:rsidRPr="00C42031">
        <w:rPr>
          <w:rFonts w:ascii="Arial" w:eastAsiaTheme="minorEastAsia" w:hAnsi="Arial" w:cs="Arial"/>
        </w:rPr>
        <w:t>LDVAE ha</w:t>
      </w:r>
      <w:r w:rsidR="002C2A99">
        <w:rPr>
          <w:rFonts w:ascii="Arial" w:eastAsiaTheme="minorEastAsia" w:hAnsi="Arial" w:cs="Arial"/>
        </w:rPr>
        <w:t>d</w:t>
      </w:r>
      <w:r w:rsidR="002C2A99" w:rsidRPr="00C42031">
        <w:rPr>
          <w:rFonts w:ascii="Arial" w:eastAsiaTheme="minorEastAsia" w:hAnsi="Arial" w:cs="Arial"/>
        </w:rPr>
        <w:t xml:space="preserve"> </w:t>
      </w:r>
      <w:r w:rsidR="004950FC">
        <w:rPr>
          <w:rFonts w:ascii="Arial" w:eastAsiaTheme="minorEastAsia" w:hAnsi="Arial" w:cs="Arial"/>
        </w:rPr>
        <w:t xml:space="preserve">a </w:t>
      </w:r>
      <w:r w:rsidR="002C2A99" w:rsidRPr="00C42031">
        <w:rPr>
          <w:rFonts w:ascii="Arial" w:eastAsiaTheme="minorEastAsia" w:hAnsi="Arial" w:cs="Arial"/>
        </w:rPr>
        <w:t xml:space="preserve">higher reconstruction error </w:t>
      </w:r>
      <w:r w:rsidR="002C2A99">
        <w:rPr>
          <w:rFonts w:ascii="Arial" w:eastAsiaTheme="minorEastAsia" w:hAnsi="Arial" w:cs="Arial"/>
        </w:rPr>
        <w:t>than VAE, due</w:t>
      </w:r>
      <w:r w:rsidRPr="00C42031">
        <w:rPr>
          <w:rFonts w:ascii="Arial" w:eastAsiaTheme="minorEastAsia" w:hAnsi="Arial" w:cs="Arial"/>
        </w:rPr>
        <w:t xml:space="preserve"> to </w:t>
      </w:r>
      <w:r w:rsidR="002C2A99">
        <w:rPr>
          <w:rFonts w:ascii="Arial" w:eastAsiaTheme="minorEastAsia" w:hAnsi="Arial" w:cs="Arial"/>
        </w:rPr>
        <w:t xml:space="preserve">the </w:t>
      </w:r>
      <w:r w:rsidRPr="00C42031">
        <w:rPr>
          <w:rFonts w:ascii="Arial" w:eastAsiaTheme="minorEastAsia" w:hAnsi="Arial" w:cs="Arial"/>
        </w:rPr>
        <w:t xml:space="preserve">linear </w:t>
      </w:r>
      <w:r w:rsidR="002C2A99">
        <w:rPr>
          <w:rFonts w:ascii="Arial" w:eastAsiaTheme="minorEastAsia" w:hAnsi="Arial" w:cs="Arial"/>
        </w:rPr>
        <w:t xml:space="preserve">decoder, </w:t>
      </w:r>
      <w:r w:rsidRPr="00C42031">
        <w:rPr>
          <w:rFonts w:ascii="Arial" w:eastAsiaTheme="minorEastAsia" w:hAnsi="Arial" w:cs="Arial"/>
        </w:rPr>
        <w:t>the variation</w:t>
      </w:r>
      <w:r w:rsidR="004950FC">
        <w:rPr>
          <w:rFonts w:ascii="Arial" w:eastAsiaTheme="minorEastAsia" w:hAnsi="Arial" w:cs="Arial"/>
        </w:rPr>
        <w:t>s</w:t>
      </w:r>
      <w:r w:rsidRPr="00C42031">
        <w:rPr>
          <w:rFonts w:ascii="Arial" w:eastAsiaTheme="minorEastAsia" w:hAnsi="Arial" w:cs="Arial"/>
        </w:rPr>
        <w:t xml:space="preserve"> along </w:t>
      </w:r>
      <w:r w:rsidR="00835D92">
        <w:rPr>
          <w:rFonts w:ascii="Arial" w:eastAsiaTheme="minorEastAsia" w:hAnsi="Arial" w:cs="Arial"/>
        </w:rPr>
        <w:t xml:space="preserve">the </w:t>
      </w:r>
      <w:r w:rsidRPr="00C42031">
        <w:rPr>
          <w:rFonts w:ascii="Arial" w:eastAsiaTheme="minorEastAsia" w:hAnsi="Arial" w:cs="Arial"/>
        </w:rPr>
        <w:t>different ax</w:t>
      </w:r>
      <w:r w:rsidR="002C2A99">
        <w:rPr>
          <w:rFonts w:ascii="Arial" w:eastAsiaTheme="minorEastAsia" w:hAnsi="Arial" w:cs="Arial"/>
        </w:rPr>
        <w:t>e</w:t>
      </w:r>
      <w:r w:rsidRPr="00C42031">
        <w:rPr>
          <w:rFonts w:ascii="Arial" w:eastAsiaTheme="minorEastAsia" w:hAnsi="Arial" w:cs="Arial"/>
        </w:rPr>
        <w:t xml:space="preserve">s of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Pr="00C42031">
        <w:rPr>
          <w:rFonts w:ascii="Arial" w:eastAsiaTheme="minorEastAsia" w:hAnsi="Arial" w:cs="Arial"/>
          <w:b/>
          <w:bCs/>
        </w:rPr>
        <w:t xml:space="preserve"> </w:t>
      </w:r>
      <w:r w:rsidRPr="00C42031">
        <w:rPr>
          <w:rFonts w:ascii="Arial" w:eastAsiaTheme="minorEastAsia" w:hAnsi="Arial" w:cs="Arial"/>
        </w:rPr>
        <w:t xml:space="preserve">establish </w:t>
      </w:r>
      <w:r w:rsidR="002C2A99">
        <w:rPr>
          <w:rFonts w:ascii="Arial" w:eastAsiaTheme="minorEastAsia" w:hAnsi="Arial" w:cs="Arial"/>
        </w:rPr>
        <w:t xml:space="preserve">direct </w:t>
      </w:r>
      <w:r w:rsidRPr="00C42031">
        <w:rPr>
          <w:rFonts w:ascii="Arial" w:eastAsiaTheme="minorEastAsia" w:hAnsi="Arial" w:cs="Arial"/>
        </w:rPr>
        <w:t>linear relationship</w:t>
      </w:r>
      <w:r w:rsidR="002C2A99">
        <w:rPr>
          <w:rFonts w:ascii="Arial" w:eastAsiaTheme="minorEastAsia" w:hAnsi="Arial" w:cs="Arial"/>
        </w:rPr>
        <w:t>s</w:t>
      </w:r>
      <w:r w:rsidRPr="00C42031">
        <w:rPr>
          <w:rFonts w:ascii="Arial" w:eastAsiaTheme="minorEastAsia" w:hAnsi="Arial" w:cs="Arial"/>
        </w:rPr>
        <w:t xml:space="preserve"> with </w:t>
      </w:r>
      <w:r w:rsidR="002C2A99">
        <w:rPr>
          <w:rFonts w:ascii="Arial" w:eastAsiaTheme="minorEastAsia" w:hAnsi="Arial" w:cs="Arial"/>
        </w:rPr>
        <w:t xml:space="preserve">input </w:t>
      </w:r>
      <w:r w:rsidRPr="00C42031">
        <w:rPr>
          <w:rFonts w:ascii="Arial" w:eastAsiaTheme="minorEastAsia" w:hAnsi="Arial" w:cs="Arial"/>
        </w:rPr>
        <w:t xml:space="preserve">genes. </w:t>
      </w:r>
      <w:r w:rsidR="00835D92">
        <w:rPr>
          <w:rFonts w:ascii="Arial" w:eastAsiaTheme="minorEastAsia" w:hAnsi="Arial" w:cs="Arial"/>
        </w:rPr>
        <w:t>As an</w:t>
      </w:r>
      <w:r w:rsidR="00835D92" w:rsidRPr="00C42031">
        <w:rPr>
          <w:rFonts w:ascii="Arial" w:eastAsiaTheme="minorEastAsia" w:hAnsi="Arial" w:cs="Arial"/>
        </w:rPr>
        <w:t xml:space="preserve"> </w:t>
      </w:r>
      <w:proofErr w:type="gramStart"/>
      <w:r w:rsidR="00835D92" w:rsidRPr="00C42031">
        <w:rPr>
          <w:rFonts w:ascii="Arial" w:eastAsiaTheme="minorEastAsia" w:hAnsi="Arial" w:cs="Arial"/>
        </w:rPr>
        <w:t>example</w:t>
      </w:r>
      <w:proofErr w:type="gramEnd"/>
      <w:r w:rsidR="00290ED6">
        <w:rPr>
          <w:rFonts w:ascii="Arial" w:eastAsiaTheme="minorEastAsia" w:hAnsi="Arial" w:cs="Arial"/>
        </w:rPr>
        <w:t xml:space="preserve"> from analyzing mouse embryo </w:t>
      </w:r>
      <w:proofErr w:type="spellStart"/>
      <w:r w:rsidR="00290ED6">
        <w:rPr>
          <w:rFonts w:ascii="Arial" w:eastAsiaTheme="minorEastAsia" w:hAnsi="Arial" w:cs="Arial"/>
        </w:rPr>
        <w:t>scRNA</w:t>
      </w:r>
      <w:proofErr w:type="spellEnd"/>
      <w:r w:rsidR="00290ED6">
        <w:rPr>
          <w:rFonts w:ascii="Arial" w:eastAsiaTheme="minorEastAsia" w:hAnsi="Arial" w:cs="Arial"/>
        </w:rPr>
        <w:t>-seq</w:t>
      </w:r>
      <w:r w:rsidR="00835D92">
        <w:rPr>
          <w:rFonts w:ascii="Arial" w:eastAsiaTheme="minorEastAsia" w:hAnsi="Arial" w:cs="Arial"/>
        </w:rPr>
        <w:t>,</w:t>
      </w:r>
      <w:r w:rsidR="002537FC">
        <w:rPr>
          <w:rFonts w:ascii="Arial" w:eastAsiaTheme="minorEastAsia" w:hAnsi="Arial" w:cs="Arial"/>
        </w:rPr>
        <w:t xml:space="preserve"> </w:t>
      </w:r>
      <m:oMath>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1,n</m:t>
            </m:r>
          </m:sub>
        </m:sSub>
      </m:oMath>
      <w:r w:rsidR="002537FC">
        <w:rPr>
          <w:rFonts w:ascii="Arial" w:eastAsiaTheme="minorEastAsia" w:hAnsi="Arial" w:cs="Arial"/>
        </w:rPr>
        <w:t xml:space="preserve">, the second element of </w:t>
      </w:r>
      <m:oMath>
        <m:sSub>
          <m:sSubPr>
            <m:ctrlPr>
              <w:rPr>
                <w:rFonts w:ascii="Cambria Math" w:eastAsia="Arial" w:hAnsi="Cambria Math" w:cs="Arial"/>
                <w:i/>
              </w:rPr>
            </m:ctrlPr>
          </m:sSubPr>
          <m:e>
            <m:r>
              <m:rPr>
                <m:sty m:val="bi"/>
              </m:rPr>
              <w:rPr>
                <w:rFonts w:ascii="Cambria Math" w:eastAsia="Arial" w:hAnsi="Cambria Math" w:cs="Arial"/>
              </w:rPr>
              <m:t>z</m:t>
            </m:r>
          </m:e>
          <m:sub>
            <m:r>
              <w:rPr>
                <w:rFonts w:ascii="Cambria Math" w:eastAsia="Arial" w:hAnsi="Cambria Math" w:cs="Arial"/>
              </w:rPr>
              <m:t>n</m:t>
            </m:r>
          </m:sub>
        </m:sSub>
      </m:oMath>
      <w:r w:rsidR="002537FC">
        <w:rPr>
          <w:rFonts w:ascii="Arial" w:eastAsiaTheme="minorEastAsia" w:hAnsi="Arial" w:cs="Arial"/>
        </w:rPr>
        <w:t>,</w:t>
      </w:r>
      <w:r w:rsidR="00835D92" w:rsidRPr="00C42031">
        <w:rPr>
          <w:rFonts w:ascii="Arial" w:eastAsiaTheme="minorEastAsia" w:hAnsi="Arial" w:cs="Arial"/>
        </w:rPr>
        <w:t xml:space="preserve"> </w:t>
      </w:r>
      <w:r w:rsidRPr="00C42031">
        <w:rPr>
          <w:rFonts w:ascii="Arial" w:eastAsiaTheme="minorEastAsia" w:hAnsi="Arial" w:cs="Arial"/>
        </w:rPr>
        <w:t xml:space="preserve">is </w:t>
      </w:r>
      <w:r w:rsidR="00835D92">
        <w:rPr>
          <w:rFonts w:ascii="Arial" w:eastAsiaTheme="minorEastAsia" w:hAnsi="Arial" w:cs="Arial"/>
        </w:rPr>
        <w:t xml:space="preserve">shown to </w:t>
      </w:r>
      <w:r w:rsidRPr="00C42031">
        <w:rPr>
          <w:rFonts w:ascii="Arial" w:eastAsiaTheme="minorEastAsia" w:hAnsi="Arial" w:cs="Arial"/>
        </w:rPr>
        <w:t>relat</w:t>
      </w:r>
      <w:r w:rsidR="00835D92">
        <w:rPr>
          <w:rFonts w:ascii="Arial" w:eastAsiaTheme="minorEastAsia" w:hAnsi="Arial" w:cs="Arial"/>
        </w:rPr>
        <w:t>e</w:t>
      </w:r>
      <w:r w:rsidRPr="00C42031">
        <w:rPr>
          <w:rFonts w:ascii="Arial" w:eastAsiaTheme="minorEastAsia" w:hAnsi="Arial" w:cs="Arial"/>
        </w:rPr>
        <w:t xml:space="preserve"> to simultaneous variation</w:t>
      </w:r>
      <w:r w:rsidR="00835D92">
        <w:rPr>
          <w:rFonts w:ascii="Arial" w:eastAsiaTheme="minorEastAsia" w:hAnsi="Arial" w:cs="Arial"/>
        </w:rPr>
        <w:t>s</w:t>
      </w:r>
      <w:r w:rsidRPr="00C42031">
        <w:rPr>
          <w:rFonts w:ascii="Arial" w:eastAsiaTheme="minorEastAsia" w:hAnsi="Arial" w:cs="Arial"/>
        </w:rPr>
        <w:t xml:space="preserve"> in </w:t>
      </w:r>
      <w:r w:rsidR="00835D92">
        <w:rPr>
          <w:rFonts w:ascii="Arial" w:eastAsiaTheme="minorEastAsia" w:hAnsi="Arial" w:cs="Arial"/>
        </w:rPr>
        <w:t xml:space="preserve">the </w:t>
      </w:r>
      <w:r w:rsidRPr="00C42031">
        <w:rPr>
          <w:rFonts w:ascii="Arial" w:eastAsiaTheme="minorEastAsia" w:hAnsi="Arial" w:cs="Arial"/>
        </w:rPr>
        <w:t>expression of</w:t>
      </w:r>
      <w:r w:rsidR="00835D92">
        <w:rPr>
          <w:rFonts w:ascii="Arial" w:eastAsiaTheme="minorEastAsia" w:hAnsi="Arial" w:cs="Arial"/>
        </w:rPr>
        <w:t xml:space="preserve"> gene</w:t>
      </w:r>
      <w:r w:rsidRPr="00C42031">
        <w:rPr>
          <w:rFonts w:ascii="Arial" w:eastAsiaTheme="minorEastAsia" w:hAnsi="Arial" w:cs="Arial"/>
        </w:rPr>
        <w:t xml:space="preserve"> </w:t>
      </w:r>
      <m:oMath>
        <m:r>
          <w:rPr>
            <w:rFonts w:ascii="Cambria Math" w:eastAsiaTheme="minorEastAsia" w:hAnsi="Cambria Math" w:cs="Arial"/>
          </w:rPr>
          <m:t>Pou5f1</m:t>
        </m:r>
      </m:oMath>
      <w:r w:rsidRPr="00C42031">
        <w:rPr>
          <w:rFonts w:ascii="Arial" w:eastAsiaTheme="minorEastAsia" w:hAnsi="Arial" w:cs="Arial"/>
        </w:rPr>
        <w:t xml:space="preserve"> and </w:t>
      </w:r>
      <m:oMath>
        <m:r>
          <w:rPr>
            <w:rFonts w:ascii="Cambria Math" w:eastAsiaTheme="minorEastAsia" w:hAnsi="Cambria Math" w:cs="Arial"/>
          </w:rPr>
          <m:t>Tdgf1</m:t>
        </m:r>
      </m:oMath>
      <w:r w:rsidRPr="00C42031">
        <w:rPr>
          <w:rFonts w:ascii="Arial" w:eastAsiaTheme="minorEastAsia" w:hAnsi="Arial" w:cs="Arial"/>
        </w:rPr>
        <w:t xml:space="preserve">. </w:t>
      </w:r>
      <w:r w:rsidR="002C2A99">
        <w:rPr>
          <w:rFonts w:ascii="Arial" w:eastAsiaTheme="minorEastAsia" w:hAnsi="Arial" w:cs="Arial"/>
        </w:rPr>
        <w:t xml:space="preserve">In contrast, such interpretability would be </w:t>
      </w:r>
      <w:r w:rsidR="002C2A99" w:rsidRPr="00C42031">
        <w:rPr>
          <w:rFonts w:ascii="Arial" w:eastAsiaTheme="minorEastAsia" w:hAnsi="Arial" w:cs="Arial"/>
        </w:rPr>
        <w:t xml:space="preserve">intractable without approximation </w:t>
      </w:r>
      <w:r w:rsidR="002C2A99">
        <w:rPr>
          <w:rFonts w:ascii="Arial" w:eastAsiaTheme="minorEastAsia" w:hAnsi="Arial" w:cs="Arial"/>
        </w:rPr>
        <w:t xml:space="preserve">for a </w:t>
      </w:r>
      <w:r w:rsidR="002C2A99" w:rsidRPr="00C42031">
        <w:rPr>
          <w:rFonts w:ascii="Arial" w:eastAsiaTheme="minorEastAsia" w:hAnsi="Arial" w:cs="Arial"/>
        </w:rPr>
        <w:t>VAE</w:t>
      </w:r>
      <w:r w:rsidR="002C2A99">
        <w:rPr>
          <w:rFonts w:ascii="Arial" w:eastAsiaTheme="minorEastAsia" w:hAnsi="Arial" w:cs="Arial"/>
        </w:rPr>
        <w:t xml:space="preserve">. </w:t>
      </w:r>
      <w:r w:rsidR="002C2A99" w:rsidRPr="00C42031">
        <w:rPr>
          <w:rFonts w:ascii="Arial" w:eastAsiaTheme="minorEastAsia" w:hAnsi="Arial" w:cs="Arial"/>
        </w:rPr>
        <w:t xml:space="preserve"> </w:t>
      </w:r>
      <w:r w:rsidR="002C2A99">
        <w:rPr>
          <w:rFonts w:ascii="Arial" w:eastAsiaTheme="minorEastAsia" w:hAnsi="Arial" w:cs="Arial"/>
        </w:rPr>
        <w:t>LDVAE was</w:t>
      </w:r>
      <w:r w:rsidR="00685A87">
        <w:rPr>
          <w:rFonts w:ascii="Arial" w:eastAsiaTheme="minorEastAsia" w:hAnsi="Arial" w:cs="Arial"/>
        </w:rPr>
        <w:t xml:space="preserve"> also</w:t>
      </w:r>
      <w:r w:rsidR="002C2A99">
        <w:rPr>
          <w:rFonts w:ascii="Arial" w:eastAsiaTheme="minorEastAsia" w:hAnsi="Arial" w:cs="Arial"/>
        </w:rPr>
        <w:t xml:space="preserve"> shown to </w:t>
      </w:r>
      <w:r w:rsidRPr="00C42031">
        <w:rPr>
          <w:rFonts w:ascii="Arial" w:eastAsiaTheme="minorEastAsia" w:hAnsi="Arial" w:cs="Arial"/>
        </w:rPr>
        <w:t xml:space="preserve">induce </w:t>
      </w:r>
      <w:r w:rsidR="004950FC">
        <w:rPr>
          <w:rFonts w:ascii="Arial" w:eastAsiaTheme="minorEastAsia" w:hAnsi="Arial" w:cs="Arial"/>
        </w:rPr>
        <w:t>fewer</w:t>
      </w:r>
      <w:r w:rsidR="004950FC" w:rsidRPr="00C42031">
        <w:rPr>
          <w:rFonts w:ascii="Arial" w:eastAsiaTheme="minorEastAsia" w:hAnsi="Arial" w:cs="Arial"/>
        </w:rPr>
        <w:t xml:space="preserve"> </w:t>
      </w:r>
      <w:r w:rsidRPr="00C42031">
        <w:rPr>
          <w:rFonts w:ascii="Arial" w:eastAsiaTheme="minorEastAsia" w:hAnsi="Arial" w:cs="Arial"/>
        </w:rPr>
        <w:t>correlation</w:t>
      </w:r>
      <w:r w:rsidR="002537FC">
        <w:rPr>
          <w:rFonts w:ascii="Arial" w:eastAsiaTheme="minorEastAsia" w:hAnsi="Arial" w:cs="Arial"/>
        </w:rPr>
        <w:t>s</w:t>
      </w:r>
      <w:r w:rsidRPr="00C42031">
        <w:rPr>
          <w:rFonts w:ascii="Arial" w:eastAsiaTheme="minorEastAsia" w:hAnsi="Arial" w:cs="Arial"/>
        </w:rPr>
        <w:t xml:space="preserve"> between </w:t>
      </w:r>
      <w:r w:rsidR="002537FC">
        <w:rPr>
          <w:rFonts w:ascii="Arial" w:eastAsiaTheme="minorEastAsia" w:hAnsi="Arial" w:cs="Arial"/>
        </w:rPr>
        <w:t xml:space="preserve">latent </w:t>
      </w:r>
      <w:r w:rsidR="00D718EF">
        <w:rPr>
          <w:rFonts w:ascii="Arial" w:eastAsiaTheme="minorEastAsia" w:hAnsi="Arial" w:cs="Arial"/>
        </w:rPr>
        <w:t>variables</w:t>
      </w:r>
      <w:r w:rsidR="002537FC">
        <w:rPr>
          <w:rFonts w:ascii="Arial" w:eastAsiaTheme="minorEastAsia" w:hAnsi="Arial" w:cs="Arial"/>
        </w:rPr>
        <w:t xml:space="preserve"> and</w:t>
      </w:r>
      <w:r w:rsidR="002537FC" w:rsidRPr="002537FC">
        <w:rPr>
          <w:rFonts w:ascii="Arial" w:eastAsiaTheme="minorEastAsia" w:hAnsi="Arial" w:cs="Arial"/>
        </w:rPr>
        <w:t xml:space="preserve"> </w:t>
      </w:r>
      <w:r w:rsidR="002537FC">
        <w:rPr>
          <w:rFonts w:ascii="Arial" w:eastAsiaTheme="minorEastAsia" w:hAnsi="Arial" w:cs="Arial"/>
        </w:rPr>
        <w:t>improve</w:t>
      </w:r>
      <w:r w:rsidR="00D718EF">
        <w:rPr>
          <w:rFonts w:ascii="Arial" w:eastAsiaTheme="minorEastAsia" w:hAnsi="Arial" w:cs="Arial"/>
        </w:rPr>
        <w:t>d</w:t>
      </w:r>
      <w:r w:rsidR="002537FC">
        <w:rPr>
          <w:rFonts w:ascii="Arial" w:eastAsiaTheme="minorEastAsia" w:hAnsi="Arial" w:cs="Arial"/>
        </w:rPr>
        <w:t xml:space="preserve"> the </w:t>
      </w:r>
      <w:r w:rsidR="002537FC" w:rsidRPr="00C42031">
        <w:rPr>
          <w:rFonts w:ascii="Arial" w:eastAsiaTheme="minorEastAsia" w:hAnsi="Arial" w:cs="Arial"/>
        </w:rPr>
        <w:t>group</w:t>
      </w:r>
      <w:r w:rsidR="002537FC">
        <w:rPr>
          <w:rFonts w:ascii="Arial" w:eastAsiaTheme="minorEastAsia" w:hAnsi="Arial" w:cs="Arial"/>
        </w:rPr>
        <w:t>ing of</w:t>
      </w:r>
      <w:r w:rsidR="002537FC" w:rsidRPr="00C42031">
        <w:rPr>
          <w:rFonts w:ascii="Arial" w:eastAsiaTheme="minorEastAsia" w:hAnsi="Arial" w:cs="Arial"/>
        </w:rPr>
        <w:t xml:space="preserve"> </w:t>
      </w:r>
      <w:r w:rsidR="002537FC">
        <w:rPr>
          <w:rFonts w:ascii="Arial" w:eastAsiaTheme="minorEastAsia" w:hAnsi="Arial" w:cs="Arial"/>
        </w:rPr>
        <w:t>the</w:t>
      </w:r>
      <w:r w:rsidR="002537FC" w:rsidRPr="00C42031">
        <w:rPr>
          <w:rFonts w:ascii="Arial" w:eastAsiaTheme="minorEastAsia" w:hAnsi="Arial" w:cs="Arial"/>
        </w:rPr>
        <w:t xml:space="preserve"> regulatory program</w:t>
      </w:r>
      <w:r w:rsidR="002537FC">
        <w:rPr>
          <w:rFonts w:ascii="Arial" w:eastAsiaTheme="minorEastAsia" w:hAnsi="Arial" w:cs="Arial"/>
        </w:rPr>
        <w:t>s.</w:t>
      </w:r>
      <w:r w:rsidR="00685A87">
        <w:rPr>
          <w:rFonts w:ascii="Arial" w:eastAsiaTheme="minorEastAsia" w:hAnsi="Arial" w:cs="Arial"/>
        </w:rPr>
        <w:t xml:space="preserve"> LDVAE </w:t>
      </w:r>
      <w:r w:rsidR="00D718EF">
        <w:rPr>
          <w:rFonts w:ascii="Arial" w:eastAsiaTheme="minorEastAsia" w:hAnsi="Arial" w:cs="Arial"/>
        </w:rPr>
        <w:t>also</w:t>
      </w:r>
      <w:r w:rsidR="00685A87">
        <w:rPr>
          <w:rFonts w:ascii="Arial" w:eastAsiaTheme="minorEastAsia" w:hAnsi="Arial" w:cs="Arial"/>
        </w:rPr>
        <w:t xml:space="preserve"> scale</w:t>
      </w:r>
      <w:r w:rsidR="00D718EF">
        <w:rPr>
          <w:rFonts w:ascii="Arial" w:eastAsiaTheme="minorEastAsia" w:hAnsi="Arial" w:cs="Arial"/>
        </w:rPr>
        <w:t>d</w:t>
      </w:r>
      <w:r w:rsidR="00685A87">
        <w:rPr>
          <w:rFonts w:ascii="Arial" w:eastAsiaTheme="minorEastAsia" w:hAnsi="Arial" w:cs="Arial"/>
        </w:rPr>
        <w:t xml:space="preserve"> to a large dataset with ~2M cells.  </w:t>
      </w:r>
    </w:p>
    <w:p w14:paraId="19269D66" w14:textId="3DF0CA22" w:rsidR="006347B1" w:rsidRPr="001268C0" w:rsidRDefault="001268C0" w:rsidP="006347B1">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 xml:space="preserve"> </w:t>
      </w:r>
    </w:p>
    <w:p w14:paraId="1AB25EA1" w14:textId="489B8ECD" w:rsidR="006347B1" w:rsidRPr="003F5D3F" w:rsidRDefault="006347B1" w:rsidP="00146496">
      <w:pPr>
        <w:pStyle w:val="ListParagraph"/>
        <w:numPr>
          <w:ilvl w:val="2"/>
          <w:numId w:val="40"/>
        </w:num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SAUCIE</w:t>
      </w:r>
    </w:p>
    <w:p w14:paraId="32F8D6F9" w14:textId="478D5D57" w:rsidR="00AC217F" w:rsidRPr="00717442" w:rsidRDefault="00AC217F" w:rsidP="00F506E3">
      <w:pPr>
        <w:spacing w:line="480" w:lineRule="auto"/>
        <w:jc w:val="both"/>
        <w:rPr>
          <w:rFonts w:ascii="Arial" w:eastAsia="Arial" w:hAnsi="Arial" w:cs="Arial"/>
        </w:rPr>
      </w:pPr>
      <w:r w:rsidRPr="00717442">
        <w:rPr>
          <w:rFonts w:ascii="Arial" w:eastAsia="Arial" w:hAnsi="Arial" w:cs="Arial"/>
        </w:rPr>
        <w:t xml:space="preserve">SAUCIE </w:t>
      </w:r>
      <w:r w:rsidR="0019774E">
        <w:rPr>
          <w:rFonts w:ascii="Arial" w:eastAsia="Arial" w:hAnsi="Arial" w:cs="Arial"/>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sidR="00030FDD">
        <w:rPr>
          <w:rFonts w:ascii="Arial" w:eastAsia="Arial" w:hAnsi="Arial" w:cs="Arial"/>
        </w:rPr>
        <w:instrText xml:space="preserve"> ADDIN EN.CITE </w:instrText>
      </w:r>
      <w:r w:rsidR="00030FDD">
        <w:rPr>
          <w:rFonts w:ascii="Arial" w:eastAsia="Arial" w:hAnsi="Arial" w:cs="Arial"/>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sidR="00030FDD">
        <w:rPr>
          <w:rFonts w:ascii="Arial" w:eastAsia="Arial" w:hAnsi="Arial" w:cs="Arial"/>
        </w:rPr>
        <w:instrText xml:space="preserve"> ADDIN EN.CITE.DATA </w:instrText>
      </w:r>
      <w:r w:rsidR="00030FDD">
        <w:rPr>
          <w:rFonts w:ascii="Arial" w:eastAsia="Arial" w:hAnsi="Arial" w:cs="Arial"/>
        </w:rPr>
      </w:r>
      <w:r w:rsidR="00030FD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19774E">
        <w:rPr>
          <w:rFonts w:ascii="Arial" w:eastAsia="Arial" w:hAnsi="Arial" w:cs="Arial"/>
          <w:noProof/>
        </w:rPr>
        <w:t>[14]</w:t>
      </w:r>
      <w:r w:rsidR="0019774E">
        <w:rPr>
          <w:rFonts w:ascii="Arial" w:eastAsia="Arial" w:hAnsi="Arial" w:cs="Arial"/>
        </w:rPr>
        <w:fldChar w:fldCharType="end"/>
      </w:r>
      <w:r w:rsidR="002445DE">
        <w:rPr>
          <w:rFonts w:ascii="Arial" w:eastAsia="Arial" w:hAnsi="Arial" w:cs="Arial"/>
        </w:rPr>
        <w:t xml:space="preserve"> </w:t>
      </w:r>
      <w:r w:rsidRPr="00717442">
        <w:rPr>
          <w:rFonts w:ascii="Arial" w:eastAsia="Arial" w:hAnsi="Arial" w:cs="Arial"/>
        </w:rPr>
        <w:t xml:space="preserve">is an </w:t>
      </w:r>
      <w:r w:rsidR="00B43997">
        <w:rPr>
          <w:rFonts w:ascii="Arial" w:eastAsia="Arial" w:hAnsi="Arial" w:cs="Arial"/>
        </w:rPr>
        <w:t>AE</w:t>
      </w:r>
      <w:r w:rsidRPr="00717442">
        <w:rPr>
          <w:rFonts w:ascii="Arial" w:eastAsia="Arial" w:hAnsi="Arial" w:cs="Arial"/>
        </w:rPr>
        <w:t xml:space="preserve"> designed to perform multiple functions, including clustering, batch correlation, imputation, and visualization. SAUCIE is applied to the normalized data instead of count data.  </w:t>
      </w:r>
    </w:p>
    <w:p w14:paraId="0F5BE800" w14:textId="73BAFBC8" w:rsidR="00AC217F" w:rsidRPr="00AA79EB" w:rsidRDefault="00AC217F" w:rsidP="00F506E3">
      <w:pPr>
        <w:spacing w:before="120" w:line="480" w:lineRule="auto"/>
        <w:jc w:val="both"/>
        <w:rPr>
          <w:rFonts w:ascii="Arial" w:eastAsia="Arial" w:hAnsi="Arial" w:cs="Arial"/>
        </w:rPr>
      </w:pPr>
      <w:r w:rsidRPr="00717442">
        <w:rPr>
          <w:rFonts w:ascii="Arial" w:eastAsia="Arial" w:hAnsi="Arial" w:cs="Arial"/>
          <w:i/>
          <w:u w:val="single"/>
        </w:rPr>
        <w:t>Model</w:t>
      </w:r>
      <w:r w:rsidR="0064473D">
        <w:rPr>
          <w:rFonts w:ascii="Arial" w:eastAsia="Arial" w:hAnsi="Arial" w:cs="Arial"/>
          <w:i/>
          <w:u w:val="single"/>
        </w:rPr>
        <w:t>.</w:t>
      </w:r>
      <w:r w:rsidRPr="00B43997">
        <w:rPr>
          <w:rFonts w:ascii="Arial" w:eastAsia="Arial" w:hAnsi="Arial" w:cs="Arial"/>
          <w:i/>
        </w:rPr>
        <w:t xml:space="preserve"> </w:t>
      </w:r>
      <w:r w:rsidR="00AA79EB">
        <w:rPr>
          <w:rFonts w:ascii="Arial" w:eastAsia="Arial" w:hAnsi="Arial" w:cs="Arial"/>
        </w:rPr>
        <w:t>SAUCIE include</w:t>
      </w:r>
      <w:r w:rsidR="00B43997">
        <w:rPr>
          <w:rFonts w:ascii="Arial" w:eastAsia="Arial" w:hAnsi="Arial" w:cs="Arial"/>
        </w:rPr>
        <w:t>s</w:t>
      </w:r>
      <w:r w:rsidR="00AA79EB">
        <w:rPr>
          <w:rFonts w:ascii="Arial" w:eastAsia="Arial" w:hAnsi="Arial" w:cs="Arial"/>
        </w:rPr>
        <w:t xml:space="preserve"> multiple model components designed for different functions.</w:t>
      </w:r>
    </w:p>
    <w:p w14:paraId="53DFFDCC" w14:textId="28EA334C" w:rsidR="00AC217F" w:rsidRDefault="00AC217F" w:rsidP="00F506E3">
      <w:pPr>
        <w:numPr>
          <w:ilvl w:val="0"/>
          <w:numId w:val="1"/>
        </w:numPr>
        <w:pBdr>
          <w:top w:val="nil"/>
          <w:left w:val="nil"/>
          <w:bottom w:val="nil"/>
          <w:right w:val="nil"/>
          <w:between w:val="nil"/>
        </w:pBdr>
        <w:spacing w:line="480" w:lineRule="auto"/>
        <w:jc w:val="both"/>
        <w:rPr>
          <w:rFonts w:ascii="Arial" w:eastAsia="Arial" w:hAnsi="Arial" w:cs="Arial"/>
          <w:color w:val="000000"/>
        </w:rPr>
      </w:pPr>
      <w:r w:rsidRPr="00717442">
        <w:rPr>
          <w:rFonts w:ascii="Arial" w:eastAsia="Arial" w:hAnsi="Arial" w:cs="Arial"/>
          <w:color w:val="000000"/>
        </w:rPr>
        <w:lastRenderedPageBreak/>
        <w:t xml:space="preserve">Clustering: SAUCIE first introduced a </w:t>
      </w:r>
      <w:r w:rsidR="00442917">
        <w:rPr>
          <w:rFonts w:ascii="Arial" w:eastAsia="Arial" w:hAnsi="Arial" w:cs="Arial"/>
          <w:color w:val="000000"/>
        </w:rPr>
        <w:t>"</w:t>
      </w:r>
      <w:r w:rsidRPr="00717442">
        <w:rPr>
          <w:rFonts w:ascii="Arial" w:eastAsia="Arial" w:hAnsi="Arial" w:cs="Arial"/>
          <w:color w:val="000000"/>
        </w:rPr>
        <w:t>digital</w:t>
      </w:r>
      <w:r w:rsidR="00442917">
        <w:rPr>
          <w:rFonts w:ascii="Arial" w:eastAsia="Arial" w:hAnsi="Arial" w:cs="Arial"/>
          <w:color w:val="000000"/>
        </w:rPr>
        <w:t>"</w:t>
      </w:r>
      <w:r w:rsidRPr="00717442">
        <w:rPr>
          <w:rFonts w:ascii="Arial" w:eastAsia="Arial" w:hAnsi="Arial" w:cs="Arial"/>
          <w:color w:val="000000"/>
        </w:rPr>
        <w:t xml:space="preserve"> binary encoding layer </w:t>
      </w:r>
      <m:oMath>
        <m:sSup>
          <m:sSupPr>
            <m:ctrlPr>
              <w:rPr>
                <w:rFonts w:ascii="Cambria Math" w:eastAsia="Cambria Math" w:hAnsi="Cambria Math" w:cs="Arial"/>
                <w:color w:val="000000"/>
              </w:rPr>
            </m:ctrlPr>
          </m:sSupPr>
          <m:e>
            <m:r>
              <m:rPr>
                <m:sty m:val="bi"/>
              </m:rPr>
              <w:rPr>
                <w:rFonts w:ascii="Cambria Math" w:eastAsia="Cambria Math" w:hAnsi="Cambria Math" w:cs="Arial"/>
                <w:color w:val="000000"/>
              </w:rPr>
              <m:t>h</m:t>
            </m:r>
          </m:e>
          <m:sup>
            <m:r>
              <w:rPr>
                <w:rFonts w:ascii="Cambria Math" w:eastAsia="Cambria Math" w:hAnsi="Cambria Math" w:cs="Arial"/>
                <w:color w:val="000000"/>
              </w:rPr>
              <m:t>c</m:t>
            </m:r>
          </m:sup>
        </m:sSup>
        <m:r>
          <w:rPr>
            <w:rFonts w:ascii="Cambria Math" w:eastAsia="Cambria Math" w:hAnsi="Cambria Math" w:cs="Arial"/>
            <w:color w:val="000000"/>
          </w:rPr>
          <m:t>∈</m:t>
        </m:r>
        <m:sSup>
          <m:sSupPr>
            <m:ctrlPr>
              <w:rPr>
                <w:rFonts w:ascii="Cambria Math" w:eastAsia="Cambria Math" w:hAnsi="Cambria Math" w:cs="Arial"/>
                <w:color w:val="000000"/>
              </w:rPr>
            </m:ctrlPr>
          </m:sSupPr>
          <m:e>
            <m:d>
              <m:dPr>
                <m:begChr m:val="{"/>
                <m:endChr m:val="}"/>
                <m:ctrlPr>
                  <w:rPr>
                    <w:rFonts w:ascii="Cambria Math" w:eastAsia="Cambria Math" w:hAnsi="Cambria Math" w:cs="Arial"/>
                    <w:color w:val="000000"/>
                  </w:rPr>
                </m:ctrlPr>
              </m:dPr>
              <m:e>
                <m:r>
                  <w:rPr>
                    <w:rFonts w:ascii="Cambria Math" w:eastAsia="Cambria Math" w:hAnsi="Cambria Math" w:cs="Arial"/>
                    <w:color w:val="000000"/>
                  </w:rPr>
                  <m:t>0,1</m:t>
                </m:r>
              </m:e>
            </m:d>
          </m:e>
          <m:sup>
            <m:r>
              <w:rPr>
                <w:rFonts w:ascii="Cambria Math" w:eastAsia="Cambria Math" w:hAnsi="Cambria Math" w:cs="Arial"/>
                <w:color w:val="000000"/>
              </w:rPr>
              <m:t>J</m:t>
            </m:r>
          </m:sup>
        </m:sSup>
      </m:oMath>
      <w:r w:rsidRPr="00717442">
        <w:rPr>
          <w:rFonts w:ascii="Arial" w:eastAsia="Arial" w:hAnsi="Arial" w:cs="Arial"/>
          <w:color w:val="000000"/>
        </w:rPr>
        <w:t xml:space="preserve"> in the decoder </w:t>
      </w:r>
      <m:oMath>
        <m:r>
          <w:rPr>
            <w:rFonts w:ascii="Cambria Math" w:eastAsia="Cambria Math" w:hAnsi="Cambria Math" w:cs="Arial"/>
            <w:color w:val="000000"/>
          </w:rPr>
          <m:t>D</m:t>
        </m:r>
      </m:oMath>
      <w:r w:rsidRPr="00717442">
        <w:rPr>
          <w:rFonts w:ascii="Arial" w:eastAsia="Arial" w:hAnsi="Arial" w:cs="Arial"/>
          <w:color w:val="000000"/>
        </w:rPr>
        <w:t xml:space="preserve"> that functions to encode the cluster ID. To learn this encoding, an entropy loss is introduced   </w:t>
      </w:r>
    </w:p>
    <w:tbl>
      <w:tblPr>
        <w:tblStyle w:val="TableNormal1"/>
        <w:tblW w:w="0" w:type="auto"/>
        <w:tblInd w:w="365" w:type="dxa"/>
        <w:tblLook w:val="04A0" w:firstRow="1" w:lastRow="0" w:firstColumn="1" w:lastColumn="0" w:noHBand="0" w:noVBand="1"/>
      </w:tblPr>
      <w:tblGrid>
        <w:gridCol w:w="2967"/>
        <w:gridCol w:w="3041"/>
        <w:gridCol w:w="2987"/>
      </w:tblGrid>
      <w:tr w:rsidR="00041D4A" w14:paraId="392EF8E2" w14:textId="77777777" w:rsidTr="00041D4A">
        <w:tc>
          <w:tcPr>
            <w:tcW w:w="3116" w:type="dxa"/>
          </w:tcPr>
          <w:p w14:paraId="017BE6E3" w14:textId="77777777" w:rsidR="00041D4A" w:rsidRDefault="00041D4A" w:rsidP="00F506E3">
            <w:pPr>
              <w:spacing w:line="480" w:lineRule="auto"/>
              <w:jc w:val="both"/>
              <w:rPr>
                <w:rFonts w:ascii="Arial" w:eastAsia="Arial" w:hAnsi="Arial" w:cs="Arial"/>
                <w:color w:val="000000"/>
              </w:rPr>
            </w:pPr>
          </w:p>
        </w:tc>
        <w:tc>
          <w:tcPr>
            <w:tcW w:w="3117" w:type="dxa"/>
          </w:tcPr>
          <w:p w14:paraId="09554D4A" w14:textId="11CB55CF" w:rsidR="00041D4A" w:rsidRDefault="00FA5BB1" w:rsidP="00F506E3">
            <w:pPr>
              <w:spacing w:line="480" w:lineRule="auto"/>
              <w:jc w:val="both"/>
              <w:rPr>
                <w:rFonts w:ascii="Arial" w:eastAsia="Arial" w:hAnsi="Arial" w:cs="Arial"/>
                <w:color w:val="000000"/>
              </w:rPr>
            </w:pPr>
            <m:oMathPara>
              <m:oMath>
                <m:sSub>
                  <m:sSubPr>
                    <m:ctrlPr>
                      <w:rPr>
                        <w:rFonts w:ascii="Cambria Math" w:eastAsia="Cambria Math" w:hAnsi="Cambria Math" w:cs="Arial"/>
                        <w:color w:val="000000"/>
                      </w:rPr>
                    </m:ctrlPr>
                  </m:sSubPr>
                  <m:e>
                    <m:r>
                      <w:rPr>
                        <w:rFonts w:ascii="Cambria Math" w:eastAsia="Cambria Math" w:hAnsi="Cambria Math" w:cs="Arial"/>
                        <w:color w:val="000000"/>
                      </w:rPr>
                      <m:t>L</m:t>
                    </m:r>
                  </m:e>
                  <m:sub>
                    <m:r>
                      <w:rPr>
                        <w:rFonts w:ascii="Cambria Math" w:eastAsia="Cambria Math" w:hAnsi="Cambria Math" w:cs="Arial"/>
                        <w:color w:val="000000"/>
                      </w:rPr>
                      <m:t>D</m:t>
                    </m:r>
                  </m:sub>
                </m:sSub>
                <m:r>
                  <w:rPr>
                    <w:rFonts w:ascii="Cambria Math" w:eastAsia="Cambria Math" w:hAnsi="Cambria Math" w:cs="Arial"/>
                    <w:color w:val="000000"/>
                  </w:rPr>
                  <m:t>=</m:t>
                </m:r>
                <m:nary>
                  <m:naryPr>
                    <m:chr m:val="∑"/>
                    <m:ctrlPr>
                      <w:rPr>
                        <w:rFonts w:ascii="Cambria Math" w:eastAsia="Cambria Math" w:hAnsi="Cambria Math" w:cs="Arial"/>
                        <w:color w:val="000000"/>
                      </w:rPr>
                    </m:ctrlPr>
                  </m:naryPr>
                  <m:sub>
                    <m:r>
                      <w:rPr>
                        <w:rFonts w:ascii="Cambria Math" w:eastAsia="Cambria Math" w:hAnsi="Cambria Math" w:cs="Arial"/>
                        <w:color w:val="000000"/>
                      </w:rPr>
                      <m:t>k=1</m:t>
                    </m:r>
                  </m:sub>
                  <m:sup>
                    <m:r>
                      <w:rPr>
                        <w:rFonts w:ascii="Cambria Math" w:eastAsia="Cambria Math" w:hAnsi="Cambria Math" w:cs="Arial"/>
                        <w:color w:val="000000"/>
                      </w:rPr>
                      <m:t>K</m:t>
                    </m:r>
                  </m:sup>
                  <m:e>
                    <m:sSub>
                      <m:sSubPr>
                        <m:ctrlPr>
                          <w:rPr>
                            <w:rFonts w:ascii="Cambria Math" w:hAnsi="Cambria Math" w:cs="Arial"/>
                            <w:i/>
                            <w:iCs/>
                          </w:rPr>
                        </m:ctrlPr>
                      </m:sSubPr>
                      <m:e>
                        <m:r>
                          <w:rPr>
                            <w:rFonts w:ascii="Cambria Math" w:hAnsi="Cambria Math" w:cs="Arial"/>
                          </w:rPr>
                          <m:t>p</m:t>
                        </m:r>
                      </m:e>
                      <m:sub>
                        <m:r>
                          <w:rPr>
                            <w:rFonts w:ascii="Cambria Math" w:hAnsi="Cambria Math" w:cs="Arial"/>
                          </w:rPr>
                          <m:t>k</m:t>
                        </m:r>
                      </m:sub>
                    </m:sSub>
                    <m:r>
                      <w:rPr>
                        <w:rFonts w:ascii="Cambria Math" w:hAnsi="Cambria Math" w:cs="Arial"/>
                      </w:rPr>
                      <m:t xml:space="preserve"> </m:t>
                    </m:r>
                    <m:func>
                      <m:funcPr>
                        <m:ctrlPr>
                          <w:rPr>
                            <w:rFonts w:ascii="Cambria Math" w:hAnsi="Cambria Math" w:cs="Arial"/>
                            <w:i/>
                            <w:iCs/>
                          </w:rPr>
                        </m:ctrlPr>
                      </m:funcPr>
                      <m:fName>
                        <m:r>
                          <m:rPr>
                            <m:sty m:val="p"/>
                          </m:rPr>
                          <w:rPr>
                            <w:rFonts w:ascii="Cambria Math" w:hAnsi="Cambria Math" w:cs="Arial"/>
                          </w:rPr>
                          <m:t>log</m:t>
                        </m:r>
                      </m:fName>
                      <m:e>
                        <m:sSub>
                          <m:sSubPr>
                            <m:ctrlPr>
                              <w:rPr>
                                <w:rFonts w:ascii="Cambria Math" w:hAnsi="Cambria Math" w:cs="Arial"/>
                                <w:i/>
                                <w:iCs/>
                              </w:rPr>
                            </m:ctrlPr>
                          </m:sSubPr>
                          <m:e>
                            <m:r>
                              <w:rPr>
                                <w:rFonts w:ascii="Cambria Math" w:hAnsi="Cambria Math" w:cs="Arial"/>
                              </w:rPr>
                              <m:t>p</m:t>
                            </m:r>
                          </m:e>
                          <m:sub>
                            <m:r>
                              <w:rPr>
                                <w:rFonts w:ascii="Cambria Math" w:hAnsi="Cambria Math" w:cs="Arial"/>
                              </w:rPr>
                              <m:t>k</m:t>
                            </m:r>
                          </m:sub>
                        </m:sSub>
                      </m:e>
                    </m:func>
                  </m:e>
                </m:nary>
              </m:oMath>
            </m:oMathPara>
          </w:p>
        </w:tc>
        <w:tc>
          <w:tcPr>
            <w:tcW w:w="3117" w:type="dxa"/>
            <w:vAlign w:val="center"/>
          </w:tcPr>
          <w:p w14:paraId="2882B38D" w14:textId="029D2150" w:rsidR="00041D4A" w:rsidRPr="00041D4A" w:rsidRDefault="00041D4A" w:rsidP="00F506E3">
            <w:pPr>
              <w:spacing w:line="480" w:lineRule="auto"/>
              <w:jc w:val="right"/>
              <w:rPr>
                <w:rFonts w:ascii="Arial" w:eastAsia="Arial" w:hAnsi="Arial" w:cs="Arial"/>
              </w:rPr>
            </w:pPr>
            <w:r w:rsidRPr="00717442">
              <w:rPr>
                <w:rFonts w:ascii="Arial" w:hAnsi="Arial" w:cs="Arial"/>
                <w:iCs/>
              </w:rPr>
              <w:t>(</w:t>
            </w:r>
            <w:r>
              <w:rPr>
                <w:rFonts w:ascii="Arial" w:hAnsi="Arial" w:cs="Arial"/>
                <w:iCs/>
              </w:rPr>
              <w:t>37</w:t>
            </w:r>
            <w:r w:rsidRPr="00717442">
              <w:rPr>
                <w:rFonts w:ascii="Arial" w:hAnsi="Arial" w:cs="Arial"/>
                <w:iCs/>
              </w:rPr>
              <w:t>)</w:t>
            </w:r>
          </w:p>
        </w:tc>
      </w:tr>
    </w:tbl>
    <w:p w14:paraId="0C4F2203" w14:textId="77777777" w:rsidR="00041D4A" w:rsidRDefault="00AC217F" w:rsidP="00F506E3">
      <w:pPr>
        <w:pBdr>
          <w:top w:val="nil"/>
          <w:left w:val="nil"/>
          <w:bottom w:val="nil"/>
          <w:right w:val="nil"/>
          <w:between w:val="nil"/>
        </w:pBdr>
        <w:spacing w:line="480" w:lineRule="auto"/>
        <w:ind w:left="360"/>
        <w:jc w:val="both"/>
        <w:rPr>
          <w:rFonts w:ascii="Arial" w:eastAsia="Arial" w:hAnsi="Arial" w:cs="Arial"/>
          <w:color w:val="000000"/>
        </w:rPr>
      </w:pPr>
      <w:r w:rsidRPr="00717442">
        <w:rPr>
          <w:rFonts w:ascii="Arial" w:eastAsia="Arial" w:hAnsi="Arial" w:cs="Arial"/>
          <w:color w:val="000000"/>
        </w:rPr>
        <w:t xml:space="preserve">where </w:t>
      </w:r>
      <m:oMath>
        <m:sSub>
          <m:sSubPr>
            <m:ctrlPr>
              <w:rPr>
                <w:rFonts w:ascii="Cambria Math" w:eastAsia="Cambria Math" w:hAnsi="Cambria Math" w:cs="Arial"/>
                <w:color w:val="000000"/>
              </w:rPr>
            </m:ctrlPr>
          </m:sSubPr>
          <m:e>
            <m:r>
              <w:rPr>
                <w:rFonts w:ascii="Cambria Math" w:eastAsia="Cambria Math" w:hAnsi="Cambria Math" w:cs="Arial"/>
                <w:color w:val="000000"/>
              </w:rPr>
              <m:t>p</m:t>
            </m:r>
          </m:e>
          <m:sub>
            <m:r>
              <w:rPr>
                <w:rFonts w:ascii="Cambria Math" w:eastAsia="Cambria Math" w:hAnsi="Cambria Math" w:cs="Arial"/>
                <w:color w:val="000000"/>
              </w:rPr>
              <m:t>k</m:t>
            </m:r>
          </m:sub>
        </m:sSub>
      </m:oMath>
      <w:r w:rsidRPr="00717442">
        <w:rPr>
          <w:rFonts w:ascii="Arial" w:eastAsia="Arial" w:hAnsi="Arial" w:cs="Arial"/>
          <w:color w:val="000000"/>
        </w:rPr>
        <w:t xml:space="preserve"> is the probability (proportion) of activation on neuron </w:t>
      </w:r>
      <m:oMath>
        <m:r>
          <w:rPr>
            <w:rFonts w:ascii="Cambria Math" w:eastAsia="Cambria Math" w:hAnsi="Cambria Math" w:cs="Arial"/>
            <w:color w:val="000000"/>
          </w:rPr>
          <m:t>k</m:t>
        </m:r>
      </m:oMath>
      <w:r w:rsidRPr="00717442">
        <w:rPr>
          <w:rFonts w:ascii="Arial" w:eastAsia="Arial" w:hAnsi="Arial" w:cs="Arial"/>
          <w:color w:val="000000"/>
        </w:rPr>
        <w:t xml:space="preserve"> by the previous </w:t>
      </w:r>
      <w:proofErr w:type="gramStart"/>
      <w:r w:rsidRPr="00717442">
        <w:rPr>
          <w:rFonts w:ascii="Arial" w:eastAsia="Arial" w:hAnsi="Arial" w:cs="Arial"/>
          <w:color w:val="000000"/>
        </w:rPr>
        <w:t>layer.</w:t>
      </w:r>
      <w:proofErr w:type="gramEnd"/>
      <w:r w:rsidRPr="00717442">
        <w:rPr>
          <w:rFonts w:ascii="Arial" w:eastAsia="Arial" w:hAnsi="Arial" w:cs="Arial"/>
          <w:color w:val="000000"/>
        </w:rPr>
        <w:t xml:space="preserve"> Minimizing this entropy loss promotes sparse neurons, thus forcing a binary encoding. To encourage clustering behavior, SAUCIE also introduced an intracluster loss as</w:t>
      </w:r>
    </w:p>
    <w:tbl>
      <w:tblPr>
        <w:tblStyle w:val="TableNormal1"/>
        <w:tblW w:w="0" w:type="auto"/>
        <w:tblInd w:w="365" w:type="dxa"/>
        <w:tblLook w:val="04A0" w:firstRow="1" w:lastRow="0" w:firstColumn="1" w:lastColumn="0" w:noHBand="0" w:noVBand="1"/>
      </w:tblPr>
      <w:tblGrid>
        <w:gridCol w:w="2971"/>
        <w:gridCol w:w="3033"/>
        <w:gridCol w:w="2991"/>
      </w:tblGrid>
      <w:tr w:rsidR="00041D4A" w14:paraId="5E46C2C9" w14:textId="77777777" w:rsidTr="00041D4A">
        <w:tc>
          <w:tcPr>
            <w:tcW w:w="3116" w:type="dxa"/>
          </w:tcPr>
          <w:p w14:paraId="44577BFE" w14:textId="77777777" w:rsidR="00041D4A" w:rsidRDefault="00041D4A" w:rsidP="00F506E3">
            <w:pPr>
              <w:spacing w:line="480" w:lineRule="auto"/>
              <w:jc w:val="both"/>
              <w:rPr>
                <w:rFonts w:ascii="Arial" w:eastAsia="Arial" w:hAnsi="Arial" w:cs="Arial"/>
                <w:color w:val="000000"/>
              </w:rPr>
            </w:pPr>
          </w:p>
        </w:tc>
        <w:tc>
          <w:tcPr>
            <w:tcW w:w="3117" w:type="dxa"/>
          </w:tcPr>
          <w:p w14:paraId="6B3C8AB9" w14:textId="5679F8E6" w:rsidR="00041D4A" w:rsidRDefault="00FA5BB1" w:rsidP="00F506E3">
            <w:pPr>
              <w:spacing w:line="480" w:lineRule="auto"/>
              <w:jc w:val="both"/>
              <w:rPr>
                <w:rFonts w:ascii="Arial" w:eastAsia="Arial" w:hAnsi="Arial" w:cs="Arial"/>
                <w:color w:val="000000"/>
              </w:rPr>
            </w:pPr>
            <m:oMathPara>
              <m:oMath>
                <m:sSub>
                  <m:sSubPr>
                    <m:ctrlPr>
                      <w:rPr>
                        <w:rFonts w:ascii="Cambria Math" w:eastAsia="Cambria Math" w:hAnsi="Cambria Math" w:cs="Arial"/>
                        <w:color w:val="000000"/>
                      </w:rPr>
                    </m:ctrlPr>
                  </m:sSubPr>
                  <m:e>
                    <m:r>
                      <w:rPr>
                        <w:rFonts w:ascii="Cambria Math" w:eastAsia="Cambria Math" w:hAnsi="Cambria Math" w:cs="Arial"/>
                        <w:color w:val="000000"/>
                      </w:rPr>
                      <m:t>L</m:t>
                    </m:r>
                  </m:e>
                  <m:sub>
                    <m:r>
                      <w:rPr>
                        <w:rFonts w:ascii="Cambria Math" w:eastAsia="Cambria Math" w:hAnsi="Cambria Math" w:cs="Arial"/>
                        <w:color w:val="000000"/>
                      </w:rPr>
                      <m:t>C</m:t>
                    </m:r>
                  </m:sub>
                </m:sSub>
                <m:r>
                  <w:rPr>
                    <w:rFonts w:ascii="Cambria Math" w:hAnsi="Cambria Math" w:cs="Arial"/>
                  </w:rPr>
                  <m:t>=</m:t>
                </m:r>
                <m:nary>
                  <m:naryPr>
                    <m:chr m:val="∑"/>
                    <m:limLoc m:val="undOvr"/>
                    <m:supHide m:val="1"/>
                    <m:ctrlPr>
                      <w:rPr>
                        <w:rFonts w:ascii="Cambria Math" w:hAnsi="Cambria Math" w:cs="Arial"/>
                        <w:i/>
                        <w:iCs/>
                      </w:rPr>
                    </m:ctrlPr>
                  </m:naryPr>
                  <m:sub>
                    <m:r>
                      <w:rPr>
                        <w:rFonts w:ascii="Cambria Math" w:hAnsi="Cambria Math" w:cs="Arial"/>
                      </w:rPr>
                      <m:t>i,j:</m:t>
                    </m:r>
                    <m:sSubSup>
                      <m:sSubSupPr>
                        <m:ctrlPr>
                          <w:rPr>
                            <w:rFonts w:ascii="Cambria Math" w:eastAsia="Arial" w:hAnsi="Cambria Math" w:cs="Arial"/>
                            <w:b/>
                            <w:i/>
                            <w:iCs/>
                          </w:rPr>
                        </m:ctrlPr>
                      </m:sSubSupPr>
                      <m:e>
                        <m:r>
                          <w:rPr>
                            <w:rFonts w:ascii="Cambria Math" w:eastAsia="Arial" w:hAnsi="Cambria Math" w:cs="Arial"/>
                          </w:rPr>
                          <m:t>h</m:t>
                        </m:r>
                      </m:e>
                      <m:sub>
                        <m:r>
                          <w:rPr>
                            <w:rFonts w:ascii="Cambria Math" w:eastAsia="Arial" w:hAnsi="Cambria Math" w:cs="Arial"/>
                          </w:rPr>
                          <m:t>i</m:t>
                        </m:r>
                      </m:sub>
                      <m:sup>
                        <m:r>
                          <w:rPr>
                            <w:rFonts w:ascii="Cambria Math" w:eastAsia="Arial" w:hAnsi="Cambria Math" w:cs="Arial"/>
                          </w:rPr>
                          <m:t>c</m:t>
                        </m:r>
                      </m:sup>
                    </m:sSubSup>
                    <m:r>
                      <m:rPr>
                        <m:sty m:val="bi"/>
                      </m:rPr>
                      <w:rPr>
                        <w:rFonts w:ascii="Cambria Math" w:eastAsia="Arial" w:hAnsi="Cambria Math" w:cs="Arial"/>
                      </w:rPr>
                      <m:t>=</m:t>
                    </m:r>
                    <m:sSubSup>
                      <m:sSubSupPr>
                        <m:ctrlPr>
                          <w:rPr>
                            <w:rFonts w:ascii="Cambria Math" w:eastAsia="Arial" w:hAnsi="Cambria Math" w:cs="Arial"/>
                            <w:b/>
                            <w:i/>
                            <w:iCs/>
                          </w:rPr>
                        </m:ctrlPr>
                      </m:sSubSupPr>
                      <m:e>
                        <m:r>
                          <w:rPr>
                            <w:rFonts w:ascii="Cambria Math" w:eastAsia="Arial" w:hAnsi="Cambria Math" w:cs="Arial"/>
                          </w:rPr>
                          <m:t>h</m:t>
                        </m:r>
                      </m:e>
                      <m:sub>
                        <m:r>
                          <w:rPr>
                            <w:rFonts w:ascii="Cambria Math" w:eastAsia="Arial" w:hAnsi="Cambria Math" w:cs="Arial"/>
                          </w:rPr>
                          <m:t>j</m:t>
                        </m:r>
                      </m:sub>
                      <m:sup>
                        <m:r>
                          <w:rPr>
                            <w:rFonts w:ascii="Cambria Math" w:eastAsia="Arial" w:hAnsi="Cambria Math" w:cs="Arial"/>
                          </w:rPr>
                          <m:t>c</m:t>
                        </m:r>
                      </m:sup>
                    </m:sSubSup>
                  </m:sub>
                  <m:sup/>
                  <m:e>
                    <m:sSup>
                      <m:sSupPr>
                        <m:ctrlPr>
                          <w:rPr>
                            <w:rFonts w:ascii="Cambria Math" w:hAnsi="Cambria Math" w:cs="Arial"/>
                            <w:i/>
                            <w:iCs/>
                          </w:rPr>
                        </m:ctrlPr>
                      </m:sSupPr>
                      <m:e>
                        <m:d>
                          <m:dPr>
                            <m:begChr m:val="‖"/>
                            <m:endChr m:val="‖"/>
                            <m:ctrlPr>
                              <w:rPr>
                                <w:rFonts w:ascii="Cambria Math" w:hAnsi="Cambria Math" w:cs="Arial"/>
                                <w:i/>
                                <w:iCs/>
                              </w:rPr>
                            </m:ctrlPr>
                          </m:dPr>
                          <m:e>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i</m:t>
                                </m:r>
                              </m:sub>
                            </m:sSub>
                            <m:r>
                              <w:rPr>
                                <w:rFonts w:ascii="Cambria Math" w:hAnsi="Cambria Math" w:cs="Arial"/>
                              </w:rPr>
                              <m:t>-</m:t>
                            </m:r>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j</m:t>
                                </m:r>
                              </m:sub>
                            </m:sSub>
                          </m:e>
                        </m:d>
                      </m:e>
                      <m:sup>
                        <m:r>
                          <w:rPr>
                            <w:rFonts w:ascii="Cambria Math" w:hAnsi="Cambria Math" w:cs="Arial"/>
                          </w:rPr>
                          <m:t>2</m:t>
                        </m:r>
                      </m:sup>
                    </m:sSup>
                  </m:e>
                </m:nary>
              </m:oMath>
            </m:oMathPara>
          </w:p>
        </w:tc>
        <w:tc>
          <w:tcPr>
            <w:tcW w:w="3117" w:type="dxa"/>
            <w:vAlign w:val="center"/>
          </w:tcPr>
          <w:p w14:paraId="0CA2D80B" w14:textId="4807DD75" w:rsidR="00041D4A" w:rsidRDefault="00041D4A"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38</w:t>
            </w:r>
            <w:r w:rsidRPr="00717442">
              <w:rPr>
                <w:rFonts w:ascii="Arial" w:hAnsi="Arial" w:cs="Arial"/>
                <w:iCs/>
              </w:rPr>
              <w:t>)</w:t>
            </w:r>
          </w:p>
        </w:tc>
      </w:tr>
    </w:tbl>
    <w:p w14:paraId="2218C7BE" w14:textId="204E6C2B" w:rsidR="00AC217F" w:rsidRPr="00717442" w:rsidRDefault="00AC217F" w:rsidP="00F506E3">
      <w:pPr>
        <w:pBdr>
          <w:top w:val="nil"/>
          <w:left w:val="nil"/>
          <w:bottom w:val="nil"/>
          <w:right w:val="nil"/>
          <w:between w:val="nil"/>
        </w:pBdr>
        <w:spacing w:line="480" w:lineRule="auto"/>
        <w:ind w:left="360"/>
        <w:jc w:val="both"/>
        <w:rPr>
          <w:rFonts w:ascii="Arial" w:eastAsia="Arial" w:hAnsi="Arial" w:cs="Arial"/>
          <w:color w:val="000000"/>
        </w:rPr>
      </w:pPr>
      <w:r w:rsidRPr="00717442">
        <w:rPr>
          <w:rFonts w:ascii="Arial" w:eastAsia="Arial" w:hAnsi="Arial" w:cs="Arial"/>
          <w:color w:val="000000"/>
        </w:rPr>
        <w:t xml:space="preserve"> which computes the</w:t>
      </w:r>
      <w:r w:rsidR="005F42BE">
        <w:rPr>
          <w:rFonts w:ascii="Arial" w:eastAsia="Arial" w:hAnsi="Arial" w:cs="Arial"/>
          <w:color w:val="000000"/>
        </w:rPr>
        <w:t xml:space="preserve"> </w:t>
      </w:r>
      <w:r w:rsidR="005F42BE" w:rsidRPr="00717442">
        <w:rPr>
          <w:rFonts w:ascii="Arial" w:eastAsia="Arial" w:hAnsi="Arial" w:cs="Arial"/>
          <w:color w:val="000000"/>
        </w:rPr>
        <w:t>distance</w:t>
      </w:r>
      <w:r w:rsidRPr="00717442">
        <w:rPr>
          <w:rFonts w:ascii="Arial" w:eastAsia="Arial" w:hAnsi="Arial" w:cs="Arial"/>
          <w:color w:val="000000"/>
        </w:rPr>
        <w:t xml:space="preserve"> </w:t>
      </w:r>
      <m:oMath>
        <m:sSub>
          <m:sSubPr>
            <m:ctrlPr>
              <w:rPr>
                <w:rFonts w:ascii="Cambria Math" w:eastAsia="Cambria Math" w:hAnsi="Cambria Math" w:cs="Arial"/>
                <w:color w:val="000000"/>
              </w:rPr>
            </m:ctrlPr>
          </m:sSubPr>
          <m:e>
            <m:r>
              <w:rPr>
                <w:rFonts w:ascii="Cambria Math" w:eastAsia="Cambria Math" w:hAnsi="Cambria Math" w:cs="Arial"/>
                <w:color w:val="000000"/>
              </w:rPr>
              <m:t>L</m:t>
            </m:r>
          </m:e>
          <m:sub>
            <m:r>
              <w:rPr>
                <w:rFonts w:ascii="Cambria Math" w:eastAsia="Cambria Math" w:hAnsi="Cambria Math" w:cs="Arial"/>
                <w:color w:val="000000"/>
              </w:rPr>
              <m:t>C</m:t>
            </m:r>
          </m:sub>
        </m:sSub>
      </m:oMath>
      <w:r w:rsidRPr="00717442">
        <w:rPr>
          <w:rFonts w:ascii="Arial" w:eastAsia="Arial" w:hAnsi="Arial" w:cs="Arial"/>
          <w:color w:val="000000"/>
        </w:rPr>
        <w:t xml:space="preserve"> between the expressions of a pair of cells</w:t>
      </w:r>
      <w:r w:rsidR="005F42BE">
        <w:rPr>
          <w:rFonts w:ascii="Arial" w:eastAsia="Arial" w:hAnsi="Arial" w:cs="Arial"/>
          <w:color w:val="000000"/>
        </w:rPr>
        <w:t xml:space="preserve"> (</w:t>
      </w:r>
      <m:oMath>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i</m:t>
            </m:r>
          </m:sub>
        </m:sSub>
        <m:r>
          <w:rPr>
            <w:rFonts w:ascii="Cambria Math" w:hAnsi="Cambria Math" w:cs="Arial"/>
          </w:rPr>
          <m:t xml:space="preserve">,  </m:t>
        </m:r>
        <m:sSub>
          <m:sSubPr>
            <m:ctrlPr>
              <w:rPr>
                <w:rFonts w:ascii="Cambria Math" w:eastAsia="Arial" w:hAnsi="Cambria Math" w:cs="Arial"/>
                <w:i/>
              </w:rPr>
            </m:ctrlPr>
          </m:sSubPr>
          <m:e>
            <m:acc>
              <m:accPr>
                <m:ctrlPr>
                  <w:rPr>
                    <w:rFonts w:ascii="Cambria Math" w:eastAsia="Arial" w:hAnsi="Cambria Math" w:cs="Arial"/>
                    <w:b/>
                    <w:i/>
                  </w:rPr>
                </m:ctrlPr>
              </m:accPr>
              <m:e>
                <m:r>
                  <m:rPr>
                    <m:sty m:val="bi"/>
                  </m:rPr>
                  <w:rPr>
                    <w:rFonts w:ascii="Cambria Math" w:eastAsia="Arial" w:hAnsi="Cambria Math" w:cs="Arial"/>
                  </w:rPr>
                  <m:t>x</m:t>
                </m:r>
              </m:e>
            </m:acc>
          </m:e>
          <m:sub>
            <m:r>
              <w:rPr>
                <w:rFonts w:ascii="Cambria Math" w:eastAsia="Arial" w:hAnsi="Cambria Math" w:cs="Arial"/>
              </w:rPr>
              <m:t>j</m:t>
            </m:r>
          </m:sub>
        </m:sSub>
      </m:oMath>
      <w:r w:rsidR="005F42BE">
        <w:rPr>
          <w:rFonts w:ascii="Arial" w:eastAsia="Arial" w:hAnsi="Arial" w:cs="Arial"/>
          <w:color w:val="000000"/>
        </w:rPr>
        <w:t>)</w:t>
      </w:r>
      <w:r w:rsidRPr="00717442">
        <w:rPr>
          <w:rFonts w:ascii="Arial" w:eastAsia="Arial" w:hAnsi="Arial" w:cs="Arial"/>
          <w:color w:val="000000"/>
        </w:rPr>
        <w:t xml:space="preserve"> that have the same cluster ID</w:t>
      </w:r>
      <w:r w:rsidR="005F42BE">
        <w:rPr>
          <w:rFonts w:ascii="Arial" w:eastAsia="Arial" w:hAnsi="Arial" w:cs="Arial"/>
          <w:color w:val="000000"/>
        </w:rPr>
        <w:t xml:space="preserve"> (</w:t>
      </w:r>
      <m:oMath>
        <m:sSubSup>
          <m:sSubSupPr>
            <m:ctrlPr>
              <w:rPr>
                <w:rFonts w:ascii="Cambria Math" w:eastAsia="Arial" w:hAnsi="Cambria Math" w:cs="Arial"/>
                <w:i/>
                <w:color w:val="000000"/>
              </w:rPr>
            </m:ctrlPr>
          </m:sSubSupPr>
          <m:e>
            <m:r>
              <w:rPr>
                <w:rFonts w:ascii="Cambria Math" w:eastAsia="Arial" w:hAnsi="Cambria Math" w:cs="Arial"/>
                <w:color w:val="000000"/>
              </w:rPr>
              <m:t>h</m:t>
            </m:r>
          </m:e>
          <m:sub>
            <m:r>
              <w:rPr>
                <w:rFonts w:ascii="Cambria Math" w:eastAsia="Arial" w:hAnsi="Cambria Math" w:cs="Arial"/>
                <w:color w:val="000000"/>
              </w:rPr>
              <m:t>i</m:t>
            </m:r>
          </m:sub>
          <m:sup>
            <m:r>
              <w:rPr>
                <w:rFonts w:ascii="Cambria Math" w:eastAsia="Arial" w:hAnsi="Cambria Math" w:cs="Arial"/>
                <w:color w:val="000000"/>
              </w:rPr>
              <m:t>c</m:t>
            </m:r>
          </m:sup>
        </m:sSubSup>
        <m:r>
          <w:rPr>
            <w:rFonts w:ascii="Cambria Math" w:eastAsia="Arial" w:hAnsi="Cambria Math" w:cs="Arial"/>
            <w:color w:val="000000"/>
          </w:rPr>
          <m:t>=</m:t>
        </m:r>
        <m:sSubSup>
          <m:sSubSupPr>
            <m:ctrlPr>
              <w:rPr>
                <w:rFonts w:ascii="Cambria Math" w:eastAsia="Arial" w:hAnsi="Cambria Math" w:cs="Arial"/>
                <w:i/>
                <w:color w:val="000000"/>
              </w:rPr>
            </m:ctrlPr>
          </m:sSubSupPr>
          <m:e>
            <m:r>
              <w:rPr>
                <w:rFonts w:ascii="Cambria Math" w:eastAsia="Arial" w:hAnsi="Cambria Math" w:cs="Arial"/>
                <w:color w:val="000000"/>
              </w:rPr>
              <m:t>h</m:t>
            </m:r>
          </m:e>
          <m:sub>
            <m:r>
              <w:rPr>
                <w:rFonts w:ascii="Cambria Math" w:eastAsia="Arial" w:hAnsi="Cambria Math" w:cs="Arial"/>
                <w:color w:val="000000"/>
              </w:rPr>
              <m:t>j</m:t>
            </m:r>
          </m:sub>
          <m:sup>
            <m:r>
              <w:rPr>
                <w:rFonts w:ascii="Cambria Math" w:eastAsia="Arial" w:hAnsi="Cambria Math" w:cs="Arial"/>
                <w:color w:val="000000"/>
              </w:rPr>
              <m:t>c</m:t>
            </m:r>
          </m:sup>
        </m:sSubSup>
      </m:oMath>
      <w:r w:rsidR="005F42BE">
        <w:rPr>
          <w:rFonts w:ascii="Arial" w:eastAsia="Arial" w:hAnsi="Arial" w:cs="Arial"/>
          <w:color w:val="000000"/>
        </w:rPr>
        <w:t>)</w:t>
      </w:r>
      <w:r w:rsidRPr="00717442">
        <w:rPr>
          <w:rFonts w:ascii="Arial" w:eastAsia="Arial" w:hAnsi="Arial" w:cs="Arial"/>
          <w:color w:val="000000"/>
        </w:rPr>
        <w:t xml:space="preserve">. </w:t>
      </w:r>
    </w:p>
    <w:p w14:paraId="2BB3770D" w14:textId="77777777" w:rsidR="00AC217F" w:rsidRPr="00717442" w:rsidRDefault="00AC217F" w:rsidP="00F506E3">
      <w:pPr>
        <w:pBdr>
          <w:top w:val="nil"/>
          <w:left w:val="nil"/>
          <w:bottom w:val="nil"/>
          <w:right w:val="nil"/>
          <w:between w:val="nil"/>
        </w:pBdr>
        <w:spacing w:line="480" w:lineRule="auto"/>
        <w:ind w:left="360"/>
        <w:jc w:val="both"/>
        <w:rPr>
          <w:rFonts w:ascii="Arial" w:eastAsia="Arial" w:hAnsi="Arial" w:cs="Arial"/>
          <w:color w:val="000000"/>
        </w:rPr>
      </w:pPr>
    </w:p>
    <w:p w14:paraId="1EEAFBF3" w14:textId="51015E6F" w:rsidR="00AC217F" w:rsidRDefault="00AC217F" w:rsidP="00F506E3">
      <w:pPr>
        <w:numPr>
          <w:ilvl w:val="0"/>
          <w:numId w:val="1"/>
        </w:numPr>
        <w:pBdr>
          <w:top w:val="nil"/>
          <w:left w:val="nil"/>
          <w:bottom w:val="nil"/>
          <w:right w:val="nil"/>
          <w:between w:val="nil"/>
        </w:pBdr>
        <w:spacing w:line="480" w:lineRule="auto"/>
        <w:jc w:val="both"/>
        <w:rPr>
          <w:rFonts w:ascii="Arial" w:eastAsia="Arial" w:hAnsi="Arial" w:cs="Arial"/>
          <w:color w:val="000000"/>
        </w:rPr>
      </w:pPr>
      <w:r w:rsidRPr="00717442">
        <w:rPr>
          <w:rFonts w:ascii="Arial" w:eastAsia="Arial" w:hAnsi="Arial" w:cs="Arial"/>
          <w:color w:val="000000"/>
        </w:rPr>
        <w:t>Batch correction: To correct the batch effect, a</w:t>
      </w:r>
      <w:r w:rsidR="00FF53ED">
        <w:rPr>
          <w:rFonts w:ascii="Arial" w:eastAsia="Arial" w:hAnsi="Arial" w:cs="Arial"/>
          <w:color w:val="000000"/>
        </w:rPr>
        <w:t>n</w:t>
      </w:r>
      <w:r w:rsidRPr="00717442">
        <w:rPr>
          <w:rFonts w:ascii="Arial" w:eastAsia="Arial" w:hAnsi="Arial" w:cs="Arial"/>
          <w:color w:val="000000"/>
        </w:rPr>
        <w:t xml:space="preserve"> MMD loss is introduced to measure the differences in terms of the distribution between batches in the latent space</w:t>
      </w:r>
    </w:p>
    <w:tbl>
      <w:tblPr>
        <w:tblStyle w:val="TableNormal1"/>
        <w:tblW w:w="0" w:type="auto"/>
        <w:tblInd w:w="365" w:type="dxa"/>
        <w:tblLook w:val="04A0" w:firstRow="1" w:lastRow="0" w:firstColumn="1" w:lastColumn="0" w:noHBand="0" w:noVBand="1"/>
      </w:tblPr>
      <w:tblGrid>
        <w:gridCol w:w="2329"/>
        <w:gridCol w:w="4394"/>
        <w:gridCol w:w="2267"/>
      </w:tblGrid>
      <w:tr w:rsidR="00041D4A" w14:paraId="5FF282D8" w14:textId="77777777" w:rsidTr="005A37E2">
        <w:tc>
          <w:tcPr>
            <w:tcW w:w="2329" w:type="dxa"/>
          </w:tcPr>
          <w:p w14:paraId="2F49DFB9" w14:textId="77777777" w:rsidR="00041D4A" w:rsidRDefault="00041D4A" w:rsidP="00F506E3">
            <w:pPr>
              <w:spacing w:line="480" w:lineRule="auto"/>
              <w:jc w:val="both"/>
              <w:rPr>
                <w:rFonts w:ascii="Arial" w:eastAsia="Arial" w:hAnsi="Arial" w:cs="Arial"/>
                <w:color w:val="000000"/>
              </w:rPr>
            </w:pPr>
          </w:p>
        </w:tc>
        <w:tc>
          <w:tcPr>
            <w:tcW w:w="4394" w:type="dxa"/>
          </w:tcPr>
          <w:p w14:paraId="40187E5E" w14:textId="64524D98" w:rsidR="00041D4A" w:rsidRDefault="00FA5BB1" w:rsidP="00F506E3">
            <w:pPr>
              <w:spacing w:line="480" w:lineRule="auto"/>
              <w:jc w:val="both"/>
              <w:rPr>
                <w:rFonts w:ascii="Arial" w:eastAsia="Arial" w:hAnsi="Arial" w:cs="Arial"/>
                <w:color w:val="000000"/>
              </w:rPr>
            </w:pPr>
            <m:oMathPara>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B</m:t>
                    </m:r>
                  </m:sub>
                </m:sSub>
                <m:r>
                  <w:rPr>
                    <w:rFonts w:ascii="Cambria Math" w:hAnsi="Cambria Math" w:cs="Arial"/>
                  </w:rPr>
                  <m:t>=</m:t>
                </m:r>
                <m:nary>
                  <m:naryPr>
                    <m:chr m:val="∑"/>
                    <m:limLoc m:val="subSup"/>
                    <m:ctrlPr>
                      <w:rPr>
                        <w:rFonts w:ascii="Cambria Math" w:hAnsi="Cambria Math" w:cs="Arial"/>
                        <w:i/>
                        <w:iCs/>
                      </w:rPr>
                    </m:ctrlPr>
                  </m:naryPr>
                  <m:sub>
                    <m:r>
                      <w:rPr>
                        <w:rFonts w:ascii="Cambria Math" w:hAnsi="Cambria Math" w:cs="Arial"/>
                      </w:rPr>
                      <m:t>l=1,l≠ref</m:t>
                    </m:r>
                  </m:sub>
                  <m:sup>
                    <m:r>
                      <w:rPr>
                        <w:rFonts w:ascii="Cambria Math" w:hAnsi="Cambria Math" w:cs="Arial"/>
                      </w:rPr>
                      <m:t>B</m:t>
                    </m:r>
                  </m:sup>
                  <m:e>
                    <m:r>
                      <w:rPr>
                        <w:rFonts w:ascii="Cambria Math" w:hAnsi="Cambria Math" w:cs="Arial"/>
                      </w:rPr>
                      <m:t>MMD(</m:t>
                    </m:r>
                    <m:sSub>
                      <m:sSubPr>
                        <m:ctrlPr>
                          <w:rPr>
                            <w:rFonts w:ascii="Cambria Math" w:hAnsi="Cambria Math" w:cs="Arial"/>
                            <w:i/>
                          </w:rPr>
                        </m:ctrlPr>
                      </m:sSubPr>
                      <m:e>
                        <m:r>
                          <m:rPr>
                            <m:sty m:val="bi"/>
                          </m:rPr>
                          <w:rPr>
                            <w:rFonts w:ascii="Cambria Math" w:hAnsi="Cambria Math" w:cs="Arial"/>
                          </w:rPr>
                          <m:t>z</m:t>
                        </m:r>
                        <m:ctrlPr>
                          <w:rPr>
                            <w:rFonts w:ascii="Cambria Math" w:hAnsi="Cambria Math" w:cs="Arial"/>
                            <w:i/>
                            <w:iCs/>
                          </w:rPr>
                        </m:ctrlPr>
                      </m:e>
                      <m:sub>
                        <m:r>
                          <w:rPr>
                            <w:rFonts w:ascii="Cambria Math" w:hAnsi="Cambria Math" w:cs="Arial"/>
                          </w:rPr>
                          <m:t>ref</m:t>
                        </m:r>
                      </m:sub>
                    </m:sSub>
                    <m:r>
                      <m:rPr>
                        <m:sty m:val="bi"/>
                      </m:rPr>
                      <w:rPr>
                        <w:rFonts w:ascii="Cambria Math" w:hAnsi="Cambria Math" w:cs="Arial"/>
                      </w:rPr>
                      <m:t>,</m:t>
                    </m:r>
                    <m:r>
                      <w:rPr>
                        <w:rFonts w:ascii="Cambria Math" w:hAnsi="Cambria Math" w:cs="Arial"/>
                      </w:rPr>
                      <m:t xml:space="preserve"> </m:t>
                    </m:r>
                  </m:e>
                </m:nary>
                <m:sSub>
                  <m:sSubPr>
                    <m:ctrlPr>
                      <w:rPr>
                        <w:rFonts w:ascii="Cambria Math" w:hAnsi="Cambria Math" w:cs="Arial"/>
                        <w:b/>
                        <w:bCs/>
                        <w:i/>
                        <w:iCs/>
                      </w:rPr>
                    </m:ctrlPr>
                  </m:sSubPr>
                  <m:e>
                    <m:r>
                      <m:rPr>
                        <m:sty m:val="bi"/>
                      </m:rPr>
                      <w:rPr>
                        <w:rFonts w:ascii="Cambria Math" w:hAnsi="Cambria Math" w:cs="Arial"/>
                      </w:rPr>
                      <m:t>z</m:t>
                    </m:r>
                  </m:e>
                  <m:sub>
                    <m:r>
                      <w:rPr>
                        <w:rFonts w:ascii="Cambria Math" w:hAnsi="Cambria Math" w:cs="Arial"/>
                      </w:rPr>
                      <m:t>l</m:t>
                    </m:r>
                  </m:sub>
                </m:sSub>
                <m:r>
                  <m:rPr>
                    <m:sty m:val="bi"/>
                  </m:rPr>
                  <w:rPr>
                    <w:rFonts w:ascii="Cambria Math" w:hAnsi="Cambria Math" w:cs="Arial"/>
                  </w:rPr>
                  <m:t>)</m:t>
                </m:r>
              </m:oMath>
            </m:oMathPara>
          </w:p>
        </w:tc>
        <w:tc>
          <w:tcPr>
            <w:tcW w:w="2267" w:type="dxa"/>
            <w:vAlign w:val="center"/>
          </w:tcPr>
          <w:p w14:paraId="06B4C4E7" w14:textId="7D54E0D7" w:rsidR="00041D4A" w:rsidRDefault="00041D4A"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39</w:t>
            </w:r>
            <w:r w:rsidRPr="00717442">
              <w:rPr>
                <w:rFonts w:ascii="Arial" w:hAnsi="Arial" w:cs="Arial"/>
                <w:iCs/>
              </w:rPr>
              <w:t>)</w:t>
            </w:r>
          </w:p>
        </w:tc>
      </w:tr>
    </w:tbl>
    <w:p w14:paraId="50C0AFE2" w14:textId="1912C360" w:rsidR="00AC217F" w:rsidRPr="00717442" w:rsidRDefault="00AC217F" w:rsidP="00F506E3">
      <w:pPr>
        <w:spacing w:line="480" w:lineRule="auto"/>
        <w:ind w:left="360"/>
        <w:jc w:val="both"/>
        <w:rPr>
          <w:rFonts w:ascii="Arial" w:eastAsia="Arial" w:hAnsi="Arial" w:cs="Arial"/>
        </w:rPr>
      </w:pPr>
      <w:r w:rsidRPr="00717442">
        <w:rPr>
          <w:rFonts w:ascii="Arial" w:eastAsia="Arial" w:hAnsi="Arial" w:cs="Arial"/>
        </w:rPr>
        <w:t xml:space="preserve">where </w:t>
      </w:r>
      <m:oMath>
        <m:r>
          <w:rPr>
            <w:rFonts w:ascii="Cambria Math" w:eastAsia="Cambria Math" w:hAnsi="Cambria Math" w:cs="Arial"/>
          </w:rPr>
          <m:t>B</m:t>
        </m:r>
      </m:oMath>
      <w:r w:rsidRPr="00717442">
        <w:rPr>
          <w:rFonts w:ascii="Arial" w:eastAsia="Arial" w:hAnsi="Arial" w:cs="Arial"/>
        </w:rPr>
        <w:t xml:space="preserve"> is the total number of batches and </w:t>
      </w:r>
      <m:oMath>
        <m:sSub>
          <m:sSubPr>
            <m:ctrlPr>
              <w:rPr>
                <w:rFonts w:ascii="Cambria Math" w:eastAsia="Cambria Math" w:hAnsi="Cambria Math" w:cs="Arial"/>
              </w:rPr>
            </m:ctrlPr>
          </m:sSubPr>
          <m:e>
            <m:r>
              <m:rPr>
                <m:sty m:val="bi"/>
              </m:rPr>
              <w:rPr>
                <w:rFonts w:ascii="Cambria Math" w:eastAsia="Cambria Math" w:hAnsi="Cambria Math" w:cs="Arial"/>
              </w:rPr>
              <m:t>z</m:t>
            </m:r>
          </m:e>
          <m:sub>
            <m:r>
              <w:rPr>
                <w:rFonts w:ascii="Cambria Math" w:eastAsia="Cambria Math" w:hAnsi="Cambria Math" w:cs="Arial"/>
              </w:rPr>
              <m:t>ref</m:t>
            </m:r>
          </m:sub>
        </m:sSub>
      </m:oMath>
      <w:r w:rsidRPr="00717442">
        <w:rPr>
          <w:rFonts w:ascii="Arial" w:eastAsia="Arial" w:hAnsi="Arial" w:cs="Arial"/>
        </w:rPr>
        <w:t xml:space="preserve"> is the latent </w:t>
      </w:r>
      <w:r w:rsidR="00B43997">
        <w:rPr>
          <w:rFonts w:ascii="Arial" w:eastAsia="Arial" w:hAnsi="Arial" w:cs="Arial"/>
        </w:rPr>
        <w:t xml:space="preserve">variable </w:t>
      </w:r>
      <w:r w:rsidRPr="00717442">
        <w:rPr>
          <w:rFonts w:ascii="Arial" w:eastAsia="Arial" w:hAnsi="Arial" w:cs="Arial"/>
        </w:rPr>
        <w:t xml:space="preserve">of an arbitrarily chosen reference </w:t>
      </w:r>
      <w:proofErr w:type="gramStart"/>
      <w:r w:rsidRPr="00717442">
        <w:rPr>
          <w:rFonts w:ascii="Arial" w:eastAsia="Arial" w:hAnsi="Arial" w:cs="Arial"/>
        </w:rPr>
        <w:t>batch.</w:t>
      </w:r>
      <w:proofErr w:type="gramEnd"/>
      <w:r w:rsidRPr="00717442">
        <w:rPr>
          <w:rFonts w:ascii="Arial" w:eastAsia="Arial" w:hAnsi="Arial" w:cs="Arial"/>
        </w:rPr>
        <w:t xml:space="preserve"> </w:t>
      </w:r>
    </w:p>
    <w:p w14:paraId="0B2851FD" w14:textId="068C18E0" w:rsidR="00AC217F" w:rsidRPr="00717442" w:rsidRDefault="00AC217F" w:rsidP="00F506E3">
      <w:pPr>
        <w:numPr>
          <w:ilvl w:val="0"/>
          <w:numId w:val="1"/>
        </w:numPr>
        <w:pBdr>
          <w:top w:val="nil"/>
          <w:left w:val="nil"/>
          <w:bottom w:val="nil"/>
          <w:right w:val="nil"/>
          <w:between w:val="nil"/>
        </w:pBdr>
        <w:spacing w:line="480" w:lineRule="auto"/>
        <w:jc w:val="both"/>
        <w:rPr>
          <w:rFonts w:ascii="Arial" w:eastAsia="Arial" w:hAnsi="Arial" w:cs="Arial"/>
          <w:color w:val="000000"/>
        </w:rPr>
      </w:pPr>
      <w:r w:rsidRPr="00717442">
        <w:rPr>
          <w:rFonts w:ascii="Arial" w:eastAsia="Arial" w:hAnsi="Arial" w:cs="Arial"/>
          <w:color w:val="000000"/>
        </w:rPr>
        <w:t xml:space="preserve">Imputation and visualization: The output of the decoder is taken by SAUCIE as an imputed version of the input gene expression. To visualize the data without performing an additional dimension reduction directly, the dimension of the latent </w:t>
      </w:r>
      <w:r w:rsidR="00B43997">
        <w:rPr>
          <w:rFonts w:ascii="Arial" w:eastAsia="Arial" w:hAnsi="Arial" w:cs="Arial"/>
          <w:color w:val="000000"/>
        </w:rPr>
        <w:t>variable</w:t>
      </w:r>
      <w:r w:rsidRPr="00717442">
        <w:rPr>
          <w:rFonts w:ascii="Arial" w:eastAsia="Arial" w:hAnsi="Arial" w:cs="Arial"/>
          <w:color w:val="000000"/>
        </w:rPr>
        <w:t xml:space="preserve"> </w:t>
      </w:r>
      <m:oMath>
        <m:sSub>
          <m:sSubPr>
            <m:ctrlPr>
              <w:rPr>
                <w:rFonts w:ascii="Cambria Math" w:eastAsia="Cambria Math" w:hAnsi="Cambria Math" w:cs="Arial"/>
                <w:b/>
                <w:i/>
                <w:color w:val="000000"/>
              </w:rPr>
            </m:ctrlPr>
          </m:sSubPr>
          <m:e>
            <m:r>
              <m:rPr>
                <m:sty m:val="bi"/>
              </m:rPr>
              <w:rPr>
                <w:rFonts w:ascii="Cambria Math" w:eastAsia="Cambria Math" w:hAnsi="Cambria Math" w:cs="Arial"/>
                <w:color w:val="000000"/>
              </w:rPr>
              <m:t>z</m:t>
            </m:r>
          </m:e>
          <m:sub>
            <m:r>
              <w:rPr>
                <w:rFonts w:ascii="Cambria Math" w:eastAsia="Cambria Math" w:hAnsi="Cambria Math" w:cs="Arial"/>
                <w:color w:val="000000"/>
              </w:rPr>
              <m:t>n</m:t>
            </m:r>
          </m:sub>
        </m:sSub>
      </m:oMath>
      <w:r w:rsidRPr="00717442">
        <w:rPr>
          <w:rFonts w:ascii="Arial" w:eastAsia="Arial" w:hAnsi="Arial" w:cs="Arial"/>
          <w:b/>
          <w:color w:val="000000"/>
        </w:rPr>
        <w:t xml:space="preserve"> </w:t>
      </w:r>
      <w:r w:rsidRPr="00717442">
        <w:rPr>
          <w:rFonts w:ascii="Arial" w:eastAsia="Arial" w:hAnsi="Arial" w:cs="Arial"/>
          <w:color w:val="000000"/>
        </w:rPr>
        <w:t xml:space="preserve">is forced to 2.    </w:t>
      </w:r>
    </w:p>
    <w:p w14:paraId="4F2B6D5E" w14:textId="4E52CA39" w:rsidR="00AC217F" w:rsidRPr="00717442" w:rsidRDefault="00AC217F" w:rsidP="00F506E3">
      <w:pPr>
        <w:spacing w:line="480" w:lineRule="auto"/>
        <w:jc w:val="both"/>
        <w:rPr>
          <w:rFonts w:ascii="Arial" w:eastAsia="Arial" w:hAnsi="Arial" w:cs="Arial"/>
        </w:rPr>
      </w:pPr>
      <w:r w:rsidRPr="00717442">
        <w:rPr>
          <w:rFonts w:ascii="Arial" w:eastAsia="Arial" w:hAnsi="Arial" w:cs="Arial"/>
        </w:rPr>
        <w:lastRenderedPageBreak/>
        <w:t xml:space="preserve">Training the model includes two sequential runs. In the first run, an autoencoder is trained to minimize the loss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r>
          <w:rPr>
            <w:rFonts w:ascii="Cambria Math" w:eastAsia="Cambria Math" w:hAnsi="Cambria Math" w:cs="Arial"/>
          </w:rPr>
          <m:t>+</m:t>
        </m:r>
        <m:sSub>
          <m:sSubPr>
            <m:ctrlPr>
              <w:rPr>
                <w:rFonts w:ascii="Cambria Math" w:eastAsia="Cambria Math" w:hAnsi="Cambria Math" w:cs="Arial"/>
              </w:rPr>
            </m:ctrlPr>
          </m:sSubPr>
          <m:e>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B</m:t>
                </m:r>
              </m:sub>
            </m:sSub>
            <m:r>
              <w:rPr>
                <w:rFonts w:ascii="Cambria Math" w:eastAsia="Cambria Math" w:hAnsi="Cambria Math" w:cs="Arial"/>
              </w:rPr>
              <m:t>L</m:t>
            </m:r>
          </m:e>
          <m:sub>
            <m:r>
              <w:rPr>
                <w:rFonts w:ascii="Cambria Math" w:eastAsia="Cambria Math" w:hAnsi="Cambria Math" w:cs="Arial"/>
              </w:rPr>
              <m:t>B</m:t>
            </m:r>
          </m:sub>
        </m:sSub>
      </m:oMath>
      <w:r w:rsidRPr="00717442">
        <w:rPr>
          <w:rFonts w:ascii="Arial" w:eastAsia="Arial" w:hAnsi="Arial" w:cs="Arial"/>
        </w:rPr>
        <w:t xml:space="preserve"> with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oMath>
      <w:r w:rsidRPr="00717442">
        <w:rPr>
          <w:rFonts w:ascii="Arial" w:eastAsia="Arial" w:hAnsi="Arial" w:cs="Arial"/>
        </w:rPr>
        <w:t xml:space="preserve"> being the </w:t>
      </w:r>
      <w:r w:rsidR="00B43997">
        <w:rPr>
          <w:rFonts w:ascii="Arial" w:eastAsia="Arial" w:hAnsi="Arial" w:cs="Arial"/>
        </w:rPr>
        <w:t xml:space="preserve">MSE </w:t>
      </w:r>
      <w:r w:rsidRPr="00717442">
        <w:rPr>
          <w:rFonts w:ascii="Arial" w:eastAsia="Arial" w:hAnsi="Arial" w:cs="Arial"/>
        </w:rPr>
        <w:t>reconstruction loss defined in (</w:t>
      </w:r>
      <w:r w:rsidR="00FD5E6E">
        <w:rPr>
          <w:rFonts w:ascii="Arial" w:eastAsia="Arial" w:hAnsi="Arial" w:cs="Arial"/>
        </w:rPr>
        <w:t>9</w:t>
      </w:r>
      <w:r w:rsidRPr="00717442">
        <w:rPr>
          <w:rFonts w:ascii="Arial" w:eastAsia="Arial" w:hAnsi="Arial" w:cs="Arial"/>
        </w:rPr>
        <w:t>) so that a batch-corrected, imputed input </w:t>
      </w:r>
      <m:oMath>
        <m:acc>
          <m:accPr>
            <m:chr m:val="̃"/>
            <m:ctrlPr>
              <w:rPr>
                <w:rFonts w:ascii="Cambria Math" w:eastAsia="Cambria Math" w:hAnsi="Cambria Math" w:cs="Arial"/>
              </w:rPr>
            </m:ctrlPr>
          </m:accPr>
          <m:e>
            <m:r>
              <m:rPr>
                <m:sty m:val="bi"/>
              </m:rPr>
              <w:rPr>
                <w:rFonts w:ascii="Cambria Math" w:eastAsia="Cambria Math" w:hAnsi="Cambria Math" w:cs="Arial"/>
              </w:rPr>
              <m:t>x</m:t>
            </m:r>
          </m:e>
        </m:acc>
      </m:oMath>
      <w:r w:rsidRPr="00717442">
        <w:rPr>
          <w:rFonts w:ascii="Arial" w:eastAsia="Arial" w:hAnsi="Arial" w:cs="Arial"/>
        </w:rPr>
        <w:t xml:space="preserve"> can be obtained at the output of the decoder. In the second run, the bottleneck layer of the encoder from the first run is replaced by a 2-D latent code for visualization and a digital encoding layer is also introduced. This model takes the cleaned </w:t>
      </w:r>
      <m:oMath>
        <m:acc>
          <m:accPr>
            <m:chr m:val="̃"/>
            <m:ctrlPr>
              <w:rPr>
                <w:rFonts w:ascii="Cambria Math" w:eastAsia="Cambria Math" w:hAnsi="Cambria Math" w:cs="Arial"/>
              </w:rPr>
            </m:ctrlPr>
          </m:accPr>
          <m:e>
            <m:r>
              <m:rPr>
                <m:sty m:val="bi"/>
              </m:rPr>
              <w:rPr>
                <w:rFonts w:ascii="Cambria Math" w:eastAsia="Cambria Math" w:hAnsi="Cambria Math" w:cs="Arial"/>
              </w:rPr>
              <m:t>x</m:t>
            </m:r>
          </m:e>
        </m:acc>
      </m:oMath>
      <w:r w:rsidRPr="00717442">
        <w:rPr>
          <w:rFonts w:ascii="Arial" w:eastAsia="Arial" w:hAnsi="Arial" w:cs="Arial"/>
        </w:rPr>
        <w:t xml:space="preserve"> as the input and is trained for clustering by minimizing the loss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0</m:t>
            </m:r>
          </m:sub>
        </m:sSub>
        <m:r>
          <w:rPr>
            <w:rFonts w:ascii="Cambria Math" w:eastAsia="Cambria Math" w:hAnsi="Cambria Math" w:cs="Arial"/>
          </w:rPr>
          <m:t>+</m:t>
        </m:r>
        <m:sSub>
          <m:sSubPr>
            <m:ctrlPr>
              <w:rPr>
                <w:rFonts w:ascii="Cambria Math" w:eastAsia="Cambria Math" w:hAnsi="Cambria Math" w:cs="Arial"/>
              </w:rPr>
            </m:ctrlPr>
          </m:sSubPr>
          <m:e>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D</m:t>
                </m:r>
              </m:sub>
            </m:sSub>
            <m:r>
              <w:rPr>
                <w:rFonts w:ascii="Cambria Math" w:eastAsia="Cambria Math" w:hAnsi="Cambria Math" w:cs="Arial"/>
              </w:rPr>
              <m:t>L</m:t>
            </m:r>
          </m:e>
          <m:sub>
            <m:r>
              <w:rPr>
                <w:rFonts w:ascii="Cambria Math" w:eastAsia="Cambria Math" w:hAnsi="Cambria Math" w:cs="Arial"/>
              </w:rPr>
              <m:t>D</m:t>
            </m:r>
          </m:sub>
        </m:sSub>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C</m:t>
            </m:r>
          </m:sub>
        </m:sSub>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C</m:t>
            </m:r>
          </m:sub>
        </m:sSub>
      </m:oMath>
      <w:r w:rsidRPr="00717442">
        <w:rPr>
          <w:rFonts w:ascii="Arial" w:eastAsia="Arial" w:hAnsi="Arial" w:cs="Arial"/>
        </w:rPr>
        <w:t xml:space="preserve">. After the model is trained, </w:t>
      </w:r>
      <m:oMath>
        <m:acc>
          <m:accPr>
            <m:chr m:val="̃"/>
            <m:ctrlPr>
              <w:rPr>
                <w:rFonts w:ascii="Cambria Math" w:eastAsia="Cambria Math" w:hAnsi="Cambria Math" w:cs="Arial"/>
              </w:rPr>
            </m:ctrlPr>
          </m:accPr>
          <m:e>
            <m:r>
              <w:rPr>
                <w:rFonts w:ascii="Cambria Math" w:eastAsia="Cambria Math" w:hAnsi="Cambria Math" w:cs="Arial"/>
              </w:rPr>
              <m:t>x</m:t>
            </m:r>
          </m:e>
        </m:acc>
      </m:oMath>
      <w:r w:rsidRPr="00717442">
        <w:rPr>
          <w:rFonts w:ascii="Arial" w:eastAsia="Arial" w:hAnsi="Arial" w:cs="Arial"/>
          <w:b/>
        </w:rPr>
        <w:t xml:space="preserve"> </w:t>
      </w:r>
      <w:r w:rsidRPr="00717442">
        <w:rPr>
          <w:rFonts w:ascii="Arial" w:eastAsia="Arial" w:hAnsi="Arial" w:cs="Arial"/>
        </w:rPr>
        <w:t xml:space="preserve">is the imputed, batch-corrected gene expression. The 2-D latent code is used for visualization and the binary encoder encodes the cluster ID. </w:t>
      </w:r>
    </w:p>
    <w:p w14:paraId="53B549C6" w14:textId="32FDF625" w:rsidR="00AC217F" w:rsidRPr="000A3BD3" w:rsidRDefault="00AC217F" w:rsidP="00F506E3">
      <w:pPr>
        <w:spacing w:before="120" w:after="120" w:line="480" w:lineRule="auto"/>
        <w:jc w:val="both"/>
        <w:rPr>
          <w:rFonts w:ascii="Arial" w:eastAsia="Arial" w:hAnsi="Arial" w:cs="Arial"/>
          <w:color w:val="000000"/>
        </w:rPr>
      </w:pPr>
      <w:r w:rsidRPr="00717442">
        <w:rPr>
          <w:rFonts w:ascii="Arial" w:eastAsia="Arial" w:hAnsi="Arial" w:cs="Arial"/>
          <w:i/>
          <w:u w:val="single"/>
        </w:rPr>
        <w:t>Evaluation metrics</w:t>
      </w:r>
      <w:r w:rsidR="0064473D">
        <w:rPr>
          <w:rFonts w:ascii="Arial" w:eastAsia="Arial" w:hAnsi="Arial" w:cs="Arial"/>
          <w:i/>
          <w:u w:val="single"/>
        </w:rPr>
        <w:t>.</w:t>
      </w:r>
      <w:r w:rsidR="0064473D" w:rsidRPr="0064473D">
        <w:rPr>
          <w:rFonts w:ascii="Arial" w:eastAsia="Arial" w:hAnsi="Arial" w:cs="Arial"/>
          <w:i/>
        </w:rPr>
        <w:t xml:space="preserve"> </w:t>
      </w:r>
      <w:r w:rsidRPr="0064473D">
        <w:rPr>
          <w:rFonts w:ascii="Arial" w:eastAsia="Arial" w:hAnsi="Arial" w:cs="Arial"/>
          <w:i/>
        </w:rPr>
        <w:t xml:space="preserve"> </w:t>
      </w:r>
      <w:r w:rsidR="00910372">
        <w:rPr>
          <w:rFonts w:ascii="Arial" w:eastAsia="Arial" w:hAnsi="Arial" w:cs="Arial"/>
          <w:color w:val="000000"/>
        </w:rPr>
        <w:t xml:space="preserve">For </w:t>
      </w:r>
      <w:r w:rsidR="00C34C80">
        <w:rPr>
          <w:rFonts w:ascii="Arial" w:eastAsia="Arial" w:hAnsi="Arial" w:cs="Arial"/>
          <w:color w:val="000000"/>
        </w:rPr>
        <w:t xml:space="preserve">clustering, the </w:t>
      </w:r>
      <w:r w:rsidR="00C34C80" w:rsidRPr="00C34C80">
        <w:rPr>
          <w:rFonts w:ascii="Arial" w:eastAsia="Arial" w:hAnsi="Arial" w:cs="Arial"/>
          <w:color w:val="000000"/>
        </w:rPr>
        <w:t xml:space="preserve">Silhouette </w:t>
      </w:r>
      <w:r w:rsidR="004522C3">
        <w:rPr>
          <w:rFonts w:ascii="Arial" w:eastAsia="Arial" w:hAnsi="Arial" w:cs="Arial"/>
          <w:color w:val="000000"/>
        </w:rPr>
        <w:t>index</w:t>
      </w:r>
      <w:r w:rsidR="00C34C80">
        <w:rPr>
          <w:rFonts w:ascii="Arial" w:eastAsia="Arial" w:hAnsi="Arial" w:cs="Arial"/>
          <w:color w:val="000000"/>
        </w:rPr>
        <w:t xml:space="preserve"> was used. For b</w:t>
      </w:r>
      <w:r w:rsidRPr="00717442">
        <w:rPr>
          <w:rFonts w:ascii="Arial" w:eastAsia="Arial" w:hAnsi="Arial" w:cs="Arial"/>
          <w:color w:val="000000"/>
        </w:rPr>
        <w:t>atch correction</w:t>
      </w:r>
      <w:r w:rsidR="00C34C80">
        <w:rPr>
          <w:rFonts w:ascii="Arial" w:eastAsia="Arial" w:hAnsi="Arial" w:cs="Arial"/>
          <w:color w:val="000000"/>
        </w:rPr>
        <w:t>, a</w:t>
      </w:r>
      <w:r w:rsidRPr="00717442">
        <w:rPr>
          <w:rFonts w:ascii="Arial" w:eastAsia="Arial" w:hAnsi="Arial" w:cs="Arial"/>
          <w:color w:val="000000"/>
        </w:rPr>
        <w:t xml:space="preserve"> mixing score</w:t>
      </w:r>
      <w:r w:rsidR="00575799">
        <w:rPr>
          <w:rFonts w:ascii="Arial" w:eastAsia="Arial" w:hAnsi="Arial" w:cs="Arial"/>
          <w:color w:val="000000"/>
        </w:rPr>
        <w:t xml:space="preserve"> similar in spirit to KBET</w:t>
      </w:r>
      <w:r w:rsidRPr="00717442">
        <w:rPr>
          <w:rFonts w:ascii="Arial" w:eastAsia="Arial" w:hAnsi="Arial" w:cs="Arial"/>
          <w:color w:val="000000"/>
        </w:rPr>
        <w:t xml:space="preserve"> is introduced to assess how well samples from two batches mix</w:t>
      </w:r>
      <w:r w:rsidR="00C34C80">
        <w:rPr>
          <w:rFonts w:ascii="Arial" w:eastAsia="Arial" w:hAnsi="Arial" w:cs="Arial"/>
          <w:color w:val="000000"/>
        </w:rPr>
        <w:t xml:space="preserve">. </w:t>
      </w:r>
      <w:r w:rsidR="00575799">
        <w:rPr>
          <w:rFonts w:ascii="Arial" w:eastAsia="Arial" w:hAnsi="Arial" w:cs="Arial"/>
          <w:color w:val="000000"/>
        </w:rPr>
        <w:t xml:space="preserve">For visualization, the precision and recall of the consistency of the </w:t>
      </w:r>
      <w:r w:rsidR="005F42BE">
        <w:rPr>
          <w:rFonts w:ascii="Arial" w:eastAsia="Arial" w:hAnsi="Arial" w:cs="Arial"/>
          <w:color w:val="000000"/>
        </w:rPr>
        <w:t xml:space="preserve">neighboring </w:t>
      </w:r>
      <w:r w:rsidR="00575799">
        <w:rPr>
          <w:rFonts w:ascii="Arial" w:eastAsia="Arial" w:hAnsi="Arial" w:cs="Arial"/>
          <w:color w:val="000000"/>
        </w:rPr>
        <w:t xml:space="preserve">cells of each cell between the original data space and the SAUCIE embedding space were calculated. For imputation, in addition to visual </w:t>
      </w:r>
      <w:proofErr w:type="spellStart"/>
      <w:r w:rsidR="00575799">
        <w:rPr>
          <w:rFonts w:ascii="Arial" w:eastAsia="Arial" w:hAnsi="Arial" w:cs="Arial"/>
          <w:color w:val="000000"/>
        </w:rPr>
        <w:t>comprision</w:t>
      </w:r>
      <w:proofErr w:type="spellEnd"/>
      <w:r w:rsidR="00575799">
        <w:rPr>
          <w:rFonts w:ascii="Arial" w:eastAsia="Arial" w:hAnsi="Arial" w:cs="Arial"/>
          <w:color w:val="000000"/>
        </w:rPr>
        <w:t xml:space="preserve"> of the imputed results, </w:t>
      </w:r>
      <w:r w:rsidR="00FD2988">
        <w:rPr>
          <w:rFonts w:ascii="Arial" w:eastAsia="Arial" w:hAnsi="Arial" w:cs="Arial"/>
          <w:color w:val="000000"/>
        </w:rPr>
        <w:t>R</w:t>
      </w:r>
      <w:r w:rsidR="00FD2988" w:rsidRPr="00FD2988">
        <w:rPr>
          <w:rFonts w:ascii="Arial" w:eastAsia="Arial" w:hAnsi="Arial" w:cs="Arial"/>
          <w:color w:val="000000"/>
          <w:vertAlign w:val="superscript"/>
        </w:rPr>
        <w:t>2</w:t>
      </w:r>
      <w:r w:rsidR="00FD2988">
        <w:rPr>
          <w:rFonts w:ascii="Arial" w:eastAsia="Arial" w:hAnsi="Arial" w:cs="Arial"/>
          <w:color w:val="000000"/>
        </w:rPr>
        <w:t xml:space="preserve"> statistics of the imputation results on a synthetic data</w:t>
      </w:r>
      <w:r w:rsidR="00575799">
        <w:rPr>
          <w:rFonts w:ascii="Arial" w:eastAsia="Arial" w:hAnsi="Arial" w:cs="Arial"/>
          <w:color w:val="000000"/>
        </w:rPr>
        <w:t xml:space="preserve"> </w:t>
      </w:r>
      <w:r w:rsidR="00FD2988">
        <w:rPr>
          <w:rFonts w:ascii="Arial" w:eastAsia="Arial" w:hAnsi="Arial" w:cs="Arial"/>
          <w:color w:val="000000"/>
        </w:rPr>
        <w:t xml:space="preserve">were reported. </w:t>
      </w:r>
    </w:p>
    <w:p w14:paraId="6CDC0838" w14:textId="10882CAA" w:rsidR="00AC217F" w:rsidRPr="00717442" w:rsidRDefault="00AC217F" w:rsidP="00F506E3">
      <w:pPr>
        <w:spacing w:line="480" w:lineRule="auto"/>
        <w:jc w:val="both"/>
        <w:rPr>
          <w:rFonts w:ascii="Arial" w:eastAsia="Arial" w:hAnsi="Arial" w:cs="Arial"/>
        </w:rPr>
      </w:pPr>
      <w:r w:rsidRPr="00717442">
        <w:rPr>
          <w:rFonts w:ascii="Arial" w:eastAsia="Arial" w:hAnsi="Arial" w:cs="Arial"/>
          <w:i/>
          <w:u w:val="single"/>
        </w:rPr>
        <w:t>Results</w:t>
      </w:r>
      <w:r w:rsidR="00C74273">
        <w:rPr>
          <w:rFonts w:ascii="Arial" w:eastAsia="Arial" w:hAnsi="Arial" w:cs="Arial"/>
          <w:i/>
          <w:u w:val="single"/>
        </w:rPr>
        <w:t>.</w:t>
      </w:r>
      <w:r w:rsidRPr="00717442">
        <w:rPr>
          <w:rFonts w:ascii="Arial" w:eastAsia="Arial" w:hAnsi="Arial" w:cs="Arial"/>
        </w:rPr>
        <w:t xml:space="preserve"> SAUCIE was evaluated for clustering, batch correction, imputation, and visualization on both simulated and real </w:t>
      </w:r>
      <w:proofErr w:type="spellStart"/>
      <w:r w:rsidRPr="00717442">
        <w:rPr>
          <w:rFonts w:ascii="Arial" w:eastAsia="Arial" w:hAnsi="Arial" w:cs="Arial"/>
        </w:rPr>
        <w:t>scRNA</w:t>
      </w:r>
      <w:proofErr w:type="spellEnd"/>
      <w:r w:rsidRPr="00717442">
        <w:rPr>
          <w:rFonts w:ascii="Arial" w:eastAsia="Arial" w:hAnsi="Arial" w:cs="Arial"/>
        </w:rPr>
        <w:t xml:space="preserve">-seq and </w:t>
      </w:r>
      <w:proofErr w:type="spellStart"/>
      <w:r w:rsidRPr="00717442">
        <w:rPr>
          <w:rFonts w:ascii="Arial" w:eastAsia="Arial" w:hAnsi="Arial" w:cs="Arial"/>
        </w:rPr>
        <w:t>scCyToF</w:t>
      </w:r>
      <w:proofErr w:type="spellEnd"/>
      <w:r w:rsidRPr="00717442">
        <w:rPr>
          <w:rFonts w:ascii="Arial" w:eastAsia="Arial" w:hAnsi="Arial" w:cs="Arial"/>
        </w:rPr>
        <w:t xml:space="preserve"> datasets. The performance was compared to minibatch </w:t>
      </w:r>
      <w:proofErr w:type="spellStart"/>
      <w:r w:rsidRPr="00717442">
        <w:rPr>
          <w:rFonts w:ascii="Arial" w:eastAsia="Arial" w:hAnsi="Arial" w:cs="Arial"/>
          <w:i/>
        </w:rPr>
        <w:t>kmeans</w:t>
      </w:r>
      <w:proofErr w:type="spellEnd"/>
      <w:r w:rsidRPr="00717442">
        <w:rPr>
          <w:rFonts w:ascii="Arial" w:eastAsia="Arial" w:hAnsi="Arial" w:cs="Arial"/>
        </w:rPr>
        <w:t xml:space="preserve">, </w:t>
      </w:r>
      <w:proofErr w:type="spellStart"/>
      <w:r w:rsidRPr="00717442">
        <w:rPr>
          <w:rFonts w:ascii="Arial" w:eastAsia="Arial" w:hAnsi="Arial" w:cs="Arial"/>
        </w:rPr>
        <w:t>Phenograph</w:t>
      </w:r>
      <w:proofErr w:type="spellEnd"/>
      <w:r w:rsidR="002445DE">
        <w:rPr>
          <w:rFonts w:ascii="Arial" w:eastAsia="Arial" w:hAnsi="Arial" w:cs="Arial"/>
        </w:rPr>
        <w:t xml:space="preserve"> </w:t>
      </w:r>
      <w:r w:rsidR="0019774E">
        <w:rPr>
          <w:rFonts w:ascii="Arial" w:eastAsia="Arial" w:hAnsi="Arial" w:cs="Arial"/>
        </w:rPr>
        <w:fldChar w:fldCharType="begin">
          <w:fldData xml:space="preserve">PEVuZE5vdGU+PENpdGU+PEF1dGhvcj5MZXZpbmU8L0F1dGhvcj48WWVhcj4yMDE1PC9ZZWFyPjxS
ZWNOdW0+MTQ1PC9SZWNOdW0+PERpc3BsYXlUZXh0Pls4OF08L0Rpc3BsYXlUZXh0PjxyZWNvcmQ+
PHJlYy1udW1iZXI+MTQ1PC9yZWMtbnVtYmVyPjxmb3JlaWduLWtleXM+PGtleSBhcHA9IkVOIiBk
Yi1pZD0ienNwcHgyNWZvZmZ0enhlZTk1ZngyOXA4dGF0ZjV2dmF3dHZwIiB0aW1lc3RhbXA9IjAi
PjE0NTwva2V5PjwvZm9yZWlnbi1rZXlzPjxyZWYtdHlwZSBuYW1lPSJKb3VybmFsIEFydGljbGUi
PjE3PC9yZWYtdHlwZT48Y29udHJpYnV0b3JzPjxhdXRob3JzPjxhdXRob3I+TGV2aW5lLCBKLiBI
LjwvYXV0aG9yPjxhdXRob3I+U2ltb25kcywgRS4gRi48L2F1dGhvcj48YXV0aG9yPkJlbmRhbGws
IFMuIEMuPC9hdXRob3I+PGF1dGhvcj5EYXZpcywgSy4gTC48L2F1dGhvcj48YXV0aG9yPkFtaXIg
ZWwsIEEuIEQuPC9hdXRob3I+PGF1dGhvcj5UYWRtb3IsIE0uIEQuPC9hdXRob3I+PGF1dGhvcj5M
aXR2aW4sIE8uPC9hdXRob3I+PGF1dGhvcj5GaWVuYmVyZywgSC4gRy48L2F1dGhvcj48YXV0aG9y
PkphZ2VyLCBBLjwvYXV0aG9yPjxhdXRob3I+WnVuZGVyLCBFLiBSLjwvYXV0aG9yPjxhdXRob3I+
RmluY2ssIFIuPC9hdXRob3I+PGF1dGhvcj5HZWRtYW4sIEEuIEwuPC9hdXRob3I+PGF1dGhvcj5S
YWR0a2UsIEkuPC9hdXRob3I+PGF1dGhvcj5Eb3duaW5nLCBKLiBSLjwvYXV0aG9yPjxhdXRob3I+
UGUmYXBvcztlciwgRC48L2F1dGhvcj48YXV0aG9yPk5vbGFuLCBHLiBQLjwvYXV0aG9yPjwvYXV0
aG9ycz48L2NvbnRyaWJ1dG9ycz48YXV0aC1hZGRyZXNzPkRlcGFydG1lbnRzIG9mIEJpb2xvZ2lj
YWwgU2NpZW5jZXMgYW5kIFN5c3RlbXMgQmlvbG9neSwgQ29sdW1iaWEgVW5pdmVyc2l0eSwgTmV3
IFlvcmssIE5ZIDEwMDI3LCBVU0EuJiN4RDtCYXh0ZXIgTGFib3JhdG9yeSBpbiBTdGVtIENlbGwg
QmlvbG9neSwgRGVwYXJ0bWVudCBvZiBNaWNyb2Jpb2xvZ3kgYW5kIEltbXVub2xvZ3ksIFN0YW5m
b3JkIFVuaXZlcnNpdHksIFN0YW5mb3JkLCBDQSA5NDMwNSwgVVNBLiYjeEQ7RGVwYXJ0bWVudCBv
ZiBQYXRob2xvZ3ksIFN0YW5mb3JkIFVuaXZlcnNpdHksIFN0YW5mb3JkLCBDQSA5NDMwNSwgVVNB
LiYjeEQ7RGVwYXJ0bWVudCBvZiBQYXRob2xvZ3ksIFN0LiBKdWRlIENoaWxkcmVuJmFwb3M7cyBS
ZXNlYXJjaCBIb3NwaXRhbCwgMjYyIERhbm55IFRob21hcyBQbGFjZSwgTWVtcGhpcywgVE4gMzgx
MDUsIFVTQS4mI3hEO0RlcGFydG1lbnRzIG9mIEJpb2xvZ2ljYWwgU2NpZW5jZXMgYW5kIFN5c3Rl
bXMgQmlvbG9neSwgQ29sdW1iaWEgVW5pdmVyc2l0eSwgTmV3IFlvcmssIE5ZIDEwMDI3LCBVU0Eu
IEVsZWN0cm9uaWMgYWRkcmVzczogZHBlZXJAYmlvbG9neS5jb2x1bWJpYS5lZHUuJiN4RDtCYXh0
ZXIgTGFib3JhdG9yeSBpbiBTdGVtIENlbGwgQmlvbG9neSwgRGVwYXJ0bWVudCBvZiBNaWNyb2Jp
b2xvZ3kgYW5kIEltbXVub2xvZ3ksIFN0YW5mb3JkIFVuaXZlcnNpdHksIFN0YW5mb3JkLCBDQSA5
NDMwNSwgVVNBLiBFbGVjdHJvbmljIGFkZHJlc3M6IGdub2xhbkBzdGFuZm9yZC5lZHUuPC9hdXRo
LWFkZHJlc3M+PHRpdGxlcz48dGl0bGU+RGF0YS1Ecml2ZW4gUGhlbm90eXBpYyBEaXNzZWN0aW9u
IG9mIEFNTCBSZXZlYWxzIFByb2dlbml0b3ItbGlrZSBDZWxscyB0aGF0IENvcnJlbGF0ZSB3aXRo
IFByb2dub3NpczwvdGl0bGU+PHNlY29uZGFyeS10aXRsZT5DZWxsPC9zZWNvbmRhcnktdGl0bGU+
PC90aXRsZXM+PHBlcmlvZGljYWw+PGZ1bGwtdGl0bGU+Q2VsbDwvZnVsbC10aXRsZT48L3Blcmlv
ZGljYWw+PHBhZ2VzPjE4NC05NzwvcGFnZXM+PHZvbHVtZT4xNjI8L3ZvbHVtZT48bnVtYmVyPjE8
L251bWJlcj48ZWRpdGlvbj4yMDE1LzA2LzIzPC9lZGl0aW9uPjxrZXl3b3Jkcz48a2V5d29yZD5C
b25lIE1hcnJvdy9wYXRob2xvZ3k8L2tleXdvcmQ+PGtleXdvcmQ+Q2hpbGQ8L2tleXdvcmQ+PGtl
eXdvcmQ+Q29ob3J0IFN0dWRpZXM8L2tleXdvcmQ+PGtleXdvcmQ+Q29tcHV0YXRpb25hbCBCaW9s
b2d5LyptZXRob2RzPC9rZXl3b3JkPjxrZXl3b3JkPkdlbmV0aWMgSGV0ZXJvZ2VuZWl0eTwva2V5
d29yZD48a2V5d29yZD5IdW1hbnM8L2tleXdvcmQ+PGtleXdvcmQ+TGV1a2VtaWEsIE15ZWxvaWQs
IEFjdXRlL2RpYWdub3Npcy8qZ2VuZXRpY3MvcGF0aG9sb2d5LypwaHlzaW9wYXRob2xvZ3k8L2tl
eXdvcmQ+PGtleXdvcmQ+TmVvcGxhc3RpYyBTdGVtIENlbGxzL3BhdGhvbG9neTwva2V5d29yZD48
a2V5d29yZD5TaW5nbGUtQ2VsbCBBbmFseXNpcy8qbWV0aG9kczwva2V5d29yZD48a2V5d29yZD5U
cmFuc2NyaXB0b21lPC9rZXl3b3JkPjwva2V5d29yZHM+PGRhdGVzPjx5ZWFyPjIwMTU8L3llYXI+
PHB1Yi1kYXRlcz48ZGF0ZT5KdWwgMjwvZGF0ZT48L3B1Yi1kYXRlcz48L2RhdGVzPjxpc2JuPjEw
OTctNDE3MiAoRWxlY3Ryb25pYykmI3hEOzAwOTItODY3NCAoTGlua2luZyk8L2lzYm4+PGFjY2Vz
c2lvbi1udW0+MjYwOTUyNTE8L2FjY2Vzc2lvbi1udW0+PHVybHM+PHJlbGF0ZWQtdXJscz48dXJs
Pmh0dHBzOi8vd3d3Lm5jYmkubmxtLm5paC5nb3YvcHVibWVkLzI2MDk1MjUxPC91cmw+PC9yZWxh
dGVkLXVybHM+PC91cmxzPjxjdXN0b20yPlBNQzQ1MDg3NTc8L2N1c3RvbTI+PGVsZWN0cm9uaWMt
cmVzb3VyY2UtbnVtPjEwLjEwMTYvai5jZWxsLjIwMTUuMDUuMDQ3PC9lbGVjdHJvbmljLXJlc291
cmNlLW51bT48L3JlY29yZD48L0NpdGU+PC9FbmROb3RlPn==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PEVuZE5vdGU+PENpdGU+PEF1dGhvcj5MZXZpbmU8L0F1dGhvcj48WWVhcj4yMDE1PC9ZZWFyPjxS
ZWNOdW0+MTQ1PC9SZWNOdW0+PERpc3BsYXlUZXh0Pls4OF08L0Rpc3BsYXlUZXh0PjxyZWNvcmQ+
PHJlYy1udW1iZXI+MTQ1PC9yZWMtbnVtYmVyPjxmb3JlaWduLWtleXM+PGtleSBhcHA9IkVOIiBk
Yi1pZD0ienNwcHgyNWZvZmZ0enhlZTk1ZngyOXA4dGF0ZjV2dmF3dHZwIiB0aW1lc3RhbXA9IjAi
PjE0NTwva2V5PjwvZm9yZWlnbi1rZXlzPjxyZWYtdHlwZSBuYW1lPSJKb3VybmFsIEFydGljbGUi
PjE3PC9yZWYtdHlwZT48Y29udHJpYnV0b3JzPjxhdXRob3JzPjxhdXRob3I+TGV2aW5lLCBKLiBI
LjwvYXV0aG9yPjxhdXRob3I+U2ltb25kcywgRS4gRi48L2F1dGhvcj48YXV0aG9yPkJlbmRhbGws
IFMuIEMuPC9hdXRob3I+PGF1dGhvcj5EYXZpcywgSy4gTC48L2F1dGhvcj48YXV0aG9yPkFtaXIg
ZWwsIEEuIEQuPC9hdXRob3I+PGF1dGhvcj5UYWRtb3IsIE0uIEQuPC9hdXRob3I+PGF1dGhvcj5M
aXR2aW4sIE8uPC9hdXRob3I+PGF1dGhvcj5GaWVuYmVyZywgSC4gRy48L2F1dGhvcj48YXV0aG9y
PkphZ2VyLCBBLjwvYXV0aG9yPjxhdXRob3I+WnVuZGVyLCBFLiBSLjwvYXV0aG9yPjxhdXRob3I+
RmluY2ssIFIuPC9hdXRob3I+PGF1dGhvcj5HZWRtYW4sIEEuIEwuPC9hdXRob3I+PGF1dGhvcj5S
YWR0a2UsIEkuPC9hdXRob3I+PGF1dGhvcj5Eb3duaW5nLCBKLiBSLjwvYXV0aG9yPjxhdXRob3I+
UGUmYXBvcztlciwgRC48L2F1dGhvcj48YXV0aG9yPk5vbGFuLCBHLiBQLjwvYXV0aG9yPjwvYXV0
aG9ycz48L2NvbnRyaWJ1dG9ycz48YXV0aC1hZGRyZXNzPkRlcGFydG1lbnRzIG9mIEJpb2xvZ2lj
YWwgU2NpZW5jZXMgYW5kIFN5c3RlbXMgQmlvbG9neSwgQ29sdW1iaWEgVW5pdmVyc2l0eSwgTmV3
IFlvcmssIE5ZIDEwMDI3LCBVU0EuJiN4RDtCYXh0ZXIgTGFib3JhdG9yeSBpbiBTdGVtIENlbGwg
QmlvbG9neSwgRGVwYXJ0bWVudCBvZiBNaWNyb2Jpb2xvZ3kgYW5kIEltbXVub2xvZ3ksIFN0YW5m
b3JkIFVuaXZlcnNpdHksIFN0YW5mb3JkLCBDQSA5NDMwNSwgVVNBLiYjeEQ7RGVwYXJ0bWVudCBv
ZiBQYXRob2xvZ3ksIFN0YW5mb3JkIFVuaXZlcnNpdHksIFN0YW5mb3JkLCBDQSA5NDMwNSwgVVNB
LiYjeEQ7RGVwYXJ0bWVudCBvZiBQYXRob2xvZ3ksIFN0LiBKdWRlIENoaWxkcmVuJmFwb3M7cyBS
ZXNlYXJjaCBIb3NwaXRhbCwgMjYyIERhbm55IFRob21hcyBQbGFjZSwgTWVtcGhpcywgVE4gMzgx
MDUsIFVTQS4mI3hEO0RlcGFydG1lbnRzIG9mIEJpb2xvZ2ljYWwgU2NpZW5jZXMgYW5kIFN5c3Rl
bXMgQmlvbG9neSwgQ29sdW1iaWEgVW5pdmVyc2l0eSwgTmV3IFlvcmssIE5ZIDEwMDI3LCBVU0Eu
IEVsZWN0cm9uaWMgYWRkcmVzczogZHBlZXJAYmlvbG9neS5jb2x1bWJpYS5lZHUuJiN4RDtCYXh0
ZXIgTGFib3JhdG9yeSBpbiBTdGVtIENlbGwgQmlvbG9neSwgRGVwYXJ0bWVudCBvZiBNaWNyb2Jp
b2xvZ3kgYW5kIEltbXVub2xvZ3ksIFN0YW5mb3JkIFVuaXZlcnNpdHksIFN0YW5mb3JkLCBDQSA5
NDMwNSwgVVNBLiBFbGVjdHJvbmljIGFkZHJlc3M6IGdub2xhbkBzdGFuZm9yZC5lZHUuPC9hdXRo
LWFkZHJlc3M+PHRpdGxlcz48dGl0bGU+RGF0YS1Ecml2ZW4gUGhlbm90eXBpYyBEaXNzZWN0aW9u
IG9mIEFNTCBSZXZlYWxzIFByb2dlbml0b3ItbGlrZSBDZWxscyB0aGF0IENvcnJlbGF0ZSB3aXRo
IFByb2dub3NpczwvdGl0bGU+PHNlY29uZGFyeS10aXRsZT5DZWxsPC9zZWNvbmRhcnktdGl0bGU+
PC90aXRsZXM+PHBlcmlvZGljYWw+PGZ1bGwtdGl0bGU+Q2VsbDwvZnVsbC10aXRsZT48L3Blcmlv
ZGljYWw+PHBhZ2VzPjE4NC05NzwvcGFnZXM+PHZvbHVtZT4xNjI8L3ZvbHVtZT48bnVtYmVyPjE8
L251bWJlcj48ZWRpdGlvbj4yMDE1LzA2LzIzPC9lZGl0aW9uPjxrZXl3b3Jkcz48a2V5d29yZD5C
b25lIE1hcnJvdy9wYXRob2xvZ3k8L2tleXdvcmQ+PGtleXdvcmQ+Q2hpbGQ8L2tleXdvcmQ+PGtl
eXdvcmQ+Q29ob3J0IFN0dWRpZXM8L2tleXdvcmQ+PGtleXdvcmQ+Q29tcHV0YXRpb25hbCBCaW9s
b2d5LyptZXRob2RzPC9rZXl3b3JkPjxrZXl3b3JkPkdlbmV0aWMgSGV0ZXJvZ2VuZWl0eTwva2V5
d29yZD48a2V5d29yZD5IdW1hbnM8L2tleXdvcmQ+PGtleXdvcmQ+TGV1a2VtaWEsIE15ZWxvaWQs
IEFjdXRlL2RpYWdub3Npcy8qZ2VuZXRpY3MvcGF0aG9sb2d5LypwaHlzaW9wYXRob2xvZ3k8L2tl
eXdvcmQ+PGtleXdvcmQ+TmVvcGxhc3RpYyBTdGVtIENlbGxzL3BhdGhvbG9neTwva2V5d29yZD48
a2V5d29yZD5TaW5nbGUtQ2VsbCBBbmFseXNpcy8qbWV0aG9kczwva2V5d29yZD48a2V5d29yZD5U
cmFuc2NyaXB0b21lPC9rZXl3b3JkPjwva2V5d29yZHM+PGRhdGVzPjx5ZWFyPjIwMTU8L3llYXI+
PHB1Yi1kYXRlcz48ZGF0ZT5KdWwgMjwvZGF0ZT48L3B1Yi1kYXRlcz48L2RhdGVzPjxpc2JuPjEw
OTctNDE3MiAoRWxlY3Ryb25pYykmI3hEOzAwOTItODY3NCAoTGlua2luZyk8L2lzYm4+PGFjY2Vz
c2lvbi1udW0+MjYwOTUyNTE8L2FjY2Vzc2lvbi1udW0+PHVybHM+PHJlbGF0ZWQtdXJscz48dXJs
Pmh0dHBzOi8vd3d3Lm5jYmkubmxtLm5paC5nb3YvcHVibWVkLzI2MDk1MjUxPC91cmw+PC9yZWxh
dGVkLXVybHM+PC91cmxzPjxjdXN0b20yPlBNQzQ1MDg3NTc8L2N1c3RvbTI+PGVsZWN0cm9uaWMt
cmVzb3VyY2UtbnVtPjEwLjEwMTYvai5jZWxsLjIwMTUuMDUuMDQ3PC9lbGVjdHJvbmljLXJlc291
cmNlLW51bT48L3JlY29yZD48L0NpdGU+PC9FbmROb3RlPn==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930FB6">
        <w:rPr>
          <w:rFonts w:ascii="Arial" w:eastAsia="Arial" w:hAnsi="Arial" w:cs="Arial"/>
          <w:noProof/>
        </w:rPr>
        <w:t>[88]</w:t>
      </w:r>
      <w:r w:rsidR="0019774E">
        <w:rPr>
          <w:rFonts w:ascii="Arial" w:eastAsia="Arial" w:hAnsi="Arial" w:cs="Arial"/>
        </w:rPr>
        <w:fldChar w:fldCharType="end"/>
      </w:r>
      <w:r w:rsidRPr="00717442">
        <w:rPr>
          <w:rFonts w:ascii="Arial" w:eastAsia="Arial" w:hAnsi="Arial" w:cs="Arial"/>
        </w:rPr>
        <w:t xml:space="preserve"> and 22 for clustering; MNN </w:t>
      </w:r>
      <w:r w:rsidR="0019774E">
        <w:rPr>
          <w:rFonts w:ascii="Arial" w:eastAsia="Arial" w:hAnsi="Arial" w:cs="Arial"/>
        </w:rPr>
        <w:fldChar w:fldCharType="begin"/>
      </w:r>
      <w:r w:rsidR="00030C34">
        <w:rPr>
          <w:rFonts w:ascii="Arial" w:eastAsia="Arial" w:hAnsi="Arial" w:cs="Arial"/>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eastAsia="Arial" w:hAnsi="Arial" w:cs="Arial"/>
        </w:rPr>
        <w:fldChar w:fldCharType="separate"/>
      </w:r>
      <w:r w:rsidR="00A04B4D">
        <w:rPr>
          <w:rFonts w:ascii="Arial" w:eastAsia="Arial" w:hAnsi="Arial" w:cs="Arial"/>
          <w:noProof/>
        </w:rPr>
        <w:t>[28]</w:t>
      </w:r>
      <w:r w:rsidR="0019774E">
        <w:rPr>
          <w:rFonts w:ascii="Arial" w:eastAsia="Arial" w:hAnsi="Arial" w:cs="Arial"/>
        </w:rPr>
        <w:fldChar w:fldCharType="end"/>
      </w:r>
      <w:r w:rsidR="002445DE">
        <w:rPr>
          <w:rFonts w:ascii="Arial" w:eastAsia="Arial" w:hAnsi="Arial" w:cs="Arial"/>
        </w:rPr>
        <w:t xml:space="preserve"> </w:t>
      </w:r>
      <w:r w:rsidRPr="00717442">
        <w:rPr>
          <w:rFonts w:ascii="Arial" w:eastAsia="Arial" w:hAnsi="Arial" w:cs="Arial"/>
        </w:rPr>
        <w:t>and canonical correlation analysis (CCA)</w:t>
      </w:r>
      <w:r w:rsidR="002445DE">
        <w:rPr>
          <w:rFonts w:ascii="Arial" w:eastAsia="Arial" w:hAnsi="Arial" w:cs="Arial"/>
        </w:rPr>
        <w:t xml:space="preserve"> </w:t>
      </w:r>
      <w:r w:rsidR="0019774E">
        <w:rPr>
          <w:rFonts w:ascii="Arial" w:eastAsia="Arial" w:hAnsi="Arial" w:cs="Arial"/>
        </w:rPr>
        <w:fldChar w:fldCharType="begin"/>
      </w:r>
      <w:r w:rsidR="00030C34">
        <w:rPr>
          <w:rFonts w:ascii="Arial" w:eastAsia="Arial" w:hAnsi="Arial" w:cs="Arial"/>
        </w:rPr>
        <w:instrText xml:space="preserve"> ADDIN EN.CITE &lt;EndNote&gt;&lt;Cite&gt;&lt;Author&gt;Butler&lt;/Author&gt;&lt;Year&gt;2018&lt;/Year&gt;&lt;RecNum&gt;79&lt;/RecNum&gt;&lt;DisplayText&gt;[29]&lt;/DisplayText&gt;&lt;record&gt;&lt;rec-number&gt;79&lt;/rec-number&gt;&lt;foreign-keys&gt;&lt;key app="EN" db-id="zsppx25fofftzxee95fx29p8tatf5vvawtvp" timestamp="0"&gt;79&lt;/key&gt;&lt;/foreign-keys&gt;&lt;ref-type name="Journal Article"&gt;17&lt;/ref-type&gt;&lt;contributors&gt;&lt;authors&gt;&lt;author&gt;Butler, A.&lt;/author&gt;&lt;author&gt;Hoffman, P.&lt;/author&gt;&lt;author&gt;Smibert, P.&lt;/author&gt;&lt;author&gt;Papalexi, E.&lt;/author&gt;&lt;author&gt;Satija, R.&lt;/author&gt;&lt;/authors&gt;&lt;/contributors&gt;&lt;auth-address&gt;New York Genome Center, New York, New York, USA.&amp;#xD;Center for Genomics and Systems Biology, New York University, New York, New York, USA.&lt;/auth-address&gt;&lt;titles&gt;&lt;title&gt;Integrating single-cell transcriptomic data across different conditions, technologies, and species&lt;/title&gt;&lt;secondary-title&gt;Nat Biotechnol&lt;/secondary-title&gt;&lt;/titles&gt;&lt;periodical&gt;&lt;full-title&gt;Nat Biotechnol&lt;/full-title&gt;&lt;/periodical&gt;&lt;pages&gt;411-420&lt;/pages&gt;&lt;volume&gt;36&lt;/volume&gt;&lt;number&gt;5&lt;/number&gt;&lt;edition&gt;2018/04/03&lt;/edition&gt;&lt;keywords&gt;&lt;keyword&gt;Animals&lt;/keyword&gt;&lt;keyword&gt;Computers, Molecular&lt;/keyword&gt;&lt;keyword&gt;Data Analysis&lt;/keyword&gt;&lt;keyword&gt;Gene Expression Profiling&lt;/keyword&gt;&lt;keyword&gt;High-Throughput Nucleotide Sequencing/*methods&lt;/keyword&gt;&lt;keyword&gt;Humans&lt;/keyword&gt;&lt;keyword&gt;Leukocytes, Mononuclear/chemistry&lt;/keyword&gt;&lt;keyword&gt;Mice&lt;/keyword&gt;&lt;keyword&gt;Sequence Analysis, RNA/*methods&lt;/keyword&gt;&lt;keyword&gt;Single-Cell Analysis/*methods&lt;/keyword&gt;&lt;keyword&gt;Software&lt;/keyword&gt;&lt;keyword&gt;Transcriptome/*genetics&lt;/keyword&gt;&lt;/keywords&gt;&lt;dates&gt;&lt;year&gt;2018&lt;/year&gt;&lt;pub-dates&gt;&lt;date&gt;Jun&lt;/date&gt;&lt;/pub-dates&gt;&lt;/dates&gt;&lt;isbn&gt;1546-1696 (Electronic)&amp;#xD;1087-0156 (Linking)&lt;/isbn&gt;&lt;accession-num&gt;29608179&lt;/accession-num&gt;&lt;urls&gt;&lt;related-urls&gt;&lt;url&gt;https://www.ncbi.nlm.nih.gov/pubmed/29608179&lt;/url&gt;&lt;/related-urls&gt;&lt;/urls&gt;&lt;custom2&gt;PMC6700744&lt;/custom2&gt;&lt;electronic-resource-num&gt;10.1038/nbt.4096&lt;/electronic-resource-num&gt;&lt;/record&gt;&lt;/Cite&gt;&lt;/EndNote&gt;</w:instrText>
      </w:r>
      <w:r w:rsidR="0019774E">
        <w:rPr>
          <w:rFonts w:ascii="Arial" w:eastAsia="Arial" w:hAnsi="Arial" w:cs="Arial"/>
        </w:rPr>
        <w:fldChar w:fldCharType="separate"/>
      </w:r>
      <w:r w:rsidR="00A04B4D">
        <w:rPr>
          <w:rFonts w:ascii="Arial" w:eastAsia="Arial" w:hAnsi="Arial" w:cs="Arial"/>
          <w:noProof/>
        </w:rPr>
        <w:t>[29]</w:t>
      </w:r>
      <w:r w:rsidR="0019774E">
        <w:rPr>
          <w:rFonts w:ascii="Arial" w:eastAsia="Arial" w:hAnsi="Arial" w:cs="Arial"/>
        </w:rPr>
        <w:fldChar w:fldCharType="end"/>
      </w:r>
      <w:r w:rsidRPr="00717442">
        <w:rPr>
          <w:rFonts w:ascii="Arial" w:eastAsia="Arial" w:hAnsi="Arial" w:cs="Arial"/>
        </w:rPr>
        <w:t xml:space="preserve"> for batch correction; PCA, Monocle2</w:t>
      </w:r>
      <w:r w:rsidR="002445DE">
        <w:rPr>
          <w:rFonts w:ascii="Arial" w:eastAsia="Arial" w:hAnsi="Arial" w:cs="Arial"/>
        </w:rPr>
        <w:t xml:space="preserve"> </w:t>
      </w:r>
      <w:r w:rsidR="0019774E">
        <w:rPr>
          <w:rFonts w:ascii="Arial" w:eastAsia="Arial" w:hAnsi="Arial" w:cs="Arial"/>
        </w:rPr>
        <w:fldChar w:fldCharType="begin">
          <w:fldData xml:space="preserve">PEVuZE5vdGU+PENpdGU+PEF1dGhvcj5RaXU8L0F1dGhvcj48WWVhcj4yMDE3PC9ZZWFyPjxSZWNO
dW0+MTUwPC9SZWNOdW0+PERpc3BsYXlUZXh0Pls4OV08L0Rpc3BsYXlUZXh0PjxyZWNvcmQ+PHJl
Yy1udW1iZXI+MTUwPC9yZWMtbnVtYmVyPjxmb3JlaWduLWtleXM+PGtleSBhcHA9IkVOIiBkYi1p
ZD0ienNwcHgyNWZvZmZ0enhlZTk1ZngyOXA4dGF0ZjV2dmF3dHZwIiB0aW1lc3RhbXA9IjAiPjE1
MDwva2V5PjwvZm9yZWlnbi1rZXlzPjxyZWYtdHlwZSBuYW1lPSJKb3VybmFsIEFydGljbGUiPjE3
PC9yZWYtdHlwZT48Y29udHJpYnV0b3JzPjxhdXRob3JzPjxhdXRob3I+UWl1LCBYLjwvYXV0aG9y
PjxhdXRob3I+TWFvLCBRLjwvYXV0aG9yPjxhdXRob3I+VGFuZywgWS48L2F1dGhvcj48YXV0aG9y
PldhbmcsIEwuPC9hdXRob3I+PGF1dGhvcj5DaGF3bGEsIFIuPC9hdXRob3I+PGF1dGhvcj5QbGlu
ZXIsIEguIEEuPC9hdXRob3I+PGF1dGhvcj5UcmFwbmVsbCwgQy48L2F1dGhvcj48L2F1dGhvcnM+
PC9jb250cmlidXRvcnM+PGF1dGgtYWRkcmVzcz5Nb2xlY3VsYXIgYW5kIENlbGx1bGFyIEJpb2xv
Z3kgUHJvZ3JhbSwgVW5pdmVyc2l0eSBvZiBXYXNoaW5ndG9uLCBTZWF0dGxlLCBXYXNoaW5ndG9u
LCBVU0EuJiN4RDtEZXBhcnRtZW50IG9mIEdlbm9tZSBTY2llbmNlcywgVW5pdmVyc2l0eSBvZiBX
YXNoaW5ndG9uLCBTZWF0dGxlLCBXYXNoaW5ndG9uLCBVU0EuJiN4RDtIRVJFIENvbXBhbnksIENo
aWNhZ28sIElsbGlub2lzLCBVU0EuJiN4RDtEZXBhcnRtZW50IG9mIFBoeXNpY3MgYW5kIEFzdHJv
bm9teSwgU2hhbmdoYWkgSmlhbyBUb25nIFVuaXZlcnNpdHksIFNoYW5naGFpLCBDaGluYS4mI3hE
O0RlcGFydG1lbnQgb2YgTWF0aGVtYXRpY3MsIFN0YXRpc3RpY3MgYW5kIENvbXB1dGVyIFNjaWVu
Y2UsIFVuaXZlcnNpdHkgb2YgSWxsaW5vaXMgYXQgQ2hpY2FnbywgQ2hpY2FnbywgVVNBLjwvYXV0
aC1hZGRyZXNzPjx0aXRsZXM+PHRpdGxlPlJldmVyc2VkIGdyYXBoIGVtYmVkZGluZyByZXNvbHZl
cyBjb21wbGV4IHNpbmdsZS1jZWxsIHRyYWplY3RvcmllczwvdGl0bGU+PHNlY29uZGFyeS10aXRs
ZT5OYXQgTWV0aG9kczwvc2Vjb25kYXJ5LXRpdGxlPjwvdGl0bGVzPjxwZXJpb2RpY2FsPjxmdWxs
LXRpdGxlPk5hdCBNZXRob2RzPC9mdWxsLXRpdGxlPjwvcGVyaW9kaWNhbD48cGFnZXM+OTc5LTk4
MjwvcGFnZXM+PHZvbHVtZT4xNDwvdm9sdW1lPjxudW1iZXI+MTA8L251bWJlcj48ZWRpdGlvbj4y
MDE3LzA4LzIyPC9lZGl0aW9uPjxrZXl3b3Jkcz48a2V5d29yZD4qQWxnb3JpdGhtczwva2V5d29y
ZD48a2V5d29yZD5BbmltYWxzPC9rZXl3b3JkPjxrZXl3b3JkPkNlbGwgRGlmZmVyZW50aWF0aW9u
LypwaHlzaW9sb2d5PC9rZXl3b3JkPjxrZXl3b3JkPipDb21wdXRlciBTaW11bGF0aW9uPC9rZXl3
b3JkPjxrZXl3b3JkPkdlbmUgRXhwcmVzc2lvbiBSZWd1bGF0aW9uLCBEZXZlbG9wbWVudGFsLypw
aHlzaW9sb2d5PC9rZXl3b3JkPjxrZXl3b3JkPipNb2RlbHMsIEJpb2xvZ2ljYWw8L2tleXdvcmQ+
PGtleXdvcmQ+TXV0YXRpb248L2tleXdvcmQ+PGtleXdvcmQ+VHJhbnNjcmlwdGlvbiBGYWN0b3Jz
L2dlbmV0aWNzL21ldGFib2xpc208L2tleXdvcmQ+PGtleXdvcmQ+VHJhbnNjcmlwdG9tZS9waHlz
aW9sb2d5PC9rZXl3b3JkPjwva2V5d29yZHM+PGRhdGVzPjx5ZWFyPjIwMTc8L3llYXI+PHB1Yi1k
YXRlcz48ZGF0ZT5PY3Q8L2RhdGU+PC9wdWItZGF0ZXM+PC9kYXRlcz48aXNibj4xNTQ4LTcxMDUg
KEVsZWN0cm9uaWMpJiN4RDsxNTQ4LTcwOTEgKExpbmtpbmcpPC9pc2JuPjxhY2Nlc3Npb24tbnVt
PjI4ODI1NzA1PC9hY2Nlc3Npb24tbnVtPjx1cmxzPjxyZWxhdGVkLXVybHM+PHVybD5odHRwczov
L3d3dy5uY2JpLm5sbS5uaWguZ292L3B1Ym1lZC8yODgyNTcwNTwvdXJsPjwvcmVsYXRlZC11cmxz
PjwvdXJscz48Y3VzdG9tMj5QTUM1NzY0NTQ3PC9jdXN0b20yPjxlbGVjdHJvbmljLXJlc291cmNl
LW51bT4xMC4xMDM4L25tZXRoLjQ0MDI8L2VsZWN0cm9uaWMtcmVzb3VyY2UtbnVtPjwvcmVjb3Jk
PjwvQ2l0ZT48L0VuZE5vdGU+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PEVuZE5vdGU+PENpdGU+PEF1dGhvcj5RaXU8L0F1dGhvcj48WWVhcj4yMDE3PC9ZZWFyPjxSZWNO
dW0+MTUwPC9SZWNOdW0+PERpc3BsYXlUZXh0Pls4OV08L0Rpc3BsYXlUZXh0PjxyZWNvcmQ+PHJl
Yy1udW1iZXI+MTUwPC9yZWMtbnVtYmVyPjxmb3JlaWduLWtleXM+PGtleSBhcHA9IkVOIiBkYi1p
ZD0ienNwcHgyNWZvZmZ0enhlZTk1ZngyOXA4dGF0ZjV2dmF3dHZwIiB0aW1lc3RhbXA9IjAiPjE1
MDwva2V5PjwvZm9yZWlnbi1rZXlzPjxyZWYtdHlwZSBuYW1lPSJKb3VybmFsIEFydGljbGUiPjE3
PC9yZWYtdHlwZT48Y29udHJpYnV0b3JzPjxhdXRob3JzPjxhdXRob3I+UWl1LCBYLjwvYXV0aG9y
PjxhdXRob3I+TWFvLCBRLjwvYXV0aG9yPjxhdXRob3I+VGFuZywgWS48L2F1dGhvcj48YXV0aG9y
PldhbmcsIEwuPC9hdXRob3I+PGF1dGhvcj5DaGF3bGEsIFIuPC9hdXRob3I+PGF1dGhvcj5QbGlu
ZXIsIEguIEEuPC9hdXRob3I+PGF1dGhvcj5UcmFwbmVsbCwgQy48L2F1dGhvcj48L2F1dGhvcnM+
PC9jb250cmlidXRvcnM+PGF1dGgtYWRkcmVzcz5Nb2xlY3VsYXIgYW5kIENlbGx1bGFyIEJpb2xv
Z3kgUHJvZ3JhbSwgVW5pdmVyc2l0eSBvZiBXYXNoaW5ndG9uLCBTZWF0dGxlLCBXYXNoaW5ndG9u
LCBVU0EuJiN4RDtEZXBhcnRtZW50IG9mIEdlbm9tZSBTY2llbmNlcywgVW5pdmVyc2l0eSBvZiBX
YXNoaW5ndG9uLCBTZWF0dGxlLCBXYXNoaW5ndG9uLCBVU0EuJiN4RDtIRVJFIENvbXBhbnksIENo
aWNhZ28sIElsbGlub2lzLCBVU0EuJiN4RDtEZXBhcnRtZW50IG9mIFBoeXNpY3MgYW5kIEFzdHJv
bm9teSwgU2hhbmdoYWkgSmlhbyBUb25nIFVuaXZlcnNpdHksIFNoYW5naGFpLCBDaGluYS4mI3hE
O0RlcGFydG1lbnQgb2YgTWF0aGVtYXRpY3MsIFN0YXRpc3RpY3MgYW5kIENvbXB1dGVyIFNjaWVu
Y2UsIFVuaXZlcnNpdHkgb2YgSWxsaW5vaXMgYXQgQ2hpY2FnbywgQ2hpY2FnbywgVVNBLjwvYXV0
aC1hZGRyZXNzPjx0aXRsZXM+PHRpdGxlPlJldmVyc2VkIGdyYXBoIGVtYmVkZGluZyByZXNvbHZl
cyBjb21wbGV4IHNpbmdsZS1jZWxsIHRyYWplY3RvcmllczwvdGl0bGU+PHNlY29uZGFyeS10aXRs
ZT5OYXQgTWV0aG9kczwvc2Vjb25kYXJ5LXRpdGxlPjwvdGl0bGVzPjxwZXJpb2RpY2FsPjxmdWxs
LXRpdGxlPk5hdCBNZXRob2RzPC9mdWxsLXRpdGxlPjwvcGVyaW9kaWNhbD48cGFnZXM+OTc5LTk4
MjwvcGFnZXM+PHZvbHVtZT4xNDwvdm9sdW1lPjxudW1iZXI+MTA8L251bWJlcj48ZWRpdGlvbj4y
MDE3LzA4LzIyPC9lZGl0aW9uPjxrZXl3b3Jkcz48a2V5d29yZD4qQWxnb3JpdGhtczwva2V5d29y
ZD48a2V5d29yZD5BbmltYWxzPC9rZXl3b3JkPjxrZXl3b3JkPkNlbGwgRGlmZmVyZW50aWF0aW9u
LypwaHlzaW9sb2d5PC9rZXl3b3JkPjxrZXl3b3JkPipDb21wdXRlciBTaW11bGF0aW9uPC9rZXl3
b3JkPjxrZXl3b3JkPkdlbmUgRXhwcmVzc2lvbiBSZWd1bGF0aW9uLCBEZXZlbG9wbWVudGFsLypw
aHlzaW9sb2d5PC9rZXl3b3JkPjxrZXl3b3JkPipNb2RlbHMsIEJpb2xvZ2ljYWw8L2tleXdvcmQ+
PGtleXdvcmQ+TXV0YXRpb248L2tleXdvcmQ+PGtleXdvcmQ+VHJhbnNjcmlwdGlvbiBGYWN0b3Jz
L2dlbmV0aWNzL21ldGFib2xpc208L2tleXdvcmQ+PGtleXdvcmQ+VHJhbnNjcmlwdG9tZS9waHlz
aW9sb2d5PC9rZXl3b3JkPjwva2V5d29yZHM+PGRhdGVzPjx5ZWFyPjIwMTc8L3llYXI+PHB1Yi1k
YXRlcz48ZGF0ZT5PY3Q8L2RhdGU+PC9wdWItZGF0ZXM+PC9kYXRlcz48aXNibj4xNTQ4LTcxMDUg
KEVsZWN0cm9uaWMpJiN4RDsxNTQ4LTcwOTEgKExpbmtpbmcpPC9pc2JuPjxhY2Nlc3Npb24tbnVt
PjI4ODI1NzA1PC9hY2Nlc3Npb24tbnVtPjx1cmxzPjxyZWxhdGVkLXVybHM+PHVybD5odHRwczov
L3d3dy5uY2JpLm5sbS5uaWguZ292L3B1Ym1lZC8yODgyNTcwNTwvdXJsPjwvcmVsYXRlZC11cmxz
PjwvdXJscz48Y3VzdG9tMj5QTUM1NzY0NTQ3PC9jdXN0b20yPjxlbGVjdHJvbmljLXJlc291cmNl
LW51bT4xMC4xMDM4L25tZXRoLjQ0MDI8L2VsZWN0cm9uaWMtcmVzb3VyY2UtbnVtPjwvcmVjb3Jk
PjwvQ2l0ZT48L0VuZE5vdGU+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930FB6">
        <w:rPr>
          <w:rFonts w:ascii="Arial" w:eastAsia="Arial" w:hAnsi="Arial" w:cs="Arial"/>
          <w:noProof/>
        </w:rPr>
        <w:t>[89]</w:t>
      </w:r>
      <w:r w:rsidR="0019774E">
        <w:rPr>
          <w:rFonts w:ascii="Arial" w:eastAsia="Arial" w:hAnsi="Arial" w:cs="Arial"/>
        </w:rPr>
        <w:fldChar w:fldCharType="end"/>
      </w:r>
      <w:r w:rsidRPr="00717442">
        <w:rPr>
          <w:rFonts w:ascii="Arial" w:eastAsia="Arial" w:hAnsi="Arial" w:cs="Arial"/>
        </w:rPr>
        <w:t>, diffusion maps, UMAP</w:t>
      </w:r>
      <w:r w:rsidR="002445DE">
        <w:rPr>
          <w:rFonts w:ascii="Arial" w:eastAsia="Arial" w:hAnsi="Arial" w:cs="Arial"/>
        </w:rPr>
        <w:t xml:space="preserve"> </w:t>
      </w:r>
      <w:r w:rsidR="0019774E">
        <w:rPr>
          <w:rFonts w:ascii="Arial" w:eastAsia="Arial" w:hAnsi="Arial" w:cs="Arial"/>
        </w:rPr>
        <w:fldChar w:fldCharType="begin"/>
      </w:r>
      <w:r w:rsidR="00930FB6">
        <w:rPr>
          <w:rFonts w:ascii="Arial" w:eastAsia="Arial" w:hAnsi="Arial" w:cs="Arial"/>
        </w:rPr>
        <w:instrText xml:space="preserve"> ADDIN EN.CITE &lt;EndNote&gt;&lt;Cite&gt;&lt;Author&gt;McInnes&lt;/Author&gt;&lt;Year&gt;2018&lt;/Year&gt;&lt;RecNum&gt;148&lt;/RecNum&gt;&lt;DisplayText&gt;[90]&lt;/DisplayText&gt;&lt;record&gt;&lt;rec-number&gt;148&lt;/rec-number&gt;&lt;foreign-keys&gt;&lt;key app="EN" db-id="zsppx25fofftzxee95fx29p8tatf5vvawtvp" timestamp="0"&gt;148&lt;/key&gt;&lt;/foreign-keys&gt;&lt;ref-type name="Journal Article"&gt;17&lt;/ref-type&gt;&lt;contributors&gt;&lt;authors&gt;&lt;author&gt;McInnes, L., Healy, J. &amp;amp; Melville, J.&lt;/author&gt;&lt;/authors&gt;&lt;/contributors&gt;&lt;titles&gt;&lt;title&gt;Umap: uniform manifold approximation and projection for dimension reduction&lt;/title&gt;&lt;secondary-title&gt;ArXiv&lt;/secondary-title&gt;&lt;/titles&gt;&lt;dates&gt;&lt;year&gt;2018&lt;/year&gt;&lt;/dates&gt;&lt;urls&gt;&lt;/urls&gt;&lt;electronic-resource-num&gt; https://arxiv.org/&amp;#xD;abs/1802.03426&lt;/electronic-resource-num&gt;&lt;/record&gt;&lt;/Cite&gt;&lt;/EndNote&gt;</w:instrText>
      </w:r>
      <w:r w:rsidR="0019774E">
        <w:rPr>
          <w:rFonts w:ascii="Arial" w:eastAsia="Arial" w:hAnsi="Arial" w:cs="Arial"/>
        </w:rPr>
        <w:fldChar w:fldCharType="separate"/>
      </w:r>
      <w:r w:rsidR="00930FB6">
        <w:rPr>
          <w:rFonts w:ascii="Arial" w:eastAsia="Arial" w:hAnsi="Arial" w:cs="Arial"/>
          <w:noProof/>
        </w:rPr>
        <w:t>[90]</w:t>
      </w:r>
      <w:r w:rsidR="0019774E">
        <w:rPr>
          <w:rFonts w:ascii="Arial" w:eastAsia="Arial" w:hAnsi="Arial" w:cs="Arial"/>
        </w:rPr>
        <w:fldChar w:fldCharType="end"/>
      </w:r>
      <w:r w:rsidRPr="00717442">
        <w:rPr>
          <w:rFonts w:ascii="Arial" w:eastAsia="Arial" w:hAnsi="Arial" w:cs="Arial"/>
        </w:rPr>
        <w:t xml:space="preserve">, </w:t>
      </w:r>
      <w:proofErr w:type="spellStart"/>
      <w:r w:rsidRPr="00717442">
        <w:rPr>
          <w:rFonts w:ascii="Arial" w:eastAsia="Arial" w:hAnsi="Arial" w:cs="Arial"/>
        </w:rPr>
        <w:t>tSNE</w:t>
      </w:r>
      <w:proofErr w:type="spellEnd"/>
      <w:r w:rsidR="002445DE">
        <w:rPr>
          <w:rFonts w:ascii="Arial" w:eastAsia="Arial" w:hAnsi="Arial" w:cs="Arial"/>
        </w:rPr>
        <w:t xml:space="preserve"> </w:t>
      </w:r>
      <w:r w:rsidR="0019774E">
        <w:rPr>
          <w:rFonts w:ascii="Arial" w:eastAsia="Arial" w:hAnsi="Arial" w:cs="Arial"/>
        </w:rPr>
        <w:fldChar w:fldCharType="begin"/>
      </w:r>
      <w:r w:rsidR="002F1B5D">
        <w:rPr>
          <w:rFonts w:ascii="Arial" w:eastAsia="Arial" w:hAnsi="Arial" w:cs="Arial"/>
        </w:rPr>
        <w:instrText xml:space="preserve"> ADDIN EN.CITE &lt;EndNote&gt;&lt;Cite&gt;&lt;Author&gt;van der Maaten&lt;/Author&gt;&lt;Year&gt;2008&lt;/Year&gt;&lt;RecNum&gt;147&lt;/RecNum&gt;&lt;DisplayText&gt;[74]&lt;/DisplayText&gt;&lt;record&gt;&lt;rec-number&gt;147&lt;/rec-number&gt;&lt;foreign-keys&gt;&lt;key app="EN" db-id="zsppx25fofftzxee95fx29p8tatf5vvawtvp" timestamp="0"&gt;147&lt;/key&gt;&lt;/foreign-keys&gt;&lt;ref-type name="Journal Article"&gt;17&lt;/ref-type&gt;&lt;contributors&gt;&lt;authors&gt;&lt;author&gt;van der Maaten, L. &amp;amp; Hinton, G.&lt;/author&gt;&lt;/authors&gt;&lt;/contributors&gt;&lt;titles&gt;&lt;title&gt; Visualizing data using t-SNE&lt;/title&gt;&lt;secondary-title&gt;J. Mach. Learn&lt;/secondary-title&gt;&lt;/titles&gt;&lt;pages&gt;2579-2605&lt;/pages&gt;&lt;volume&gt;9&lt;/volume&gt;&lt;dates&gt;&lt;year&gt;2008&lt;/year&gt;&lt;/dates&gt;&lt;urls&gt;&lt;/urls&gt;&lt;/record&gt;&lt;/Cite&gt;&lt;/EndNote&gt;</w:instrText>
      </w:r>
      <w:r w:rsidR="0019774E">
        <w:rPr>
          <w:rFonts w:ascii="Arial" w:eastAsia="Arial" w:hAnsi="Arial" w:cs="Arial"/>
        </w:rPr>
        <w:fldChar w:fldCharType="separate"/>
      </w:r>
      <w:r w:rsidR="002F1B5D">
        <w:rPr>
          <w:rFonts w:ascii="Arial" w:eastAsia="Arial" w:hAnsi="Arial" w:cs="Arial"/>
          <w:noProof/>
        </w:rPr>
        <w:t>[74]</w:t>
      </w:r>
      <w:r w:rsidR="0019774E">
        <w:rPr>
          <w:rFonts w:ascii="Arial" w:eastAsia="Arial" w:hAnsi="Arial" w:cs="Arial"/>
        </w:rPr>
        <w:fldChar w:fldCharType="end"/>
      </w:r>
      <w:r w:rsidRPr="00717442">
        <w:rPr>
          <w:rFonts w:ascii="Arial" w:eastAsia="Arial" w:hAnsi="Arial" w:cs="Arial"/>
        </w:rPr>
        <w:t xml:space="preserve"> and PHATE</w:t>
      </w:r>
      <w:r w:rsidR="002445DE">
        <w:rPr>
          <w:rFonts w:ascii="Arial" w:eastAsia="Arial" w:hAnsi="Arial" w:cs="Arial"/>
        </w:rPr>
        <w:t xml:space="preserve"> </w:t>
      </w:r>
      <w:r w:rsidR="0019774E">
        <w:rPr>
          <w:rFonts w:ascii="Arial" w:eastAsia="Arial" w:hAnsi="Arial" w:cs="Arial"/>
        </w:rPr>
        <w:fldChar w:fldCharType="begin"/>
      </w:r>
      <w:r w:rsidR="00930FB6">
        <w:rPr>
          <w:rFonts w:ascii="Arial" w:eastAsia="Arial" w:hAnsi="Arial" w:cs="Arial"/>
        </w:rPr>
        <w:instrText xml:space="preserve"> ADDIN EN.CITE &lt;EndNote&gt;&lt;Cite&gt;&lt;Author&gt;Moon&lt;/Author&gt;&lt;Year&gt;2017&lt;/Year&gt;&lt;RecNum&gt;146&lt;/RecNum&gt;&lt;DisplayText&gt;[91]&lt;/DisplayText&gt;&lt;record&gt;&lt;rec-number&gt;146&lt;/rec-number&gt;&lt;foreign-keys&gt;&lt;key app="EN" db-id="zsppx25fofftzxee95fx29p8tatf5vvawtvp" timestamp="0"&gt;146&lt;/key&gt;&lt;/foreign-keys&gt;&lt;ref-type name="Journal Article"&gt;17&lt;/ref-type&gt;&lt;contributors&gt;&lt;authors&gt;&lt;author&gt;Moon, K. R. et al&lt;/author&gt;&lt;/authors&gt;&lt;/contributors&gt;&lt;titles&gt;&lt;title&gt; PHATE: a dimensionality reduction method for visualizing trajectory structures in high-dimensional biological data&lt;/title&gt;&lt;secondary-title&gt;bioRxiv&lt;/secondary-title&gt;&lt;/titles&gt;&lt;dates&gt;&lt;year&gt;2017&lt;/year&gt;&lt;/dates&gt;&lt;urls&gt;&lt;/urls&gt;&lt;electronic-resource-num&gt;https://doi.org/10.1101/120378&lt;/electronic-resource-num&gt;&lt;/record&gt;&lt;/Cite&gt;&lt;/EndNote&gt;</w:instrText>
      </w:r>
      <w:r w:rsidR="0019774E">
        <w:rPr>
          <w:rFonts w:ascii="Arial" w:eastAsia="Arial" w:hAnsi="Arial" w:cs="Arial"/>
        </w:rPr>
        <w:fldChar w:fldCharType="separate"/>
      </w:r>
      <w:r w:rsidR="00930FB6">
        <w:rPr>
          <w:rFonts w:ascii="Arial" w:eastAsia="Arial" w:hAnsi="Arial" w:cs="Arial"/>
          <w:noProof/>
        </w:rPr>
        <w:t>[91]</w:t>
      </w:r>
      <w:r w:rsidR="0019774E">
        <w:rPr>
          <w:rFonts w:ascii="Arial" w:eastAsia="Arial" w:hAnsi="Arial" w:cs="Arial"/>
        </w:rPr>
        <w:fldChar w:fldCharType="end"/>
      </w:r>
      <w:r w:rsidRPr="00717442">
        <w:rPr>
          <w:rFonts w:ascii="Arial" w:eastAsia="Arial" w:hAnsi="Arial" w:cs="Arial"/>
        </w:rPr>
        <w:t xml:space="preserve"> for visualization; MAGIC</w:t>
      </w:r>
      <w:r w:rsidR="002445DE">
        <w:rPr>
          <w:rFonts w:ascii="Arial" w:eastAsia="Arial" w:hAnsi="Arial" w:cs="Arial"/>
        </w:rPr>
        <w:t xml:space="preserve"> </w:t>
      </w:r>
      <w:r w:rsidR="0019774E">
        <w:rPr>
          <w:rFonts w:ascii="Arial" w:eastAsia="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eastAsia="Arial" w:hAnsi="Arial" w:cs="Arial"/>
        </w:rPr>
        <w:instrText xml:space="preserve"> ADDIN EN.CITE </w:instrText>
      </w:r>
      <w:r w:rsidR="002F1B5D">
        <w:rPr>
          <w:rFonts w:ascii="Arial" w:eastAsia="Arial" w:hAnsi="Arial" w:cs="Arial"/>
        </w:rPr>
        <w:fldChar w:fldCharType="begin">
          <w:fldData xml:space="preserve">PEVuZE5vdGU+PENpdGU+PEF1dGhvcj52YW4gRGlqazwvQXV0aG9yPjxZZWFyPjIwMTg8L1llYXI+
PFJlY051bT4xMTE8L1JlY051bT48RGlzcGxheVRleHQ+WzU1XTwvRGlzcGxheVRleHQ+PHJlY29y
ZD48cmVjLW51bWJlcj4xMTE8L3JlYy1udW1iZXI+PGZvcmVpZ24ta2V5cz48a2V5IGFwcD0iRU4i
IGRiLWlkPSJ6c3BweDI1Zm9mZnR6eGVlOTVmeDI5cDh0YXRmNXZ2YXd0dnAiIHRpbWVzdGFtcD0i
MCI+MTExPC9rZXk+PC9mb3JlaWduLWtleXM+PHJlZi10eXBlIG5hbWU9IkpvdXJuYWwgQXJ0aWNs
ZSI+MTc8L3JlZi10eXBlPjxjb250cmlidXRvcnM+PGF1dGhvcnM+PGF1dGhvcj52YW4gRGlqaywg
RC48L2F1dGhvcj48YXV0aG9yPlNoYXJtYSwgUi48L2F1dGhvcj48YXV0aG9yPk5haW55cywgSi48
L2F1dGhvcj48YXV0aG9yPllpbSwgSy48L2F1dGhvcj48YXV0aG9yPkthdGhhaWwsIFAuPC9hdXRo
b3I+PGF1dGhvcj5DYXJyLCBBLiBKLjwvYXV0aG9yPjxhdXRob3I+QnVyZHppYWssIEMuPC9hdXRo
b3I+PGF1dGhvcj5Nb29uLCBLLiBSLjwvYXV0aG9yPjxhdXRob3I+Q2hhZmZlciwgQy4gTC48L2F1
dGhvcj48YXV0aG9yPlBhdHRhYmlyYW1hbiwgRC48L2F1dGhvcj48YXV0aG9yPkJpZXJpZSwgQi48
L2F1dGhvcj48YXV0aG9yPk1henV0aXMsIEwuPC9hdXRob3I+PGF1dGhvcj5Xb2xmLCBHLjwvYXV0
aG9yPjxhdXRob3I+S3Jpc2huYXN3YW15LCBTLjwvYXV0aG9yPjxhdXRob3I+UGUmYXBvcztlciwg
RC48L2F1dGhvcj48L2F1dGhvcnM+PC9jb250cmlidXRvcnM+PGF1dGgtYWRkcmVzcz5Qcm9ncmFt
IGZvciBDb21wdXRhdGlvbmFsIGFuZCBTeXN0ZW1zIEJpb2xvZ3ksIFNsb2FuIEtldHRlcmluZyBJ
bnN0aXR1dGUsIE1lbW9yaWFsIFNsb2FuIEtldHRlcmluZyBDYW5jZXIgQ2VudGVyLCBOZXcgWW9y
aywgTlksIFVTQS4mI3hEO1Byb2dyYW0gZm9yIENvbXB1dGF0aW9uYWwgYW5kIFN5c3RlbXMgQmlv
bG9neSwgU2xvYW4gS2V0dGVyaW5nIEluc3RpdHV0ZSwgTWVtb3JpYWwgU2xvYW4gS2V0dGVyaW5n
IENhbmNlciBDZW50ZXIsIE5ldyBZb3JrLCBOWSwgVVNBOyBEZXBhcnRtZW50IG9mIEFwcGxpZWQg
UGh5c2ljcyBhbmQgQXBwbGllZCBNYXRoLCBDb2x1bWJpYSBVbml2ZXJzaXR5LCBOZXcgWW9yaywg
TlksIFVTQS4mI3hEO1Byb2dyYW0gZm9yIENvbXB1dGF0aW9uYWwgYW5kIFN5c3RlbXMgQmlvbG9n
eSwgU2xvYW4gS2V0dGVyaW5nIEluc3RpdHV0ZSwgTWVtb3JpYWwgU2xvYW4gS2V0dGVyaW5nIENh
bmNlciBDZW50ZXIsIE5ldyBZb3JrLCBOWSwgVVNBOyBJbnN0aXR1dGUgb2YgQmlvdGVjaG5vbG9n
eSwgVmlsbml1cyBVbml2ZXJzaXR5LCBWaWxuaXVzLCBMaXRodWFuaWEuJiN4RDtEZXBhcnRtZW50
IG9mIEdlbmV0aWNzLCBEZXBhcnRtZW50IG9mIENvbXB1dGVyIFNjaWVuY2UsIFlhbGUgVW5pdmVy
c2l0eSwgTmV3IEhhdmVuLCBDVCwgVVNBLiYjeEQ7UHJvZ3JhbSBmb3IgQ29tcHV0YXRpb25hbCBh
bmQgU3lzdGVtcyBCaW9sb2d5LCBTbG9hbiBLZXR0ZXJpbmcgSW5zdGl0dXRlLCBNZW1vcmlhbCBT
bG9hbiBLZXR0ZXJpbmcgQ2FuY2VyIENlbnRlciwgTmV3IFlvcmssIE5ZLCBVU0E7IERlcGFydG1l
bnQgb2YgQmlvbG9naWNhbCBTY2llbmNlcywgQ29sdW1iaWEgVW5pdmVyc2l0eSwgTmV3IFlvcmss
IE5ZLCBVU0EuJiN4RDtEZXBhcnRtZW50IG9mIEdlbmV0aWNzLCBEZXBhcnRtZW50IG9mIENvbXB1
dGVyIFNjaWVuY2UsIFlhbGUgVW5pdmVyc2l0eSwgTmV3IEhhdmVuLCBDVCwgVVNBOyBBcHBsaWVk
IE1hdGhlbWF0aWNzIFByb2dyYW0sIFlhbGUgVW5pdmVyc2l0eSwgTmV3IEhhdmVuLCBDVCwgVVNB
LiYjeEQ7R2FydmFuIEluc3RpdHV0ZSBvZiBNZWRpY2FsIFJlc2VhcmNoLCBEYXJsaW5naHVyc3Qs
IE5TVywgQXVzdHJhbGlhLiYjeEQ7V2hpdGVoZWFkIEluc3RpdHV0ZSBmb3IgQmlvbWVkaWNhbCBS
ZXNlYXJjaCwgTUlULCBDYW1icmlkZ2UsIE1BLCBVU0EuJiN4RDtBcHBsaWVkIE1hdGhlbWF0aWNz
IFByb2dyYW0sIFlhbGUgVW5pdmVyc2l0eSwgTmV3IEhhdmVuLCBDVCwgVVNBLiYjeEQ7RGVwYXJ0
bWVudCBvZiBHZW5ldGljcywgRGVwYXJ0bWVudCBvZiBDb21wdXRlciBTY2llbmNlLCBZYWxlIFVu
aXZlcnNpdHksIE5ldyBIYXZlbiwgQ1QsIFVTQTsgQXBwbGllZCBNYXRoZW1hdGljcyBQcm9ncmFt
LCBZYWxlIFVuaXZlcnNpdHksIE5ldyBIYXZlbiwgQ1QsIFVTQS4gRWxlY3Ryb25pYyBhZGRyZXNz
OiBzbWl0YS5rcmlzaG5hc3dhbXlAeWFsZS5lZHUuJiN4RDtQcm9ncmFtIGZvciBDb21wdXRhdGlv
bmFsIGFuZCBTeXN0ZW1zIEJpb2xvZ3ksIFNsb2FuIEtldHRlcmluZyBJbnN0aXR1dGUsIE1lbW9y
aWFsIFNsb2FuIEtldHRlcmluZyBDYW5jZXIgQ2VudGVyLCBOZXcgWW9yaywgTlksIFVTQS4gRWxl
Y3Ryb25pYyBhZGRyZXNzOiBwZWVyZEBtc2tjYy5vcmcuPC9hdXRoLWFkZHJlc3M+PHRpdGxlcz48
dGl0bGU+UmVjb3ZlcmluZyBHZW5lIEludGVyYWN0aW9ucyBmcm9tIFNpbmdsZS1DZWxsIERhdGEg
VXNpbmcgRGF0YSBEaWZmdXNpb248L3RpdGxlPjxzZWNvbmRhcnktdGl0bGU+Q2VsbDwvc2Vjb25k
YXJ5LXRpdGxlPjwvdGl0bGVzPjxwZXJpb2RpY2FsPjxmdWxsLXRpdGxlPkNlbGw8L2Z1bGwtdGl0
bGU+PC9wZXJpb2RpY2FsPjxwYWdlcz43MTYtNzI5IGUyNzwvcGFnZXM+PHZvbHVtZT4xNzQ8L3Zv
bHVtZT48bnVtYmVyPjM8L251bWJlcj48ZWRpdGlvbj4yMDE4LzA3LzAzPC9lZGl0aW9uPjxrZXl3
b3Jkcz48a2V5d29yZD5BbGdvcml0aG1zPC9rZXl3b3JkPjxrZXl3b3JkPkNlbGwgTGluZTwva2V5
d29yZD48a2V5d29yZD5FcGlzdGFzaXMsIEdlbmV0aWMvZ2VuZXRpY3M8L2tleXdvcmQ+PGtleXdv
cmQ+R2VuZSBFeHByZXNzaW9uIFByb2ZpbGluZy8qbWV0aG9kczwva2V5d29yZD48a2V5d29yZD5H
ZW5lIFJlZ3VsYXRvcnkgTmV0d29ya3MvZ2VuZXRpY3M8L2tleXdvcmQ+PGtleXdvcmQ+SHVtYW5z
PC9rZXl3b3JkPjxrZXl3b3JkPk1hcmtvdiBDaGFpbnM8L2tleXdvcmQ+PGtleXdvcmQ+TWljcm9S
TkFzL2dlbmV0aWNzPC9rZXl3b3JkPjxrZXl3b3JkPlJOQSwgTWVzc2VuZ2VyL2dlbmV0aWNzPC9r
ZXl3b3JkPjxrZXl3b3JkPlNlcXVlbmNlIEFuYWx5c2lzLCBSTkEvKm1ldGhvZHM8L2tleXdvcmQ+
PGtleXdvcmQ+U2luZ2xlLUNlbGwgQW5hbHlzaXMvKm1ldGhvZHM8L2tleXdvcmQ+PGtleXdvcmQ+
U29mdHdhcmU8L2tleXdvcmQ+PGtleXdvcmQ+KmVtdDwva2V5d29yZD48a2V5d29yZD4qaW1wdXRh
dGlvbjwva2V5d29yZD48a2V5d29yZD4qbWFuaWZvbGQgbGVhcm5pbmc8L2tleXdvcmQ+PGtleXdv
cmQ+KnJlZ3VsYXRvcnkgbmV0d29ya3M8L2tleXdvcmQ+PGtleXdvcmQ+KnNpbmdsZS1jZWxsIFJO
QSBzZXF1ZW5jaW5nPC9rZXl3b3JkPjwva2V5d29yZHM+PGRhdGVzPjx5ZWFyPjIwMTg8L3llYXI+
PHB1Yi1kYXRlcz48ZGF0ZT5KdWwgMjY8L2RhdGU+PC9wdWItZGF0ZXM+PC9kYXRlcz48aXNibj4x
MDk3LTQxNzIgKEVsZWN0cm9uaWMpJiN4RDswMDkyLTg2NzQgKExpbmtpbmcpPC9pc2JuPjxhY2Nl
c3Npb24tbnVtPjI5OTYxNTc2PC9hY2Nlc3Npb24tbnVtPjx1cmxzPjxyZWxhdGVkLXVybHM+PHVy
bD5odHRwczovL3d3dy5uY2JpLm5sbS5uaWguZ292L3B1Ym1lZC8yOTk2MTU3NjwvdXJsPjwvcmVs
YXRlZC11cmxzPjwvdXJscz48Y3VzdG9tMj5QTUM2NzcxMjc4PC9jdXN0b20yPjxlbGVjdHJvbmlj
LXJlc291cmNlLW51bT4xMC4xMDE2L2ouY2VsbC4yMDE4LjA1LjA2MTwvZWxlY3Ryb25pYy1yZXNv
dXJjZS1udW0+PC9yZWNvcmQ+PC9DaXRlPjwvRW5kTm90ZT4A
</w:fldData>
        </w:fldChar>
      </w:r>
      <w:r w:rsidR="002F1B5D">
        <w:rPr>
          <w:rFonts w:ascii="Arial" w:eastAsia="Arial" w:hAnsi="Arial" w:cs="Arial"/>
        </w:rPr>
        <w:instrText xml:space="preserve"> ADDIN EN.CITE.DATA </w:instrText>
      </w:r>
      <w:r w:rsidR="002F1B5D">
        <w:rPr>
          <w:rFonts w:ascii="Arial" w:eastAsia="Arial" w:hAnsi="Arial" w:cs="Arial"/>
        </w:rPr>
      </w:r>
      <w:r w:rsidR="002F1B5D">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2F1B5D">
        <w:rPr>
          <w:rFonts w:ascii="Arial" w:eastAsia="Arial" w:hAnsi="Arial" w:cs="Arial"/>
          <w:noProof/>
        </w:rPr>
        <w:t>[55]</w:t>
      </w:r>
      <w:r w:rsidR="0019774E">
        <w:rPr>
          <w:rFonts w:ascii="Arial" w:eastAsia="Arial" w:hAnsi="Arial" w:cs="Arial"/>
        </w:rPr>
        <w:fldChar w:fldCharType="end"/>
      </w:r>
      <w:r w:rsidRPr="00717442">
        <w:rPr>
          <w:rFonts w:ascii="Arial" w:eastAsia="Arial" w:hAnsi="Arial" w:cs="Arial"/>
        </w:rPr>
        <w:t xml:space="preserve">, </w:t>
      </w:r>
      <w:proofErr w:type="spellStart"/>
      <w:r w:rsidRPr="00717442">
        <w:rPr>
          <w:rFonts w:ascii="Arial" w:eastAsia="Arial" w:hAnsi="Arial" w:cs="Arial"/>
        </w:rPr>
        <w:t>scImpute</w:t>
      </w:r>
      <w:proofErr w:type="spellEnd"/>
      <w:r w:rsidR="002445DE">
        <w:rPr>
          <w:rFonts w:ascii="Arial" w:eastAsia="Arial" w:hAnsi="Arial" w:cs="Arial"/>
        </w:rPr>
        <w:t xml:space="preserve"> </w:t>
      </w:r>
      <w:r w:rsidR="0019774E">
        <w:rPr>
          <w:rFonts w:ascii="Arial" w:eastAsia="Arial" w:hAnsi="Arial" w:cs="Arial"/>
        </w:rPr>
        <w:fldChar w:fldCharType="begin"/>
      </w:r>
      <w:r w:rsidR="00030FDD">
        <w:rPr>
          <w:rFonts w:ascii="Arial" w:eastAsia="Arial" w:hAnsi="Arial" w:cs="Arial"/>
        </w:rPr>
        <w:instrText xml:space="preserve"> ADDIN EN.CITE &lt;EndNote&gt;&lt;Cite&gt;&lt;Author&gt;Li&lt;/Author&gt;&lt;Year&gt;2018&lt;/Year&gt;&lt;RecNum&gt;31&lt;/RecNum&gt;&lt;DisplayText&gt;[33]&lt;/DisplayText&gt;&lt;record&gt;&lt;rec-number&gt;31&lt;/rec-number&gt;&lt;foreign-keys&gt;&lt;key app="EN" db-id="zsppx25fofftzxee95fx29p8tatf5vvawtvp" timestamp="0"&gt;31&lt;/key&gt;&lt;/foreign-keys&gt;&lt;ref-type name="Journal Article"&gt;17&lt;/ref-type&gt;&lt;contributors&gt;&lt;authors&gt;&lt;author&gt;Li, W. V.&lt;/author&gt;&lt;author&gt;Li, J. J.&lt;/author&gt;&lt;/authors&gt;&lt;/contributors&gt;&lt;auth-address&gt;Department of Statistics, University of California, Los Angeles, CA, 90095-1554, USA.&amp;#xD;Department of Statistics, University of California, Los Angeles, CA, 90095-1554, USA. jli@stat.ucla.edu.&amp;#xD;Department of Human Genetics, University of California, Los Angeles, CA, 90095-7088, USA. jli@stat.ucla.edu.&lt;/auth-address&gt;&lt;titles&gt;&lt;title&gt;An accurate and robust imputation method scImpute for single-cell RNA-seq data&lt;/title&gt;&lt;secondary-title&gt;Nat Commun&lt;/secondary-title&gt;&lt;/titles&gt;&lt;periodical&gt;&lt;full-title&gt;Nat Commun&lt;/full-title&gt;&lt;/periodical&gt;&lt;pages&gt;997&lt;/pages&gt;&lt;volume&gt;9&lt;/volume&gt;&lt;number&gt;1&lt;/number&gt;&lt;edition&gt;2018/03/10&lt;/edition&gt;&lt;keywords&gt;&lt;keyword&gt;Algorithms&lt;/keyword&gt;&lt;keyword&gt;Animals&lt;/keyword&gt;&lt;keyword&gt;*Data Interpretation, Statistical&lt;/keyword&gt;&lt;keyword&gt;Gene Expression Profiling&lt;/keyword&gt;&lt;keyword&gt;Humans&lt;/keyword&gt;&lt;keyword&gt;RNA/chemistry/*genetics&lt;/keyword&gt;&lt;keyword&gt;Sequence Analysis, RNA&lt;/keyword&gt;&lt;keyword&gt;Single-Cell Analysis&lt;/keyword&gt;&lt;/keywords&gt;&lt;dates&gt;&lt;year&gt;2018&lt;/year&gt;&lt;pub-dates&gt;&lt;date&gt;Mar 8&lt;/date&gt;&lt;/pub-dates&gt;&lt;/dates&gt;&lt;isbn&gt;2041-1723 (Electronic)&amp;#xD;2041-1723 (Linking)&lt;/isbn&gt;&lt;accession-num&gt;29520097&lt;/accession-num&gt;&lt;urls&gt;&lt;related-urls&gt;&lt;url&gt;https://www.ncbi.nlm.nih.gov/pubmed/29520097&lt;/url&gt;&lt;/related-urls&gt;&lt;/urls&gt;&lt;custom2&gt;PMC5843666&lt;/custom2&gt;&lt;electronic-resource-num&gt;10.1038/s41467-018-03405-7&lt;/electronic-resource-num&gt;&lt;/record&gt;&lt;/Cite&gt;&lt;/EndNote&gt;</w:instrText>
      </w:r>
      <w:r w:rsidR="0019774E">
        <w:rPr>
          <w:rFonts w:ascii="Arial" w:eastAsia="Arial" w:hAnsi="Arial" w:cs="Arial"/>
        </w:rPr>
        <w:fldChar w:fldCharType="separate"/>
      </w:r>
      <w:r w:rsidR="00A04B4D">
        <w:rPr>
          <w:rFonts w:ascii="Arial" w:eastAsia="Arial" w:hAnsi="Arial" w:cs="Arial"/>
          <w:noProof/>
        </w:rPr>
        <w:t>[33]</w:t>
      </w:r>
      <w:r w:rsidR="0019774E">
        <w:rPr>
          <w:rFonts w:ascii="Arial" w:eastAsia="Arial" w:hAnsi="Arial" w:cs="Arial"/>
        </w:rPr>
        <w:fldChar w:fldCharType="end"/>
      </w:r>
      <w:r w:rsidR="002445DE">
        <w:rPr>
          <w:rFonts w:ascii="Arial" w:eastAsia="Arial" w:hAnsi="Arial" w:cs="Arial"/>
        </w:rPr>
        <w:t xml:space="preserve"> </w:t>
      </w:r>
      <w:r w:rsidRPr="00717442">
        <w:rPr>
          <w:rFonts w:ascii="Arial" w:eastAsia="Arial" w:hAnsi="Arial" w:cs="Arial"/>
        </w:rPr>
        <w:t xml:space="preserve"> and nearest neighbors completion (NN completion) for imputation. Results showed that SAUCIE had a better or comparable performance with other approaches. Also, SAUCIE has better scalability and faster runtimes than any of </w:t>
      </w:r>
      <w:r w:rsidRPr="00717442">
        <w:rPr>
          <w:rFonts w:ascii="Arial" w:eastAsia="Arial" w:hAnsi="Arial" w:cs="Arial"/>
        </w:rPr>
        <w:lastRenderedPageBreak/>
        <w:t>the other models. SAUCIE</w:t>
      </w:r>
      <w:r w:rsidR="00442917">
        <w:rPr>
          <w:rFonts w:ascii="Arial" w:eastAsia="Arial" w:hAnsi="Arial" w:cs="Arial"/>
        </w:rPr>
        <w:t>'</w:t>
      </w:r>
      <w:r w:rsidRPr="00717442">
        <w:rPr>
          <w:rFonts w:ascii="Arial" w:eastAsia="Arial" w:hAnsi="Arial" w:cs="Arial"/>
        </w:rPr>
        <w:t xml:space="preserve">s results on the </w:t>
      </w:r>
      <w:proofErr w:type="spellStart"/>
      <w:r w:rsidRPr="00717442">
        <w:rPr>
          <w:rFonts w:ascii="Arial" w:eastAsia="Arial" w:hAnsi="Arial" w:cs="Arial"/>
        </w:rPr>
        <w:t>scCyToF</w:t>
      </w:r>
      <w:proofErr w:type="spellEnd"/>
      <w:r w:rsidRPr="00717442">
        <w:rPr>
          <w:rFonts w:ascii="Arial" w:eastAsia="Arial" w:hAnsi="Arial" w:cs="Arial"/>
        </w:rPr>
        <w:t xml:space="preserve"> dengue dataset were further analyzed in greater detail. SAUCIE was able to identify subtypes of the T cell populations and demonstrate</w:t>
      </w:r>
      <w:r w:rsidR="00BF218F">
        <w:rPr>
          <w:rFonts w:ascii="Arial" w:eastAsia="Arial" w:hAnsi="Arial" w:cs="Arial"/>
        </w:rPr>
        <w:t>d</w:t>
      </w:r>
      <w:r w:rsidRPr="00717442">
        <w:rPr>
          <w:rFonts w:ascii="Arial" w:eastAsia="Arial" w:hAnsi="Arial" w:cs="Arial"/>
        </w:rPr>
        <w:t xml:space="preserve"> distinct cell manifold between acute and healthy subjects.    </w:t>
      </w:r>
    </w:p>
    <w:p w14:paraId="50343DA2" w14:textId="77777777" w:rsidR="00AC217F" w:rsidRPr="00717442" w:rsidRDefault="00AC217F" w:rsidP="00AC217F">
      <w:pPr>
        <w:spacing w:line="360" w:lineRule="auto"/>
        <w:jc w:val="both"/>
        <w:rPr>
          <w:rFonts w:ascii="Arial" w:hAnsi="Arial" w:cs="Arial"/>
          <w:b/>
        </w:rPr>
      </w:pPr>
    </w:p>
    <w:p w14:paraId="7F2D6243" w14:textId="2FD94DAB" w:rsidR="00AC217F" w:rsidRPr="00E974F8" w:rsidRDefault="00AC217F"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rPr>
      </w:pPr>
      <w:proofErr w:type="spellStart"/>
      <w:r w:rsidRPr="00E974F8">
        <w:rPr>
          <w:rFonts w:ascii="Arial" w:eastAsia="Arial" w:hAnsi="Arial" w:cs="Arial"/>
          <w:b/>
          <w:color w:val="000000"/>
        </w:rPr>
        <w:t>scScope</w:t>
      </w:r>
      <w:proofErr w:type="spellEnd"/>
      <w:r w:rsidR="00E974F8">
        <w:rPr>
          <w:rFonts w:ascii="Arial" w:eastAsia="Arial" w:hAnsi="Arial" w:cs="Arial"/>
          <w:b/>
          <w:color w:val="000000"/>
        </w:rPr>
        <w:t xml:space="preserve">: </w:t>
      </w:r>
    </w:p>
    <w:p w14:paraId="5A11C222" w14:textId="169574D1" w:rsidR="00AC217F" w:rsidRPr="004B450F" w:rsidRDefault="00AC217F" w:rsidP="00F506E3">
      <w:pPr>
        <w:spacing w:line="480" w:lineRule="auto"/>
        <w:jc w:val="both"/>
        <w:rPr>
          <w:rFonts w:ascii="Arial" w:eastAsia="Arial" w:hAnsi="Arial" w:cs="Arial"/>
        </w:rPr>
      </w:pPr>
      <w:proofErr w:type="spellStart"/>
      <w:r w:rsidRPr="00717442">
        <w:rPr>
          <w:rFonts w:ascii="Arial" w:eastAsia="Arial" w:hAnsi="Arial" w:cs="Arial"/>
        </w:rPr>
        <w:t>scScope</w:t>
      </w:r>
      <w:proofErr w:type="spellEnd"/>
      <w:r w:rsidR="008C1398">
        <w:rPr>
          <w:rFonts w:ascii="Arial" w:eastAsia="Arial" w:hAnsi="Arial" w:cs="Arial"/>
        </w:rPr>
        <w:t xml:space="preserve"> </w:t>
      </w:r>
      <w:r w:rsidR="0019774E">
        <w:rPr>
          <w:rFonts w:ascii="Arial" w:eastAsia="Arial" w:hAnsi="Arial" w:cs="Arial"/>
        </w:rPr>
        <w:fldChar w:fldCharType="begin">
          <w:fldData xml:space="preserve">PEVuZE5vdGU+PENpdGU+PEF1dGhvcj5EZW5nPC9BdXRob3I+PFllYXI+MjAxOTwvWWVhcj48UmVj
TnVtPjE1MjwvUmVjTnVtPjxEaXNwbGF5VGV4dD5bOTJdPC9EaXNwbGF5VGV4dD48cmVjb3JkPjxy
ZWMtbnVtYmVyPjE1MjwvcmVjLW51bWJlcj48Zm9yZWlnbi1rZXlzPjxrZXkgYXBwPSJFTiIgZGIt
aWQ9InpzcHB4MjVmb2ZmdHp4ZWU5NWZ4MjlwOHRhdGY1dnZhd3R2cCIgdGltZXN0YW1wPSIwIj4x
NTI8L2tleT48L2ZvcmVpZ24ta2V5cz48cmVmLXR5cGUgbmFtZT0iSm91cm5hbCBBcnRpY2xlIj4x
NzwvcmVmLXR5cGU+PGNvbnRyaWJ1dG9ycz48YXV0aG9ycz48YXV0aG9yPkRlbmcsIFkuPC9hdXRo
b3I+PGF1dGhvcj5CYW8sIEYuPC9hdXRob3I+PGF1dGhvcj5EYWksIFEuPC9hdXRob3I+PGF1dGhv
cj5XdSwgTC4gRi48L2F1dGhvcj48YXV0aG9yPkFsdHNjaHVsZXIsIFMuIEouPC9hdXRob3I+PC9h
dXRob3JzPjwvY29udHJpYnV0b3JzPjxhdXRoLWFkZHJlc3M+RGVwYXJ0bWVudCBvZiBQaGFybWFj
ZXV0aWNhbCBDaGVtaXN0cnksIFVuaXZlcnNpdHkgb2YgQ2FsaWZvcm5pYSwgU2FuIEZyYW5jaXNj
bywgU2FuIEZyYW5jaXNjbywgQ0EsIFVTQS4mI3hEO0RlcGFydG1lbnQgb2YgQXV0b21hdGlvbiwg
VHNpbmdodWEgTmF0aW9uYWwgTGFib3JhdG9yeSBmb3IgSW5mb3JtYXRpb24gU2NpZW5jZSBhbmQg
VGVjaG5vbG9neSwgVHNpbmdodWEgVW5pdmVyc2l0eSwgQmVpamluZywgQ2hpbmEuJiN4RDtEZXBh
cnRtZW50IG9mIFBoYXJtYWNldXRpY2FsIENoZW1pc3RyeSwgVW5pdmVyc2l0eSBvZiBDYWxpZm9y
bmlhLCBTYW4gRnJhbmNpc2NvLCBTYW4gRnJhbmNpc2NvLCBDQSwgVVNBLiBsYW5pLnd1QHVjc2Yu
ZWR1LiYjeEQ7RGVwYXJ0bWVudCBvZiBQaGFybWFjZXV0aWNhbCBDaGVtaXN0cnksIFVuaXZlcnNp
dHkgb2YgQ2FsaWZvcm5pYSwgU2FuIEZyYW5jaXNjbywgU2FuIEZyYW5jaXNjbywgQ0EsIFVTQS4g
c3RldmVuLmFsdHNjaHVsZXJAdWNzZi5lZHUuPC9hdXRoLWFkZHJlc3M+PHRpdGxlcz48dGl0bGU+
U2NhbGFibGUgYW5hbHlzaXMgb2YgY2VsbC10eXBlIGNvbXBvc2l0aW9uIGZyb20gc2luZ2xlLWNl
bGwgdHJhbnNjcmlwdG9taWNzIHVzaW5nIGRlZXAgcmVjdXJyZW50IGxlYXJuaW5nPC90aXRsZT48
c2Vjb25kYXJ5LXRpdGxlPk5hdCBNZXRob2RzPC9zZWNvbmRhcnktdGl0bGU+PC90aXRsZXM+PHBl
cmlvZGljYWw+PGZ1bGwtdGl0bGU+TmF0IE1ldGhvZHM8L2Z1bGwtdGl0bGU+PC9wZXJpb2RpY2Fs
PjxwYWdlcz4zMTEtMzE0PC9wYWdlcz48dm9sdW1lPjE2PC92b2x1bWU+PG51bWJlcj40PC9udW1i
ZXI+PGVkaXRpb24+MjAxOS8wMy8yMDwvZWRpdGlvbj48a2V5d29yZHM+PGtleXdvcmQ+QWxnb3Jp
dGhtczwva2V5d29yZD48a2V5d29yZD5BbmltYWxzPC9rZXl3b3JkPjxrZXl3b3JkPkJyYWluIE1h
cHBpbmc8L2tleXdvcmQ+PGtleXdvcmQ+Q2x1c3RlciBBbmFseXNpczwva2V5d29yZD48a2V5d29y
ZD5Db21wdXRhdGlvbmFsIEJpb2xvZ3kvbWV0aG9kczwva2V5d29yZD48a2V5d29yZD5Db21wdXRl
ciBTaW11bGF0aW9uPC9rZXl3b3JkPjxrZXl3b3JkPipEYXRhYmFzZXMsIEdlbmV0aWM8L2tleXdv
cmQ+PGtleXdvcmQ+KkRlZXAgTGVhcm5pbmc8L2tleXdvcmQ+PGtleXdvcmQ+KkdlbmUgRXhwcmVz
c2lvbiBQcm9maWxpbmc8L2tleXdvcmQ+PGtleXdvcmQ+SW5mbGFtbWF0aW9uPC9rZXl3b3JkPjxr
ZXl3b3JkPkludGVzdGluZXMvY3l0b2xvZ3k8L2tleXdvcmQ+PGtleXdvcmQ+TGV1a29jeXRlcywg
TW9ub251Y2xlYXIvY3l0b2xvZ3k8L2tleXdvcmQ+PGtleXdvcmQ+TWljZTwva2V5d29yZD48a2V5
d29yZD5QaGVub3R5cGU8L2tleXdvcmQ+PGtleXdvcmQ+UHJpbmNpcGFsIENvbXBvbmVudCBBbmFs
eXNpczwva2V5d29yZD48a2V5d29yZD5STkEvYW5hbHlzaXMvKmdlbmV0aWNzPC9rZXl3b3JkPjxr
ZXl3b3JkPlJlcHJvZHVjaWJpbGl0eSBvZiBSZXN1bHRzPC9rZXl3b3JkPjxrZXl3b3JkPlJldGlu
YS9tZXRhYm9saXNtPC9rZXl3b3JkPjxrZXl3b3JkPlNlcXVlbmNlIEFuYWx5c2lzLCBSTkE8L2tl
eXdvcmQ+PGtleXdvcmQ+KlNpbmdsZS1DZWxsIEFuYWx5c2lzPC9rZXl3b3JkPjxrZXl3b3JkPlNv
ZnR3YXJlPC9rZXl3b3JkPjxrZXl3b3JkPipUcmFuc2NyaXB0b21lPC9rZXl3b3JkPjwva2V5d29y
ZHM+PGRhdGVzPjx5ZWFyPjIwMTk8L3llYXI+PHB1Yi1kYXRlcz48ZGF0ZT5BcHI8L2RhdGU+PC9w
dWItZGF0ZXM+PC9kYXRlcz48aXNibj4xNTQ4LTcxMDUgKEVsZWN0cm9uaWMpJiN4RDsxNTQ4LTcw
OTEgKExpbmtpbmcpPC9pc2JuPjxhY2Nlc3Npb24tbnVtPjMwODg2NDExPC9hY2Nlc3Npb24tbnVt
Pjx1cmxzPjxyZWxhdGVkLXVybHM+PHVybD5odHRwczovL3d3dy5uY2JpLm5sbS5uaWguZ292L3B1
Ym1lZC8zMDg4NjQxMTwvdXJsPjwvcmVsYXRlZC11cmxzPjwvdXJscz48Y3VzdG9tMj5QTUM2Nzc0
OTk0PC9jdXN0b20yPjxlbGVjdHJvbmljLXJlc291cmNlLW51bT4xMC4xMDM4L3M0MTU5Mi0wMTkt
MDM1My03PC9lbGVjdHJvbmljLXJlc291cmNlLW51bT48L3JlY29yZD48L0NpdGU+PC9FbmROb3Rl
Pn==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PEVuZE5vdGU+PENpdGU+PEF1dGhvcj5EZW5nPC9BdXRob3I+PFllYXI+MjAxOTwvWWVhcj48UmVj
TnVtPjE1MjwvUmVjTnVtPjxEaXNwbGF5VGV4dD5bOTJdPC9EaXNwbGF5VGV4dD48cmVjb3JkPjxy
ZWMtbnVtYmVyPjE1MjwvcmVjLW51bWJlcj48Zm9yZWlnbi1rZXlzPjxrZXkgYXBwPSJFTiIgZGIt
aWQ9InpzcHB4MjVmb2ZmdHp4ZWU5NWZ4MjlwOHRhdGY1dnZhd3R2cCIgdGltZXN0YW1wPSIwIj4x
NTI8L2tleT48L2ZvcmVpZ24ta2V5cz48cmVmLXR5cGUgbmFtZT0iSm91cm5hbCBBcnRpY2xlIj4x
NzwvcmVmLXR5cGU+PGNvbnRyaWJ1dG9ycz48YXV0aG9ycz48YXV0aG9yPkRlbmcsIFkuPC9hdXRo
b3I+PGF1dGhvcj5CYW8sIEYuPC9hdXRob3I+PGF1dGhvcj5EYWksIFEuPC9hdXRob3I+PGF1dGhv
cj5XdSwgTC4gRi48L2F1dGhvcj48YXV0aG9yPkFsdHNjaHVsZXIsIFMuIEouPC9hdXRob3I+PC9h
dXRob3JzPjwvY29udHJpYnV0b3JzPjxhdXRoLWFkZHJlc3M+RGVwYXJ0bWVudCBvZiBQaGFybWFj
ZXV0aWNhbCBDaGVtaXN0cnksIFVuaXZlcnNpdHkgb2YgQ2FsaWZvcm5pYSwgU2FuIEZyYW5jaXNj
bywgU2FuIEZyYW5jaXNjbywgQ0EsIFVTQS4mI3hEO0RlcGFydG1lbnQgb2YgQXV0b21hdGlvbiwg
VHNpbmdodWEgTmF0aW9uYWwgTGFib3JhdG9yeSBmb3IgSW5mb3JtYXRpb24gU2NpZW5jZSBhbmQg
VGVjaG5vbG9neSwgVHNpbmdodWEgVW5pdmVyc2l0eSwgQmVpamluZywgQ2hpbmEuJiN4RDtEZXBh
cnRtZW50IG9mIFBoYXJtYWNldXRpY2FsIENoZW1pc3RyeSwgVW5pdmVyc2l0eSBvZiBDYWxpZm9y
bmlhLCBTYW4gRnJhbmNpc2NvLCBTYW4gRnJhbmNpc2NvLCBDQSwgVVNBLiBsYW5pLnd1QHVjc2Yu
ZWR1LiYjeEQ7RGVwYXJ0bWVudCBvZiBQaGFybWFjZXV0aWNhbCBDaGVtaXN0cnksIFVuaXZlcnNp
dHkgb2YgQ2FsaWZvcm5pYSwgU2FuIEZyYW5jaXNjbywgU2FuIEZyYW5jaXNjbywgQ0EsIFVTQS4g
c3RldmVuLmFsdHNjaHVsZXJAdWNzZi5lZHUuPC9hdXRoLWFkZHJlc3M+PHRpdGxlcz48dGl0bGU+
U2NhbGFibGUgYW5hbHlzaXMgb2YgY2VsbC10eXBlIGNvbXBvc2l0aW9uIGZyb20gc2luZ2xlLWNl
bGwgdHJhbnNjcmlwdG9taWNzIHVzaW5nIGRlZXAgcmVjdXJyZW50IGxlYXJuaW5nPC90aXRsZT48
c2Vjb25kYXJ5LXRpdGxlPk5hdCBNZXRob2RzPC9zZWNvbmRhcnktdGl0bGU+PC90aXRsZXM+PHBl
cmlvZGljYWw+PGZ1bGwtdGl0bGU+TmF0IE1ldGhvZHM8L2Z1bGwtdGl0bGU+PC9wZXJpb2RpY2Fs
PjxwYWdlcz4zMTEtMzE0PC9wYWdlcz48dm9sdW1lPjE2PC92b2x1bWU+PG51bWJlcj40PC9udW1i
ZXI+PGVkaXRpb24+MjAxOS8wMy8yMDwvZWRpdGlvbj48a2V5d29yZHM+PGtleXdvcmQ+QWxnb3Jp
dGhtczwva2V5d29yZD48a2V5d29yZD5BbmltYWxzPC9rZXl3b3JkPjxrZXl3b3JkPkJyYWluIE1h
cHBpbmc8L2tleXdvcmQ+PGtleXdvcmQ+Q2x1c3RlciBBbmFseXNpczwva2V5d29yZD48a2V5d29y
ZD5Db21wdXRhdGlvbmFsIEJpb2xvZ3kvbWV0aG9kczwva2V5d29yZD48a2V5d29yZD5Db21wdXRl
ciBTaW11bGF0aW9uPC9rZXl3b3JkPjxrZXl3b3JkPipEYXRhYmFzZXMsIEdlbmV0aWM8L2tleXdv
cmQ+PGtleXdvcmQ+KkRlZXAgTGVhcm5pbmc8L2tleXdvcmQ+PGtleXdvcmQ+KkdlbmUgRXhwcmVz
c2lvbiBQcm9maWxpbmc8L2tleXdvcmQ+PGtleXdvcmQ+SW5mbGFtbWF0aW9uPC9rZXl3b3JkPjxr
ZXl3b3JkPkludGVzdGluZXMvY3l0b2xvZ3k8L2tleXdvcmQ+PGtleXdvcmQ+TGV1a29jeXRlcywg
TW9ub251Y2xlYXIvY3l0b2xvZ3k8L2tleXdvcmQ+PGtleXdvcmQ+TWljZTwva2V5d29yZD48a2V5
d29yZD5QaGVub3R5cGU8L2tleXdvcmQ+PGtleXdvcmQ+UHJpbmNpcGFsIENvbXBvbmVudCBBbmFs
eXNpczwva2V5d29yZD48a2V5d29yZD5STkEvYW5hbHlzaXMvKmdlbmV0aWNzPC9rZXl3b3JkPjxr
ZXl3b3JkPlJlcHJvZHVjaWJpbGl0eSBvZiBSZXN1bHRzPC9rZXl3b3JkPjxrZXl3b3JkPlJldGlu
YS9tZXRhYm9saXNtPC9rZXl3b3JkPjxrZXl3b3JkPlNlcXVlbmNlIEFuYWx5c2lzLCBSTkE8L2tl
eXdvcmQ+PGtleXdvcmQ+KlNpbmdsZS1DZWxsIEFuYWx5c2lzPC9rZXl3b3JkPjxrZXl3b3JkPlNv
ZnR3YXJlPC9rZXl3b3JkPjxrZXl3b3JkPipUcmFuc2NyaXB0b21lPC9rZXl3b3JkPjwva2V5d29y
ZHM+PGRhdGVzPjx5ZWFyPjIwMTk8L3llYXI+PHB1Yi1kYXRlcz48ZGF0ZT5BcHI8L2RhdGU+PC9w
dWItZGF0ZXM+PC9kYXRlcz48aXNibj4xNTQ4LTcxMDUgKEVsZWN0cm9uaWMpJiN4RDsxNTQ4LTcw
OTEgKExpbmtpbmcpPC9pc2JuPjxhY2Nlc3Npb24tbnVtPjMwODg2NDExPC9hY2Nlc3Npb24tbnVt
Pjx1cmxzPjxyZWxhdGVkLXVybHM+PHVybD5odHRwczovL3d3dy5uY2JpLm5sbS5uaWguZ292L3B1
Ym1lZC8zMDg4NjQxMTwvdXJsPjwvcmVsYXRlZC11cmxzPjwvdXJscz48Y3VzdG9tMj5QTUM2Nzc0
OTk0PC9jdXN0b20yPjxlbGVjdHJvbmljLXJlc291cmNlLW51bT4xMC4xMDM4L3M0MTU5Mi0wMTkt
MDM1My03PC9lbGVjdHJvbmljLXJlc291cmNlLW51bT48L3JlY29yZD48L0NpdGU+PC9FbmROb3Rl
Pn==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930FB6">
        <w:rPr>
          <w:rFonts w:ascii="Arial" w:eastAsia="Arial" w:hAnsi="Arial" w:cs="Arial"/>
          <w:noProof/>
        </w:rPr>
        <w:t>[92]</w:t>
      </w:r>
      <w:r w:rsidR="0019774E">
        <w:rPr>
          <w:rFonts w:ascii="Arial" w:eastAsia="Arial" w:hAnsi="Arial" w:cs="Arial"/>
        </w:rPr>
        <w:fldChar w:fldCharType="end"/>
      </w:r>
      <w:r w:rsidRPr="00717442">
        <w:rPr>
          <w:rFonts w:ascii="Arial" w:eastAsia="Arial" w:hAnsi="Arial" w:cs="Arial"/>
        </w:rPr>
        <w:t xml:space="preserve"> is an </w:t>
      </w:r>
      <w:r w:rsidR="00BF218F">
        <w:rPr>
          <w:rFonts w:ascii="Arial" w:eastAsia="Arial" w:hAnsi="Arial" w:cs="Arial"/>
        </w:rPr>
        <w:t>AE</w:t>
      </w:r>
      <w:r w:rsidRPr="00717442">
        <w:rPr>
          <w:rFonts w:ascii="Arial" w:eastAsia="Arial" w:hAnsi="Arial" w:cs="Arial"/>
        </w:rPr>
        <w:t xml:space="preserve"> with recurrent steps designed for imputation and batch correction.  </w:t>
      </w:r>
    </w:p>
    <w:p w14:paraId="2E347404" w14:textId="53D8C394" w:rsidR="00AC217F" w:rsidRPr="00491D87" w:rsidRDefault="00AC217F" w:rsidP="00F506E3">
      <w:pPr>
        <w:spacing w:before="120" w:line="480" w:lineRule="auto"/>
        <w:jc w:val="both"/>
        <w:rPr>
          <w:rFonts w:ascii="Arial" w:eastAsia="Arial" w:hAnsi="Arial" w:cs="Arial"/>
          <w:b/>
        </w:rPr>
      </w:pPr>
      <w:r w:rsidRPr="00491D87">
        <w:rPr>
          <w:rFonts w:ascii="Arial" w:eastAsia="Arial" w:hAnsi="Arial" w:cs="Arial"/>
          <w:i/>
          <w:u w:val="single"/>
        </w:rPr>
        <w:t>Model</w:t>
      </w:r>
      <w:r w:rsidR="000A3BD3">
        <w:rPr>
          <w:rFonts w:ascii="Arial" w:eastAsia="Arial" w:hAnsi="Arial" w:cs="Arial"/>
          <w:i/>
          <w:u w:val="single"/>
        </w:rPr>
        <w:t>.</w:t>
      </w:r>
      <w:r w:rsidRPr="00491D87">
        <w:rPr>
          <w:rFonts w:ascii="Arial" w:eastAsia="Arial" w:hAnsi="Arial" w:cs="Arial"/>
          <w:i/>
          <w:u w:val="single"/>
        </w:rPr>
        <w:t xml:space="preserve"> </w:t>
      </w:r>
      <w:proofErr w:type="spellStart"/>
      <w:r w:rsidR="00E53A67" w:rsidRPr="00717442">
        <w:rPr>
          <w:rFonts w:ascii="Arial" w:eastAsia="Arial" w:hAnsi="Arial" w:cs="Arial"/>
        </w:rPr>
        <w:t>scScope</w:t>
      </w:r>
      <w:proofErr w:type="spellEnd"/>
      <w:r w:rsidR="00E53A67">
        <w:rPr>
          <w:rFonts w:ascii="Arial" w:eastAsia="Arial" w:hAnsi="Arial" w:cs="Arial"/>
        </w:rPr>
        <w:t xml:space="preserve"> has the following model design for batch correction and imputation. </w:t>
      </w:r>
    </w:p>
    <w:p w14:paraId="2D5383AA" w14:textId="177E5E9C" w:rsidR="00AC217F" w:rsidRDefault="00AC217F" w:rsidP="00F506E3">
      <w:pPr>
        <w:numPr>
          <w:ilvl w:val="0"/>
          <w:numId w:val="2"/>
        </w:num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color w:val="000000"/>
        </w:rPr>
        <w:t xml:space="preserve">Batch correction: A batch correction layer is applied to the input expression as </w:t>
      </w:r>
    </w:p>
    <w:tbl>
      <w:tblPr>
        <w:tblStyle w:val="TableNormal1"/>
        <w:tblW w:w="0" w:type="auto"/>
        <w:tblInd w:w="365" w:type="dxa"/>
        <w:tblLook w:val="04A0" w:firstRow="1" w:lastRow="0" w:firstColumn="1" w:lastColumn="0" w:noHBand="0" w:noVBand="1"/>
      </w:tblPr>
      <w:tblGrid>
        <w:gridCol w:w="2974"/>
        <w:gridCol w:w="3027"/>
        <w:gridCol w:w="2994"/>
      </w:tblGrid>
      <w:tr w:rsidR="005A37E2" w14:paraId="50BA1FDA" w14:textId="77777777" w:rsidTr="005A37E2">
        <w:tc>
          <w:tcPr>
            <w:tcW w:w="3116" w:type="dxa"/>
          </w:tcPr>
          <w:p w14:paraId="13E3BE7B" w14:textId="77777777" w:rsidR="005A37E2" w:rsidRDefault="005A37E2" w:rsidP="00F506E3">
            <w:pPr>
              <w:spacing w:line="480" w:lineRule="auto"/>
              <w:jc w:val="both"/>
              <w:rPr>
                <w:rFonts w:ascii="Arial" w:eastAsia="Arial" w:hAnsi="Arial" w:cs="Arial"/>
                <w:color w:val="000000"/>
              </w:rPr>
            </w:pPr>
          </w:p>
        </w:tc>
        <w:tc>
          <w:tcPr>
            <w:tcW w:w="3117" w:type="dxa"/>
          </w:tcPr>
          <w:p w14:paraId="230F31E7" w14:textId="1183963D" w:rsidR="005A37E2" w:rsidRDefault="00FA5BB1" w:rsidP="00F506E3">
            <w:pPr>
              <w:spacing w:line="480" w:lineRule="auto"/>
              <w:jc w:val="both"/>
              <w:rPr>
                <w:rFonts w:ascii="Arial" w:eastAsia="Arial" w:hAnsi="Arial" w:cs="Arial"/>
                <w:color w:val="000000"/>
              </w:rPr>
            </w:pPr>
            <m:oMathPara>
              <m:oMath>
                <m:sSubSup>
                  <m:sSubSupPr>
                    <m:ctrlPr>
                      <w:rPr>
                        <w:rFonts w:ascii="Cambria Math" w:hAnsi="Cambria Math" w:cs="Arial"/>
                        <w:b/>
                        <w:bCs/>
                        <w:i/>
                      </w:rPr>
                    </m:ctrlPr>
                  </m:sSubSupPr>
                  <m:e>
                    <m:r>
                      <m:rPr>
                        <m:sty m:val="bi"/>
                      </m:rPr>
                      <w:rPr>
                        <w:rFonts w:ascii="Cambria Math" w:hAnsi="Cambria Math" w:cs="Arial"/>
                      </w:rPr>
                      <m:t>x</m:t>
                    </m:r>
                  </m:e>
                  <m:sub>
                    <m:r>
                      <w:rPr>
                        <w:rFonts w:ascii="Cambria Math" w:hAnsi="Cambria Math" w:cs="Arial"/>
                      </w:rPr>
                      <m:t>n</m:t>
                    </m:r>
                  </m:sub>
                  <m:sup>
                    <m:r>
                      <w:rPr>
                        <w:rFonts w:ascii="Cambria Math" w:hAnsi="Cambria Math" w:cs="Arial"/>
                      </w:rPr>
                      <m:t>c</m:t>
                    </m:r>
                    <m:ctrlPr>
                      <w:rPr>
                        <w:rFonts w:ascii="Cambria Math" w:hAnsi="Cambria Math" w:cs="Arial"/>
                        <w:i/>
                      </w:rPr>
                    </m:ctrlPr>
                  </m:sup>
                </m:sSubSup>
                <m:r>
                  <w:rPr>
                    <w:rFonts w:ascii="Cambria Math" w:hAnsi="Cambria Math" w:cs="Arial"/>
                  </w:rPr>
                  <m:t>=ReLu</m:t>
                </m:r>
                <m:d>
                  <m:dPr>
                    <m:ctrlPr>
                      <w:rPr>
                        <w:rFonts w:ascii="Cambria Math" w:hAnsi="Cambria Math" w:cs="Arial"/>
                        <w:i/>
                      </w:rPr>
                    </m:ctrlPr>
                  </m:dPr>
                  <m:e>
                    <m:sSub>
                      <m:sSubPr>
                        <m:ctrlPr>
                          <w:rPr>
                            <w:rFonts w:ascii="Cambria Math" w:eastAsia="Arial" w:hAnsi="Cambria Math" w:cs="Arial"/>
                            <w:b/>
                            <w:bCs/>
                            <w:i/>
                          </w:rPr>
                        </m:ctrlPr>
                      </m:sSubPr>
                      <m:e>
                        <m:r>
                          <m:rPr>
                            <m:sty m:val="bi"/>
                          </m:rPr>
                          <w:rPr>
                            <w:rFonts w:ascii="Cambria Math" w:eastAsia="Arial" w:hAnsi="Cambria Math" w:cs="Arial"/>
                          </w:rPr>
                          <m:t>x</m:t>
                        </m:r>
                        <m:ctrlPr>
                          <w:rPr>
                            <w:rFonts w:ascii="Cambria Math" w:hAnsi="Cambria Math" w:cs="Arial"/>
                            <w:i/>
                          </w:rPr>
                        </m:ctrlPr>
                      </m:e>
                      <m:sub>
                        <m:r>
                          <w:rPr>
                            <w:rFonts w:ascii="Cambria Math" w:eastAsia="Arial" w:hAnsi="Cambria Math" w:cs="Arial"/>
                          </w:rPr>
                          <m:t>n</m:t>
                        </m:r>
                      </m:sub>
                    </m:sSub>
                    <m:r>
                      <m:rPr>
                        <m:sty m:val="bi"/>
                      </m:rPr>
                      <w:rPr>
                        <w:rFonts w:ascii="Cambria Math" w:hAnsi="Cambria Math" w:cs="Arial"/>
                      </w:rPr>
                      <m:t>-B</m:t>
                    </m:r>
                    <m:sSub>
                      <m:sSubPr>
                        <m:ctrlPr>
                          <w:rPr>
                            <w:rFonts w:ascii="Cambria Math" w:hAnsi="Cambria Math" w:cs="Arial"/>
                            <w:b/>
                            <w:bCs/>
                            <w:i/>
                          </w:rPr>
                        </m:ctrlPr>
                      </m:sSubPr>
                      <m:e>
                        <m:r>
                          <m:rPr>
                            <m:sty m:val="bi"/>
                          </m:rPr>
                          <w:rPr>
                            <w:rFonts w:ascii="Cambria Math" w:hAnsi="Cambria Math" w:cs="Arial"/>
                          </w:rPr>
                          <m:t>u</m:t>
                        </m:r>
                      </m:e>
                      <m:sub>
                        <m:r>
                          <w:rPr>
                            <w:rFonts w:ascii="Cambria Math" w:hAnsi="Cambria Math" w:cs="Arial"/>
                          </w:rPr>
                          <m:t>c</m:t>
                        </m:r>
                      </m:sub>
                    </m:sSub>
                    <m:ctrlPr>
                      <w:rPr>
                        <w:rFonts w:ascii="Cambria Math" w:hAnsi="Cambria Math" w:cs="Arial"/>
                        <w:b/>
                        <w:i/>
                      </w:rPr>
                    </m:ctrlPr>
                  </m:e>
                </m:d>
              </m:oMath>
            </m:oMathPara>
          </w:p>
        </w:tc>
        <w:tc>
          <w:tcPr>
            <w:tcW w:w="3117" w:type="dxa"/>
            <w:vAlign w:val="center"/>
          </w:tcPr>
          <w:p w14:paraId="18FA2DC2" w14:textId="0CFD598E" w:rsidR="005A37E2" w:rsidRDefault="005A37E2"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40</w:t>
            </w:r>
            <w:r w:rsidRPr="00717442">
              <w:rPr>
                <w:rFonts w:ascii="Arial" w:hAnsi="Arial" w:cs="Arial"/>
                <w:iCs/>
              </w:rPr>
              <w:t>)</w:t>
            </w:r>
          </w:p>
        </w:tc>
      </w:tr>
    </w:tbl>
    <w:p w14:paraId="5DB8B303" w14:textId="7502010C" w:rsidR="00AC217F" w:rsidRPr="00491D87" w:rsidRDefault="00B36D7D" w:rsidP="00F506E3">
      <w:pPr>
        <w:pBdr>
          <w:top w:val="nil"/>
          <w:left w:val="nil"/>
          <w:bottom w:val="nil"/>
          <w:right w:val="nil"/>
          <w:between w:val="nil"/>
        </w:pBdr>
        <w:spacing w:line="480" w:lineRule="auto"/>
        <w:ind w:left="360"/>
        <w:jc w:val="both"/>
        <w:rPr>
          <w:rFonts w:ascii="Arial" w:eastAsia="Arial" w:hAnsi="Arial" w:cs="Arial"/>
          <w:color w:val="000000"/>
        </w:rPr>
      </w:pPr>
      <w:r>
        <w:rPr>
          <w:rFonts w:ascii="Arial" w:eastAsia="Arial" w:hAnsi="Arial" w:cs="Arial"/>
          <w:color w:val="000000"/>
        </w:rPr>
        <w:t>w</w:t>
      </w:r>
      <w:r w:rsidR="00AC217F" w:rsidRPr="00491D87">
        <w:rPr>
          <w:rFonts w:ascii="Arial" w:eastAsia="Arial" w:hAnsi="Arial" w:cs="Arial"/>
          <w:color w:val="000000"/>
        </w:rPr>
        <w:t>here</w:t>
      </w:r>
      <w:r>
        <w:rPr>
          <w:rFonts w:ascii="Arial" w:eastAsia="Arial" w:hAnsi="Arial" w:cs="Arial"/>
          <w:color w:val="000000"/>
        </w:rPr>
        <w:t xml:space="preserve"> </w:t>
      </w:r>
      <w:r>
        <w:rPr>
          <w:rFonts w:ascii="Arial" w:eastAsia="Arial" w:hAnsi="Arial" w:cs="Arial"/>
        </w:rPr>
        <w:t xml:space="preserve">and </w:t>
      </w:r>
      <m:oMath>
        <m:r>
          <w:rPr>
            <w:rFonts w:ascii="Cambria Math" w:eastAsia="Arial" w:hAnsi="Cambria Math" w:cs="Arial"/>
            <w:color w:val="000000"/>
          </w:rPr>
          <m:t>ReLU</m:t>
        </m:r>
      </m:oMath>
      <w:r>
        <w:rPr>
          <w:rFonts w:ascii="Arial" w:eastAsia="Arial" w:hAnsi="Arial" w:cs="Arial"/>
          <w:color w:val="000000"/>
        </w:rPr>
        <w:t xml:space="preserve"> is the ReLu activation function,</w:t>
      </w:r>
      <w:r w:rsidR="00AC217F" w:rsidRPr="00491D87">
        <w:rPr>
          <w:rFonts w:ascii="Arial" w:eastAsia="Arial" w:hAnsi="Arial" w:cs="Arial"/>
          <w:color w:val="000000"/>
        </w:rPr>
        <w:t xml:space="preserve"> </w:t>
      </w:r>
      <m:oMath>
        <m:r>
          <m:rPr>
            <m:sty m:val="bi"/>
          </m:rPr>
          <w:rPr>
            <w:rFonts w:ascii="Cambria Math" w:hAnsi="Cambria Math" w:cs="Arial"/>
          </w:rPr>
          <m:t>B</m:t>
        </m:r>
        <m:r>
          <w:rPr>
            <w:rFonts w:ascii="Cambria Math" w:hAnsi="Cambria Math" w:cs="Arial"/>
          </w:rPr>
          <m:t>∈</m:t>
        </m:r>
        <m:sSup>
          <m:sSupPr>
            <m:ctrlPr>
              <w:rPr>
                <w:rFonts w:ascii="Cambria Math" w:hAnsi="Cambria Math" w:cs="Arial"/>
                <w:i/>
              </w:rPr>
            </m:ctrlPr>
          </m:sSupPr>
          <m:e>
            <m:r>
              <m:rPr>
                <m:scr m:val="double-struck"/>
              </m:rPr>
              <w:rPr>
                <w:rFonts w:ascii="Cambria Math" w:hAnsi="Cambria Math" w:cs="Arial"/>
              </w:rPr>
              <m:t>R</m:t>
            </m:r>
          </m:e>
          <m:sup>
            <m:r>
              <w:rPr>
                <w:rFonts w:ascii="Cambria Math" w:hAnsi="Cambria Math" w:cs="Arial"/>
              </w:rPr>
              <m:t>G×K</m:t>
            </m:r>
          </m:sup>
        </m:sSup>
      </m:oMath>
      <w:r w:rsidR="00AC217F" w:rsidRPr="00491D87">
        <w:rPr>
          <w:rFonts w:ascii="Arial" w:eastAsia="Arial" w:hAnsi="Arial" w:cs="Arial"/>
          <w:color w:val="000000"/>
        </w:rPr>
        <w:t xml:space="preserve"> is the batch correction matrix, </w:t>
      </w:r>
      <m:oMath>
        <m:sSub>
          <m:sSubPr>
            <m:ctrlPr>
              <w:rPr>
                <w:rFonts w:ascii="Cambria Math" w:hAnsi="Cambria Math" w:cs="Arial"/>
                <w:b/>
                <w:bCs/>
                <w:i/>
              </w:rPr>
            </m:ctrlPr>
          </m:sSubPr>
          <m:e>
            <m:r>
              <m:rPr>
                <m:sty m:val="bi"/>
              </m:rPr>
              <w:rPr>
                <w:rFonts w:ascii="Cambria Math" w:hAnsi="Cambria Math" w:cs="Arial"/>
              </w:rPr>
              <m:t>u</m:t>
            </m:r>
          </m:e>
          <m:sub>
            <m:r>
              <w:rPr>
                <w:rFonts w:ascii="Cambria Math" w:hAnsi="Cambria Math" w:cs="Arial"/>
              </w:rPr>
              <m:t>c</m:t>
            </m:r>
          </m:sub>
        </m:sSub>
        <m:r>
          <m:rPr>
            <m:sty m:val="bi"/>
          </m:rPr>
          <w:rPr>
            <w:rFonts w:ascii="Cambria Math" w:hAnsi="Cambria Math" w:cs="Arial"/>
          </w:rPr>
          <m:t>∈</m:t>
        </m:r>
        <m:sSup>
          <m:sSupPr>
            <m:ctrlPr>
              <w:rPr>
                <w:rFonts w:ascii="Cambria Math" w:hAnsi="Cambria Math" w:cs="Arial"/>
                <w:b/>
                <w:bCs/>
                <w:i/>
              </w:rPr>
            </m:ctrlPr>
          </m:sSupPr>
          <m:e>
            <m:d>
              <m:dPr>
                <m:begChr m:val="{"/>
                <m:endChr m:val="}"/>
                <m:ctrlPr>
                  <w:rPr>
                    <w:rFonts w:ascii="Cambria Math" w:hAnsi="Cambria Math" w:cs="Arial"/>
                    <w:b/>
                    <w:bCs/>
                    <w:i/>
                  </w:rPr>
                </m:ctrlPr>
              </m:dPr>
              <m:e>
                <m:r>
                  <w:rPr>
                    <w:rFonts w:ascii="Cambria Math" w:hAnsi="Cambria Math" w:cs="Arial"/>
                  </w:rPr>
                  <m:t>0</m:t>
                </m:r>
                <m:r>
                  <m:rPr>
                    <m:sty m:val="bi"/>
                  </m:rPr>
                  <w:rPr>
                    <w:rFonts w:ascii="Cambria Math" w:hAnsi="Cambria Math" w:cs="Arial"/>
                  </w:rPr>
                  <m:t>,</m:t>
                </m:r>
                <m:r>
                  <w:rPr>
                    <w:rFonts w:ascii="Cambria Math" w:hAnsi="Cambria Math" w:cs="Arial"/>
                  </w:rPr>
                  <m:t>1</m:t>
                </m:r>
              </m:e>
            </m:d>
          </m:e>
          <m:sup>
            <m:r>
              <w:rPr>
                <w:rFonts w:ascii="Cambria Math" w:hAnsi="Cambria Math" w:cs="Arial"/>
              </w:rPr>
              <m:t>K</m:t>
            </m:r>
            <m:r>
              <m:rPr>
                <m:sty m:val="bi"/>
              </m:rPr>
              <w:rPr>
                <w:rFonts w:ascii="Cambria Math" w:hAnsi="Cambria Math" w:cs="Arial"/>
              </w:rPr>
              <m:t>×1</m:t>
            </m:r>
          </m:sup>
        </m:sSup>
        <m:r>
          <m:rPr>
            <m:sty m:val="bi"/>
          </m:rPr>
          <w:rPr>
            <w:rFonts w:ascii="Cambria Math" w:hAnsi="Cambria Math" w:cs="Arial"/>
          </w:rPr>
          <m:t xml:space="preserve"> </m:t>
        </m:r>
      </m:oMath>
      <w:r w:rsidR="00AC217F" w:rsidRPr="00491D87">
        <w:rPr>
          <w:rFonts w:ascii="Arial" w:eastAsia="Arial" w:hAnsi="Arial" w:cs="Arial"/>
          <w:color w:val="000000"/>
        </w:rPr>
        <w:t xml:space="preserve">is an indicator vector with entry 1 indicates the batch of the input, and </w:t>
      </w:r>
      <m:oMath>
        <m:r>
          <w:rPr>
            <w:rFonts w:ascii="Cambria Math" w:eastAsia="Cambria Math" w:hAnsi="Cambria Math" w:cs="Arial"/>
            <w:color w:val="000000"/>
          </w:rPr>
          <m:t>K</m:t>
        </m:r>
      </m:oMath>
      <w:r w:rsidR="00AC217F" w:rsidRPr="00491D87">
        <w:rPr>
          <w:rFonts w:ascii="Arial" w:eastAsia="Arial" w:hAnsi="Arial" w:cs="Arial"/>
          <w:color w:val="000000"/>
        </w:rPr>
        <w:t xml:space="preserve"> is the total number of batches. </w:t>
      </w:r>
    </w:p>
    <w:p w14:paraId="11B87520" w14:textId="5E418DCA" w:rsidR="00AC217F" w:rsidRDefault="00AC217F" w:rsidP="00F506E3">
      <w:pPr>
        <w:numPr>
          <w:ilvl w:val="0"/>
          <w:numId w:val="2"/>
        </w:num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color w:val="000000"/>
        </w:rPr>
        <w:t xml:space="preserve">Recursive imputation: Instead of using the reconstructed expression </w:t>
      </w:r>
      <m:oMath>
        <m:sSub>
          <m:sSubPr>
            <m:ctrlPr>
              <w:rPr>
                <w:rFonts w:ascii="Cambria Math" w:eastAsia="Cambria Math" w:hAnsi="Cambria Math" w:cs="Arial"/>
                <w:color w:val="000000"/>
              </w:rPr>
            </m:ctrlPr>
          </m:sSubPr>
          <m:e>
            <m:acc>
              <m:accPr>
                <m:ctrlPr>
                  <w:rPr>
                    <w:rFonts w:ascii="Cambria Math" w:eastAsia="Cambria Math" w:hAnsi="Cambria Math" w:cs="Arial"/>
                    <w:b/>
                    <w:bCs/>
                    <w:color w:val="000000"/>
                  </w:rPr>
                </m:ctrlPr>
              </m:accPr>
              <m:e>
                <m:r>
                  <m:rPr>
                    <m:sty m:val="bi"/>
                  </m:rPr>
                  <w:rPr>
                    <w:rFonts w:ascii="Cambria Math" w:eastAsia="Cambria Math" w:hAnsi="Cambria Math" w:cs="Arial"/>
                    <w:color w:val="000000"/>
                  </w:rPr>
                  <m:t>x</m:t>
                </m:r>
              </m:e>
            </m:acc>
          </m:e>
          <m:sub>
            <m:r>
              <w:rPr>
                <w:rFonts w:ascii="Cambria Math" w:eastAsia="Cambria Math" w:hAnsi="Cambria Math" w:cs="Arial"/>
                <w:color w:val="000000"/>
              </w:rPr>
              <m:t>n</m:t>
            </m:r>
          </m:sub>
        </m:sSub>
      </m:oMath>
      <w:r w:rsidRPr="00491D87">
        <w:rPr>
          <w:rFonts w:ascii="Arial" w:eastAsia="Arial" w:hAnsi="Arial" w:cs="Arial"/>
          <w:color w:val="000000"/>
        </w:rPr>
        <w:t xml:space="preserve">as the imputed expression like in SAUCIE, scScope adds an imputer to </w:t>
      </w:r>
      <m:oMath>
        <m:sSub>
          <m:sSubPr>
            <m:ctrlPr>
              <w:rPr>
                <w:rFonts w:ascii="Cambria Math" w:eastAsia="Cambria Math" w:hAnsi="Cambria Math" w:cs="Arial"/>
                <w:color w:val="000000"/>
              </w:rPr>
            </m:ctrlPr>
          </m:sSubPr>
          <m:e>
            <m:acc>
              <m:accPr>
                <m:ctrlPr>
                  <w:rPr>
                    <w:rFonts w:ascii="Cambria Math" w:eastAsia="Cambria Math" w:hAnsi="Cambria Math" w:cs="Arial"/>
                    <w:color w:val="000000"/>
                  </w:rPr>
                </m:ctrlPr>
              </m:accPr>
              <m:e>
                <m:r>
                  <m:rPr>
                    <m:sty m:val="bi"/>
                  </m:rPr>
                  <w:rPr>
                    <w:rFonts w:ascii="Cambria Math" w:eastAsia="Cambria Math" w:hAnsi="Cambria Math" w:cs="Arial"/>
                    <w:color w:val="000000"/>
                  </w:rPr>
                  <m:t>x</m:t>
                </m:r>
              </m:e>
            </m:acc>
          </m:e>
          <m:sub>
            <m:r>
              <w:rPr>
                <w:rFonts w:ascii="Cambria Math" w:eastAsia="Cambria Math" w:hAnsi="Cambria Math" w:cs="Arial"/>
                <w:color w:val="000000"/>
              </w:rPr>
              <m:t>n</m:t>
            </m:r>
          </m:sub>
        </m:sSub>
      </m:oMath>
      <w:r w:rsidRPr="00491D87">
        <w:rPr>
          <w:rFonts w:ascii="Arial" w:eastAsia="Arial" w:hAnsi="Arial" w:cs="Arial"/>
          <w:color w:val="000000"/>
        </w:rPr>
        <w:t xml:space="preserve"> to recursively improve the imputation result. The imputer is a </w:t>
      </w:r>
      <w:proofErr w:type="gramStart"/>
      <w:r w:rsidRPr="00491D87">
        <w:rPr>
          <w:rFonts w:ascii="Arial" w:eastAsia="Arial" w:hAnsi="Arial" w:cs="Arial"/>
          <w:color w:val="000000"/>
        </w:rPr>
        <w:t>single-layer</w:t>
      </w:r>
      <w:proofErr w:type="gramEnd"/>
      <w:r w:rsidRPr="00491D87">
        <w:rPr>
          <w:rFonts w:ascii="Arial" w:eastAsia="Arial" w:hAnsi="Arial" w:cs="Arial"/>
          <w:color w:val="000000"/>
        </w:rPr>
        <w:t xml:space="preserve"> autoencoder, whose decoder performs the imputation as </w:t>
      </w:r>
    </w:p>
    <w:tbl>
      <w:tblPr>
        <w:tblStyle w:val="TableNormal1"/>
        <w:tblW w:w="0" w:type="auto"/>
        <w:tblInd w:w="365" w:type="dxa"/>
        <w:tblLook w:val="04A0" w:firstRow="1" w:lastRow="0" w:firstColumn="1" w:lastColumn="0" w:noHBand="0" w:noVBand="1"/>
      </w:tblPr>
      <w:tblGrid>
        <w:gridCol w:w="2971"/>
        <w:gridCol w:w="3033"/>
        <w:gridCol w:w="2991"/>
      </w:tblGrid>
      <w:tr w:rsidR="005A37E2" w14:paraId="3BAA3A17" w14:textId="77777777" w:rsidTr="005A37E2">
        <w:tc>
          <w:tcPr>
            <w:tcW w:w="3116" w:type="dxa"/>
          </w:tcPr>
          <w:p w14:paraId="44561312" w14:textId="77777777" w:rsidR="005A37E2" w:rsidRDefault="005A37E2" w:rsidP="00F506E3">
            <w:pPr>
              <w:spacing w:line="480" w:lineRule="auto"/>
              <w:jc w:val="both"/>
              <w:rPr>
                <w:rFonts w:ascii="Arial" w:eastAsia="Arial" w:hAnsi="Arial" w:cs="Arial"/>
                <w:color w:val="000000"/>
              </w:rPr>
            </w:pPr>
          </w:p>
        </w:tc>
        <w:tc>
          <w:tcPr>
            <w:tcW w:w="3117" w:type="dxa"/>
          </w:tcPr>
          <w:p w14:paraId="352667B1" w14:textId="3DD3F250" w:rsidR="005A37E2" w:rsidRDefault="00FA5BB1" w:rsidP="00F506E3">
            <w:pPr>
              <w:spacing w:line="480" w:lineRule="auto"/>
              <w:jc w:val="both"/>
              <w:rPr>
                <w:rFonts w:ascii="Arial" w:eastAsia="Arial" w:hAnsi="Arial" w:cs="Arial"/>
                <w:color w:val="000000"/>
              </w:rPr>
            </w:pPr>
            <m:oMathPara>
              <m:oMath>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x</m:t>
                            </m:r>
                            <m:ctrlPr>
                              <w:rPr>
                                <w:rFonts w:ascii="Cambria Math" w:hAnsi="Cambria Math" w:cs="Arial"/>
                                <w:i/>
                              </w:rPr>
                            </m:ctrlPr>
                          </m:e>
                        </m:acc>
                      </m:e>
                    </m:acc>
                  </m:e>
                  <m:sub>
                    <m:r>
                      <w:rPr>
                        <w:rFonts w:ascii="Cambria Math" w:eastAsia="Arial"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D</m:t>
                        </m:r>
                      </m:e>
                      <m:sub>
                        <m:r>
                          <w:rPr>
                            <w:rFonts w:ascii="Cambria Math" w:hAnsi="Cambria Math" w:cs="Arial"/>
                          </w:rPr>
                          <m:t>I</m:t>
                        </m:r>
                      </m:sub>
                    </m:sSub>
                    <m:d>
                      <m:dPr>
                        <m:ctrlPr>
                          <w:rPr>
                            <w:rFonts w:ascii="Cambria Math" w:eastAsia="Arial" w:hAnsi="Cambria Math" w:cs="Arial"/>
                            <w:i/>
                          </w:rPr>
                        </m:ctrlPr>
                      </m:dPr>
                      <m:e>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z</m:t>
                                    </m:r>
                                    <m:ctrlPr>
                                      <w:rPr>
                                        <w:rFonts w:ascii="Cambria Math" w:hAnsi="Cambria Math" w:cs="Arial"/>
                                        <w:i/>
                                      </w:rPr>
                                    </m:ctrlPr>
                                  </m:e>
                                </m:acc>
                              </m:e>
                            </m:acc>
                          </m:e>
                          <m:sub>
                            <m:r>
                              <w:rPr>
                                <w:rFonts w:ascii="Cambria Math" w:eastAsia="Arial" w:hAnsi="Cambria Math" w:cs="Arial"/>
                              </w:rPr>
                              <m:t>n</m:t>
                            </m:r>
                          </m:sub>
                        </m:sSub>
                      </m:e>
                    </m:d>
                    <m:ctrlPr>
                      <w:rPr>
                        <w:rFonts w:ascii="Cambria Math" w:eastAsia="Arial" w:hAnsi="Cambria Math" w:cs="Arial"/>
                        <w:i/>
                      </w:rPr>
                    </m:ctrlPr>
                  </m:e>
                </m:d>
              </m:oMath>
            </m:oMathPara>
          </w:p>
        </w:tc>
        <w:tc>
          <w:tcPr>
            <w:tcW w:w="3117" w:type="dxa"/>
            <w:vAlign w:val="center"/>
          </w:tcPr>
          <w:p w14:paraId="1D64B616" w14:textId="298F37C5" w:rsidR="005A37E2" w:rsidRDefault="005A37E2"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41</w:t>
            </w:r>
            <w:r w:rsidRPr="00717442">
              <w:rPr>
                <w:rFonts w:ascii="Arial" w:hAnsi="Arial" w:cs="Arial"/>
                <w:iCs/>
              </w:rPr>
              <w:t>)</w:t>
            </w:r>
          </w:p>
        </w:tc>
      </w:tr>
    </w:tbl>
    <w:p w14:paraId="6DF0664D" w14:textId="38F1F8DE" w:rsidR="00AC217F" w:rsidRPr="00491D87" w:rsidRDefault="00AC217F" w:rsidP="00F506E3">
      <w:pPr>
        <w:pBdr>
          <w:top w:val="nil"/>
          <w:left w:val="nil"/>
          <w:bottom w:val="nil"/>
          <w:right w:val="nil"/>
          <w:between w:val="nil"/>
        </w:pBdr>
        <w:spacing w:line="480" w:lineRule="auto"/>
        <w:ind w:left="360"/>
        <w:jc w:val="both"/>
        <w:rPr>
          <w:rFonts w:ascii="Arial" w:eastAsia="Arial" w:hAnsi="Arial" w:cs="Arial"/>
          <w:color w:val="000000"/>
        </w:rPr>
      </w:pPr>
      <w:r w:rsidRPr="00491D87">
        <w:rPr>
          <w:rFonts w:ascii="Arial" w:eastAsia="Arial" w:hAnsi="Arial" w:cs="Arial"/>
          <w:color w:val="000000"/>
        </w:rPr>
        <w:t xml:space="preserve">where </w:t>
      </w:r>
      <m:oMath>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z</m:t>
                    </m:r>
                    <m:ctrlPr>
                      <w:rPr>
                        <w:rFonts w:ascii="Cambria Math" w:hAnsi="Cambria Math" w:cs="Arial"/>
                        <w:i/>
                      </w:rPr>
                    </m:ctrlPr>
                  </m:e>
                </m:acc>
              </m:e>
            </m:acc>
          </m:e>
          <m:sub>
            <m:r>
              <w:rPr>
                <w:rFonts w:ascii="Cambria Math" w:eastAsia="Arial" w:hAnsi="Cambria Math" w:cs="Arial"/>
              </w:rPr>
              <m:t>n</m:t>
            </m:r>
          </m:sub>
        </m:sSub>
      </m:oMath>
      <w:r>
        <w:rPr>
          <w:rFonts w:ascii="Arial" w:hAnsi="Arial" w:cs="Arial"/>
        </w:rPr>
        <w:t xml:space="preserve"> </w:t>
      </w:r>
      <w:r w:rsidRPr="00491D87">
        <w:rPr>
          <w:rFonts w:ascii="Arial" w:eastAsia="Arial" w:hAnsi="Arial" w:cs="Arial"/>
          <w:color w:val="000000"/>
        </w:rPr>
        <w:t xml:space="preserve"> is the output of </w:t>
      </w:r>
      <w:r w:rsidR="00E53A67">
        <w:rPr>
          <w:rFonts w:ascii="Arial" w:eastAsia="Arial" w:hAnsi="Arial" w:cs="Arial"/>
          <w:color w:val="000000"/>
        </w:rPr>
        <w:t xml:space="preserve">the </w:t>
      </w:r>
      <w:r w:rsidRPr="00491D87">
        <w:rPr>
          <w:rFonts w:ascii="Arial" w:eastAsia="Arial" w:hAnsi="Arial" w:cs="Arial"/>
          <w:color w:val="000000"/>
        </w:rPr>
        <w:t xml:space="preserve">imputer encoder, </w:t>
      </w:r>
      <m:oMath>
        <m:sSub>
          <m:sSubPr>
            <m:ctrlPr>
              <w:rPr>
                <w:rFonts w:ascii="Cambria Math" w:eastAsia="Cambria Math" w:hAnsi="Cambria Math" w:cs="Arial"/>
                <w:color w:val="000000"/>
              </w:rPr>
            </m:ctrlPr>
          </m:sSubPr>
          <m:e>
            <m:r>
              <w:rPr>
                <w:rFonts w:ascii="Cambria Math" w:eastAsia="Cambria Math" w:hAnsi="Cambria Math" w:cs="Arial"/>
                <w:color w:val="000000"/>
              </w:rPr>
              <m:t>D</m:t>
            </m:r>
          </m:e>
          <m:sub>
            <m:r>
              <w:rPr>
                <w:rFonts w:ascii="Cambria Math" w:eastAsia="Cambria Math" w:hAnsi="Cambria Math" w:cs="Arial"/>
                <w:color w:val="000000"/>
              </w:rPr>
              <m:t>I</m:t>
            </m:r>
          </m:sub>
        </m:sSub>
      </m:oMath>
      <w:r w:rsidRPr="00491D87">
        <w:rPr>
          <w:rFonts w:ascii="Arial" w:eastAsia="Arial" w:hAnsi="Arial" w:cs="Arial"/>
          <w:color w:val="000000"/>
        </w:rPr>
        <w:t xml:space="preserve"> is the imputer decoder, and </w:t>
      </w:r>
      <m:oMath>
        <m:sSub>
          <m:sSubPr>
            <m:ctrlPr>
              <w:rPr>
                <w:rFonts w:ascii="Cambria Math" w:eastAsia="Cambria Math" w:hAnsi="Cambria Math" w:cs="Arial"/>
                <w:color w:val="000000"/>
              </w:rPr>
            </m:ctrlPr>
          </m:sSubPr>
          <m:e>
            <m:r>
              <w:rPr>
                <w:rFonts w:ascii="Cambria Math" w:eastAsia="Cambria Math" w:hAnsi="Cambria Math" w:cs="Arial"/>
                <w:color w:val="000000"/>
              </w:rPr>
              <m:t>P</m:t>
            </m:r>
          </m:e>
          <m:sub>
            <m:r>
              <w:rPr>
                <w:rFonts w:ascii="Cambria Math" w:eastAsia="Cambria Math" w:hAnsi="Cambria Math" w:cs="Arial"/>
                <w:color w:val="000000"/>
              </w:rPr>
              <m:t>I</m:t>
            </m:r>
          </m:sub>
        </m:sSub>
      </m:oMath>
      <w:r w:rsidRPr="00491D87">
        <w:rPr>
          <w:rFonts w:ascii="Arial" w:eastAsia="Arial" w:hAnsi="Arial" w:cs="Arial"/>
          <w:color w:val="000000"/>
        </w:rPr>
        <w:t xml:space="preserve"> is a masking function that set the elements in </w:t>
      </w:r>
      <m:oMath>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x</m:t>
                    </m:r>
                    <m:ctrlPr>
                      <w:rPr>
                        <w:rFonts w:ascii="Cambria Math" w:hAnsi="Cambria Math" w:cs="Arial"/>
                        <w:i/>
                      </w:rPr>
                    </m:ctrlPr>
                  </m:e>
                </m:acc>
              </m:e>
            </m:acc>
          </m:e>
          <m:sub>
            <m:r>
              <w:rPr>
                <w:rFonts w:ascii="Cambria Math" w:eastAsia="Arial" w:hAnsi="Cambria Math" w:cs="Arial"/>
              </w:rPr>
              <m:t>n</m:t>
            </m:r>
          </m:sub>
        </m:sSub>
      </m:oMath>
      <w:r w:rsidRPr="00491D87">
        <w:rPr>
          <w:rFonts w:ascii="Arial" w:eastAsia="Arial" w:hAnsi="Arial" w:cs="Arial"/>
          <w:color w:val="000000"/>
        </w:rPr>
        <w:t xml:space="preserve"> that correspond to the non-missing values to zero. Then, </w:t>
      </w:r>
      <m:oMath>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x</m:t>
                    </m:r>
                    <m:ctrlPr>
                      <w:rPr>
                        <w:rFonts w:ascii="Cambria Math" w:hAnsi="Cambria Math" w:cs="Arial"/>
                        <w:i/>
                      </w:rPr>
                    </m:ctrlPr>
                  </m:e>
                </m:acc>
              </m:e>
            </m:acc>
          </m:e>
          <m:sub>
            <m:r>
              <w:rPr>
                <w:rFonts w:ascii="Cambria Math" w:eastAsia="Arial" w:hAnsi="Cambria Math" w:cs="Arial"/>
              </w:rPr>
              <m:t>n</m:t>
            </m:r>
          </m:sub>
        </m:sSub>
      </m:oMath>
      <w:r w:rsidRPr="00491D87">
        <w:rPr>
          <w:rFonts w:ascii="Arial" w:eastAsia="Arial" w:hAnsi="Arial" w:cs="Arial"/>
          <w:color w:val="000000"/>
        </w:rPr>
        <w:t xml:space="preserve"> will be fed back to fill the missing value in the batch corrected input as </w:t>
      </w:r>
      <m:oMath>
        <m:sSubSup>
          <m:sSubSupPr>
            <m:ctrlPr>
              <w:rPr>
                <w:rFonts w:ascii="Cambria Math" w:hAnsi="Cambria Math" w:cs="Arial"/>
                <w:b/>
                <w:bCs/>
                <w:i/>
              </w:rPr>
            </m:ctrlPr>
          </m:sSubSupPr>
          <m:e>
            <m:r>
              <m:rPr>
                <m:sty m:val="bi"/>
              </m:rPr>
              <w:rPr>
                <w:rFonts w:ascii="Cambria Math" w:hAnsi="Cambria Math" w:cs="Arial"/>
              </w:rPr>
              <m:t>x</m:t>
            </m:r>
          </m:e>
          <m:sub>
            <m:r>
              <w:rPr>
                <w:rFonts w:ascii="Cambria Math" w:hAnsi="Cambria Math" w:cs="Arial"/>
              </w:rPr>
              <m:t>n</m:t>
            </m:r>
          </m:sub>
          <m:sup>
            <m:r>
              <w:rPr>
                <w:rFonts w:ascii="Cambria Math" w:hAnsi="Cambria Math" w:cs="Arial"/>
              </w:rPr>
              <m:t>c</m:t>
            </m:r>
            <m:ctrlPr>
              <w:rPr>
                <w:rFonts w:ascii="Cambria Math" w:hAnsi="Cambria Math" w:cs="Arial"/>
                <w:i/>
              </w:rPr>
            </m:ctrlPr>
          </m:sup>
        </m:sSubSup>
        <m:r>
          <w:rPr>
            <w:rFonts w:ascii="Cambria Math" w:hAnsi="Cambria Math" w:cs="Arial"/>
          </w:rPr>
          <m:t>+</m:t>
        </m:r>
        <m:sSub>
          <m:sSubPr>
            <m:ctrlPr>
              <w:rPr>
                <w:rFonts w:ascii="Cambria Math" w:eastAsia="Arial" w:hAnsi="Cambria Math" w:cs="Arial"/>
                <w:i/>
              </w:rPr>
            </m:ctrlPr>
          </m:sSubPr>
          <m:e>
            <m:acc>
              <m:accPr>
                <m:ctrlPr>
                  <w:rPr>
                    <w:rFonts w:ascii="Cambria Math" w:eastAsia="Arial" w:hAnsi="Cambria Math" w:cs="Arial"/>
                    <w:i/>
                  </w:rPr>
                </m:ctrlPr>
              </m:accPr>
              <m:e>
                <m:acc>
                  <m:accPr>
                    <m:ctrlPr>
                      <w:rPr>
                        <w:rFonts w:ascii="Cambria Math" w:eastAsia="Arial" w:hAnsi="Cambria Math" w:cs="Arial"/>
                        <w:i/>
                      </w:rPr>
                    </m:ctrlPr>
                  </m:accPr>
                  <m:e>
                    <m:r>
                      <m:rPr>
                        <m:sty m:val="bi"/>
                      </m:rPr>
                      <w:rPr>
                        <w:rFonts w:ascii="Cambria Math" w:eastAsia="Arial" w:hAnsi="Cambria Math" w:cs="Arial"/>
                      </w:rPr>
                      <m:t>x</m:t>
                    </m:r>
                    <m:ctrlPr>
                      <w:rPr>
                        <w:rFonts w:ascii="Cambria Math" w:hAnsi="Cambria Math" w:cs="Arial"/>
                        <w:i/>
                      </w:rPr>
                    </m:ctrlPr>
                  </m:e>
                </m:acc>
              </m:e>
            </m:acc>
          </m:e>
          <m:sub>
            <m:r>
              <w:rPr>
                <w:rFonts w:ascii="Cambria Math" w:eastAsia="Arial" w:hAnsi="Cambria Math" w:cs="Arial"/>
              </w:rPr>
              <m:t>n</m:t>
            </m:r>
          </m:sub>
        </m:sSub>
      </m:oMath>
      <w:r w:rsidRPr="00491D87">
        <w:rPr>
          <w:rFonts w:ascii="Arial" w:eastAsia="Arial" w:hAnsi="Arial" w:cs="Arial"/>
          <w:color w:val="000000"/>
        </w:rPr>
        <w:t xml:space="preserve">, which will be passed on to the main autoencoder.  This recursive imputation can iterate multiple cycles as selected. </w:t>
      </w:r>
    </w:p>
    <w:p w14:paraId="3A919913" w14:textId="391C7265" w:rsidR="00AC217F" w:rsidRDefault="00AC217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color w:val="000000"/>
        </w:rPr>
        <w:t xml:space="preserve">The loss </w:t>
      </w:r>
      <w:r w:rsidR="00E53A67">
        <w:rPr>
          <w:rFonts w:ascii="Arial" w:eastAsia="Arial" w:hAnsi="Arial" w:cs="Arial"/>
          <w:color w:val="000000"/>
        </w:rPr>
        <w:t xml:space="preserve">function </w:t>
      </w:r>
      <w:r w:rsidRPr="00491D87">
        <w:rPr>
          <w:rFonts w:ascii="Arial" w:eastAsia="Arial" w:hAnsi="Arial" w:cs="Arial"/>
          <w:color w:val="000000"/>
        </w:rPr>
        <w:t xml:space="preserve">modifies the conventional reconstruction loss </w:t>
      </w:r>
      <m:oMath>
        <m:sSub>
          <m:sSubPr>
            <m:ctrlPr>
              <w:rPr>
                <w:rFonts w:ascii="Cambria Math" w:eastAsia="Cambria Math" w:hAnsi="Cambria Math" w:cs="Arial"/>
                <w:color w:val="000000"/>
              </w:rPr>
            </m:ctrlPr>
          </m:sSubPr>
          <m:e>
            <m:r>
              <w:rPr>
                <w:rFonts w:ascii="Cambria Math" w:eastAsia="Cambria Math" w:hAnsi="Cambria Math" w:cs="Arial"/>
                <w:color w:val="000000"/>
              </w:rPr>
              <m:t>L</m:t>
            </m:r>
          </m:e>
          <m:sub>
            <m:r>
              <w:rPr>
                <w:rFonts w:ascii="Cambria Math" w:eastAsia="Cambria Math" w:hAnsi="Cambria Math" w:cs="Arial"/>
                <w:color w:val="000000"/>
              </w:rPr>
              <m:t>0</m:t>
            </m:r>
          </m:sub>
        </m:sSub>
      </m:oMath>
      <w:r w:rsidRPr="00491D87">
        <w:rPr>
          <w:rFonts w:ascii="Arial" w:eastAsia="Arial" w:hAnsi="Arial" w:cs="Arial"/>
          <w:color w:val="000000"/>
        </w:rPr>
        <w:t xml:space="preserve"> as</w:t>
      </w:r>
    </w:p>
    <w:tbl>
      <w:tblPr>
        <w:tblStyle w:val="TableNormal1"/>
        <w:tblW w:w="0" w:type="auto"/>
        <w:tblInd w:w="5" w:type="dxa"/>
        <w:tblLook w:val="04A0" w:firstRow="1" w:lastRow="0" w:firstColumn="1" w:lastColumn="0" w:noHBand="0" w:noVBand="1"/>
      </w:tblPr>
      <w:tblGrid>
        <w:gridCol w:w="2263"/>
        <w:gridCol w:w="4678"/>
        <w:gridCol w:w="2409"/>
      </w:tblGrid>
      <w:tr w:rsidR="005A37E2" w14:paraId="2E26E23E" w14:textId="77777777" w:rsidTr="005A37E2">
        <w:tc>
          <w:tcPr>
            <w:tcW w:w="2263" w:type="dxa"/>
          </w:tcPr>
          <w:p w14:paraId="0DB28049" w14:textId="77777777" w:rsidR="005A37E2" w:rsidRDefault="005A37E2" w:rsidP="00F506E3">
            <w:pPr>
              <w:spacing w:line="480" w:lineRule="auto"/>
              <w:jc w:val="both"/>
              <w:rPr>
                <w:rFonts w:ascii="Arial" w:eastAsia="Arial" w:hAnsi="Arial" w:cs="Arial"/>
                <w:b/>
                <w:color w:val="000000"/>
              </w:rPr>
            </w:pPr>
          </w:p>
        </w:tc>
        <w:tc>
          <w:tcPr>
            <w:tcW w:w="4678" w:type="dxa"/>
          </w:tcPr>
          <w:p w14:paraId="13F01C5B" w14:textId="0703AFF9" w:rsidR="005A37E2" w:rsidRDefault="00FA5BB1" w:rsidP="00F506E3">
            <w:pPr>
              <w:spacing w:line="480" w:lineRule="auto"/>
              <w:jc w:val="both"/>
              <w:rPr>
                <w:rFonts w:ascii="Arial" w:eastAsia="Arial" w:hAnsi="Arial" w:cs="Arial"/>
                <w:b/>
                <w:color w:val="000000"/>
              </w:rPr>
            </w:pPr>
            <m:oMathPara>
              <m:oMath>
                <m:sSub>
                  <m:sSubPr>
                    <m:ctrlPr>
                      <w:rPr>
                        <w:rFonts w:ascii="Cambria Math" w:eastAsia="Cambria Math" w:hAnsi="Cambria Math" w:cs="Arial"/>
                        <w:color w:val="000000"/>
                      </w:rPr>
                    </m:ctrlPr>
                  </m:sSubPr>
                  <m:e>
                    <m:r>
                      <w:rPr>
                        <w:rFonts w:ascii="Cambria Math" w:eastAsia="Cambria Math" w:hAnsi="Cambria Math" w:cs="Arial"/>
                        <w:color w:val="000000"/>
                      </w:rPr>
                      <m:t>L</m:t>
                    </m:r>
                  </m:e>
                  <m:sub>
                    <m:r>
                      <w:rPr>
                        <w:rFonts w:ascii="Cambria Math" w:eastAsia="Cambria Math" w:hAnsi="Cambria Math" w:cs="Arial"/>
                        <w:color w:val="000000"/>
                      </w:rPr>
                      <m:t>0</m:t>
                    </m:r>
                  </m:sub>
                </m:sSub>
                <m:r>
                  <w:rPr>
                    <w:rFonts w:ascii="Cambria Math" w:hAnsi="Cambria Math" w:cs="Arial"/>
                  </w:rPr>
                  <m:t>=</m:t>
                </m:r>
                <m:nary>
                  <m:naryPr>
                    <m:chr m:val="∑"/>
                    <m:limLoc m:val="subSup"/>
                    <m:ctrlPr>
                      <w:rPr>
                        <w:rFonts w:ascii="Cambria Math" w:hAnsi="Cambria Math" w:cs="Arial"/>
                        <w:i/>
                        <w:iCs/>
                      </w:rPr>
                    </m:ctrlPr>
                  </m:naryPr>
                  <m:sub>
                    <m:r>
                      <w:rPr>
                        <w:rFonts w:ascii="Cambria Math" w:hAnsi="Cambria Math" w:cs="Arial"/>
                      </w:rPr>
                      <m:t>n=1</m:t>
                    </m:r>
                  </m:sub>
                  <m:sup>
                    <m:r>
                      <w:rPr>
                        <w:rFonts w:ascii="Cambria Math" w:hAnsi="Cambria Math" w:cs="Arial"/>
                      </w:rPr>
                      <m:t>N</m:t>
                    </m:r>
                  </m:sup>
                  <m:e>
                    <m:nary>
                      <m:naryPr>
                        <m:chr m:val="∑"/>
                        <m:ctrlPr>
                          <w:rPr>
                            <w:rFonts w:ascii="Cambria Math" w:hAnsi="Cambria Math" w:cs="Arial"/>
                            <w:i/>
                            <w:iCs/>
                          </w:rPr>
                        </m:ctrlPr>
                      </m:naryPr>
                      <m:sub>
                        <m:r>
                          <w:rPr>
                            <w:rFonts w:ascii="Cambria Math" w:hAnsi="Cambria Math" w:cs="Arial"/>
                          </w:rPr>
                          <m:t>t=1</m:t>
                        </m:r>
                      </m:sub>
                      <m:sup>
                        <m:r>
                          <w:rPr>
                            <w:rFonts w:ascii="Cambria Math" w:hAnsi="Cambria Math" w:cs="Arial"/>
                          </w:rPr>
                          <m:t>T</m:t>
                        </m:r>
                      </m:sup>
                      <m:e>
                        <m:sSubSup>
                          <m:sSubSupPr>
                            <m:ctrlPr>
                              <w:rPr>
                                <w:rFonts w:ascii="Cambria Math" w:hAnsi="Cambria Math" w:cs="Arial"/>
                                <w:i/>
                                <w:iCs/>
                              </w:rPr>
                            </m:ctrlPr>
                          </m:sSubSupPr>
                          <m:e>
                            <m:d>
                              <m:dPr>
                                <m:begChr m:val="‖"/>
                                <m:endChr m:val="‖"/>
                                <m:ctrlPr>
                                  <w:rPr>
                                    <w:rFonts w:ascii="Cambria Math" w:hAnsi="Cambria Math" w:cs="Arial"/>
                                    <w:i/>
                                    <w:iCs/>
                                  </w:rPr>
                                </m:ctrlPr>
                              </m:dPr>
                              <m:e>
                                <m:sSubSup>
                                  <m:sSubSupPr>
                                    <m:ctrlPr>
                                      <w:rPr>
                                        <w:rFonts w:ascii="Cambria Math" w:hAnsi="Cambria Math" w:cs="Arial"/>
                                        <w:i/>
                                        <w:iCs/>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d>
                                  <m:dPr>
                                    <m:begChr m:val="["/>
                                    <m:endChr m:val="]"/>
                                    <m:ctrlPr>
                                      <w:rPr>
                                        <w:rFonts w:ascii="Cambria Math" w:hAnsi="Cambria Math" w:cs="Arial"/>
                                        <w:i/>
                                      </w:rPr>
                                    </m:ctrlPr>
                                  </m:dPr>
                                  <m:e>
                                    <m:sSubSup>
                                      <m:sSubSupPr>
                                        <m:ctrlPr>
                                          <w:rPr>
                                            <w:rFonts w:ascii="Cambria Math" w:hAnsi="Cambria Math" w:cs="Arial"/>
                                            <w:b/>
                                            <w:bCs/>
                                            <w:i/>
                                          </w:rPr>
                                        </m:ctrlPr>
                                      </m:sSubSupPr>
                                      <m:e>
                                        <m:r>
                                          <m:rPr>
                                            <m:sty m:val="bi"/>
                                          </m:rPr>
                                          <w:rPr>
                                            <w:rFonts w:ascii="Cambria Math" w:hAnsi="Cambria Math" w:cs="Arial"/>
                                          </w:rPr>
                                          <m:t>x</m:t>
                                        </m:r>
                                      </m:e>
                                      <m:sub>
                                        <m:r>
                                          <w:rPr>
                                            <w:rFonts w:ascii="Cambria Math" w:hAnsi="Cambria Math" w:cs="Arial"/>
                                          </w:rPr>
                                          <m:t>n</m:t>
                                        </m:r>
                                      </m:sub>
                                      <m:sup>
                                        <m:r>
                                          <w:rPr>
                                            <w:rFonts w:ascii="Cambria Math" w:hAnsi="Cambria Math" w:cs="Arial"/>
                                          </w:rPr>
                                          <m:t>c</m:t>
                                        </m:r>
                                        <m:ctrlPr>
                                          <w:rPr>
                                            <w:rFonts w:ascii="Cambria Math" w:hAnsi="Cambria Math" w:cs="Arial"/>
                                            <w:i/>
                                          </w:rPr>
                                        </m:ctrlPr>
                                      </m:sup>
                                    </m:sSubSup>
                                    <m:r>
                                      <w:rPr>
                                        <w:rFonts w:ascii="Cambria Math" w:hAnsi="Cambria Math" w:cs="Arial"/>
                                      </w:rPr>
                                      <m:t>-</m:t>
                                    </m:r>
                                    <m:sSubSup>
                                      <m:sSubSupPr>
                                        <m:ctrlPr>
                                          <w:rPr>
                                            <w:rFonts w:ascii="Cambria Math" w:eastAsia="Arial" w:hAnsi="Cambria Math" w:cs="Arial"/>
                                            <w:i/>
                                          </w:rPr>
                                        </m:ctrlPr>
                                      </m:sSubSupPr>
                                      <m:e>
                                        <m:acc>
                                          <m:accPr>
                                            <m:ctrlPr>
                                              <w:rPr>
                                                <w:rFonts w:ascii="Cambria Math" w:eastAsia="Arial" w:hAnsi="Cambria Math" w:cs="Arial"/>
                                                <w:i/>
                                              </w:rPr>
                                            </m:ctrlPr>
                                          </m:accPr>
                                          <m:e>
                                            <m:r>
                                              <m:rPr>
                                                <m:sty m:val="bi"/>
                                              </m:rPr>
                                              <w:rPr>
                                                <w:rFonts w:ascii="Cambria Math" w:eastAsia="Arial" w:hAnsi="Cambria Math" w:cs="Arial"/>
                                              </w:rPr>
                                              <m:t>x</m:t>
                                            </m:r>
                                            <m:ctrlPr>
                                              <w:rPr>
                                                <w:rFonts w:ascii="Cambria Math" w:hAnsi="Cambria Math" w:cs="Arial"/>
                                                <w:i/>
                                              </w:rPr>
                                            </m:ctrlPr>
                                          </m:e>
                                        </m:acc>
                                        <m:ctrlPr>
                                          <w:rPr>
                                            <w:rFonts w:ascii="Cambria Math" w:hAnsi="Cambria Math" w:cs="Arial"/>
                                            <w:i/>
                                          </w:rPr>
                                        </m:ctrlPr>
                                      </m:e>
                                      <m:sub>
                                        <m:r>
                                          <w:rPr>
                                            <w:rFonts w:ascii="Cambria Math" w:eastAsia="Arial" w:hAnsi="Cambria Math" w:cs="Arial"/>
                                          </w:rPr>
                                          <m:t>n</m:t>
                                        </m:r>
                                      </m:sub>
                                      <m:sup>
                                        <m:r>
                                          <w:rPr>
                                            <w:rFonts w:ascii="Cambria Math" w:eastAsia="Arial" w:hAnsi="Cambria Math" w:cs="Arial"/>
                                          </w:rPr>
                                          <m:t>t</m:t>
                                        </m:r>
                                      </m:sup>
                                    </m:sSubSup>
                                    <m:ctrlPr>
                                      <w:rPr>
                                        <w:rFonts w:ascii="Cambria Math" w:eastAsia="Arial" w:hAnsi="Cambria Math" w:cs="Arial"/>
                                        <w:i/>
                                      </w:rPr>
                                    </m:ctrlPr>
                                  </m:e>
                                </m:d>
                              </m:e>
                            </m:d>
                          </m:e>
                          <m:sub/>
                          <m:sup>
                            <m:r>
                              <w:rPr>
                                <w:rFonts w:ascii="Cambria Math" w:hAnsi="Cambria Math" w:cs="Arial"/>
                              </w:rPr>
                              <m:t>2</m:t>
                            </m:r>
                          </m:sup>
                        </m:sSubSup>
                      </m:e>
                    </m:nary>
                  </m:e>
                </m:nary>
              </m:oMath>
            </m:oMathPara>
          </w:p>
        </w:tc>
        <w:tc>
          <w:tcPr>
            <w:tcW w:w="2409" w:type="dxa"/>
            <w:vAlign w:val="center"/>
          </w:tcPr>
          <w:p w14:paraId="7D7C8C7F" w14:textId="10D7CAEE" w:rsidR="005A37E2" w:rsidRDefault="005A37E2" w:rsidP="00F506E3">
            <w:pPr>
              <w:spacing w:line="480" w:lineRule="auto"/>
              <w:jc w:val="right"/>
              <w:rPr>
                <w:rFonts w:ascii="Arial" w:eastAsia="Arial" w:hAnsi="Arial" w:cs="Arial"/>
                <w:b/>
                <w:color w:val="000000"/>
              </w:rPr>
            </w:pPr>
            <w:r>
              <w:rPr>
                <w:rFonts w:ascii="Arial" w:eastAsia="Cambria Math" w:hAnsi="Arial" w:cs="Arial"/>
                <w:iCs/>
              </w:rPr>
              <w:t>(</w:t>
            </w:r>
            <w:r>
              <w:rPr>
                <w:rFonts w:ascii="Arial" w:hAnsi="Arial" w:cs="Arial"/>
                <w:iCs/>
              </w:rPr>
              <w:t>42</w:t>
            </w:r>
            <w:r w:rsidRPr="00717442">
              <w:rPr>
                <w:rFonts w:ascii="Arial" w:hAnsi="Arial" w:cs="Arial"/>
                <w:iCs/>
              </w:rPr>
              <w:t>)</w:t>
            </w:r>
          </w:p>
        </w:tc>
      </w:tr>
    </w:tbl>
    <w:p w14:paraId="656117C3" w14:textId="5EF62F67" w:rsidR="00AC217F" w:rsidRPr="00491D87" w:rsidRDefault="00AC217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color w:val="000000"/>
        </w:rPr>
        <w:t xml:space="preserve">where </w:t>
      </w:r>
      <m:oMath>
        <m:r>
          <w:rPr>
            <w:rFonts w:ascii="Cambria Math" w:eastAsia="Cambria Math" w:hAnsi="Cambria Math" w:cs="Arial"/>
            <w:color w:val="000000"/>
          </w:rPr>
          <m:t>T</m:t>
        </m:r>
      </m:oMath>
      <w:r w:rsidRPr="00491D87">
        <w:rPr>
          <w:rFonts w:ascii="Arial" w:eastAsia="Arial" w:hAnsi="Arial" w:cs="Arial"/>
          <w:color w:val="000000"/>
        </w:rPr>
        <w:t xml:space="preserve"> is the total number of </w:t>
      </w:r>
      <w:proofErr w:type="gramStart"/>
      <w:r w:rsidRPr="00491D87">
        <w:rPr>
          <w:rFonts w:ascii="Arial" w:eastAsia="Arial" w:hAnsi="Arial" w:cs="Arial"/>
          <w:color w:val="000000"/>
        </w:rPr>
        <w:t>recursion</w:t>
      </w:r>
      <w:proofErr w:type="gramEnd"/>
      <w:r w:rsidRPr="00491D87">
        <w:rPr>
          <w:rFonts w:ascii="Arial" w:eastAsia="Arial" w:hAnsi="Arial" w:cs="Arial"/>
          <w:color w:val="000000"/>
        </w:rPr>
        <w:t xml:space="preserve">, </w:t>
      </w:r>
      <m:oMath>
        <m:sSubSup>
          <m:sSubSupPr>
            <m:ctrlPr>
              <w:rPr>
                <w:rFonts w:ascii="Cambria Math" w:eastAsia="Cambria Math" w:hAnsi="Cambria Math" w:cs="Arial"/>
                <w:color w:val="000000"/>
              </w:rPr>
            </m:ctrlPr>
          </m:sSubSupPr>
          <m:e>
            <m:acc>
              <m:accPr>
                <m:ctrlPr>
                  <w:rPr>
                    <w:rFonts w:ascii="Cambria Math" w:eastAsia="Cambria Math" w:hAnsi="Cambria Math" w:cs="Arial"/>
                    <w:color w:val="000000"/>
                  </w:rPr>
                </m:ctrlPr>
              </m:accPr>
              <m:e>
                <m:r>
                  <m:rPr>
                    <m:sty m:val="bi"/>
                  </m:rPr>
                  <w:rPr>
                    <w:rFonts w:ascii="Cambria Math" w:eastAsia="Cambria Math" w:hAnsi="Cambria Math" w:cs="Arial"/>
                    <w:color w:val="000000"/>
                  </w:rPr>
                  <m:t>x</m:t>
                </m:r>
              </m:e>
            </m:acc>
          </m:e>
          <m:sub>
            <m:r>
              <w:rPr>
                <w:rFonts w:ascii="Cambria Math" w:eastAsia="Cambria Math" w:hAnsi="Cambria Math" w:cs="Arial"/>
                <w:color w:val="000000"/>
              </w:rPr>
              <m:t>n</m:t>
            </m:r>
          </m:sub>
          <m:sup>
            <m:r>
              <w:rPr>
                <w:rFonts w:ascii="Cambria Math" w:eastAsia="Cambria Math" w:hAnsi="Cambria Math" w:cs="Arial"/>
                <w:color w:val="000000"/>
              </w:rPr>
              <m:t>t</m:t>
            </m:r>
          </m:sup>
        </m:sSubSup>
      </m:oMath>
      <w:r w:rsidRPr="00491D87">
        <w:rPr>
          <w:rFonts w:ascii="Arial" w:eastAsia="Arial" w:hAnsi="Arial" w:cs="Arial"/>
          <w:color w:val="000000"/>
        </w:rPr>
        <w:t xml:space="preserve"> is the reconstructed expression at </w:t>
      </w:r>
      <m:oMath>
        <m:r>
          <w:rPr>
            <w:rFonts w:ascii="Cambria Math" w:eastAsia="Cambria Math" w:hAnsi="Cambria Math" w:cs="Arial"/>
            <w:color w:val="000000"/>
          </w:rPr>
          <m:t>t</m:t>
        </m:r>
      </m:oMath>
      <w:r w:rsidRPr="00491D87">
        <w:rPr>
          <w:rFonts w:ascii="Arial" w:eastAsia="Arial" w:hAnsi="Arial" w:cs="Arial"/>
          <w:color w:val="000000"/>
        </w:rPr>
        <w:t xml:space="preserve">th recursion,  </w:t>
      </w:r>
      <m:oMath>
        <m:sSubSup>
          <m:sSubSupPr>
            <m:ctrlPr>
              <w:rPr>
                <w:rFonts w:ascii="Cambria Math" w:hAnsi="Cambria Math" w:cs="Arial"/>
                <w:i/>
                <w:iCs/>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w:r w:rsidRPr="00C97018">
        <w:rPr>
          <w:rFonts w:ascii="Arial" w:hAnsi="Arial" w:cs="Arial"/>
        </w:rPr>
        <w:t xml:space="preserve"> </w:t>
      </w:r>
      <w:r>
        <w:rPr>
          <w:rFonts w:ascii="Arial" w:hAnsi="Arial" w:cs="Arial"/>
        </w:rPr>
        <w:t xml:space="preserve">is another masking function that forces the loss to compute only the non-missing values in </w:t>
      </w:r>
      <m:oMath>
        <m:sSubSup>
          <m:sSubSupPr>
            <m:ctrlPr>
              <w:rPr>
                <w:rFonts w:ascii="Cambria Math" w:hAnsi="Cambria Math" w:cs="Arial"/>
                <w:b/>
                <w:bCs/>
                <w:i/>
              </w:rPr>
            </m:ctrlPr>
          </m:sSubSupPr>
          <m:e>
            <m:r>
              <m:rPr>
                <m:sty m:val="bi"/>
              </m:rPr>
              <w:rPr>
                <w:rFonts w:ascii="Cambria Math" w:hAnsi="Cambria Math" w:cs="Arial"/>
              </w:rPr>
              <m:t>x</m:t>
            </m:r>
          </m:e>
          <m:sub>
            <m:r>
              <w:rPr>
                <w:rFonts w:ascii="Cambria Math" w:hAnsi="Cambria Math" w:cs="Arial"/>
              </w:rPr>
              <m:t>n</m:t>
            </m:r>
          </m:sub>
          <m:sup>
            <m:r>
              <w:rPr>
                <w:rFonts w:ascii="Cambria Math" w:hAnsi="Cambria Math" w:cs="Arial"/>
              </w:rPr>
              <m:t>c</m:t>
            </m:r>
            <m:ctrlPr>
              <w:rPr>
                <w:rFonts w:ascii="Cambria Math" w:hAnsi="Cambria Math" w:cs="Arial"/>
                <w:i/>
              </w:rPr>
            </m:ctrlPr>
          </m:sup>
        </m:sSubSup>
      </m:oMath>
      <w:r>
        <w:rPr>
          <w:rFonts w:ascii="Arial" w:hAnsi="Arial" w:cs="Arial"/>
        </w:rPr>
        <w:t>.</w:t>
      </w:r>
    </w:p>
    <w:p w14:paraId="777800EA" w14:textId="1BBFD13A" w:rsidR="00AC217F" w:rsidRPr="00C25ECD" w:rsidRDefault="00AC217F" w:rsidP="00F506E3">
      <w:pPr>
        <w:pBdr>
          <w:top w:val="nil"/>
          <w:left w:val="nil"/>
          <w:bottom w:val="nil"/>
          <w:right w:val="nil"/>
          <w:between w:val="nil"/>
        </w:pBdr>
        <w:spacing w:before="120" w:after="120" w:line="480" w:lineRule="auto"/>
        <w:jc w:val="both"/>
        <w:rPr>
          <w:rFonts w:ascii="Arial" w:hAnsi="Arial" w:cs="Arial"/>
        </w:rPr>
      </w:pPr>
      <w:r w:rsidRPr="00491D87">
        <w:rPr>
          <w:rFonts w:ascii="Arial" w:eastAsia="Arial" w:hAnsi="Arial" w:cs="Arial"/>
          <w:i/>
          <w:u w:val="single"/>
        </w:rPr>
        <w:t>Evaluation metrics</w:t>
      </w:r>
      <w:r w:rsidR="00DA3D37">
        <w:rPr>
          <w:rFonts w:ascii="Arial" w:eastAsia="Arial" w:hAnsi="Arial" w:cs="Arial"/>
          <w:i/>
          <w:u w:val="single"/>
        </w:rPr>
        <w:t>.</w:t>
      </w:r>
      <w:r w:rsidR="00DA3D37" w:rsidRPr="00DA3D37">
        <w:rPr>
          <w:rFonts w:ascii="Arial" w:eastAsia="Arial" w:hAnsi="Arial" w:cs="Arial"/>
          <w:color w:val="000000"/>
        </w:rPr>
        <w:t xml:space="preserve"> </w:t>
      </w:r>
      <w:r w:rsidR="00334FAD">
        <w:rPr>
          <w:rFonts w:ascii="Arial" w:hAnsi="Arial" w:cs="Arial"/>
        </w:rPr>
        <w:t xml:space="preserve">The performance was tested on both real and simulated datasets. </w:t>
      </w:r>
      <w:r w:rsidR="00DA3D37" w:rsidRPr="00DA3D37">
        <w:rPr>
          <w:rFonts w:ascii="Arial" w:hAnsi="Arial" w:cs="Arial"/>
        </w:rPr>
        <w:t>ARI was</w:t>
      </w:r>
      <w:r w:rsidRPr="00DA3D37">
        <w:rPr>
          <w:rFonts w:ascii="Arial" w:hAnsi="Arial" w:cs="Arial"/>
        </w:rPr>
        <w:t xml:space="preserve"> used to evaluate</w:t>
      </w:r>
      <w:r w:rsidR="00DA3D37" w:rsidRPr="00DA3D37">
        <w:rPr>
          <w:rFonts w:ascii="Arial" w:hAnsi="Arial" w:cs="Arial"/>
        </w:rPr>
        <w:t xml:space="preserve"> the</w:t>
      </w:r>
      <w:r w:rsidRPr="00DA3D37">
        <w:rPr>
          <w:rFonts w:ascii="Arial" w:hAnsi="Arial" w:cs="Arial"/>
        </w:rPr>
        <w:t xml:space="preserve"> </w:t>
      </w:r>
      <w:r w:rsidR="00DA3D37" w:rsidRPr="00DA3D37">
        <w:rPr>
          <w:rFonts w:ascii="Arial" w:hAnsi="Arial" w:cs="Arial"/>
        </w:rPr>
        <w:t xml:space="preserve">ability to </w:t>
      </w:r>
      <w:r w:rsidR="00AE480B">
        <w:rPr>
          <w:rFonts w:ascii="Arial" w:hAnsi="Arial" w:cs="Arial"/>
        </w:rPr>
        <w:t xml:space="preserve">match </w:t>
      </w:r>
      <w:r w:rsidR="00DA3D37">
        <w:rPr>
          <w:rFonts w:ascii="Arial" w:hAnsi="Arial" w:cs="Arial"/>
        </w:rPr>
        <w:t xml:space="preserve">SAUCIE outputs to capture </w:t>
      </w:r>
      <w:r w:rsidR="00DA3D37" w:rsidRPr="00DA3D37">
        <w:rPr>
          <w:rFonts w:ascii="Arial" w:hAnsi="Arial" w:cs="Arial"/>
        </w:rPr>
        <w:t>cell subpopulations</w:t>
      </w:r>
      <w:r w:rsidR="00DA3D37">
        <w:rPr>
          <w:rFonts w:ascii="Arial" w:hAnsi="Arial" w:cs="Arial"/>
        </w:rPr>
        <w:t xml:space="preserve">.  </w:t>
      </w:r>
      <w:r w:rsidR="00095605">
        <w:rPr>
          <w:rFonts w:ascii="Arial" w:eastAsia="Arial" w:hAnsi="Arial" w:cs="Arial"/>
          <w:color w:val="000000"/>
        </w:rPr>
        <w:t>For impu</w:t>
      </w:r>
      <w:r w:rsidR="00075EBD">
        <w:rPr>
          <w:rFonts w:ascii="Arial" w:eastAsia="Arial" w:hAnsi="Arial" w:cs="Arial"/>
          <w:color w:val="000000"/>
        </w:rPr>
        <w:t>tation, the</w:t>
      </w:r>
      <w:r w:rsidRPr="00DA3D37">
        <w:rPr>
          <w:rFonts w:ascii="Arial" w:hAnsi="Arial" w:cs="Arial"/>
        </w:rPr>
        <w:t xml:space="preserve"> reconstruction error on held-out biological data</w:t>
      </w:r>
      <w:r w:rsidR="00075EBD">
        <w:rPr>
          <w:rFonts w:ascii="Arial" w:hAnsi="Arial" w:cs="Arial"/>
        </w:rPr>
        <w:t xml:space="preserve"> was used. For batch </w:t>
      </w:r>
      <w:proofErr w:type="gramStart"/>
      <w:r w:rsidR="00075EBD">
        <w:rPr>
          <w:rFonts w:ascii="Arial" w:hAnsi="Arial" w:cs="Arial"/>
        </w:rPr>
        <w:t xml:space="preserve">correction, </w:t>
      </w:r>
      <w:r w:rsidRPr="00DA3D37">
        <w:rPr>
          <w:rFonts w:ascii="Arial" w:hAnsi="Arial" w:cs="Arial"/>
        </w:rPr>
        <w:t xml:space="preserve"> </w:t>
      </w:r>
      <w:r w:rsidR="00334FAD">
        <w:rPr>
          <w:rFonts w:ascii="Arial" w:hAnsi="Arial" w:cs="Arial"/>
        </w:rPr>
        <w:t>entropy</w:t>
      </w:r>
      <w:proofErr w:type="gramEnd"/>
      <w:r w:rsidR="00334FAD">
        <w:rPr>
          <w:rFonts w:ascii="Arial" w:hAnsi="Arial" w:cs="Arial"/>
        </w:rPr>
        <w:t xml:space="preserve"> of mixing was applied. </w:t>
      </w:r>
    </w:p>
    <w:p w14:paraId="51C7F9FB" w14:textId="74651C81" w:rsidR="00AC217F" w:rsidRPr="00491D87" w:rsidRDefault="00AC217F" w:rsidP="00F506E3">
      <w:pPr>
        <w:spacing w:line="480" w:lineRule="auto"/>
        <w:jc w:val="both"/>
        <w:rPr>
          <w:rFonts w:ascii="Arial" w:eastAsia="Arial" w:hAnsi="Arial" w:cs="Arial"/>
        </w:rPr>
      </w:pPr>
      <w:r w:rsidRPr="00491D87">
        <w:rPr>
          <w:rFonts w:ascii="Arial" w:eastAsia="Arial" w:hAnsi="Arial" w:cs="Arial"/>
          <w:i/>
          <w:u w:val="single"/>
        </w:rPr>
        <w:t>Results</w:t>
      </w:r>
      <w:r w:rsidR="000A3BD3">
        <w:rPr>
          <w:rFonts w:ascii="Arial" w:eastAsia="Arial" w:hAnsi="Arial" w:cs="Arial"/>
          <w:u w:val="single"/>
        </w:rPr>
        <w:t>.</w:t>
      </w:r>
      <w:r w:rsidRPr="00491D87">
        <w:rPr>
          <w:rFonts w:ascii="Arial" w:eastAsia="Arial" w:hAnsi="Arial" w:cs="Arial"/>
        </w:rPr>
        <w:t xml:space="preserve"> </w:t>
      </w:r>
      <w:proofErr w:type="spellStart"/>
      <w:r w:rsidRPr="00491D87">
        <w:rPr>
          <w:rFonts w:ascii="Arial" w:eastAsia="Arial" w:hAnsi="Arial" w:cs="Arial"/>
        </w:rPr>
        <w:t>scScope</w:t>
      </w:r>
      <w:proofErr w:type="spellEnd"/>
      <w:r w:rsidRPr="00491D87">
        <w:rPr>
          <w:rFonts w:ascii="Arial" w:eastAsia="Arial" w:hAnsi="Arial" w:cs="Arial"/>
        </w:rPr>
        <w:t xml:space="preserve"> was evaluated for its scalability, clustering, imputation, and batch correction. It was compared with PCA, MAGIC, ZINB-</w:t>
      </w:r>
      <w:proofErr w:type="spellStart"/>
      <w:r w:rsidRPr="00491D87">
        <w:rPr>
          <w:rFonts w:ascii="Arial" w:eastAsia="Arial" w:hAnsi="Arial" w:cs="Arial"/>
        </w:rPr>
        <w:t>WaVE</w:t>
      </w:r>
      <w:proofErr w:type="spellEnd"/>
      <w:r w:rsidRPr="00491D87">
        <w:rPr>
          <w:rFonts w:ascii="Arial" w:eastAsia="Arial" w:hAnsi="Arial" w:cs="Arial"/>
        </w:rPr>
        <w:t xml:space="preserve">, SIMLR, AE, </w:t>
      </w:r>
      <w:proofErr w:type="spellStart"/>
      <w:r w:rsidRPr="00491D87">
        <w:rPr>
          <w:rFonts w:ascii="Arial" w:eastAsia="Arial" w:hAnsi="Arial" w:cs="Arial"/>
        </w:rPr>
        <w:t>scVI</w:t>
      </w:r>
      <w:proofErr w:type="spellEnd"/>
      <w:r w:rsidRPr="00491D87">
        <w:rPr>
          <w:rFonts w:ascii="Arial" w:eastAsia="Arial" w:hAnsi="Arial" w:cs="Arial"/>
        </w:rPr>
        <w:t xml:space="preserve">, and DCA. For scalability and training speed, </w:t>
      </w:r>
      <w:proofErr w:type="spellStart"/>
      <w:r w:rsidRPr="00491D87">
        <w:rPr>
          <w:rFonts w:ascii="Arial" w:eastAsia="Arial" w:hAnsi="Arial" w:cs="Arial"/>
        </w:rPr>
        <w:t>scScope</w:t>
      </w:r>
      <w:proofErr w:type="spellEnd"/>
      <w:r w:rsidRPr="00491D87">
        <w:rPr>
          <w:rFonts w:ascii="Arial" w:eastAsia="Arial" w:hAnsi="Arial" w:cs="Arial"/>
        </w:rPr>
        <w:t xml:space="preserve"> was shown to offer scalability (for &gt;100K cells) with high efficiency (faster than most of the approaches). For clustering results, </w:t>
      </w:r>
      <w:proofErr w:type="spellStart"/>
      <w:r w:rsidRPr="00491D87">
        <w:rPr>
          <w:rFonts w:ascii="Arial" w:eastAsia="Arial" w:hAnsi="Arial" w:cs="Arial"/>
        </w:rPr>
        <w:t>scScope</w:t>
      </w:r>
      <w:proofErr w:type="spellEnd"/>
      <w:r w:rsidRPr="00491D87">
        <w:rPr>
          <w:rFonts w:ascii="Arial" w:eastAsia="Arial" w:hAnsi="Arial" w:cs="Arial"/>
        </w:rPr>
        <w:t xml:space="preserve"> was shown to outperform most of the algorithms on </w:t>
      </w:r>
      <w:proofErr w:type="gramStart"/>
      <w:r w:rsidRPr="00491D87">
        <w:rPr>
          <w:rFonts w:ascii="Arial" w:eastAsia="Arial" w:hAnsi="Arial" w:cs="Arial"/>
        </w:rPr>
        <w:t>small simulated</w:t>
      </w:r>
      <w:proofErr w:type="gramEnd"/>
      <w:r w:rsidRPr="00491D87">
        <w:rPr>
          <w:rFonts w:ascii="Arial" w:eastAsia="Arial" w:hAnsi="Arial" w:cs="Arial"/>
        </w:rPr>
        <w:t xml:space="preserve"> datasets but offer similar performance on large simulated datasets. For batch correction, </w:t>
      </w:r>
      <w:proofErr w:type="spellStart"/>
      <w:r w:rsidRPr="00491D87">
        <w:rPr>
          <w:rFonts w:ascii="Arial" w:eastAsia="Arial" w:hAnsi="Arial" w:cs="Arial"/>
        </w:rPr>
        <w:t>scScope</w:t>
      </w:r>
      <w:proofErr w:type="spellEnd"/>
      <w:r w:rsidRPr="00491D87">
        <w:rPr>
          <w:rFonts w:ascii="Arial" w:eastAsia="Arial" w:hAnsi="Arial" w:cs="Arial"/>
        </w:rPr>
        <w:t xml:space="preserve"> performed comparably with other approaches but with faster runtime. For imputation, </w:t>
      </w:r>
      <w:proofErr w:type="spellStart"/>
      <w:r w:rsidRPr="00491D87">
        <w:rPr>
          <w:rFonts w:ascii="Arial" w:eastAsia="Arial" w:hAnsi="Arial" w:cs="Arial"/>
        </w:rPr>
        <w:t>scScope</w:t>
      </w:r>
      <w:proofErr w:type="spellEnd"/>
      <w:r w:rsidRPr="00491D87">
        <w:rPr>
          <w:rFonts w:ascii="Arial" w:eastAsia="Arial" w:hAnsi="Arial" w:cs="Arial"/>
        </w:rPr>
        <w:t xml:space="preserve"> produced smaller errors consistently across a different range of expression. </w:t>
      </w:r>
      <w:proofErr w:type="spellStart"/>
      <w:r w:rsidRPr="00491D87">
        <w:rPr>
          <w:rFonts w:ascii="Arial" w:eastAsia="Arial" w:hAnsi="Arial" w:cs="Arial"/>
        </w:rPr>
        <w:t>scScope</w:t>
      </w:r>
      <w:proofErr w:type="spellEnd"/>
      <w:r w:rsidRPr="00491D87">
        <w:rPr>
          <w:rFonts w:ascii="Arial" w:eastAsia="Arial" w:hAnsi="Arial" w:cs="Arial"/>
        </w:rPr>
        <w:t xml:space="preserve"> was further shown to be able to identify rear cell populations from a large mix of cells.</w:t>
      </w:r>
    </w:p>
    <w:p w14:paraId="7FCDFE74" w14:textId="6C4FC003" w:rsidR="00AC217F" w:rsidRDefault="00AC217F" w:rsidP="00F506E3">
      <w:pPr>
        <w:spacing w:line="480" w:lineRule="auto"/>
        <w:jc w:val="both"/>
        <w:rPr>
          <w:rFonts w:ascii="Arial" w:hAnsi="Arial" w:cs="Arial"/>
          <w:b/>
        </w:rPr>
      </w:pPr>
    </w:p>
    <w:p w14:paraId="2F2ACDFC" w14:textId="44508819" w:rsidR="0015595F" w:rsidRDefault="006A0459" w:rsidP="00F506E3">
      <w:pPr>
        <w:pStyle w:val="ListParagraph"/>
        <w:numPr>
          <w:ilvl w:val="1"/>
          <w:numId w:val="40"/>
        </w:numPr>
        <w:spacing w:after="0" w:line="480" w:lineRule="auto"/>
        <w:ind w:left="450" w:hanging="450"/>
        <w:jc w:val="both"/>
        <w:rPr>
          <w:rFonts w:ascii="Arial" w:hAnsi="Arial" w:cs="Arial"/>
          <w:b/>
        </w:rPr>
      </w:pPr>
      <w:r w:rsidRPr="006A0459">
        <w:rPr>
          <w:rFonts w:ascii="Arial" w:hAnsi="Arial" w:cs="Arial"/>
          <w:b/>
        </w:rPr>
        <w:t>Doublet classification</w:t>
      </w:r>
    </w:p>
    <w:p w14:paraId="6081F3BB" w14:textId="0911148D" w:rsidR="009A2F4B" w:rsidRDefault="009A2F4B" w:rsidP="00F506E3">
      <w:pPr>
        <w:spacing w:line="480" w:lineRule="auto"/>
        <w:ind w:left="-30"/>
        <w:jc w:val="both"/>
        <w:rPr>
          <w:rFonts w:ascii="Arial" w:hAnsi="Arial" w:cs="Arial"/>
          <w:b/>
        </w:rPr>
      </w:pPr>
      <w:r>
        <w:rPr>
          <w:rFonts w:ascii="Arial" w:eastAsia="Arial" w:hAnsi="Arial" w:cs="Arial"/>
          <w:color w:val="000000"/>
        </w:rPr>
        <w:lastRenderedPageBreak/>
        <w:t xml:space="preserve">In </w:t>
      </w:r>
      <w:proofErr w:type="spellStart"/>
      <w:r>
        <w:rPr>
          <w:rFonts w:ascii="Arial" w:eastAsia="Arial" w:hAnsi="Arial" w:cs="Arial"/>
          <w:color w:val="000000"/>
        </w:rPr>
        <w:t>scRNA</w:t>
      </w:r>
      <w:proofErr w:type="spellEnd"/>
      <w:r>
        <w:rPr>
          <w:rFonts w:ascii="Arial" w:eastAsia="Arial" w:hAnsi="Arial" w:cs="Arial"/>
          <w:color w:val="000000"/>
        </w:rPr>
        <w:t xml:space="preserve">-Seq, </w:t>
      </w:r>
      <w:r w:rsidRPr="00BE2C0A">
        <w:rPr>
          <w:rFonts w:ascii="Arial" w:eastAsia="Arial" w:hAnsi="Arial" w:cs="Arial"/>
          <w:color w:val="000000"/>
        </w:rPr>
        <w:t>doublets </w:t>
      </w:r>
      <w:r>
        <w:rPr>
          <w:rFonts w:ascii="Arial" w:eastAsia="Arial" w:hAnsi="Arial" w:cs="Arial"/>
          <w:color w:val="000000"/>
        </w:rPr>
        <w:t xml:space="preserve">are technical artifacts </w:t>
      </w:r>
      <w:r w:rsidRPr="00BE2C0A">
        <w:rPr>
          <w:rFonts w:ascii="Arial" w:eastAsia="Arial" w:hAnsi="Arial" w:cs="Arial"/>
          <w:color w:val="000000"/>
        </w:rPr>
        <w:t>form</w:t>
      </w:r>
      <w:r>
        <w:rPr>
          <w:rFonts w:ascii="Arial" w:eastAsia="Arial" w:hAnsi="Arial" w:cs="Arial"/>
          <w:color w:val="000000"/>
        </w:rPr>
        <w:t>ed</w:t>
      </w:r>
      <w:r w:rsidRPr="00BE2C0A">
        <w:rPr>
          <w:rFonts w:ascii="Arial" w:eastAsia="Arial" w:hAnsi="Arial" w:cs="Arial"/>
          <w:color w:val="000000"/>
        </w:rPr>
        <w:t xml:space="preserve"> when two </w:t>
      </w:r>
      <w:r>
        <w:rPr>
          <w:rFonts w:ascii="Arial" w:eastAsia="Arial" w:hAnsi="Arial" w:cs="Arial"/>
          <w:color w:val="000000"/>
        </w:rPr>
        <w:t xml:space="preserve">or more </w:t>
      </w:r>
      <w:r w:rsidRPr="00BE2C0A">
        <w:rPr>
          <w:rFonts w:ascii="Arial" w:eastAsia="Arial" w:hAnsi="Arial" w:cs="Arial"/>
          <w:color w:val="000000"/>
        </w:rPr>
        <w:t>cells are encapsulated into one reaction volume by chanc</w:t>
      </w:r>
      <w:r>
        <w:rPr>
          <w:rFonts w:ascii="Arial" w:eastAsia="Arial" w:hAnsi="Arial" w:cs="Arial"/>
          <w:color w:val="000000"/>
        </w:rPr>
        <w:t>e</w:t>
      </w:r>
      <w:r w:rsidR="00AE480B">
        <w:rPr>
          <w:rFonts w:ascii="Arial" w:eastAsia="Arial" w:hAnsi="Arial" w:cs="Arial"/>
          <w:color w:val="000000"/>
        </w:rPr>
        <w:t>, t</w:t>
      </w:r>
      <w:r>
        <w:rPr>
          <w:rFonts w:ascii="Arial" w:eastAsia="Arial" w:hAnsi="Arial" w:cs="Arial"/>
          <w:color w:val="000000"/>
        </w:rPr>
        <w:t xml:space="preserve">herefore need to be removed before quantifying gene expression. </w:t>
      </w:r>
    </w:p>
    <w:p w14:paraId="10BD09AC" w14:textId="77777777" w:rsidR="009A2F4B" w:rsidRPr="009A2F4B" w:rsidRDefault="009A2F4B" w:rsidP="00F506E3">
      <w:pPr>
        <w:spacing w:line="480" w:lineRule="auto"/>
        <w:ind w:left="-30"/>
        <w:jc w:val="both"/>
        <w:rPr>
          <w:rFonts w:ascii="Arial" w:hAnsi="Arial" w:cs="Arial"/>
          <w:b/>
        </w:rPr>
      </w:pPr>
    </w:p>
    <w:p w14:paraId="7D282071" w14:textId="444E098C" w:rsidR="006A0459" w:rsidRDefault="009576B5" w:rsidP="00F506E3">
      <w:pPr>
        <w:pStyle w:val="ListParagraph"/>
        <w:numPr>
          <w:ilvl w:val="2"/>
          <w:numId w:val="40"/>
        </w:numPr>
        <w:spacing w:after="0" w:line="480" w:lineRule="auto"/>
        <w:jc w:val="both"/>
        <w:rPr>
          <w:rFonts w:ascii="Arial" w:hAnsi="Arial" w:cs="Arial"/>
          <w:b/>
        </w:rPr>
      </w:pPr>
      <w:r w:rsidRPr="009576B5">
        <w:rPr>
          <w:rFonts w:ascii="Arial" w:hAnsi="Arial" w:cs="Arial"/>
          <w:b/>
        </w:rPr>
        <w:t>Solo</w:t>
      </w:r>
      <w:r w:rsidR="008E6D5C">
        <w:rPr>
          <w:rFonts w:ascii="Arial" w:hAnsi="Arial" w:cs="Arial"/>
          <w:b/>
        </w:rPr>
        <w:t xml:space="preserve"> </w:t>
      </w:r>
    </w:p>
    <w:p w14:paraId="5817DF02" w14:textId="227B3A5A" w:rsidR="008E6D5C" w:rsidRPr="008E6D5C" w:rsidRDefault="008E6D5C" w:rsidP="00F506E3">
      <w:pPr>
        <w:spacing w:line="480" w:lineRule="auto"/>
        <w:jc w:val="both"/>
        <w:rPr>
          <w:rFonts w:ascii="Arial" w:eastAsia="Arial" w:hAnsi="Arial" w:cs="Arial"/>
          <w:color w:val="000000"/>
        </w:rPr>
      </w:pPr>
      <w:r w:rsidRPr="008E6D5C">
        <w:rPr>
          <w:rFonts w:ascii="Arial" w:eastAsia="Arial" w:hAnsi="Arial" w:cs="Arial"/>
          <w:color w:val="000000"/>
        </w:rPr>
        <w:t>Solo</w:t>
      </w:r>
      <w:r w:rsidR="00276992">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&lt;EndNote&gt;&lt;Cite&gt;&lt;Author&gt;Bernstein&lt;/Author&gt;&lt;Year&gt;2020&lt;/Year&gt;&lt;RecNum&gt;154&lt;/RecNum&gt;&lt;DisplayText&gt;[93]&lt;/DisplayText&gt;&lt;record&gt;&lt;rec-number&gt;154&lt;/rec-number&gt;&lt;foreign-keys&gt;&lt;key app="EN" db-id="zsppx25fofftzxee95fx29p8tatf5vvawtvp" timestamp="0"&gt;154&lt;/key&gt;&lt;/foreign-keys&gt;&lt;ref-type name="Journal Article"&gt;17&lt;/ref-type&gt;&lt;contributors&gt;&lt;authors&gt;&lt;author&gt;Bernstein, N. J.&lt;/author&gt;&lt;author&gt;Fong, N. L.&lt;/author&gt;&lt;author&gt;Lam, I.&lt;/author&gt;&lt;author&gt;Roy, M. A.&lt;/author&gt;&lt;author&gt;Hendrickson, D. G.&lt;/author&gt;&lt;author&gt;Kelley, D. R.&lt;/author&gt;&lt;/authors&gt;&lt;/contributors&gt;&lt;auth-address&gt;Calico Life Sciences LLC, South San Francisco, CA, USA.&amp;#xD;Calico Life Sciences LLC, South San Francisco, CA, USA. Electronic address: dgh@calicolabs.com.&amp;#xD;Calico Life Sciences LLC, South San Francisco, CA, USA. Electronic address: drk@calicolabs.com.&lt;/auth-address&gt;&lt;titles&gt;&lt;title&gt;Solo: Doublet Identification in Single-Cell RNA-Seq via Semi-Supervised Deep Learning&lt;/title&gt;&lt;secondary-title&gt;Cell Syst&lt;/secondary-title&gt;&lt;/titles&gt;&lt;periodical&gt;&lt;full-title&gt;Cell Syst&lt;/full-title&gt;&lt;/periodical&gt;&lt;pages&gt;95-101 e5&lt;/pages&gt;&lt;volume&gt;11&lt;/volume&gt;&lt;number&gt;1&lt;/number&gt;&lt;edition&gt;2020/06/28&lt;/edition&gt;&lt;keywords&gt;&lt;keyword&gt;*deep learning&lt;/keyword&gt;&lt;keyword&gt;*doublet&lt;/keyword&gt;&lt;keyword&gt;*semi-supervised learning&lt;/keyword&gt;&lt;keyword&gt;*single-cell RNA-seq&lt;/keyword&gt;&lt;keyword&gt;by Calico Life Sciences.&lt;/keyword&gt;&lt;/keywords&gt;&lt;dates&gt;&lt;year&gt;2020&lt;/year&gt;&lt;pub-dates&gt;&lt;date&gt;Jul 22&lt;/date&gt;&lt;/pub-dates&gt;&lt;/dates&gt;&lt;isbn&gt;2405-4720 (Electronic)&amp;#xD;2405-4712 (Linking)&lt;/isbn&gt;&lt;accession-num&gt;32592658&lt;/accession-num&gt;&lt;urls&gt;&lt;related-urls&gt;&lt;url&gt;https://www.ncbi.nlm.nih.gov/pubmed/32592658&lt;/url&gt;&lt;/related-urls&gt;&lt;/urls&gt;&lt;electronic-resource-num&gt;10.1016/j.cels.2020.05.010&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[93]</w:t>
      </w:r>
      <w:r w:rsidR="0019774E">
        <w:rPr>
          <w:rFonts w:ascii="Arial" w:eastAsia="Arial" w:hAnsi="Arial" w:cs="Arial"/>
          <w:color w:val="000000"/>
        </w:rPr>
        <w:fldChar w:fldCharType="end"/>
      </w:r>
      <w:r>
        <w:rPr>
          <w:rFonts w:ascii="Arial" w:eastAsia="Arial" w:hAnsi="Arial" w:cs="Arial"/>
          <w:color w:val="000000"/>
        </w:rPr>
        <w:t xml:space="preserve"> is </w:t>
      </w:r>
      <w:r w:rsidRPr="008E6D5C">
        <w:rPr>
          <w:rFonts w:ascii="Arial" w:eastAsia="Arial" w:hAnsi="Arial" w:cs="Arial"/>
          <w:color w:val="000000"/>
        </w:rPr>
        <w:t>a semi-supervised deep learning approach</w:t>
      </w:r>
      <w:r>
        <w:rPr>
          <w:rFonts w:ascii="Arial" w:eastAsia="Arial" w:hAnsi="Arial" w:cs="Arial"/>
          <w:color w:val="000000"/>
        </w:rPr>
        <w:t xml:space="preserve"> </w:t>
      </w:r>
      <w:r w:rsidRPr="008E6D5C">
        <w:rPr>
          <w:rFonts w:ascii="Arial" w:eastAsia="Arial" w:hAnsi="Arial" w:cs="Arial"/>
          <w:color w:val="000000"/>
        </w:rPr>
        <w:t xml:space="preserve">that identifies doublets with greater accuracy than </w:t>
      </w:r>
      <w:r>
        <w:rPr>
          <w:rFonts w:ascii="Arial" w:eastAsia="Arial" w:hAnsi="Arial" w:cs="Arial"/>
          <w:color w:val="000000"/>
        </w:rPr>
        <w:t xml:space="preserve">other </w:t>
      </w:r>
      <w:r w:rsidRPr="008E6D5C">
        <w:rPr>
          <w:rFonts w:ascii="Arial" w:eastAsia="Arial" w:hAnsi="Arial" w:cs="Arial"/>
          <w:color w:val="000000"/>
        </w:rPr>
        <w:t>existing methods</w:t>
      </w:r>
      <w:r w:rsidR="00977436">
        <w:rPr>
          <w:rFonts w:ascii="Arial" w:eastAsia="Arial" w:hAnsi="Arial" w:cs="Arial"/>
          <w:color w:val="000000"/>
        </w:rPr>
        <w:t>.</w:t>
      </w:r>
    </w:p>
    <w:p w14:paraId="5E1D66D2" w14:textId="694B92F8" w:rsidR="00A53416" w:rsidRPr="00FE6618" w:rsidRDefault="008E6D5C" w:rsidP="00F506E3">
      <w:pPr>
        <w:spacing w:line="480" w:lineRule="auto"/>
        <w:jc w:val="both"/>
        <w:rPr>
          <w:rFonts w:ascii="Arial" w:eastAsia="Arial" w:hAnsi="Arial" w:cs="Arial"/>
          <w:color w:val="000000"/>
        </w:rPr>
      </w:pPr>
      <w:r w:rsidRPr="00C456A2">
        <w:rPr>
          <w:rFonts w:ascii="Arial" w:eastAsia="Arial" w:hAnsi="Arial" w:cs="Arial"/>
          <w:i/>
          <w:color w:val="000000"/>
          <w:u w:val="single"/>
        </w:rPr>
        <w:t>Model</w:t>
      </w:r>
      <w:r w:rsidR="008E72BE">
        <w:rPr>
          <w:rFonts w:ascii="Arial" w:eastAsia="Arial" w:hAnsi="Arial" w:cs="Arial"/>
          <w:i/>
          <w:color w:val="000000"/>
          <w:u w:val="single"/>
        </w:rPr>
        <w:t>.</w:t>
      </w:r>
      <w:r w:rsidRPr="00C456A2">
        <w:rPr>
          <w:rFonts w:ascii="Arial" w:eastAsia="Arial" w:hAnsi="Arial" w:cs="Arial"/>
          <w:color w:val="000000"/>
        </w:rPr>
        <w:t xml:space="preserve">  </w:t>
      </w:r>
      <w:r w:rsidR="009576B5">
        <w:rPr>
          <w:rFonts w:ascii="Arial" w:eastAsia="Arial" w:hAnsi="Arial" w:cs="Arial"/>
          <w:color w:val="000000"/>
        </w:rPr>
        <w:t xml:space="preserve">Solo </w:t>
      </w:r>
      <w:r w:rsidR="009576B5" w:rsidRPr="009576B5">
        <w:rPr>
          <w:rFonts w:ascii="Arial" w:eastAsia="Arial" w:hAnsi="Arial" w:cs="Arial"/>
          <w:color w:val="000000"/>
        </w:rPr>
        <w:t xml:space="preserve">identifies doublets </w:t>
      </w:r>
      <w:r w:rsidR="009576B5">
        <w:rPr>
          <w:rFonts w:ascii="Arial" w:eastAsia="Arial" w:hAnsi="Arial" w:cs="Arial"/>
          <w:color w:val="000000"/>
        </w:rPr>
        <w:t>by</w:t>
      </w:r>
      <w:r w:rsidR="009576B5" w:rsidRPr="009576B5">
        <w:rPr>
          <w:rFonts w:ascii="Arial" w:eastAsia="Arial" w:hAnsi="Arial" w:cs="Arial"/>
          <w:color w:val="000000"/>
        </w:rPr>
        <w:t xml:space="preserve"> embe</w:t>
      </w:r>
      <w:r w:rsidR="00F32E47">
        <w:rPr>
          <w:rFonts w:ascii="Arial" w:eastAsia="Arial" w:hAnsi="Arial" w:cs="Arial"/>
          <w:color w:val="000000"/>
        </w:rPr>
        <w:t>d</w:t>
      </w:r>
      <w:r w:rsidR="009576B5" w:rsidRPr="009576B5">
        <w:rPr>
          <w:rFonts w:ascii="Arial" w:eastAsia="Arial" w:hAnsi="Arial" w:cs="Arial"/>
          <w:color w:val="000000"/>
        </w:rPr>
        <w:t>d</w:t>
      </w:r>
      <w:r w:rsidR="009576B5">
        <w:rPr>
          <w:rFonts w:ascii="Arial" w:eastAsia="Arial" w:hAnsi="Arial" w:cs="Arial"/>
          <w:color w:val="000000"/>
        </w:rPr>
        <w:t>ing</w:t>
      </w:r>
      <w:r w:rsidR="009576B5" w:rsidRPr="009576B5">
        <w:rPr>
          <w:rFonts w:ascii="Arial" w:eastAsia="Arial" w:hAnsi="Arial" w:cs="Arial"/>
          <w:color w:val="000000"/>
        </w:rPr>
        <w:t xml:space="preserve"> cells using</w:t>
      </w:r>
      <w:r w:rsidR="009576B5">
        <w:rPr>
          <w:rFonts w:ascii="Arial" w:eastAsia="Arial" w:hAnsi="Arial" w:cs="Arial"/>
          <w:color w:val="000000"/>
        </w:rPr>
        <w:t xml:space="preserve"> </w:t>
      </w:r>
      <w:r w:rsidR="005B4695">
        <w:rPr>
          <w:rFonts w:ascii="Arial" w:eastAsia="Arial" w:hAnsi="Arial" w:cs="Arial"/>
          <w:color w:val="000000"/>
        </w:rPr>
        <w:t>VAE</w:t>
      </w:r>
      <w:r w:rsidR="00052D41">
        <w:rPr>
          <w:rFonts w:ascii="Arial" w:eastAsia="Arial" w:hAnsi="Arial" w:cs="Arial"/>
          <w:color w:val="000000"/>
        </w:rPr>
        <w:t xml:space="preserve"> first</w:t>
      </w:r>
      <w:r w:rsidR="009576B5" w:rsidRPr="009576B5">
        <w:rPr>
          <w:rFonts w:ascii="Arial" w:eastAsia="Arial" w:hAnsi="Arial" w:cs="Arial"/>
          <w:color w:val="000000"/>
        </w:rPr>
        <w:t xml:space="preserve"> and then appends a feed-forward neural network layer to the encoder to form a supervised</w:t>
      </w:r>
      <w:r w:rsidR="009576B5">
        <w:rPr>
          <w:rFonts w:ascii="Arial" w:eastAsia="Arial" w:hAnsi="Arial" w:cs="Arial"/>
          <w:color w:val="000000"/>
        </w:rPr>
        <w:t xml:space="preserve"> </w:t>
      </w:r>
      <w:r w:rsidR="009576B5" w:rsidRPr="009576B5">
        <w:rPr>
          <w:rFonts w:ascii="Arial" w:eastAsia="Arial" w:hAnsi="Arial" w:cs="Arial"/>
          <w:color w:val="000000"/>
        </w:rPr>
        <w:t>classifier</w:t>
      </w:r>
      <w:r w:rsidR="00052D41">
        <w:rPr>
          <w:rFonts w:ascii="Arial" w:eastAsia="Arial" w:hAnsi="Arial" w:cs="Arial"/>
          <w:color w:val="000000"/>
        </w:rPr>
        <w:t xml:space="preserve"> on the labeled training samples</w:t>
      </w:r>
      <w:r w:rsidR="009576B5" w:rsidRPr="009576B5">
        <w:rPr>
          <w:rFonts w:ascii="Arial" w:eastAsia="Arial" w:hAnsi="Arial" w:cs="Arial"/>
          <w:color w:val="000000"/>
        </w:rPr>
        <w:t>.</w:t>
      </w:r>
      <w:r w:rsidR="009576B5">
        <w:rPr>
          <w:rFonts w:ascii="Arial" w:eastAsia="Arial" w:hAnsi="Arial" w:cs="Arial"/>
          <w:color w:val="000000"/>
        </w:rPr>
        <w:t xml:space="preserve"> </w:t>
      </w:r>
      <w:r w:rsidR="00770591">
        <w:rPr>
          <w:rFonts w:ascii="Arial" w:eastAsia="Arial" w:hAnsi="Arial" w:cs="Arial"/>
          <w:color w:val="000000"/>
        </w:rPr>
        <w:t xml:space="preserve">The </w:t>
      </w:r>
      <w:r w:rsidR="00770591" w:rsidRPr="00FE6618">
        <w:rPr>
          <w:rFonts w:ascii="Arial" w:eastAsia="Arial" w:hAnsi="Arial" w:cs="Arial"/>
          <w:color w:val="000000"/>
        </w:rPr>
        <w:t>method assumes that most cells in an experiment are singlets and one can approximate a view into the doublet population by generating simulated doublets in silico from the observed data.</w:t>
      </w:r>
      <w:r w:rsidR="00DE5A75">
        <w:rPr>
          <w:rFonts w:ascii="Arial" w:eastAsia="Arial" w:hAnsi="Arial" w:cs="Arial"/>
          <w:color w:val="000000"/>
        </w:rPr>
        <w:t xml:space="preserve"> </w:t>
      </w:r>
      <w:r w:rsidR="00E42179">
        <w:rPr>
          <w:rFonts w:ascii="Arial" w:eastAsia="Arial" w:hAnsi="Arial" w:cs="Arial"/>
          <w:color w:val="000000"/>
        </w:rPr>
        <w:t>In Solo</w:t>
      </w:r>
      <w:r w:rsidR="009A2F4B">
        <w:rPr>
          <w:rFonts w:ascii="Arial" w:eastAsia="Arial" w:hAnsi="Arial" w:cs="Arial"/>
          <w:color w:val="000000"/>
        </w:rPr>
        <w:t>,</w:t>
      </w:r>
      <w:r w:rsidR="00E42179">
        <w:rPr>
          <w:rFonts w:ascii="Arial" w:eastAsia="Arial" w:hAnsi="Arial" w:cs="Arial"/>
          <w:color w:val="000000"/>
        </w:rPr>
        <w:t xml:space="preserve"> </w:t>
      </w:r>
      <w:r w:rsidR="00DE5A75" w:rsidRPr="00DE5A75">
        <w:rPr>
          <w:rFonts w:ascii="Arial" w:eastAsia="Arial" w:hAnsi="Arial" w:cs="Arial"/>
          <w:color w:val="000000"/>
        </w:rPr>
        <w:t xml:space="preserve">doublets </w:t>
      </w:r>
      <w:r w:rsidR="009A2F4B">
        <w:rPr>
          <w:rFonts w:ascii="Arial" w:eastAsia="Arial" w:hAnsi="Arial" w:cs="Arial"/>
          <w:color w:val="000000"/>
        </w:rPr>
        <w:t xml:space="preserve">are assumed to </w:t>
      </w:r>
      <w:r w:rsidR="00DE5A75" w:rsidRPr="00DE5A75">
        <w:rPr>
          <w:rFonts w:ascii="Arial" w:eastAsia="Arial" w:hAnsi="Arial" w:cs="Arial"/>
          <w:color w:val="000000"/>
        </w:rPr>
        <w:t>have less than twice the UMI depth on average</w:t>
      </w:r>
      <w:r w:rsidR="00DE5A75">
        <w:rPr>
          <w:rFonts w:ascii="Arial" w:eastAsia="Arial" w:hAnsi="Arial" w:cs="Arial"/>
          <w:color w:val="000000"/>
        </w:rPr>
        <w:t xml:space="preserve"> but </w:t>
      </w:r>
      <w:r w:rsidR="00DE5A75" w:rsidRPr="00DE5A75">
        <w:rPr>
          <w:rFonts w:ascii="Arial" w:eastAsia="Arial" w:hAnsi="Arial" w:cs="Arial"/>
          <w:color w:val="000000"/>
        </w:rPr>
        <w:t>an option to scale the merged counts by a specific facto</w:t>
      </w:r>
      <w:r w:rsidR="00DE5A75">
        <w:rPr>
          <w:rFonts w:ascii="Arial" w:eastAsia="Arial" w:hAnsi="Arial" w:cs="Arial"/>
          <w:color w:val="000000"/>
        </w:rPr>
        <w:t>r</w:t>
      </w:r>
      <w:r w:rsidR="009A2F4B">
        <w:rPr>
          <w:rFonts w:ascii="Arial" w:eastAsia="Arial" w:hAnsi="Arial" w:cs="Arial"/>
          <w:color w:val="000000"/>
        </w:rPr>
        <w:t xml:space="preserve"> is also provided</w:t>
      </w:r>
      <w:r w:rsidR="00DE5A75">
        <w:rPr>
          <w:rFonts w:ascii="Arial" w:eastAsia="Arial" w:hAnsi="Arial" w:cs="Arial"/>
          <w:color w:val="000000"/>
        </w:rPr>
        <w:t>.</w:t>
      </w:r>
      <w:r w:rsidR="00E42179">
        <w:rPr>
          <w:rFonts w:ascii="Arial" w:eastAsia="Arial" w:hAnsi="Arial" w:cs="Arial"/>
          <w:color w:val="000000"/>
        </w:rPr>
        <w:t xml:space="preserve"> </w:t>
      </w:r>
      <w:r w:rsidR="00FE6618">
        <w:rPr>
          <w:rFonts w:ascii="Arial" w:eastAsia="Arial" w:hAnsi="Arial" w:cs="Arial"/>
          <w:color w:val="000000"/>
        </w:rPr>
        <w:t>Th</w:t>
      </w:r>
      <w:r w:rsidR="00E42179">
        <w:rPr>
          <w:rFonts w:ascii="Arial" w:eastAsia="Arial" w:hAnsi="Arial" w:cs="Arial"/>
          <w:color w:val="000000"/>
        </w:rPr>
        <w:t>e</w:t>
      </w:r>
      <w:r w:rsidR="00FE6618">
        <w:rPr>
          <w:rFonts w:ascii="Arial" w:eastAsia="Arial" w:hAnsi="Arial" w:cs="Arial"/>
          <w:color w:val="000000"/>
        </w:rPr>
        <w:t xml:space="preserve"> </w:t>
      </w:r>
      <w:r w:rsidR="00FE6618" w:rsidRPr="00FE6618">
        <w:rPr>
          <w:rFonts w:ascii="Arial" w:eastAsia="Arial" w:hAnsi="Arial" w:cs="Arial"/>
          <w:color w:val="000000"/>
        </w:rPr>
        <w:t>method</w:t>
      </w:r>
      <w:r w:rsidR="00FE6618">
        <w:rPr>
          <w:rFonts w:ascii="Arial" w:eastAsia="Arial" w:hAnsi="Arial" w:cs="Arial"/>
          <w:color w:val="000000"/>
        </w:rPr>
        <w:t xml:space="preserve"> </w:t>
      </w:r>
      <w:r w:rsidR="00FE6618" w:rsidRPr="00FE6618">
        <w:rPr>
          <w:rFonts w:ascii="Arial" w:eastAsia="Arial" w:hAnsi="Arial" w:cs="Arial"/>
          <w:color w:val="000000"/>
        </w:rPr>
        <w:t>operate</w:t>
      </w:r>
      <w:r w:rsidR="00052D41">
        <w:rPr>
          <w:rFonts w:ascii="Arial" w:eastAsia="Arial" w:hAnsi="Arial" w:cs="Arial"/>
          <w:color w:val="000000"/>
        </w:rPr>
        <w:t>s</w:t>
      </w:r>
      <w:r w:rsidR="00FE6618" w:rsidRPr="00FE6618">
        <w:rPr>
          <w:rFonts w:ascii="Arial" w:eastAsia="Arial" w:hAnsi="Arial" w:cs="Arial"/>
          <w:color w:val="000000"/>
        </w:rPr>
        <w:t xml:space="preserve"> in three phases: (1) doublet simulation</w:t>
      </w:r>
      <w:r w:rsidR="005F58E7">
        <w:rPr>
          <w:rFonts w:ascii="Arial" w:eastAsia="Arial" w:hAnsi="Arial" w:cs="Arial"/>
          <w:color w:val="000000"/>
        </w:rPr>
        <w:t xml:space="preserve"> where a</w:t>
      </w:r>
      <w:r w:rsidR="005F58E7" w:rsidRPr="0064473D">
        <w:rPr>
          <w:rFonts w:ascii="Arial" w:eastAsia="Arial" w:hAnsi="Arial" w:cs="Arial"/>
          <w:color w:val="000000"/>
        </w:rPr>
        <w:t xml:space="preserve"> number </w:t>
      </w:r>
      <m:oMath>
        <m:sSub>
          <m:sSubPr>
            <m:ctrlPr>
              <w:rPr>
                <w:rFonts w:ascii="Cambria Math" w:hAnsi="Cambria Math" w:cs="Arial"/>
                <w:i/>
              </w:rPr>
            </m:ctrlPr>
          </m:sSubPr>
          <m:e>
            <m:r>
              <w:rPr>
                <w:rFonts w:ascii="Cambria Math" w:hAnsi="Cambria Math" w:cs="Arial"/>
              </w:rPr>
              <m:t>N</m:t>
            </m:r>
          </m:e>
          <m:sub>
            <m:r>
              <w:rPr>
                <w:rFonts w:ascii="Cambria Math" w:hAnsi="Cambria Math" w:cs="Arial"/>
              </w:rPr>
              <m:t>d</m:t>
            </m:r>
          </m:sub>
        </m:sSub>
      </m:oMath>
      <w:r w:rsidR="005F58E7" w:rsidRPr="0064473D">
        <w:rPr>
          <w:rFonts w:ascii="Arial" w:eastAsia="Arial" w:hAnsi="Arial" w:cs="Arial"/>
          <w:color w:val="000000"/>
        </w:rPr>
        <w:t xml:space="preserve"> of doublets are generated by taking the sum of randomly chosen observed cells considered putative singlet</w:t>
      </w:r>
      <w:r w:rsidR="005F58E7">
        <w:rPr>
          <w:rFonts w:ascii="Arial" w:eastAsia="Arial" w:hAnsi="Arial" w:cs="Arial"/>
          <w:color w:val="000000"/>
        </w:rPr>
        <w:t xml:space="preserve">s, and then </w:t>
      </w:r>
      <w:r w:rsidR="005F58E7" w:rsidRPr="0064473D">
        <w:rPr>
          <w:rFonts w:ascii="Arial" w:eastAsia="Arial" w:hAnsi="Arial" w:cs="Arial"/>
          <w:color w:val="000000"/>
        </w:rPr>
        <w:t xml:space="preserve">model </w:t>
      </w:r>
      <w:r w:rsidR="005F58E7">
        <w:rPr>
          <w:rFonts w:ascii="Arial" w:eastAsia="Arial" w:hAnsi="Arial" w:cs="Arial"/>
          <w:color w:val="000000"/>
        </w:rPr>
        <w:t xml:space="preserve">was trained </w:t>
      </w:r>
      <w:r w:rsidR="005F58E7" w:rsidRPr="0064473D">
        <w:rPr>
          <w:rFonts w:ascii="Arial" w:eastAsia="Arial" w:hAnsi="Arial" w:cs="Arial"/>
          <w:color w:val="000000"/>
        </w:rPr>
        <w:t>to differentiate these in silico doublets from the observed data</w:t>
      </w:r>
      <w:r w:rsidR="005F58E7">
        <w:rPr>
          <w:rFonts w:ascii="Arial" w:eastAsia="Arial" w:hAnsi="Arial" w:cs="Arial"/>
          <w:color w:val="000000"/>
        </w:rPr>
        <w:t>;</w:t>
      </w:r>
      <w:r w:rsidR="00FE6618" w:rsidRPr="00FE6618">
        <w:rPr>
          <w:rFonts w:ascii="Arial" w:eastAsia="Arial" w:hAnsi="Arial" w:cs="Arial"/>
          <w:color w:val="000000"/>
        </w:rPr>
        <w:t xml:space="preserve"> (2) cell embeddin</w:t>
      </w:r>
      <w:r w:rsidR="005F58E7">
        <w:rPr>
          <w:rFonts w:ascii="Arial" w:eastAsia="Arial" w:hAnsi="Arial" w:cs="Arial"/>
          <w:color w:val="000000"/>
        </w:rPr>
        <w:t xml:space="preserve">g where </w:t>
      </w:r>
      <w:r w:rsidR="005F58E7" w:rsidRPr="0064473D">
        <w:rPr>
          <w:rFonts w:ascii="Arial" w:eastAsia="Arial" w:hAnsi="Arial" w:cs="Arial"/>
          <w:color w:val="000000"/>
        </w:rPr>
        <w:t xml:space="preserve">Solo embeds cells in a nonlinear latent space via a VAE that follows the </w:t>
      </w:r>
      <w:proofErr w:type="spellStart"/>
      <w:r w:rsidR="005F58E7" w:rsidRPr="0064473D">
        <w:rPr>
          <w:rFonts w:ascii="Arial" w:eastAsia="Arial" w:hAnsi="Arial" w:cs="Arial"/>
          <w:color w:val="000000"/>
        </w:rPr>
        <w:t>scVI</w:t>
      </w:r>
      <w:proofErr w:type="spellEnd"/>
      <w:r w:rsidR="005F58E7" w:rsidRPr="0064473D">
        <w:rPr>
          <w:rFonts w:ascii="Arial" w:eastAsia="Arial" w:hAnsi="Arial" w:cs="Arial"/>
          <w:color w:val="000000"/>
        </w:rPr>
        <w:t xml:space="preserve"> architecture</w:t>
      </w:r>
      <w:r w:rsidR="005F58E7">
        <w:rPr>
          <w:rFonts w:ascii="Arial" w:eastAsia="Arial" w:hAnsi="Arial" w:cs="Arial"/>
          <w:color w:val="000000"/>
        </w:rPr>
        <w:t xml:space="preserve">; and </w:t>
      </w:r>
      <w:r w:rsidR="00FE6618" w:rsidRPr="00FE6618">
        <w:rPr>
          <w:rFonts w:ascii="Arial" w:eastAsia="Arial" w:hAnsi="Arial" w:cs="Arial"/>
          <w:color w:val="000000"/>
        </w:rPr>
        <w:t>(3) classifier training</w:t>
      </w:r>
      <w:r w:rsidR="005F58E7">
        <w:rPr>
          <w:rFonts w:ascii="Arial" w:eastAsia="Arial" w:hAnsi="Arial" w:cs="Arial"/>
          <w:color w:val="000000"/>
        </w:rPr>
        <w:t xml:space="preserve"> where </w:t>
      </w:r>
      <w:r w:rsidR="005F58E7" w:rsidRPr="0064473D">
        <w:rPr>
          <w:rFonts w:ascii="Arial" w:eastAsia="Arial" w:hAnsi="Arial" w:cs="Arial"/>
          <w:color w:val="000000"/>
        </w:rPr>
        <w:t xml:space="preserve">a standard discriminative classifier is added to the end of the </w:t>
      </w:r>
      <w:proofErr w:type="spellStart"/>
      <w:r w:rsidR="005F58E7" w:rsidRPr="0064473D">
        <w:rPr>
          <w:rFonts w:ascii="Arial" w:eastAsia="Arial" w:hAnsi="Arial" w:cs="Arial"/>
          <w:color w:val="000000"/>
        </w:rPr>
        <w:t>scVI</w:t>
      </w:r>
      <w:proofErr w:type="spellEnd"/>
      <w:r w:rsidR="005F58E7" w:rsidRPr="0064473D">
        <w:rPr>
          <w:rFonts w:ascii="Arial" w:eastAsia="Arial" w:hAnsi="Arial" w:cs="Arial"/>
          <w:color w:val="000000"/>
        </w:rPr>
        <w:t xml:space="preserve"> encoder and trained using the simulated doublet samples and the observed cells to predict doublet status. Only the added classifier layer was trained with a binary cross-entropy loss</w:t>
      </w:r>
      <w:r w:rsidR="005F58E7">
        <w:rPr>
          <w:rFonts w:ascii="Arial" w:eastAsia="Arial" w:hAnsi="Arial" w:cs="Arial"/>
          <w:color w:val="000000"/>
        </w:rPr>
        <w:t xml:space="preserve">, the </w:t>
      </w:r>
      <w:proofErr w:type="spellStart"/>
      <w:r w:rsidR="005F58E7" w:rsidRPr="0064473D">
        <w:rPr>
          <w:rFonts w:ascii="Arial" w:eastAsia="Arial" w:hAnsi="Arial" w:cs="Arial"/>
          <w:color w:val="000000"/>
        </w:rPr>
        <w:t>scVI</w:t>
      </w:r>
      <w:proofErr w:type="spellEnd"/>
      <w:r w:rsidR="005F58E7" w:rsidRPr="0064473D">
        <w:rPr>
          <w:rFonts w:ascii="Arial" w:eastAsia="Arial" w:hAnsi="Arial" w:cs="Arial"/>
          <w:color w:val="000000"/>
        </w:rPr>
        <w:t xml:space="preserve"> encoder w</w:t>
      </w:r>
      <w:r w:rsidR="005F58E7">
        <w:rPr>
          <w:rFonts w:ascii="Arial" w:eastAsia="Arial" w:hAnsi="Arial" w:cs="Arial"/>
          <w:color w:val="000000"/>
        </w:rPr>
        <w:t>as</w:t>
      </w:r>
      <w:r w:rsidR="005F58E7" w:rsidRPr="0064473D">
        <w:rPr>
          <w:rFonts w:ascii="Arial" w:eastAsia="Arial" w:hAnsi="Arial" w:cs="Arial"/>
          <w:color w:val="000000"/>
        </w:rPr>
        <w:t xml:space="preserve"> </w:t>
      </w:r>
      <w:r w:rsidR="005F58E7">
        <w:rPr>
          <w:rFonts w:ascii="Arial" w:eastAsia="Arial" w:hAnsi="Arial" w:cs="Arial"/>
          <w:color w:val="000000"/>
        </w:rPr>
        <w:t>fixed during training</w:t>
      </w:r>
      <w:r w:rsidR="005F58E7" w:rsidRPr="0064473D">
        <w:rPr>
          <w:rFonts w:ascii="Arial" w:eastAsia="Arial" w:hAnsi="Arial" w:cs="Arial"/>
          <w:color w:val="000000"/>
        </w:rPr>
        <w:t>.</w:t>
      </w:r>
    </w:p>
    <w:p w14:paraId="4190407E" w14:textId="6C5EA164" w:rsidR="00261640" w:rsidRPr="001E39B9" w:rsidRDefault="00C456A2" w:rsidP="00F506E3">
      <w:pPr>
        <w:spacing w:after="120" w:line="480" w:lineRule="auto"/>
        <w:jc w:val="both"/>
        <w:rPr>
          <w:rFonts w:ascii="Arial" w:eastAsia="Arial" w:hAnsi="Arial" w:cs="Arial"/>
          <w:color w:val="000000"/>
        </w:rPr>
      </w:pPr>
      <w:r w:rsidRPr="00491D87">
        <w:rPr>
          <w:rFonts w:ascii="Arial" w:eastAsia="Arial" w:hAnsi="Arial" w:cs="Arial"/>
          <w:i/>
          <w:u w:val="single"/>
        </w:rPr>
        <w:lastRenderedPageBreak/>
        <w:t>Evaluation metrics</w:t>
      </w:r>
      <w:r w:rsidR="00A67484">
        <w:rPr>
          <w:rFonts w:ascii="Arial" w:eastAsia="Arial" w:hAnsi="Arial" w:cs="Arial"/>
          <w:i/>
          <w:u w:val="single"/>
        </w:rPr>
        <w:t>.</w:t>
      </w:r>
      <w:r w:rsidRPr="00491D87">
        <w:rPr>
          <w:rFonts w:ascii="Arial" w:eastAsia="Arial" w:hAnsi="Arial" w:cs="Arial"/>
          <w:i/>
          <w:u w:val="single"/>
        </w:rPr>
        <w:t xml:space="preserve"> </w:t>
      </w:r>
      <w:r w:rsidR="00261640">
        <w:rPr>
          <w:rFonts w:ascii="Arial" w:eastAsia="Arial" w:hAnsi="Arial" w:cs="Arial"/>
          <w:color w:val="000000"/>
        </w:rPr>
        <w:t>T</w:t>
      </w:r>
      <w:r w:rsidR="00261640" w:rsidRPr="00261640">
        <w:rPr>
          <w:rFonts w:ascii="Arial" w:eastAsia="Arial" w:hAnsi="Arial" w:cs="Arial"/>
          <w:color w:val="000000"/>
        </w:rPr>
        <w:t xml:space="preserve">he performance </w:t>
      </w:r>
      <w:r w:rsidR="00261640">
        <w:rPr>
          <w:rFonts w:ascii="Arial" w:eastAsia="Arial" w:hAnsi="Arial" w:cs="Arial"/>
          <w:color w:val="000000"/>
        </w:rPr>
        <w:t xml:space="preserve">was measured </w:t>
      </w:r>
      <w:r w:rsidR="001E39B9" w:rsidRPr="001E39B9">
        <w:rPr>
          <w:rFonts w:ascii="Arial" w:eastAsia="Arial" w:hAnsi="Arial" w:cs="Arial"/>
          <w:color w:val="000000"/>
        </w:rPr>
        <w:t xml:space="preserve">using precision-recall (PR) and receiver operator characteristic (ROC) curves and summarized with average precision (AP) and area under the receiver operator curve (AUROC). </w:t>
      </w:r>
    </w:p>
    <w:p w14:paraId="7270DA8D" w14:textId="683AA8B1" w:rsidR="000F36EF" w:rsidRDefault="00261640" w:rsidP="00F506E3">
      <w:pPr>
        <w:spacing w:line="480" w:lineRule="auto"/>
        <w:jc w:val="both"/>
        <w:rPr>
          <w:rFonts w:ascii="Arial" w:eastAsia="Arial" w:hAnsi="Arial" w:cs="Arial"/>
          <w:color w:val="000000"/>
        </w:rPr>
      </w:pPr>
      <w:r w:rsidRPr="00491D87">
        <w:rPr>
          <w:rFonts w:ascii="Arial" w:eastAsia="Arial" w:hAnsi="Arial" w:cs="Arial"/>
          <w:i/>
          <w:u w:val="single"/>
        </w:rPr>
        <w:t>Results</w:t>
      </w:r>
      <w:r w:rsidR="008E72BE">
        <w:rPr>
          <w:rFonts w:ascii="Arial" w:eastAsia="Arial" w:hAnsi="Arial" w:cs="Arial"/>
          <w:u w:val="single"/>
        </w:rPr>
        <w:t>.</w:t>
      </w:r>
      <w:r w:rsidR="0015595F" w:rsidRPr="00A67484">
        <w:rPr>
          <w:rFonts w:ascii="Arial" w:eastAsia="Arial" w:hAnsi="Arial" w:cs="Arial"/>
        </w:rPr>
        <w:t xml:space="preserve">  </w:t>
      </w:r>
      <w:r w:rsidR="00813C46" w:rsidRPr="00C456A2">
        <w:rPr>
          <w:rFonts w:ascii="Arial" w:eastAsia="Arial" w:hAnsi="Arial" w:cs="Arial"/>
          <w:color w:val="000000"/>
        </w:rPr>
        <w:t xml:space="preserve">Solo performance </w:t>
      </w:r>
      <w:r w:rsidR="00813C46">
        <w:rPr>
          <w:rFonts w:ascii="Arial" w:eastAsia="Arial" w:hAnsi="Arial" w:cs="Arial"/>
          <w:color w:val="000000"/>
        </w:rPr>
        <w:t xml:space="preserve">was </w:t>
      </w:r>
      <w:r w:rsidR="008B7F34">
        <w:rPr>
          <w:rFonts w:ascii="Arial" w:eastAsia="Arial" w:hAnsi="Arial" w:cs="Arial"/>
          <w:color w:val="000000"/>
        </w:rPr>
        <w:t>tested</w:t>
      </w:r>
      <w:r w:rsidR="00813C46" w:rsidRPr="00C456A2">
        <w:rPr>
          <w:rFonts w:ascii="Arial" w:eastAsia="Arial" w:hAnsi="Arial" w:cs="Arial"/>
          <w:color w:val="000000"/>
        </w:rPr>
        <w:t xml:space="preserve"> </w:t>
      </w:r>
      <w:r w:rsidR="00813C46">
        <w:rPr>
          <w:rFonts w:ascii="Arial" w:eastAsia="Arial" w:hAnsi="Arial" w:cs="Arial"/>
          <w:color w:val="000000"/>
        </w:rPr>
        <w:t xml:space="preserve">on a </w:t>
      </w:r>
      <w:r w:rsidR="00813C46" w:rsidRPr="00C456A2">
        <w:rPr>
          <w:rFonts w:ascii="Arial" w:eastAsia="Arial" w:hAnsi="Arial" w:cs="Arial"/>
          <w:color w:val="000000"/>
        </w:rPr>
        <w:t>singlet</w:t>
      </w:r>
      <w:r w:rsidR="003932DB">
        <w:rPr>
          <w:rFonts w:ascii="Arial" w:eastAsia="Arial" w:hAnsi="Arial" w:cs="Arial"/>
          <w:color w:val="000000"/>
        </w:rPr>
        <w:t>/doublet</w:t>
      </w:r>
      <w:r w:rsidR="00813C46" w:rsidRPr="00C456A2">
        <w:rPr>
          <w:rFonts w:ascii="Arial" w:eastAsia="Arial" w:hAnsi="Arial" w:cs="Arial"/>
          <w:color w:val="000000"/>
        </w:rPr>
        <w:t xml:space="preserve"> population simulated using the Splatter toolkit </w:t>
      </w:r>
      <w:r w:rsidR="003932DB">
        <w:rPr>
          <w:rFonts w:ascii="Arial" w:eastAsia="Arial" w:hAnsi="Arial" w:cs="Arial"/>
          <w:color w:val="000000"/>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3932DB">
        <w:rPr>
          <w:rFonts w:ascii="Arial" w:eastAsia="Arial" w:hAnsi="Arial" w:cs="Arial"/>
          <w:color w:val="000000"/>
        </w:rPr>
      </w:r>
      <w:r w:rsidR="003932DB">
        <w:rPr>
          <w:rFonts w:ascii="Arial" w:eastAsia="Arial" w:hAnsi="Arial" w:cs="Arial"/>
          <w:color w:val="000000"/>
        </w:rPr>
        <w:fldChar w:fldCharType="separate"/>
      </w:r>
      <w:r w:rsidR="00930FB6">
        <w:rPr>
          <w:rFonts w:ascii="Arial" w:eastAsia="Arial" w:hAnsi="Arial" w:cs="Arial"/>
          <w:noProof/>
          <w:color w:val="000000"/>
        </w:rPr>
        <w:t>[85]</w:t>
      </w:r>
      <w:r w:rsidR="003932DB">
        <w:rPr>
          <w:rFonts w:ascii="Arial" w:eastAsia="Arial" w:hAnsi="Arial" w:cs="Arial"/>
          <w:color w:val="000000"/>
        </w:rPr>
        <w:fldChar w:fldCharType="end"/>
      </w:r>
      <w:r w:rsidR="003932DB">
        <w:rPr>
          <w:rFonts w:ascii="Arial" w:eastAsia="Arial" w:hAnsi="Arial" w:cs="Arial"/>
          <w:color w:val="000000"/>
        </w:rPr>
        <w:t xml:space="preserve"> and several experimental datasets</w:t>
      </w:r>
      <w:r w:rsidR="008B7F34">
        <w:rPr>
          <w:rFonts w:ascii="Arial" w:eastAsia="Arial" w:hAnsi="Arial" w:cs="Arial"/>
          <w:color w:val="000000"/>
        </w:rPr>
        <w:t>,</w:t>
      </w:r>
      <w:r w:rsidR="00813C46">
        <w:rPr>
          <w:rFonts w:ascii="Arial" w:eastAsia="Arial" w:hAnsi="Arial" w:cs="Arial"/>
          <w:color w:val="000000"/>
        </w:rPr>
        <w:t xml:space="preserve"> </w:t>
      </w:r>
      <w:r w:rsidR="00F16A07">
        <w:rPr>
          <w:rFonts w:ascii="Arial" w:eastAsia="Arial" w:hAnsi="Arial" w:cs="Arial"/>
          <w:color w:val="000000"/>
        </w:rPr>
        <w:t xml:space="preserve">where </w:t>
      </w:r>
      <w:r w:rsidR="00813C46">
        <w:rPr>
          <w:rFonts w:ascii="Arial" w:eastAsia="Arial" w:hAnsi="Arial" w:cs="Arial"/>
          <w:color w:val="000000"/>
        </w:rPr>
        <w:t>S</w:t>
      </w:r>
      <w:r w:rsidR="0015595F" w:rsidRPr="0015595F">
        <w:rPr>
          <w:rFonts w:ascii="Arial" w:eastAsia="Arial" w:hAnsi="Arial" w:cs="Arial"/>
          <w:color w:val="000000"/>
        </w:rPr>
        <w:t xml:space="preserve">olo exceeds the performance of previous </w:t>
      </w:r>
      <w:r w:rsidR="0066162D">
        <w:rPr>
          <w:rFonts w:ascii="Arial" w:eastAsia="Arial" w:hAnsi="Arial" w:cs="Arial"/>
          <w:color w:val="000000"/>
        </w:rPr>
        <w:t xml:space="preserve">non-deep learning </w:t>
      </w:r>
      <w:r w:rsidR="0015595F" w:rsidRPr="0015595F">
        <w:rPr>
          <w:rFonts w:ascii="Arial" w:eastAsia="Arial" w:hAnsi="Arial" w:cs="Arial"/>
          <w:color w:val="000000"/>
        </w:rPr>
        <w:t xml:space="preserve">methods </w:t>
      </w:r>
      <w:r w:rsidR="0015595F">
        <w:rPr>
          <w:rFonts w:ascii="Arial" w:eastAsia="Arial" w:hAnsi="Arial" w:cs="Arial"/>
          <w:color w:val="000000"/>
        </w:rPr>
        <w:t xml:space="preserve">like </w:t>
      </w:r>
      <w:proofErr w:type="spellStart"/>
      <w:r w:rsidR="0015595F">
        <w:rPr>
          <w:rFonts w:ascii="Arial" w:eastAsia="Arial" w:hAnsi="Arial" w:cs="Arial"/>
          <w:color w:val="000000"/>
        </w:rPr>
        <w:t>Sc</w:t>
      </w:r>
      <w:r w:rsidR="00215755">
        <w:rPr>
          <w:rFonts w:ascii="Arial" w:eastAsia="Arial" w:hAnsi="Arial" w:cs="Arial"/>
          <w:color w:val="000000"/>
        </w:rPr>
        <w:t>r</w:t>
      </w:r>
      <w:r w:rsidR="0015595F">
        <w:rPr>
          <w:rFonts w:ascii="Arial" w:eastAsia="Arial" w:hAnsi="Arial" w:cs="Arial"/>
          <w:color w:val="000000"/>
        </w:rPr>
        <w:t>ublet</w:t>
      </w:r>
      <w:proofErr w:type="spellEnd"/>
      <w:r w:rsidR="00215755" w:rsidRPr="00215755">
        <w:rPr>
          <w:rFonts w:ascii="Arial" w:eastAsia="Arial" w:hAnsi="Arial" w:cs="Arial"/>
          <w:color w:val="000000"/>
        </w:rPr>
        <w:t xml:space="preserve"> </w:t>
      </w:r>
      <w:r w:rsidR="0019774E">
        <w:rPr>
          <w:rFonts w:ascii="Arial" w:eastAsia="Arial" w:hAnsi="Arial" w:cs="Arial"/>
          <w:color w:val="000000"/>
        </w:rPr>
        <w:fldChar w:fldCharType="begin">
          <w:fldData xml:space="preserve">PEVuZE5vdGU+PENpdGU+PEF1dGhvcj5Xb2xvY2s8L0F1dGhvcj48WWVhcj4yMDE5PC9ZZWFyPjxS
ZWNOdW0+MTkxPC9SZWNOdW0+PERpc3BsYXlUZXh0Pls5NF08L0Rpc3BsYXlUZXh0PjxyZWNvcmQ+
PHJlYy1udW1iZXI+MTkxPC9yZWMtbnVtYmVyPjxmb3JlaWduLWtleXM+PGtleSBhcHA9IkVOIiBk
Yi1pZD0ienNwcHgyNWZvZmZ0enhlZTk1ZngyOXA4dGF0ZjV2dmF3dHZwIiB0aW1lc3RhbXA9IjE2
Mjg4MTE1NDciPjE5MTwva2V5PjwvZm9yZWlnbi1rZXlzPjxyZWYtdHlwZSBuYW1lPSJKb3VybmFs
IEFydGljbGUiPjE3PC9yZWYtdHlwZT48Y29udHJpYnV0b3JzPjxhdXRob3JzPjxhdXRob3I+V29s
b2NrLCBTLiBMLjwvYXV0aG9yPjxhdXRob3I+TG9wZXosIFIuPC9hdXRob3I+PGF1dGhvcj5LbGVp
biwgQS4gTS48L2F1dGhvcj48L2F1dGhvcnM+PC9jb250cmlidXRvcnM+PGF1dGgtYWRkcmVzcz5E
ZXBhcnRtZW50IG9mIFN5c3RlbXMgQmlvbG9neSwgSGFydmFyZCBNZWRpY2FsIFNjaG9vbCwgQm9z
dG9uLCBNQSAwMjExNSwgVVNBLiYjeEQ7RGVwYXJ0bWVudCBvZiBTeXN0ZW1zIEJpb2xvZ3ksIEhh
cnZhcmQgTWVkaWNhbCBTY2hvb2wsIEJvc3RvbiwgTUEgMDIxMTUsIFVTQTsgQ2VudHJlIGRlIE1h
dGhlbWF0aXF1ZXMgQXBwbGlxdWVlcywgRWNvbGUgcG9seXRlY2huaXF1ZSwgUGFsYWlzZWF1IDkx
MTIwLCBGcmFuY2UuJiN4RDtEZXBhcnRtZW50IG9mIFN5c3RlbXMgQmlvbG9neSwgSGFydmFyZCBN
ZWRpY2FsIFNjaG9vbCwgQm9zdG9uLCBNQSAwMjExNSwgVVNBLiBFbGVjdHJvbmljIGFkZHJlc3M6
IGFsbG9uX2tsZWluQGhtcy5oYXJ2YXJkLmVkdS48L2F1dGgtYWRkcmVzcz48dGl0bGVzPjx0aXRs
ZT5TY3J1YmxldDogQ29tcHV0YXRpb25hbCBJZGVudGlmaWNhdGlvbiBvZiBDZWxsIERvdWJsZXRz
IGluIFNpbmdsZS1DZWxsIFRyYW5zY3JpcHRvbWljIERhdGE8L3RpdGxlPjxzZWNvbmRhcnktdGl0
bGU+Q2VsbCBTeXN0PC9zZWNvbmRhcnktdGl0bGU+PC90aXRsZXM+PHBlcmlvZGljYWw+PGZ1bGwt
dGl0bGU+Q2VsbCBTeXN0PC9mdWxsLXRpdGxlPjwvcGVyaW9kaWNhbD48cGFnZXM+MjgxLTI5MSBl
OTwvcGFnZXM+PHZvbHVtZT44PC92b2x1bWU+PG51bWJlcj40PC9udW1iZXI+PGVkaXRpb24+MjAx
OS8wNC8wODwvZWRpdGlvbj48a2V5d29yZHM+PGtleXdvcmQ+QW5pbWFsczwva2V5d29yZD48a2V5
d29yZD5BcnRpZmFjdHM8L2tleXdvcmQ+PGtleXdvcmQ+SHVtYW5zPC9rZXl3b3JkPjxrZXl3b3Jk
Pk1pY2U8L2tleXdvcmQ+PGtleXdvcmQ+Uk5BLVNlcS8qbWV0aG9kcy9zdGFuZGFyZHM8L2tleXdv
cmQ+PGtleXdvcmQ+U2luZ2xlLUNlbGwgQW5hbHlzaXMvKm1ldGhvZHMvc3RhbmRhcmRzPC9rZXl3
b3JkPjxrZXl3b3JkPipTb2Z0d2FyZTwva2V5d29yZD48a2V5d29yZD4qVHJhbnNjcmlwdG9tZTwv
a2V5d29yZD48a2V5d29yZD4qUk5BLXNlcTwva2V5d29yZD48a2V5d29yZD4qYXJ0aWZhY3QgZGV0
ZWN0aW9uPC9rZXl3b3JkPjxrZXl3b3JkPipiaW9pbmZvcm1hdGljczwva2V5d29yZD48a2V5d29y
ZD4qY2VsbCBkb3VibGV0czwva2V5d29yZD48a2V5d29yZD4qZGVjb3kgY2xhc3NpZmllcjwva2V5
d29yZD48a2V5d29yZD4qaGlnaCBkaW1lbnNpb25hbCBkYXRhIGFuYWx5c2lzPC9rZXl3b3JkPjxr
ZXl3b3JkPipzaW5nbGUtY2VsbDwva2V5d29yZD48L2tleXdvcmRzPjxkYXRlcz48eWVhcj4yMDE5
PC95ZWFyPjxwdWItZGF0ZXM+PGRhdGU+QXByIDI0PC9kYXRlPjwvcHViLWRhdGVzPjwvZGF0ZXM+
PGlzYm4+MjQwNS00NzIwIChFbGVjdHJvbmljKSYjeEQ7MjQwNS00NzEyIChMaW5raW5nKTwvaXNi
bj48YWNjZXNzaW9uLW51bT4zMDk1NDQ3NjwvYWNjZXNzaW9uLW51bT48dXJscz48cmVsYXRlZC11
cmxzPjx1cmw+aHR0cHM6Ly93d3cubmNiaS5ubG0ubmloLmdvdi9wdWJtZWQvMzA5NTQ0NzY8L3Vy
bD48L3JlbGF0ZWQtdXJscz48L3VybHM+PGN1c3RvbTI+UE1DNjYyNTMxOTwvY3VzdG9tMj48ZWxl
Y3Ryb25pYy1yZXNvdXJjZS1udW0+MTAuMTAxNi9qLmNlbHMuMjAxOC4xMS4wMDU8L2VsZWN0cm9u
aWMtcmVzb3VyY2UtbnVtPjwvcmVjb3JkPjwvQ2l0ZT48L0VuZE5vdGU+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PEVuZE5vdGU+PENpdGU+PEF1dGhvcj5Xb2xvY2s8L0F1dGhvcj48WWVhcj4yMDE5PC9ZZWFyPjxS
ZWNOdW0+MTkxPC9SZWNOdW0+PERpc3BsYXlUZXh0Pls5NF08L0Rpc3BsYXlUZXh0PjxyZWNvcmQ+
PHJlYy1udW1iZXI+MTkxPC9yZWMtbnVtYmVyPjxmb3JlaWduLWtleXM+PGtleSBhcHA9IkVOIiBk
Yi1pZD0ienNwcHgyNWZvZmZ0enhlZTk1ZngyOXA4dGF0ZjV2dmF3dHZwIiB0aW1lc3RhbXA9IjE2
Mjg4MTE1NDciPjE5MTwva2V5PjwvZm9yZWlnbi1rZXlzPjxyZWYtdHlwZSBuYW1lPSJKb3VybmFs
IEFydGljbGUiPjE3PC9yZWYtdHlwZT48Y29udHJpYnV0b3JzPjxhdXRob3JzPjxhdXRob3I+V29s
b2NrLCBTLiBMLjwvYXV0aG9yPjxhdXRob3I+TG9wZXosIFIuPC9hdXRob3I+PGF1dGhvcj5LbGVp
biwgQS4gTS48L2F1dGhvcj48L2F1dGhvcnM+PC9jb250cmlidXRvcnM+PGF1dGgtYWRkcmVzcz5E
ZXBhcnRtZW50IG9mIFN5c3RlbXMgQmlvbG9neSwgSGFydmFyZCBNZWRpY2FsIFNjaG9vbCwgQm9z
dG9uLCBNQSAwMjExNSwgVVNBLiYjeEQ7RGVwYXJ0bWVudCBvZiBTeXN0ZW1zIEJpb2xvZ3ksIEhh
cnZhcmQgTWVkaWNhbCBTY2hvb2wsIEJvc3RvbiwgTUEgMDIxMTUsIFVTQTsgQ2VudHJlIGRlIE1h
dGhlbWF0aXF1ZXMgQXBwbGlxdWVlcywgRWNvbGUgcG9seXRlY2huaXF1ZSwgUGFsYWlzZWF1IDkx
MTIwLCBGcmFuY2UuJiN4RDtEZXBhcnRtZW50IG9mIFN5c3RlbXMgQmlvbG9neSwgSGFydmFyZCBN
ZWRpY2FsIFNjaG9vbCwgQm9zdG9uLCBNQSAwMjExNSwgVVNBLiBFbGVjdHJvbmljIGFkZHJlc3M6
IGFsbG9uX2tsZWluQGhtcy5oYXJ2YXJkLmVkdS48L2F1dGgtYWRkcmVzcz48dGl0bGVzPjx0aXRs
ZT5TY3J1YmxldDogQ29tcHV0YXRpb25hbCBJZGVudGlmaWNhdGlvbiBvZiBDZWxsIERvdWJsZXRz
IGluIFNpbmdsZS1DZWxsIFRyYW5zY3JpcHRvbWljIERhdGE8L3RpdGxlPjxzZWNvbmRhcnktdGl0
bGU+Q2VsbCBTeXN0PC9zZWNvbmRhcnktdGl0bGU+PC90aXRsZXM+PHBlcmlvZGljYWw+PGZ1bGwt
dGl0bGU+Q2VsbCBTeXN0PC9mdWxsLXRpdGxlPjwvcGVyaW9kaWNhbD48cGFnZXM+MjgxLTI5MSBl
OTwvcGFnZXM+PHZvbHVtZT44PC92b2x1bWU+PG51bWJlcj40PC9udW1iZXI+PGVkaXRpb24+MjAx
OS8wNC8wODwvZWRpdGlvbj48a2V5d29yZHM+PGtleXdvcmQ+QW5pbWFsczwva2V5d29yZD48a2V5
d29yZD5BcnRpZmFjdHM8L2tleXdvcmQ+PGtleXdvcmQ+SHVtYW5zPC9rZXl3b3JkPjxrZXl3b3Jk
Pk1pY2U8L2tleXdvcmQ+PGtleXdvcmQ+Uk5BLVNlcS8qbWV0aG9kcy9zdGFuZGFyZHM8L2tleXdv
cmQ+PGtleXdvcmQ+U2luZ2xlLUNlbGwgQW5hbHlzaXMvKm1ldGhvZHMvc3RhbmRhcmRzPC9rZXl3
b3JkPjxrZXl3b3JkPipTb2Z0d2FyZTwva2V5d29yZD48a2V5d29yZD4qVHJhbnNjcmlwdG9tZTwv
a2V5d29yZD48a2V5d29yZD4qUk5BLXNlcTwva2V5d29yZD48a2V5d29yZD4qYXJ0aWZhY3QgZGV0
ZWN0aW9uPC9rZXl3b3JkPjxrZXl3b3JkPipiaW9pbmZvcm1hdGljczwva2V5d29yZD48a2V5d29y
ZD4qY2VsbCBkb3VibGV0czwva2V5d29yZD48a2V5d29yZD4qZGVjb3kgY2xhc3NpZmllcjwva2V5
d29yZD48a2V5d29yZD4qaGlnaCBkaW1lbnNpb25hbCBkYXRhIGFuYWx5c2lzPC9rZXl3b3JkPjxr
ZXl3b3JkPipzaW5nbGUtY2VsbDwva2V5d29yZD48L2tleXdvcmRzPjxkYXRlcz48eWVhcj4yMDE5
PC95ZWFyPjxwdWItZGF0ZXM+PGRhdGU+QXByIDI0PC9kYXRlPjwvcHViLWRhdGVzPjwvZGF0ZXM+
PGlzYm4+MjQwNS00NzIwIChFbGVjdHJvbmljKSYjeEQ7MjQwNS00NzEyIChMaW5raW5nKTwvaXNi
bj48YWNjZXNzaW9uLW51bT4zMDk1NDQ3NjwvYWNjZXNzaW9uLW51bT48dXJscz48cmVsYXRlZC11
cmxzPjx1cmw+aHR0cHM6Ly93d3cubmNiaS5ubG0ubmloLmdvdi9wdWJtZWQvMzA5NTQ0NzY8L3Vy
bD48L3JlbGF0ZWQtdXJscz48L3VybHM+PGN1c3RvbTI+UE1DNjYyNTMxOTwvY3VzdG9tMj48ZWxl
Y3Ryb25pYy1yZXNvdXJjZS1udW0+MTAuMTAxNi9qLmNlbHMuMjAxOC4xMS4wMDU8L2VsZWN0cm9u
aWMtcmVzb3VyY2UtbnVtPjwvcmVjb3JkPjwvQ2l0ZT48L0VuZE5vdGU+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930FB6">
        <w:rPr>
          <w:rFonts w:ascii="Arial" w:eastAsia="Arial" w:hAnsi="Arial" w:cs="Arial"/>
          <w:noProof/>
          <w:color w:val="000000"/>
        </w:rPr>
        <w:t>[94]</w:t>
      </w:r>
      <w:r w:rsidR="0019774E">
        <w:rPr>
          <w:rFonts w:ascii="Arial" w:eastAsia="Arial" w:hAnsi="Arial" w:cs="Arial"/>
          <w:color w:val="000000"/>
        </w:rPr>
        <w:fldChar w:fldCharType="end"/>
      </w:r>
      <w:r w:rsidR="0015595F">
        <w:rPr>
          <w:rFonts w:ascii="Arial" w:eastAsia="Arial" w:hAnsi="Arial" w:cs="Arial"/>
          <w:color w:val="000000"/>
        </w:rPr>
        <w:t xml:space="preserve"> </w:t>
      </w:r>
      <w:r w:rsidR="00215755">
        <w:rPr>
          <w:rFonts w:ascii="Arial" w:eastAsia="Arial" w:hAnsi="Arial" w:cs="Arial"/>
          <w:color w:val="000000"/>
        </w:rPr>
        <w:t>a</w:t>
      </w:r>
      <w:r w:rsidR="0015595F">
        <w:rPr>
          <w:rFonts w:ascii="Arial" w:eastAsia="Arial" w:hAnsi="Arial" w:cs="Arial"/>
          <w:color w:val="000000"/>
        </w:rPr>
        <w:t xml:space="preserve">nd </w:t>
      </w:r>
      <w:proofErr w:type="spellStart"/>
      <w:r w:rsidR="0015595F">
        <w:rPr>
          <w:rFonts w:ascii="Arial" w:eastAsia="Arial" w:hAnsi="Arial" w:cs="Arial"/>
          <w:color w:val="000000"/>
        </w:rPr>
        <w:t>DoubletFinder</w:t>
      </w:r>
      <w:proofErr w:type="spellEnd"/>
      <w:r w:rsidR="00215755" w:rsidRPr="00215755">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&lt;EndNote&gt;&lt;Cite&gt;&lt;Author&gt;McGinnis&lt;/Author&gt;&lt;Year&gt;2019&lt;/Year&gt;&lt;RecNum&gt;192&lt;/RecNum&gt;&lt;DisplayText&gt;[95]&lt;/DisplayText&gt;&lt;record&gt;&lt;rec-number&gt;192&lt;/rec-number&gt;&lt;foreign-keys&gt;&lt;key app="EN" db-id="zsppx25fofftzxee95fx29p8tatf5vvawtvp" timestamp="1628811611"&gt;192&lt;/key&gt;&lt;/foreign-keys&gt;&lt;ref-type name="Journal Article"&gt;17&lt;/ref-type&gt;&lt;contributors&gt;&lt;authors&gt;&lt;author&gt;McGinnis, C. S.&lt;/author&gt;&lt;author&gt;Murrow, L. M.&lt;/author&gt;&lt;author&gt;Gartner, Z. J.&lt;/author&gt;&lt;/authors&gt;&lt;/contributors&gt;&lt;auth-address&gt;Department of Pharmaceutical Chemistry, University of California, San Francisco, San Francisco, CA, USA.&amp;#xD;Department of Pharmaceutical Chemistry, University of California, San Francisco, San Francisco, CA, USA; Chan Zuckerbeg Biohub, University of California, San Francisco, San Francisco, CA, USA; Center for Cellular Construction, University of California, San Francisco, San Francisco, CA, USA. Electronic address: zev.gartner@ucsf.edu.&lt;/auth-address&gt;&lt;titles&gt;&lt;title&gt;DoubletFinder: Doublet Detection in Single-Cell RNA Sequencing Data Using Artificial Nearest Neighbors&lt;/title&gt;&lt;secondary-title&gt;Cell Syst&lt;/secondary-title&gt;&lt;/titles&gt;&lt;periodical&gt;&lt;full-title&gt;Cell Syst&lt;/full-title&gt;&lt;/periodical&gt;&lt;pages&gt;329-337 e4&lt;/pages&gt;&lt;volume&gt;8&lt;/volume&gt;&lt;number&gt;4&lt;/number&gt;&lt;edition&gt;2019/04/08&lt;/edition&gt;&lt;keywords&gt;&lt;keyword&gt;Humans&lt;/keyword&gt;&lt;keyword&gt;RNA-Seq/*methods/standards&lt;/keyword&gt;&lt;keyword&gt;Single-Cell Analysis/*methods/standards&lt;/keyword&gt;&lt;keyword&gt;*Software&lt;/keyword&gt;&lt;keyword&gt;*doublet detection&lt;/keyword&gt;&lt;keyword&gt;*machine learning&lt;/keyword&gt;&lt;keyword&gt;*quality-control&lt;/keyword&gt;&lt;keyword&gt;*single-cell RNA sequencing&lt;/keyword&gt;&lt;/keywords&gt;&lt;dates&gt;&lt;year&gt;2019&lt;/year&gt;&lt;pub-dates&gt;&lt;date&gt;Apr 24&lt;/date&gt;&lt;/pub-dates&gt;&lt;/dates&gt;&lt;isbn&gt;2405-4720 (Electronic)&amp;#xD;2405-4712 (Linking)&lt;/isbn&gt;&lt;accession-num&gt;30954475&lt;/accession-num&gt;&lt;urls&gt;&lt;related-urls&gt;&lt;url&gt;https://www.ncbi.nlm.nih.gov/pubmed/30954475&lt;/url&gt;&lt;/related-urls&gt;&lt;/urls&gt;&lt;custom2&gt;PMC6853612&lt;/custom2&gt;&lt;electronic-resource-num&gt;10.1016/j.cels.2019.03.003&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[95]</w:t>
      </w:r>
      <w:r w:rsidR="0019774E">
        <w:rPr>
          <w:rFonts w:ascii="Arial" w:eastAsia="Arial" w:hAnsi="Arial" w:cs="Arial"/>
          <w:color w:val="000000"/>
        </w:rPr>
        <w:fldChar w:fldCharType="end"/>
      </w:r>
      <w:r w:rsidR="0015595F">
        <w:rPr>
          <w:rFonts w:ascii="Arial" w:eastAsia="Arial" w:hAnsi="Arial" w:cs="Arial"/>
          <w:color w:val="000000"/>
        </w:rPr>
        <w:t xml:space="preserve"> </w:t>
      </w:r>
      <w:r w:rsidR="0015595F" w:rsidRPr="0015595F">
        <w:rPr>
          <w:rFonts w:ascii="Arial" w:eastAsia="Arial" w:hAnsi="Arial" w:cs="Arial"/>
          <w:color w:val="000000"/>
        </w:rPr>
        <w:t>by greater margins in the larger and more complex datasets</w:t>
      </w:r>
      <w:r w:rsidR="00F16A07">
        <w:rPr>
          <w:rFonts w:ascii="Arial" w:eastAsia="Arial" w:hAnsi="Arial" w:cs="Arial"/>
          <w:color w:val="000000"/>
        </w:rPr>
        <w:t xml:space="preserve">. </w:t>
      </w:r>
      <w:r w:rsidR="00F16A07" w:rsidRPr="00F16A07">
        <w:rPr>
          <w:rFonts w:ascii="Arial" w:eastAsia="Arial" w:hAnsi="Arial" w:cs="Arial"/>
          <w:color w:val="000000"/>
        </w:rPr>
        <w:t xml:space="preserve">Solo </w:t>
      </w:r>
      <w:r w:rsidR="00ED6980">
        <w:rPr>
          <w:rFonts w:ascii="Arial" w:eastAsia="Arial" w:hAnsi="Arial" w:cs="Arial"/>
          <w:color w:val="000000"/>
        </w:rPr>
        <w:t xml:space="preserve">also </w:t>
      </w:r>
      <w:r w:rsidR="00F16A07" w:rsidRPr="00F16A07">
        <w:rPr>
          <w:rFonts w:ascii="Arial" w:eastAsia="Arial" w:hAnsi="Arial" w:cs="Arial"/>
          <w:color w:val="000000"/>
        </w:rPr>
        <w:t>outperformed existing computational</w:t>
      </w:r>
      <w:r w:rsidR="00ED6980">
        <w:rPr>
          <w:rFonts w:ascii="Arial" w:eastAsia="Arial" w:hAnsi="Arial" w:cs="Arial"/>
          <w:color w:val="000000"/>
        </w:rPr>
        <w:t xml:space="preserve"> </w:t>
      </w:r>
      <w:r w:rsidR="00F16A07" w:rsidRPr="00F16A07">
        <w:rPr>
          <w:rFonts w:ascii="Arial" w:eastAsia="Arial" w:hAnsi="Arial" w:cs="Arial"/>
          <w:color w:val="000000"/>
        </w:rPr>
        <w:t>methods for this task on a variety of cell line and tissue datasets</w:t>
      </w:r>
      <w:r w:rsidR="00ED6980">
        <w:rPr>
          <w:rFonts w:ascii="Arial" w:eastAsia="Arial" w:hAnsi="Arial" w:cs="Arial"/>
          <w:color w:val="000000"/>
        </w:rPr>
        <w:t xml:space="preserve"> </w:t>
      </w:r>
      <w:r w:rsidR="00F16A07" w:rsidRPr="00F16A07">
        <w:rPr>
          <w:rFonts w:ascii="Arial" w:eastAsia="Arial" w:hAnsi="Arial" w:cs="Arial"/>
          <w:color w:val="000000"/>
        </w:rPr>
        <w:t xml:space="preserve">with experimental doublet annotations. </w:t>
      </w:r>
    </w:p>
    <w:p w14:paraId="01BF3472" w14:textId="77777777" w:rsidR="007B2A99" w:rsidRPr="007B2A99" w:rsidRDefault="007B2A99" w:rsidP="00146496">
      <w:pPr>
        <w:rPr>
          <w:rFonts w:eastAsia="Arial"/>
        </w:rPr>
      </w:pPr>
    </w:p>
    <w:p w14:paraId="6E7D3B5F" w14:textId="772AAA5F" w:rsidR="000F36EF" w:rsidRPr="00146496" w:rsidRDefault="00AE5D77" w:rsidP="00146496">
      <w:pPr>
        <w:pStyle w:val="ListParagraph"/>
        <w:numPr>
          <w:ilvl w:val="1"/>
          <w:numId w:val="40"/>
        </w:numPr>
        <w:pBdr>
          <w:top w:val="nil"/>
          <w:left w:val="nil"/>
          <w:bottom w:val="nil"/>
          <w:right w:val="nil"/>
          <w:between w:val="nil"/>
        </w:pBdr>
        <w:spacing w:after="0" w:line="360" w:lineRule="auto"/>
        <w:jc w:val="both"/>
        <w:rPr>
          <w:rFonts w:ascii="Arial" w:eastAsia="Arial" w:hAnsi="Arial" w:cs="Arial"/>
          <w:b/>
          <w:color w:val="000000"/>
        </w:rPr>
      </w:pPr>
      <w:r w:rsidRPr="00146496">
        <w:rPr>
          <w:rFonts w:ascii="Arial" w:eastAsia="Arial" w:hAnsi="Arial" w:cs="Arial"/>
          <w:b/>
          <w:color w:val="000000"/>
        </w:rPr>
        <w:t>Automated c</w:t>
      </w:r>
      <w:r w:rsidR="000F36EF" w:rsidRPr="00146496">
        <w:rPr>
          <w:rFonts w:ascii="Arial" w:eastAsia="Arial" w:hAnsi="Arial" w:cs="Arial"/>
          <w:b/>
          <w:color w:val="000000"/>
        </w:rPr>
        <w:t>ell type identification</w:t>
      </w:r>
    </w:p>
    <w:p w14:paraId="3375159E" w14:textId="3D62B8DF" w:rsidR="00852FEF" w:rsidRPr="00A67484" w:rsidRDefault="00852FEF" w:rsidP="00F506E3">
      <w:pPr>
        <w:spacing w:line="480" w:lineRule="auto"/>
        <w:jc w:val="both"/>
        <w:rPr>
          <w:rFonts w:ascii="Arial" w:eastAsia="Arial" w:hAnsi="Arial" w:cs="Arial"/>
          <w:color w:val="000000"/>
        </w:rPr>
      </w:pPr>
      <w:proofErr w:type="spellStart"/>
      <w:r w:rsidRPr="00F506E3">
        <w:rPr>
          <w:rFonts w:ascii="Arial" w:eastAsia="Arial" w:hAnsi="Arial" w:cs="Arial"/>
          <w:color w:val="000000"/>
        </w:rPr>
        <w:t>scRNA</w:t>
      </w:r>
      <w:proofErr w:type="spellEnd"/>
      <w:r w:rsidRPr="00F506E3">
        <w:rPr>
          <w:rFonts w:ascii="Arial" w:eastAsia="Arial" w:hAnsi="Arial" w:cs="Arial"/>
          <w:color w:val="000000"/>
        </w:rPr>
        <w:t xml:space="preserve">-Seq </w:t>
      </w:r>
      <w:proofErr w:type="gramStart"/>
      <w:r w:rsidRPr="00F506E3">
        <w:rPr>
          <w:rFonts w:ascii="Arial" w:eastAsia="Arial" w:hAnsi="Arial" w:cs="Arial"/>
          <w:color w:val="000000"/>
        </w:rPr>
        <w:t>is able to</w:t>
      </w:r>
      <w:proofErr w:type="gramEnd"/>
      <w:r w:rsidRPr="00F506E3">
        <w:rPr>
          <w:rFonts w:ascii="Arial" w:eastAsia="Arial" w:hAnsi="Arial" w:cs="Arial"/>
          <w:color w:val="000000"/>
        </w:rPr>
        <w:t xml:space="preserve"> catalog cell types </w:t>
      </w:r>
      <w:r w:rsidR="00A67484" w:rsidRPr="00F506E3">
        <w:rPr>
          <w:rFonts w:ascii="Arial" w:eastAsia="Arial" w:hAnsi="Arial" w:cs="Arial"/>
          <w:color w:val="000000"/>
        </w:rPr>
        <w:t xml:space="preserve">in </w:t>
      </w:r>
      <w:r w:rsidR="009362C9" w:rsidRPr="00F506E3">
        <w:rPr>
          <w:rFonts w:ascii="Arial" w:eastAsia="Arial" w:hAnsi="Arial" w:cs="Arial"/>
          <w:color w:val="000000"/>
        </w:rPr>
        <w:t>complex tissues under different conditions</w:t>
      </w:r>
      <w:r w:rsidRPr="00F506E3">
        <w:rPr>
          <w:rFonts w:ascii="Arial" w:eastAsia="Arial" w:hAnsi="Arial" w:cs="Arial"/>
          <w:color w:val="000000"/>
        </w:rPr>
        <w:t xml:space="preserve">. </w:t>
      </w:r>
      <w:r w:rsidR="00AE5D77" w:rsidRPr="00F506E3">
        <w:rPr>
          <w:rFonts w:ascii="Arial" w:eastAsia="Arial" w:hAnsi="Arial" w:cs="Arial"/>
          <w:color w:val="000000"/>
        </w:rPr>
        <w:t>However, the commonly adopted manu</w:t>
      </w:r>
      <w:r w:rsidR="003932DB">
        <w:rPr>
          <w:rFonts w:ascii="Arial" w:eastAsia="Arial" w:hAnsi="Arial" w:cs="Arial"/>
          <w:color w:val="000000"/>
        </w:rPr>
        <w:t>a</w:t>
      </w:r>
      <w:r w:rsidR="00AE5D77" w:rsidRPr="00F506E3">
        <w:rPr>
          <w:rFonts w:ascii="Arial" w:eastAsia="Arial" w:hAnsi="Arial" w:cs="Arial"/>
          <w:color w:val="000000"/>
        </w:rPr>
        <w:t>l cell typing approach</w:t>
      </w:r>
      <w:r w:rsidR="003932DB">
        <w:rPr>
          <w:rFonts w:ascii="Arial" w:eastAsia="Arial" w:hAnsi="Arial" w:cs="Arial"/>
          <w:color w:val="000000"/>
        </w:rPr>
        <w:t xml:space="preserve"> based on known markers</w:t>
      </w:r>
      <w:r w:rsidR="00AE5D77" w:rsidRPr="00F506E3">
        <w:rPr>
          <w:rFonts w:ascii="Arial" w:eastAsia="Arial" w:hAnsi="Arial" w:cs="Arial"/>
          <w:color w:val="000000"/>
        </w:rPr>
        <w:t xml:space="preserve"> is time-consuming and less reproducible. We survey deep learning models </w:t>
      </w:r>
      <w:r w:rsidR="003932DB">
        <w:rPr>
          <w:rFonts w:ascii="Arial" w:eastAsia="Arial" w:hAnsi="Arial" w:cs="Arial"/>
          <w:color w:val="000000"/>
        </w:rPr>
        <w:t>that take the task of</w:t>
      </w:r>
      <w:r w:rsidR="00AE5D77" w:rsidRPr="00F506E3">
        <w:rPr>
          <w:rFonts w:ascii="Arial" w:eastAsia="Arial" w:hAnsi="Arial" w:cs="Arial"/>
          <w:color w:val="000000"/>
        </w:rPr>
        <w:t xml:space="preserve"> automated </w:t>
      </w:r>
      <w:r w:rsidR="00AB1405" w:rsidRPr="00F506E3">
        <w:rPr>
          <w:rFonts w:ascii="Arial" w:eastAsia="Arial" w:hAnsi="Arial" w:cs="Arial"/>
          <w:color w:val="000000"/>
        </w:rPr>
        <w:t>cell type</w:t>
      </w:r>
      <w:r w:rsidR="00AE5D77" w:rsidRPr="00F506E3">
        <w:rPr>
          <w:rFonts w:ascii="Arial" w:eastAsia="Arial" w:hAnsi="Arial" w:cs="Arial"/>
          <w:color w:val="000000"/>
        </w:rPr>
        <w:t xml:space="preserve"> identification.</w:t>
      </w:r>
      <w:r w:rsidR="00AB1405" w:rsidRPr="00F506E3">
        <w:rPr>
          <w:rFonts w:ascii="Arial" w:eastAsia="Arial" w:hAnsi="Arial" w:cs="Arial"/>
          <w:color w:val="000000"/>
        </w:rPr>
        <w:t xml:space="preserve"> </w:t>
      </w:r>
    </w:p>
    <w:p w14:paraId="30E92231" w14:textId="77777777" w:rsidR="008B7F34" w:rsidRPr="008B7F34" w:rsidRDefault="008B7F34" w:rsidP="008B7F34">
      <w:pPr>
        <w:pBdr>
          <w:top w:val="nil"/>
          <w:left w:val="nil"/>
          <w:bottom w:val="nil"/>
          <w:right w:val="nil"/>
          <w:between w:val="nil"/>
        </w:pBdr>
        <w:jc w:val="both"/>
        <w:rPr>
          <w:rFonts w:ascii="Arial" w:eastAsia="Arial" w:hAnsi="Arial" w:cs="Arial"/>
          <w:b/>
          <w:color w:val="000000"/>
        </w:rPr>
      </w:pPr>
    </w:p>
    <w:p w14:paraId="21DA7F1C" w14:textId="77777777" w:rsidR="007B2A99" w:rsidRPr="007B2A99" w:rsidRDefault="007B2A99" w:rsidP="00146496">
      <w:pPr>
        <w:rPr>
          <w:rFonts w:eastAsia="Arial"/>
        </w:rPr>
      </w:pPr>
    </w:p>
    <w:p w14:paraId="555B97EF" w14:textId="321BCF26" w:rsidR="000F36EF" w:rsidRPr="00146496" w:rsidRDefault="000F36EF"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i/>
          <w:color w:val="000000"/>
        </w:rPr>
      </w:pPr>
      <w:proofErr w:type="spellStart"/>
      <w:r w:rsidRPr="00146496">
        <w:rPr>
          <w:rFonts w:ascii="Arial" w:eastAsia="Arial" w:hAnsi="Arial" w:cs="Arial"/>
          <w:b/>
          <w:i/>
          <w:color w:val="000000"/>
        </w:rPr>
        <w:t>Digital</w:t>
      </w:r>
      <w:r w:rsidR="003932DB">
        <w:rPr>
          <w:rFonts w:ascii="Arial" w:eastAsia="Arial" w:hAnsi="Arial" w:cs="Arial"/>
          <w:b/>
          <w:i/>
          <w:color w:val="000000"/>
        </w:rPr>
        <w:t>DLS</w:t>
      </w:r>
      <w:r w:rsidRPr="00146496">
        <w:rPr>
          <w:rFonts w:ascii="Arial" w:eastAsia="Arial" w:hAnsi="Arial" w:cs="Arial"/>
          <w:b/>
          <w:i/>
          <w:color w:val="000000"/>
        </w:rPr>
        <w:t>orter</w:t>
      </w:r>
      <w:proofErr w:type="spellEnd"/>
    </w:p>
    <w:p w14:paraId="35E07F5F" w14:textId="14E50F62" w:rsidR="000F36EF" w:rsidRPr="00491D87" w:rsidRDefault="000F36EF" w:rsidP="00F506E3">
      <w:pPr>
        <w:pBdr>
          <w:top w:val="nil"/>
          <w:left w:val="nil"/>
          <w:bottom w:val="nil"/>
          <w:right w:val="nil"/>
          <w:between w:val="nil"/>
        </w:pBdr>
        <w:spacing w:line="480" w:lineRule="auto"/>
        <w:jc w:val="both"/>
        <w:rPr>
          <w:rFonts w:ascii="Arial" w:eastAsia="Arial" w:hAnsi="Arial" w:cs="Arial"/>
          <w:color w:val="000000"/>
        </w:rPr>
      </w:pPr>
      <w:proofErr w:type="spellStart"/>
      <w:r w:rsidRPr="00491D87">
        <w:rPr>
          <w:rFonts w:ascii="Arial" w:eastAsia="Arial" w:hAnsi="Arial" w:cs="Arial"/>
          <w:color w:val="000000"/>
        </w:rPr>
        <w:t>Digital</w:t>
      </w:r>
      <w:r w:rsidR="003932DB">
        <w:rPr>
          <w:rFonts w:ascii="Arial" w:eastAsia="Arial" w:hAnsi="Arial" w:cs="Arial"/>
          <w:color w:val="000000"/>
        </w:rPr>
        <w:t>DLS</w:t>
      </w:r>
      <w:r w:rsidRPr="00491D87">
        <w:rPr>
          <w:rFonts w:ascii="Arial" w:eastAsia="Arial" w:hAnsi="Arial" w:cs="Arial"/>
          <w:color w:val="000000"/>
        </w:rPr>
        <w:t>orter</w:t>
      </w:r>
      <w:proofErr w:type="spellEnd"/>
      <w:r w:rsidR="00276992">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&lt;EndNote&gt;&lt;Cite&gt;&lt;Author&gt;Torroja&lt;/Author&gt;&lt;Year&gt;2019&lt;/Year&gt;&lt;RecNum&gt;156&lt;/RecNum&gt;&lt;DisplayText&gt;[96]&lt;/DisplayText&gt;&lt;record&gt;&lt;rec-number&gt;156&lt;/rec-number&gt;&lt;foreign-keys&gt;&lt;key app="EN" db-id="zsppx25fofftzxee95fx29p8tatf5vvawtvp" timestamp="0"&gt;156&lt;/key&gt;&lt;/foreign-keys&gt;&lt;ref-type name="Journal Article"&gt;17&lt;/ref-type&gt;&lt;contributors&gt;&lt;authors&gt;&lt;author&gt;Torroja, C.&lt;/author&gt;&lt;author&gt;Sanchez-Cabo, F.&lt;/author&gt;&lt;/authors&gt;&lt;/contributors&gt;&lt;auth-address&gt;Bioinformatics Unit, Fundacion Centro Nacional de Investigaciones Cardiovasculares (CNIC), Madrid, Spain.&lt;/auth-address&gt;&lt;titles&gt;&lt;title&gt;Digitaldlsorter: Deep-Learning on scRNA-Seq to Deconvolute Gene Expression Data&lt;/title&gt;&lt;secondary-title&gt;Front Genet&lt;/secondary-title&gt;&lt;/titles&gt;&lt;pages&gt;978&lt;/pages&gt;&lt;volume&gt;10&lt;/volume&gt;&lt;edition&gt;2019/11/12&lt;/edition&gt;&lt;keywords&gt;&lt;keyword&gt;Cancer&lt;/keyword&gt;&lt;keyword&gt;Deconvolution algorithm&lt;/keyword&gt;&lt;keyword&gt;Machine learning&lt;/keyword&gt;&lt;keyword&gt;immunology&lt;/keyword&gt;&lt;keyword&gt;single-cell&lt;/keyword&gt;&lt;/keywords&gt;&lt;dates&gt;&lt;year&gt;2019&lt;/year&gt;&lt;/dates&gt;&lt;isbn&gt;1664-8021 (Print)&amp;#xD;1664-8021 (Linking)&lt;/isbn&gt;&lt;accession-num&gt;31708961&lt;/accession-num&gt;&lt;urls&gt;&lt;related-urls&gt;&lt;url&gt;https://www.ncbi.nlm.nih.gov/pubmed/31708961&lt;/url&gt;&lt;/related-urls&gt;&lt;/urls&gt;&lt;custom2&gt;PMC6824295&lt;/custom2&gt;&lt;electronic-resource-num&gt;10.3389/fgene.2019.00978&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[96]</w:t>
      </w:r>
      <w:r w:rsidR="0019774E">
        <w:rPr>
          <w:rFonts w:ascii="Arial" w:eastAsia="Arial" w:hAnsi="Arial" w:cs="Arial"/>
          <w:color w:val="000000"/>
        </w:rPr>
        <w:fldChar w:fldCharType="end"/>
      </w:r>
      <w:r w:rsidRPr="00491D87">
        <w:rPr>
          <w:rFonts w:ascii="Arial" w:eastAsia="Arial" w:hAnsi="Arial" w:cs="Arial"/>
          <w:color w:val="000000"/>
        </w:rPr>
        <w:t xml:space="preserve"> was proposed to </w:t>
      </w:r>
      <w:r w:rsidR="003932DB">
        <w:rPr>
          <w:rFonts w:ascii="Arial" w:eastAsia="Arial" w:hAnsi="Arial" w:cs="Arial"/>
          <w:color w:val="000000"/>
        </w:rPr>
        <w:t>identify</w:t>
      </w:r>
      <w:r w:rsidR="003932DB" w:rsidRPr="00491D87">
        <w:rPr>
          <w:rFonts w:ascii="Arial" w:eastAsia="Arial" w:hAnsi="Arial" w:cs="Arial"/>
          <w:color w:val="000000"/>
        </w:rPr>
        <w:t xml:space="preserve"> </w:t>
      </w:r>
      <w:r w:rsidRPr="00491D87">
        <w:rPr>
          <w:rFonts w:ascii="Arial" w:eastAsia="Arial" w:hAnsi="Arial" w:cs="Arial"/>
          <w:color w:val="000000"/>
        </w:rPr>
        <w:t xml:space="preserve">and quantify </w:t>
      </w:r>
      <w:r w:rsidR="00414320">
        <w:rPr>
          <w:rFonts w:ascii="Arial" w:eastAsia="Arial" w:hAnsi="Arial" w:cs="Arial"/>
          <w:color w:val="000000"/>
        </w:rPr>
        <w:t>the immune cell</w:t>
      </w:r>
      <w:r w:rsidR="003932DB">
        <w:rPr>
          <w:rFonts w:ascii="Arial" w:eastAsia="Arial" w:hAnsi="Arial" w:cs="Arial"/>
          <w:color w:val="000000"/>
        </w:rPr>
        <w:t>s</w:t>
      </w:r>
      <w:r w:rsidR="00414320">
        <w:rPr>
          <w:rFonts w:ascii="Arial" w:eastAsia="Arial" w:hAnsi="Arial" w:cs="Arial"/>
          <w:color w:val="000000"/>
        </w:rPr>
        <w:t xml:space="preserve"> </w:t>
      </w:r>
      <w:r w:rsidR="003932DB">
        <w:rPr>
          <w:rFonts w:ascii="Arial" w:eastAsia="Arial" w:hAnsi="Arial" w:cs="Arial"/>
          <w:color w:val="000000"/>
        </w:rPr>
        <w:t>infiltrated</w:t>
      </w:r>
      <w:r w:rsidR="00414320">
        <w:rPr>
          <w:rFonts w:ascii="Arial" w:eastAsia="Arial" w:hAnsi="Arial" w:cs="Arial"/>
          <w:color w:val="000000"/>
        </w:rPr>
        <w:t xml:space="preserve"> </w:t>
      </w:r>
      <w:r w:rsidR="003932DB">
        <w:rPr>
          <w:rFonts w:ascii="Arial" w:eastAsia="Arial" w:hAnsi="Arial" w:cs="Arial"/>
          <w:color w:val="000000"/>
        </w:rPr>
        <w:t xml:space="preserve">in tumors captured in </w:t>
      </w:r>
      <w:r w:rsidRPr="00491D87">
        <w:rPr>
          <w:rFonts w:ascii="Arial" w:eastAsia="Arial" w:hAnsi="Arial" w:cs="Arial"/>
          <w:color w:val="000000"/>
        </w:rPr>
        <w:t>bulk RNA-seq</w:t>
      </w:r>
      <w:r w:rsidR="003932DB">
        <w:rPr>
          <w:rFonts w:ascii="Arial" w:eastAsia="Arial" w:hAnsi="Arial" w:cs="Arial"/>
          <w:color w:val="000000"/>
        </w:rPr>
        <w:t>, utilizing single-cell RNA-seq data</w:t>
      </w:r>
      <w:r w:rsidRPr="00491D87">
        <w:rPr>
          <w:rFonts w:ascii="Arial" w:eastAsia="Arial" w:hAnsi="Arial" w:cs="Arial"/>
          <w:color w:val="000000"/>
        </w:rPr>
        <w:t>.</w:t>
      </w:r>
      <w:r>
        <w:rPr>
          <w:rFonts w:ascii="Arial" w:eastAsia="Arial" w:hAnsi="Arial" w:cs="Arial"/>
          <w:color w:val="000000"/>
        </w:rPr>
        <w:t xml:space="preserve"> </w:t>
      </w:r>
    </w:p>
    <w:p w14:paraId="42874289" w14:textId="08714010" w:rsidR="000F36EF" w:rsidRPr="00F506E3" w:rsidRDefault="000F36EF" w:rsidP="00F506E3">
      <w:pPr>
        <w:pBdr>
          <w:top w:val="nil"/>
          <w:left w:val="nil"/>
          <w:bottom w:val="nil"/>
          <w:right w:val="nil"/>
          <w:between w:val="nil"/>
        </w:pBdr>
        <w:spacing w:before="120" w:line="480" w:lineRule="auto"/>
        <w:jc w:val="both"/>
        <w:rPr>
          <w:rFonts w:ascii="Arial" w:eastAsia="Arial" w:hAnsi="Arial" w:cs="Arial"/>
          <w:color w:val="000000"/>
        </w:rPr>
      </w:pPr>
      <w:r w:rsidRPr="00491D87">
        <w:rPr>
          <w:rFonts w:ascii="Arial" w:eastAsia="Arial" w:hAnsi="Arial" w:cs="Arial"/>
          <w:i/>
          <w:color w:val="000000"/>
          <w:u w:val="single"/>
        </w:rPr>
        <w:t>Model</w:t>
      </w:r>
      <w:r w:rsidR="00A67484">
        <w:rPr>
          <w:rFonts w:ascii="Arial" w:eastAsia="Arial" w:hAnsi="Arial" w:cs="Arial"/>
          <w:i/>
          <w:color w:val="000000"/>
          <w:u w:val="single"/>
        </w:rPr>
        <w:t>.</w:t>
      </w:r>
      <w:r w:rsidRPr="00491D87">
        <w:rPr>
          <w:rFonts w:ascii="Arial" w:eastAsia="Arial" w:hAnsi="Arial" w:cs="Arial"/>
          <w:b/>
          <w:color w:val="000000"/>
        </w:rPr>
        <w:t xml:space="preserve"> </w:t>
      </w:r>
      <w:proofErr w:type="spellStart"/>
      <w:r w:rsidR="00916004" w:rsidRPr="00491D87">
        <w:rPr>
          <w:rFonts w:ascii="Arial" w:eastAsia="Arial" w:hAnsi="Arial" w:cs="Arial"/>
          <w:color w:val="000000"/>
        </w:rPr>
        <w:t>Digital</w:t>
      </w:r>
      <w:r w:rsidR="003932DB">
        <w:rPr>
          <w:rFonts w:ascii="Arial" w:eastAsia="Arial" w:hAnsi="Arial" w:cs="Arial"/>
          <w:color w:val="000000"/>
        </w:rPr>
        <w:t>DLS</w:t>
      </w:r>
      <w:r w:rsidR="00916004" w:rsidRPr="00491D87">
        <w:rPr>
          <w:rFonts w:ascii="Arial" w:eastAsia="Arial" w:hAnsi="Arial" w:cs="Arial"/>
          <w:color w:val="000000"/>
        </w:rPr>
        <w:t>orter</w:t>
      </w:r>
      <w:proofErr w:type="spellEnd"/>
      <w:r w:rsidR="00916004" w:rsidRPr="00491D87">
        <w:rPr>
          <w:rFonts w:ascii="Arial" w:eastAsia="Arial" w:hAnsi="Arial" w:cs="Arial"/>
          <w:color w:val="000000"/>
        </w:rPr>
        <w:t xml:space="preserve"> </w:t>
      </w:r>
      <w:r w:rsidR="00916004">
        <w:rPr>
          <w:rFonts w:ascii="Arial" w:eastAsia="Arial" w:hAnsi="Arial" w:cs="Arial"/>
          <w:color w:val="000000"/>
        </w:rPr>
        <w:t>is a 4-layer DNN</w:t>
      </w:r>
      <w:r w:rsidR="003932DB">
        <w:rPr>
          <w:rFonts w:ascii="Arial" w:eastAsia="Arial" w:hAnsi="Arial" w:cs="Arial"/>
          <w:color w:val="000000"/>
        </w:rPr>
        <w:t xml:space="preserve"> (2 hidden layers of 200 neurons each and an output of 10 cell types)</w:t>
      </w:r>
      <w:r w:rsidR="00916004">
        <w:rPr>
          <w:rFonts w:ascii="Arial" w:eastAsia="Arial" w:hAnsi="Arial" w:cs="Arial"/>
          <w:color w:val="000000"/>
        </w:rPr>
        <w:t xml:space="preserve">. </w:t>
      </w:r>
      <w:r w:rsidR="00852FEF" w:rsidRPr="00491D87">
        <w:rPr>
          <w:rFonts w:ascii="Arial" w:eastAsia="Arial" w:hAnsi="Arial" w:cs="Arial"/>
          <w:color w:val="000000"/>
        </w:rPr>
        <w:t xml:space="preserve">The </w:t>
      </w:r>
      <w:proofErr w:type="spellStart"/>
      <w:r w:rsidR="00852FEF" w:rsidRPr="00491D87">
        <w:rPr>
          <w:rFonts w:ascii="Arial" w:eastAsia="Arial" w:hAnsi="Arial" w:cs="Arial"/>
          <w:color w:val="000000"/>
        </w:rPr>
        <w:t>Digital</w:t>
      </w:r>
      <w:r w:rsidR="003932DB">
        <w:rPr>
          <w:rFonts w:ascii="Arial" w:eastAsia="Arial" w:hAnsi="Arial" w:cs="Arial"/>
          <w:color w:val="000000"/>
        </w:rPr>
        <w:t>DLS</w:t>
      </w:r>
      <w:r w:rsidR="00852FEF" w:rsidRPr="00491D87">
        <w:rPr>
          <w:rFonts w:ascii="Arial" w:eastAsia="Arial" w:hAnsi="Arial" w:cs="Arial"/>
          <w:color w:val="000000"/>
        </w:rPr>
        <w:t>orter</w:t>
      </w:r>
      <w:proofErr w:type="spellEnd"/>
      <w:r w:rsidR="00852FEF" w:rsidRPr="00491D87">
        <w:rPr>
          <w:rFonts w:ascii="Arial" w:eastAsia="Arial" w:hAnsi="Arial" w:cs="Arial"/>
          <w:color w:val="000000"/>
        </w:rPr>
        <w:t xml:space="preserve"> </w:t>
      </w:r>
      <w:r w:rsidR="003932DB">
        <w:rPr>
          <w:rFonts w:ascii="Arial" w:eastAsia="Arial" w:hAnsi="Arial" w:cs="Arial"/>
          <w:color w:val="000000"/>
        </w:rPr>
        <w:t xml:space="preserve">is trained with two single-cell datasets: breast cancers </w:t>
      </w:r>
      <w:r w:rsidR="00195DF2">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[97]</w:t>
      </w:r>
      <w:r w:rsidR="00195DF2">
        <w:rPr>
          <w:rFonts w:ascii="Arial" w:eastAsia="Arial" w:hAnsi="Arial" w:cs="Arial"/>
          <w:color w:val="000000"/>
        </w:rPr>
        <w:fldChar w:fldCharType="end"/>
      </w:r>
      <w:r w:rsidR="003932DB">
        <w:rPr>
          <w:rFonts w:ascii="Arial" w:eastAsia="Arial" w:hAnsi="Arial" w:cs="Arial"/>
          <w:color w:val="000000"/>
        </w:rPr>
        <w:t xml:space="preserve"> and </w:t>
      </w:r>
      <w:proofErr w:type="spellStart"/>
      <w:r w:rsidR="003932DB">
        <w:rPr>
          <w:rFonts w:ascii="Arial" w:eastAsia="Arial" w:hAnsi="Arial" w:cs="Arial"/>
          <w:color w:val="000000"/>
        </w:rPr>
        <w:t>corectal</w:t>
      </w:r>
      <w:proofErr w:type="spellEnd"/>
      <w:r w:rsidR="003932DB">
        <w:rPr>
          <w:rFonts w:ascii="Arial" w:eastAsia="Arial" w:hAnsi="Arial" w:cs="Arial"/>
          <w:color w:val="000000"/>
        </w:rPr>
        <w:t xml:space="preserve"> cancers </w:t>
      </w:r>
      <w:r w:rsidR="00195DF2">
        <w:rPr>
          <w:rFonts w:ascii="Arial" w:eastAsia="Arial" w:hAnsi="Arial" w:cs="Arial"/>
          <w:color w:val="000000"/>
        </w:rPr>
        <w:fldChar w:fldCharType="begin">
          <w:fldData xml:space="preserve">PEVuZE5vdGU+PENpdGU+PEF1dGhvcj5MaTwvQXV0aG9yPjxZZWFyPjIwMTc8L1llYXI+PFJlY051
bT4yMjE8L1JlY051bT48RGlzcGxheVRleHQ+Wzk4XTwvRGlzcGxheVRleHQ+PHJlY29yZD48cmVj
LW51bWJlcj4yMjE8L3JlYy1udW1iZXI+PGZvcmVpZ24ta2V5cz48a2V5IGFwcD0iRU4iIGRiLWlk
PSJ6c3BweDI1Zm9mZnR6eGVlOTVmeDI5cDh0YXRmNXZ2YXd0dnAiIHRpbWVzdGFtcD0iMTYzMDcy
MzUwNyI+MjIxPC9rZXk+PC9mb3JlaWduLWtleXM+PHJlZi10eXBlIG5hbWU9IkpvdXJuYWwgQXJ0
aWNsZSI+MTc8L3JlZi10eXBlPjxjb250cmlidXRvcnM+PGF1dGhvcnM+PGF1dGhvcj5MaSwgSC48
L2F1dGhvcj48YXV0aG9yPkNvdXJ0b2lzLCBFLiBULjwvYXV0aG9yPjxhdXRob3I+U2VuZ3VwdGEs
IEQuPC9hdXRob3I+PGF1dGhvcj5UYW4sIFkuPC9hdXRob3I+PGF1dGhvcj5DaGVuLCBLLiBILjwv
YXV0aG9yPjxhdXRob3I+R29oLCBKLiBKLiBMLjwvYXV0aG9yPjxhdXRob3I+S29uZywgUy4gTC48
L2F1dGhvcj48YXV0aG9yPkNodWEsIEMuPC9hdXRob3I+PGF1dGhvcj5Ib24sIEwuIEsuPC9hdXRo
b3I+PGF1dGhvcj5UYW4sIFcuIFMuPC9hdXRob3I+PGF1dGhvcj5Xb25nLCBNLjwvYXV0aG9yPjxh
dXRob3I+Q2hvaSwgUC4gSi48L2F1dGhvcj48YXV0aG9yPldlZSwgTC4gSi4gSy48L2F1dGhvcj48
YXV0aG9yPkhpbGxtZXIsIEEuIE0uPC9hdXRob3I+PGF1dGhvcj5UYW4sIEkuIEIuPC9hdXRob3I+
PGF1dGhvcj5Sb2Jzb24sIFAuPC9hdXRob3I+PGF1dGhvcj5QcmFiaGFrYXIsIFMuPC9hdXRob3I+
PC9hdXRob3JzPjwvY29udHJpYnV0b3JzPjxhdXRoLWFkZHJlc3M+Q29tcHV0YXRpb25hbCBhbmQg
U3lzdGVtcyBCaW9sb2d5LCBHZW5vbWUgSW5zdGl0dXRlIG9mIFNpbmdhcG9yZSwgU2luZ2Fwb3Jl
LiYjeEQ7RGV2ZWxvcG1lbnRhbCBDZWxsb21pY3MgTGFib3JhdG9yeSwgR2Vub21lIEluc3RpdHV0
ZSBvZiBTaW5nYXBvcmUsIFNpbmdhcG9yZS4mI3hEO0RlcGFydG1lbnQgb2YgQ29tcHV0ZXIgU2Np
ZW5jZSBhbmQgRW5naW5lZXJpbmcgYW5kIENlbnRlciBmb3IgQ29tcHV0YXRpb25hbCBCaW9sb2d5
LCBJbmRyYXByYXN0aGEgSW5zdGl0dXRlIG9mIEluZm9ybWF0aW9uIFRlY2hub2xvZ3ksIERlbGhp
LCBJbmRpYS4mI3hEO1N5bnRoZXRpYyBCaW9sb2d5LCBHZW5vbWUgSW5zdGl0dXRlIG9mIFNpbmdh
cG9yZSwgU2luZ2Fwb3JlLiYjeEQ7Q2FuY2VyIFRoZXJhcGV1dGljcyBhbmQgU3RyYXRpZmllZCBP
bmNvbG9neSwgR2Vub21lIEluc3RpdHV0ZSBvZiBTaW5nYXBvcmUsIFNpbmdhcG9yZS4mI3hEO0Rl
cGFydG1lbnQgb2YgTWVkaWNhbCBPbmNvbG9neSwgTmF0aW9uYWwgQ2FuY2VyIENlbnRyZSBTaW5n
YXBvcmUsIFNpbmdhcG9yZS4mI3hEO0RlcGFydG1lbnQgb2YgUGF0aG9sb2d5LCBTaW5nYXBvcmUg
R2VuZXJhbCBIb3NwaXRhbCwgU2luZ2Fwb3JlLiYjeEQ7RGVwYXJ0bWVudCBvZiBDb2xvcmVjdGFs
IFN1cmdlcnksIFNpbmdhcG9yZSBHZW5lcmFsIEhvc3BpdGFsLCBTaW5nYXBvcmUuJiN4RDtEYXRh
IEFuYWx5dGljcyBEZXBhcnRtZW50LCBJbnN0aXR1dGUgZm9yIEluZm9jb21tIFJlc2VhcmNoLCBT
aW5nYXBvcmUuJiN4RDtQcm9ncmFtIGluIENhbmNlciBhbmQgU3RlbSBDZWxsIEJpb2xvZ3ksIER1
a2UtTlVTIE1lZGljYWwgU2Nob29sLCBTaW5nYXBvcmUuJiN4RDtUaGUgSmFja3NvbiBMYWJvcmF0
b3J5IGZvciBHZW5vbWljIE1lZGljaW5lLCBGYXJtaW5ndG9uLCBDb25uZWN0aWN1dCwgVVNBLiYj
eEQ7RGVwYXJ0bWVudCBvZiBHZW5ldGljcyBhbmQgR2Vub21lIFNjaWVuY2VzLCBJbnN0aXR1dGUg
Zm9yIFN5c3RlbXMgR2Vub21pY3MsIFVuaXZlcnNpdHkgb2YgQ29ubmVjdGljdXQsIEZhcm1pbmd0
b24sIENvbm5lY3RpY3V0LCBVU0EuJiN4RDtEZXBhcnRtZW50IG9mIEJpb2xvZ2ljYWwgU2NpZW5j
ZXMsIE5hdGlvbmFsIFVuaXZlcnNpdHkgb2YgU2luZ2Fwb3JlLCBTaW5nYXBvcmUuPC9hdXRoLWFk
ZHJlc3M+PHRpdGxlcz48dGl0bGU+UmVmZXJlbmNlIGNvbXBvbmVudCBhbmFseXNpcyBvZiBzaW5n
bGUtY2VsbCB0cmFuc2NyaXB0b21lcyBlbHVjaWRhdGVzIGNlbGx1bGFyIGhldGVyb2dlbmVpdHkg
aW4gaHVtYW4gY29sb3JlY3RhbCB0dW1vcnM8L3RpdGxlPjxzZWNvbmRhcnktdGl0bGU+TmF0IEdl
bmV0PC9zZWNvbmRhcnktdGl0bGU+PC90aXRsZXM+PHBlcmlvZGljYWw+PGZ1bGwtdGl0bGU+TmF0
IEdlbmV0PC9mdWxsLXRpdGxlPjwvcGVyaW9kaWNhbD48cGFnZXM+NzA4LTcxODwvcGFnZXM+PHZv
bHVtZT40OTwvdm9sdW1lPjxudW1iZXI+NTwvbnVtYmVyPjxlZGl0aW9uPjIwMTcvMDMvMjE8L2Vk
aXRpb24+PGtleXdvcmRzPjxrZXl3b3JkPkE1NDkgQ2VsbHM8L2tleXdvcmQ+PGtleXdvcmQ+QWxn
b3JpdGhtczwva2V5d29yZD48a2V5d29yZD5DZWxsIExpbmU8L2tleXdvcmQ+PGtleXdvcmQ+Q2Vs
bCBMaW5lLCBUdW1vcjwva2V5d29yZD48a2V5d29yZD5DbHVzdGVyIEFuYWx5c2lzPC9rZXl3b3Jk
PjxrZXl3b3JkPkNvbG9yZWN0YWwgTmVvcGxhc21zLypnZW5ldGljcy9wYXRob2xvZ3k8L2tleXdv
cmQ+PGtleXdvcmQ+RXBpdGhlbGlhbC1NZXNlbmNoeW1hbCBUcmFuc2l0aW9uL2dlbmV0aWNzPC9r
ZXl3b3JkPjxrZXl3b3JkPkZpYnJvYmxhc3RzL21ldGFib2xpc208L2tleXdvcmQ+PGtleXdvcmQ+
R2VuZSBFeHByZXNzaW9uIFByb2ZpbGluZy8qbWV0aG9kczwva2V5d29yZD48a2V5d29yZD4qR2Vu
ZSBFeHByZXNzaW9uIFJlZ3VsYXRpb24sIE5lb3BsYXN0aWM8L2tleXdvcmQ+PGtleXdvcmQ+R2Vu
ZXRpYyBIZXRlcm9nZW5laXR5PC9rZXl3b3JkPjxrZXl3b3JkPkh1bWFuczwva2V5d29yZD48a2V5
d29yZD5JbW11bm9oaXN0b2NoZW1pc3RyeTwva2V5d29yZD48a2V5d29yZD5JbiBTaXR1IEh5YnJp
ZGl6YXRpb24sIEZsdW9yZXNjZW5jZTwva2V5d29yZD48a2V5d29yZD5LNTYyIENlbGxzPC9rZXl3
b3JkPjxrZXl3b3JkPlByaW5jaXBhbCBDb21wb25lbnQgQW5hbHlzaXM8L2tleXdvcmQ+PGtleXdv
cmQ+UHJvZ25vc2lzPC9rZXl3b3JkPjxrZXl3b3JkPlNlcXVlbmNlIEFuYWx5c2lzLCBSTkEvbWV0
aG9kczwva2V5d29yZD48a2V5d29yZD5TaW5nbGUtQ2VsbCBBbmFseXNpcy8qbWV0aG9kczwva2V5
d29yZD48a2V5d29yZD5TdXJ2aXZhbCBBbmFseXNpczwva2V5d29yZD48a2V5d29yZD4qVHJhbnNj
cmlwdG9tZTwva2V5d29yZD48L2tleXdvcmRzPjxkYXRlcz48eWVhcj4yMDE3PC95ZWFyPjxwdWIt
ZGF0ZXM+PGRhdGU+TWF5PC9kYXRlPjwvcHViLWRhdGVzPjwvZGF0ZXM+PGlzYm4+MTU0Ni0xNzE4
IChFbGVjdHJvbmljKSYjeEQ7MTA2MS00MDM2IChMaW5raW5nKTwvaXNibj48YWNjZXNzaW9uLW51
bT4yODMxOTA4ODwvYWNjZXNzaW9uLW51bT48dXJscz48cmVsYXRlZC11cmxzPjx1cmw+aHR0cHM6
Ly93d3cubmNiaS5ubG0ubmloLmdvdi9wdWJtZWQvMjgzMTkwODg8L3VybD48L3JlbGF0ZWQtdXJs
cz48L3VybHM+PGVsZWN0cm9uaWMtcmVzb3VyY2UtbnVtPjEwLjEwMzgvbmcuMzgxODwvZWxlY3Ry
b25pYy1yZXNvdXJjZS1udW0+PC9yZWNvcmQ+PC9DaXRlPjwvRW5kTm90ZT5=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PEVuZE5vdGU+PENpdGU+PEF1dGhvcj5MaTwvQXV0aG9yPjxZZWFyPjIwMTc8L1llYXI+PFJlY051
bT4yMjE8L1JlY051bT48RGlzcGxheVRleHQ+Wzk4XTwvRGlzcGxheVRleHQ+PHJlY29yZD48cmVj
LW51bWJlcj4yMjE8L3JlYy1udW1iZXI+PGZvcmVpZ24ta2V5cz48a2V5IGFwcD0iRU4iIGRiLWlk
PSJ6c3BweDI1Zm9mZnR6eGVlOTVmeDI5cDh0YXRmNXZ2YXd0dnAiIHRpbWVzdGFtcD0iMTYzMDcy
MzUwNyI+MjIxPC9rZXk+PC9mb3JlaWduLWtleXM+PHJlZi10eXBlIG5hbWU9IkpvdXJuYWwgQXJ0
aWNsZSI+MTc8L3JlZi10eXBlPjxjb250cmlidXRvcnM+PGF1dGhvcnM+PGF1dGhvcj5MaSwgSC48
L2F1dGhvcj48YXV0aG9yPkNvdXJ0b2lzLCBFLiBULjwvYXV0aG9yPjxhdXRob3I+U2VuZ3VwdGEs
IEQuPC9hdXRob3I+PGF1dGhvcj5UYW4sIFkuPC9hdXRob3I+PGF1dGhvcj5DaGVuLCBLLiBILjwv
YXV0aG9yPjxhdXRob3I+R29oLCBKLiBKLiBMLjwvYXV0aG9yPjxhdXRob3I+S29uZywgUy4gTC48
L2F1dGhvcj48YXV0aG9yPkNodWEsIEMuPC9hdXRob3I+PGF1dGhvcj5Ib24sIEwuIEsuPC9hdXRo
b3I+PGF1dGhvcj5UYW4sIFcuIFMuPC9hdXRob3I+PGF1dGhvcj5Xb25nLCBNLjwvYXV0aG9yPjxh
dXRob3I+Q2hvaSwgUC4gSi48L2F1dGhvcj48YXV0aG9yPldlZSwgTC4gSi4gSy48L2F1dGhvcj48
YXV0aG9yPkhpbGxtZXIsIEEuIE0uPC9hdXRob3I+PGF1dGhvcj5UYW4sIEkuIEIuPC9hdXRob3I+
PGF1dGhvcj5Sb2Jzb24sIFAuPC9hdXRob3I+PGF1dGhvcj5QcmFiaGFrYXIsIFMuPC9hdXRob3I+
PC9hdXRob3JzPjwvY29udHJpYnV0b3JzPjxhdXRoLWFkZHJlc3M+Q29tcHV0YXRpb25hbCBhbmQg
U3lzdGVtcyBCaW9sb2d5LCBHZW5vbWUgSW5zdGl0dXRlIG9mIFNpbmdhcG9yZSwgU2luZ2Fwb3Jl
LiYjeEQ7RGV2ZWxvcG1lbnRhbCBDZWxsb21pY3MgTGFib3JhdG9yeSwgR2Vub21lIEluc3RpdHV0
ZSBvZiBTaW5nYXBvcmUsIFNpbmdhcG9yZS4mI3hEO0RlcGFydG1lbnQgb2YgQ29tcHV0ZXIgU2Np
ZW5jZSBhbmQgRW5naW5lZXJpbmcgYW5kIENlbnRlciBmb3IgQ29tcHV0YXRpb25hbCBCaW9sb2d5
LCBJbmRyYXByYXN0aGEgSW5zdGl0dXRlIG9mIEluZm9ybWF0aW9uIFRlY2hub2xvZ3ksIERlbGhp
LCBJbmRpYS4mI3hEO1N5bnRoZXRpYyBCaW9sb2d5LCBHZW5vbWUgSW5zdGl0dXRlIG9mIFNpbmdh
cG9yZSwgU2luZ2Fwb3JlLiYjeEQ7Q2FuY2VyIFRoZXJhcGV1dGljcyBhbmQgU3RyYXRpZmllZCBP
bmNvbG9neSwgR2Vub21lIEluc3RpdHV0ZSBvZiBTaW5nYXBvcmUsIFNpbmdhcG9yZS4mI3hEO0Rl
cGFydG1lbnQgb2YgTWVkaWNhbCBPbmNvbG9neSwgTmF0aW9uYWwgQ2FuY2VyIENlbnRyZSBTaW5n
YXBvcmUsIFNpbmdhcG9yZS4mI3hEO0RlcGFydG1lbnQgb2YgUGF0aG9sb2d5LCBTaW5nYXBvcmUg
R2VuZXJhbCBIb3NwaXRhbCwgU2luZ2Fwb3JlLiYjeEQ7RGVwYXJ0bWVudCBvZiBDb2xvcmVjdGFs
IFN1cmdlcnksIFNpbmdhcG9yZSBHZW5lcmFsIEhvc3BpdGFsLCBTaW5nYXBvcmUuJiN4RDtEYXRh
IEFuYWx5dGljcyBEZXBhcnRtZW50LCBJbnN0aXR1dGUgZm9yIEluZm9jb21tIFJlc2VhcmNoLCBT
aW5nYXBvcmUuJiN4RDtQcm9ncmFtIGluIENhbmNlciBhbmQgU3RlbSBDZWxsIEJpb2xvZ3ksIER1
a2UtTlVTIE1lZGljYWwgU2Nob29sLCBTaW5nYXBvcmUuJiN4RDtUaGUgSmFja3NvbiBMYWJvcmF0
b3J5IGZvciBHZW5vbWljIE1lZGljaW5lLCBGYXJtaW5ndG9uLCBDb25uZWN0aWN1dCwgVVNBLiYj
eEQ7RGVwYXJ0bWVudCBvZiBHZW5ldGljcyBhbmQgR2Vub21lIFNjaWVuY2VzLCBJbnN0aXR1dGUg
Zm9yIFN5c3RlbXMgR2Vub21pY3MsIFVuaXZlcnNpdHkgb2YgQ29ubmVjdGljdXQsIEZhcm1pbmd0
b24sIENvbm5lY3RpY3V0LCBVU0EuJiN4RDtEZXBhcnRtZW50IG9mIEJpb2xvZ2ljYWwgU2NpZW5j
ZXMsIE5hdGlvbmFsIFVuaXZlcnNpdHkgb2YgU2luZ2Fwb3JlLCBTaW5nYXBvcmUuPC9hdXRoLWFk
ZHJlc3M+PHRpdGxlcz48dGl0bGU+UmVmZXJlbmNlIGNvbXBvbmVudCBhbmFseXNpcyBvZiBzaW5n
bGUtY2VsbCB0cmFuc2NyaXB0b21lcyBlbHVjaWRhdGVzIGNlbGx1bGFyIGhldGVyb2dlbmVpdHkg
aW4gaHVtYW4gY29sb3JlY3RhbCB0dW1vcnM8L3RpdGxlPjxzZWNvbmRhcnktdGl0bGU+TmF0IEdl
bmV0PC9zZWNvbmRhcnktdGl0bGU+PC90aXRsZXM+PHBlcmlvZGljYWw+PGZ1bGwtdGl0bGU+TmF0
IEdlbmV0PC9mdWxsLXRpdGxlPjwvcGVyaW9kaWNhbD48cGFnZXM+NzA4LTcxODwvcGFnZXM+PHZv
bHVtZT40OTwvdm9sdW1lPjxudW1iZXI+NTwvbnVtYmVyPjxlZGl0aW9uPjIwMTcvMDMvMjE8L2Vk
aXRpb24+PGtleXdvcmRzPjxrZXl3b3JkPkE1NDkgQ2VsbHM8L2tleXdvcmQ+PGtleXdvcmQ+QWxn
b3JpdGhtczwva2V5d29yZD48a2V5d29yZD5DZWxsIExpbmU8L2tleXdvcmQ+PGtleXdvcmQ+Q2Vs
bCBMaW5lLCBUdW1vcjwva2V5d29yZD48a2V5d29yZD5DbHVzdGVyIEFuYWx5c2lzPC9rZXl3b3Jk
PjxrZXl3b3JkPkNvbG9yZWN0YWwgTmVvcGxhc21zLypnZW5ldGljcy9wYXRob2xvZ3k8L2tleXdv
cmQ+PGtleXdvcmQ+RXBpdGhlbGlhbC1NZXNlbmNoeW1hbCBUcmFuc2l0aW9uL2dlbmV0aWNzPC9r
ZXl3b3JkPjxrZXl3b3JkPkZpYnJvYmxhc3RzL21ldGFib2xpc208L2tleXdvcmQ+PGtleXdvcmQ+
R2VuZSBFeHByZXNzaW9uIFByb2ZpbGluZy8qbWV0aG9kczwva2V5d29yZD48a2V5d29yZD4qR2Vu
ZSBFeHByZXNzaW9uIFJlZ3VsYXRpb24sIE5lb3BsYXN0aWM8L2tleXdvcmQ+PGtleXdvcmQ+R2Vu
ZXRpYyBIZXRlcm9nZW5laXR5PC9rZXl3b3JkPjxrZXl3b3JkPkh1bWFuczwva2V5d29yZD48a2V5
d29yZD5JbW11bm9oaXN0b2NoZW1pc3RyeTwva2V5d29yZD48a2V5d29yZD5JbiBTaXR1IEh5YnJp
ZGl6YXRpb24sIEZsdW9yZXNjZW5jZTwva2V5d29yZD48a2V5d29yZD5LNTYyIENlbGxzPC9rZXl3
b3JkPjxrZXl3b3JkPlByaW5jaXBhbCBDb21wb25lbnQgQW5hbHlzaXM8L2tleXdvcmQ+PGtleXdv
cmQ+UHJvZ25vc2lzPC9rZXl3b3JkPjxrZXl3b3JkPlNlcXVlbmNlIEFuYWx5c2lzLCBSTkEvbWV0
aG9kczwva2V5d29yZD48a2V5d29yZD5TaW5nbGUtQ2VsbCBBbmFseXNpcy8qbWV0aG9kczwva2V5
d29yZD48a2V5d29yZD5TdXJ2aXZhbCBBbmFseXNpczwva2V5d29yZD48a2V5d29yZD4qVHJhbnNj
cmlwdG9tZTwva2V5d29yZD48L2tleXdvcmRzPjxkYXRlcz48eWVhcj4yMDE3PC95ZWFyPjxwdWIt
ZGF0ZXM+PGRhdGU+TWF5PC9kYXRlPjwvcHViLWRhdGVzPjwvZGF0ZXM+PGlzYm4+MTU0Ni0xNzE4
IChFbGVjdHJvbmljKSYjeEQ7MTA2MS00MDM2IChMaW5raW5nKTwvaXNibj48YWNjZXNzaW9uLW51
bT4yODMxOTA4ODwvYWNjZXNzaW9uLW51bT48dXJscz48cmVsYXRlZC11cmxzPjx1cmw+aHR0cHM6
Ly93d3cubmNiaS5ubG0ubmloLmdvdi9wdWJtZWQvMjgzMTkwODg8L3VybD48L3JlbGF0ZWQtdXJs
cz48L3VybHM+PGVsZWN0cm9uaWMtcmVzb3VyY2UtbnVtPjEwLjEwMzgvbmcuMzgxODwvZWxlY3Ry
b25pYy1yZXNvdXJjZS1udW0+PC9yZWNvcmQ+PC9DaXRlPjwvRW5kTm90ZT5=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[98]</w:t>
      </w:r>
      <w:r w:rsidR="00195DF2">
        <w:rPr>
          <w:rFonts w:ascii="Arial" w:eastAsia="Arial" w:hAnsi="Arial" w:cs="Arial"/>
          <w:color w:val="000000"/>
        </w:rPr>
        <w:fldChar w:fldCharType="end"/>
      </w:r>
      <w:r w:rsidR="003932DB">
        <w:rPr>
          <w:rFonts w:ascii="Arial" w:eastAsia="Arial" w:hAnsi="Arial" w:cs="Arial"/>
          <w:color w:val="000000"/>
        </w:rPr>
        <w:t>. For each cell, it is determined to be tumor cell or non-tumor cell using RNA-seq based CNV method</w:t>
      </w:r>
      <w:r w:rsidR="00B935F3">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B935F3">
        <w:rPr>
          <w:rFonts w:ascii="Arial" w:eastAsia="Arial" w:hAnsi="Arial" w:cs="Arial"/>
          <w:color w:val="000000"/>
        </w:rPr>
      </w:r>
      <w:r w:rsidR="00B935F3">
        <w:rPr>
          <w:rFonts w:ascii="Arial" w:eastAsia="Arial" w:hAnsi="Arial" w:cs="Arial"/>
          <w:color w:val="000000"/>
        </w:rPr>
        <w:fldChar w:fldCharType="separate"/>
      </w:r>
      <w:r w:rsidR="00930FB6">
        <w:rPr>
          <w:rFonts w:ascii="Arial" w:eastAsia="Arial" w:hAnsi="Arial" w:cs="Arial"/>
          <w:noProof/>
          <w:color w:val="000000"/>
        </w:rPr>
        <w:t>[97]</w:t>
      </w:r>
      <w:r w:rsidR="00B935F3">
        <w:rPr>
          <w:rFonts w:ascii="Arial" w:eastAsia="Arial" w:hAnsi="Arial" w:cs="Arial"/>
          <w:color w:val="000000"/>
        </w:rPr>
        <w:fldChar w:fldCharType="end"/>
      </w:r>
      <w:r w:rsidR="003932DB">
        <w:rPr>
          <w:rFonts w:ascii="Arial" w:eastAsia="Arial" w:hAnsi="Arial" w:cs="Arial"/>
          <w:color w:val="000000"/>
        </w:rPr>
        <w:t xml:space="preserve">, followed with using </w:t>
      </w:r>
      <w:proofErr w:type="spellStart"/>
      <w:r w:rsidR="003932DB">
        <w:rPr>
          <w:rFonts w:ascii="Arial" w:eastAsia="Arial" w:hAnsi="Arial" w:cs="Arial"/>
          <w:color w:val="000000"/>
        </w:rPr>
        <w:t>xCell</w:t>
      </w:r>
      <w:proofErr w:type="spellEnd"/>
      <w:r w:rsidR="003932DB">
        <w:rPr>
          <w:rFonts w:ascii="Arial" w:eastAsia="Arial" w:hAnsi="Arial" w:cs="Arial"/>
          <w:color w:val="000000"/>
        </w:rPr>
        <w:t xml:space="preserve"> algorithm </w:t>
      </w:r>
      <w:r w:rsidR="00195DF2">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&lt;EndNote&gt;&lt;Cite&gt;&lt;Author&gt;Aran&lt;/Author&gt;&lt;Year&gt;2017&lt;/Year&gt;&lt;RecNum&gt;249&lt;/RecNum&gt;&lt;DisplayText&gt;[99]&lt;/DisplayText&gt;&lt;record&gt;&lt;rec-number&gt;249&lt;/rec-number&gt;&lt;foreign-keys&gt;&lt;key app="EN" db-id="zsppx25fofftzxee95fx29p8tatf5vvawtvp" timestamp="1630726114"&gt;249&lt;/key&gt;&lt;/foreign-keys&gt;&lt;ref-type name="Journal Article"&gt;17&lt;/ref-type&gt;&lt;contributors&gt;&lt;authors&gt;&lt;author&gt;Aran, D.&lt;/author&gt;&lt;author&gt;Hu, Z.&lt;/author&gt;&lt;author&gt;Butte, A. J.&lt;/author&gt;&lt;/authors&gt;&lt;/contributors&gt;&lt;auth-address&gt;Institute for Computational Health Sciences, University of California, San Francisco, California, 94158, USA. dvir.aran@ucsf.edu.&amp;#xD;Institute for Computational Health Sciences, University of California, San Francisco, California, 94158, USA.&amp;#xD;Institute for Computational Health Sciences, University of California, San Francisco, California, 94158, USA. atul.butte@ucsf.edu.&lt;/auth-address&gt;&lt;titles&gt;&lt;title&gt;xCell: digitally portraying the tissue cellular heterogeneity landscape&lt;/title&gt;&lt;secondary-title&gt;Genome Biol&lt;/secondary-title&gt;&lt;/titles&gt;&lt;periodical&gt;&lt;full-title&gt;Genome Biol&lt;/full-title&gt;&lt;/periodical&gt;&lt;pages&gt;220&lt;/pages&gt;&lt;volume&gt;18&lt;/volume&gt;&lt;number&gt;1&lt;/number&gt;&lt;edition&gt;2017/11/17&lt;/edition&gt;&lt;keywords&gt;&lt;keyword&gt;Cells/*metabolism&lt;/keyword&gt;&lt;keyword&gt;Computer Simulation&lt;/keyword&gt;&lt;keyword&gt;Flow Cytometry&lt;/keyword&gt;&lt;keyword&gt;Gene Expression Regulation, Neoplastic&lt;/keyword&gt;&lt;keyword&gt;Humans&lt;/keyword&gt;&lt;keyword&gt;Neoplasms/genetics/pathology&lt;/keyword&gt;&lt;keyword&gt;*Organ Specificity&lt;/keyword&gt;&lt;keyword&gt;Reproducibility of Results&lt;/keyword&gt;&lt;keyword&gt;*Software&lt;/keyword&gt;&lt;keyword&gt;Transcriptome&lt;/keyword&gt;&lt;/keywords&gt;&lt;dates&gt;&lt;year&gt;2017&lt;/year&gt;&lt;pub-dates&gt;&lt;date&gt;Nov 15&lt;/date&gt;&lt;/pub-dates&gt;&lt;/dates&gt;&lt;isbn&gt;1474-760X (Electronic)&amp;#xD;1474-7596 (Linking)&lt;/isbn&gt;&lt;accession-num&gt;29141660&lt;/accession-num&gt;&lt;urls&gt;&lt;related-urls&gt;&lt;url&gt;https://www.ncbi.nlm.nih.gov/pubmed/29141660&lt;/url&gt;&lt;/related-urls&gt;&lt;/urls&gt;&lt;custom2&gt;PMC5688663&lt;/custom2&gt;&lt;electronic-resource-num&gt;10.1186/s13059-017-1349-1&lt;/electronic-resource-num&gt;&lt;/record&gt;&lt;/Cite&gt;&lt;/EndNote&gt;</w:instrText>
      </w:r>
      <w:r w:rsidR="00195DF2">
        <w:rPr>
          <w:rFonts w:ascii="Arial" w:eastAsia="Arial" w:hAnsi="Arial" w:cs="Arial"/>
          <w:color w:val="000000"/>
        </w:rPr>
        <w:fldChar w:fldCharType="separate"/>
      </w:r>
      <w:r w:rsidR="00930FB6">
        <w:rPr>
          <w:rFonts w:ascii="Arial" w:eastAsia="Arial" w:hAnsi="Arial" w:cs="Arial"/>
          <w:noProof/>
          <w:color w:val="000000"/>
        </w:rPr>
        <w:t>[99]</w:t>
      </w:r>
      <w:r w:rsidR="00195DF2">
        <w:rPr>
          <w:rFonts w:ascii="Arial" w:eastAsia="Arial" w:hAnsi="Arial" w:cs="Arial"/>
          <w:color w:val="000000"/>
        </w:rPr>
        <w:fldChar w:fldCharType="end"/>
      </w:r>
      <w:r w:rsidR="003932DB">
        <w:rPr>
          <w:rFonts w:ascii="Arial" w:eastAsia="Arial" w:hAnsi="Arial" w:cs="Arial"/>
          <w:color w:val="000000"/>
        </w:rPr>
        <w:t xml:space="preserve"> to determine immune cell types for non-tumor cells. Different pseudo bulk </w:t>
      </w:r>
      <w:r w:rsidR="003932DB">
        <w:rPr>
          <w:rFonts w:ascii="Arial" w:eastAsia="Arial" w:hAnsi="Arial" w:cs="Arial"/>
          <w:color w:val="000000"/>
        </w:rPr>
        <w:lastRenderedPageBreak/>
        <w:t>(from 100 cells) RNA-seq datasets were prepared with known mixture proportion to train the DNN. T</w:t>
      </w:r>
      <w:r w:rsidR="00852FEF">
        <w:rPr>
          <w:rFonts w:ascii="Arial" w:eastAsia="Arial" w:hAnsi="Arial" w:cs="Arial"/>
          <w:color w:val="000000"/>
        </w:rPr>
        <w:t xml:space="preserve">he output </w:t>
      </w:r>
      <w:r w:rsidR="003932DB">
        <w:rPr>
          <w:rFonts w:ascii="Arial" w:eastAsia="Arial" w:hAnsi="Arial" w:cs="Arial"/>
          <w:color w:val="000000"/>
        </w:rPr>
        <w:t xml:space="preserve">of </w:t>
      </w:r>
      <w:proofErr w:type="spellStart"/>
      <w:r w:rsidR="003932DB">
        <w:rPr>
          <w:rFonts w:ascii="Arial" w:eastAsia="Arial" w:hAnsi="Arial" w:cs="Arial"/>
          <w:color w:val="000000"/>
        </w:rPr>
        <w:t>DigitalDLSorter</w:t>
      </w:r>
      <w:proofErr w:type="spellEnd"/>
      <w:r w:rsidR="003932DB">
        <w:rPr>
          <w:rFonts w:ascii="Arial" w:eastAsia="Arial" w:hAnsi="Arial" w:cs="Arial"/>
          <w:color w:val="000000"/>
        </w:rPr>
        <w:t xml:space="preserve"> </w:t>
      </w:r>
      <w:r w:rsidR="00852FEF">
        <w:rPr>
          <w:rFonts w:ascii="Arial" w:eastAsia="Arial" w:hAnsi="Arial" w:cs="Arial"/>
          <w:color w:val="000000"/>
        </w:rPr>
        <w:t xml:space="preserve">is the predicted </w:t>
      </w:r>
      <w:r w:rsidR="00916004">
        <w:rPr>
          <w:rFonts w:ascii="Arial" w:eastAsia="Arial" w:hAnsi="Arial" w:cs="Arial"/>
          <w:color w:val="000000"/>
        </w:rPr>
        <w:t xml:space="preserve">proportions of </w:t>
      </w:r>
      <w:r w:rsidR="00852FEF">
        <w:rPr>
          <w:rFonts w:ascii="Arial" w:eastAsia="Arial" w:hAnsi="Arial" w:cs="Arial"/>
          <w:color w:val="000000"/>
        </w:rPr>
        <w:t>cell type</w:t>
      </w:r>
      <w:r w:rsidR="00916004">
        <w:rPr>
          <w:rFonts w:ascii="Arial" w:eastAsia="Arial" w:hAnsi="Arial" w:cs="Arial"/>
          <w:color w:val="000000"/>
        </w:rPr>
        <w:t>s in th</w:t>
      </w:r>
      <w:r w:rsidR="003932DB">
        <w:rPr>
          <w:rFonts w:ascii="Arial" w:eastAsia="Arial" w:hAnsi="Arial" w:cs="Arial"/>
          <w:color w:val="000000"/>
        </w:rPr>
        <w:t>e input</w:t>
      </w:r>
      <w:r w:rsidR="00916004">
        <w:rPr>
          <w:rFonts w:ascii="Arial" w:eastAsia="Arial" w:hAnsi="Arial" w:cs="Arial"/>
          <w:color w:val="000000"/>
        </w:rPr>
        <w:t xml:space="preserve"> bulk sample. </w:t>
      </w:r>
      <w:r w:rsidR="00852FEF" w:rsidRPr="00491D87">
        <w:rPr>
          <w:rFonts w:ascii="Arial" w:eastAsia="Arial" w:hAnsi="Arial" w:cs="Arial"/>
          <w:color w:val="000000"/>
        </w:rPr>
        <w:t xml:space="preserve"> </w:t>
      </w:r>
    </w:p>
    <w:p w14:paraId="24E96D70" w14:textId="4D7F9FC3" w:rsidR="000F36EF" w:rsidRPr="00AE5D77" w:rsidRDefault="000F36EF" w:rsidP="00F506E3">
      <w:pPr>
        <w:pBdr>
          <w:top w:val="nil"/>
          <w:left w:val="nil"/>
          <w:bottom w:val="nil"/>
          <w:right w:val="nil"/>
          <w:between w:val="nil"/>
        </w:pBdr>
        <w:spacing w:before="120" w:after="120" w:line="480" w:lineRule="auto"/>
        <w:jc w:val="both"/>
        <w:rPr>
          <w:rFonts w:ascii="Arial" w:eastAsia="Arial" w:hAnsi="Arial" w:cs="Arial"/>
          <w:b/>
          <w:i/>
          <w:color w:val="000000"/>
          <w:u w:val="single"/>
        </w:rPr>
      </w:pPr>
      <w:r w:rsidRPr="00491D87">
        <w:rPr>
          <w:rFonts w:ascii="Arial" w:eastAsia="Arial" w:hAnsi="Arial" w:cs="Arial"/>
          <w:i/>
          <w:color w:val="000000"/>
          <w:u w:val="single"/>
        </w:rPr>
        <w:t>Evaluation</w:t>
      </w:r>
      <w:r w:rsidR="00AE5D77">
        <w:rPr>
          <w:rFonts w:ascii="Arial" w:eastAsia="Arial" w:hAnsi="Arial" w:cs="Arial"/>
          <w:i/>
          <w:color w:val="000000"/>
          <w:u w:val="single"/>
        </w:rPr>
        <w:t>.</w:t>
      </w:r>
      <w:r w:rsidR="00AE5D77" w:rsidRPr="00AE5D77">
        <w:rPr>
          <w:rFonts w:ascii="Arial" w:eastAsia="Arial" w:hAnsi="Arial" w:cs="Arial"/>
          <w:color w:val="000000"/>
        </w:rPr>
        <w:t xml:space="preserve"> </w:t>
      </w:r>
      <w:r w:rsidRPr="00AE5D77">
        <w:rPr>
          <w:rFonts w:ascii="Arial" w:eastAsia="Arial" w:hAnsi="Arial" w:cs="Arial"/>
          <w:color w:val="000000"/>
        </w:rPr>
        <w:t xml:space="preserve"> </w:t>
      </w:r>
      <w:r w:rsidRPr="00491D87">
        <w:rPr>
          <w:rFonts w:ascii="Arial" w:eastAsia="Arial" w:hAnsi="Arial" w:cs="Arial"/>
          <w:color w:val="221E1F"/>
        </w:rPr>
        <w:t xml:space="preserve">Pearson Correlation </w:t>
      </w:r>
      <w:r w:rsidR="00AE5D77">
        <w:rPr>
          <w:rFonts w:ascii="Arial" w:eastAsia="Arial" w:hAnsi="Arial" w:cs="Arial"/>
          <w:color w:val="221E1F"/>
        </w:rPr>
        <w:t xml:space="preserve">between the predicted and real cell type proportions was used to assess the performance. </w:t>
      </w:r>
    </w:p>
    <w:p w14:paraId="4DC2F6DA" w14:textId="0A7582D2" w:rsidR="000F36EF" w:rsidRPr="00F506E3" w:rsidRDefault="000F36E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i/>
          <w:color w:val="000000"/>
          <w:u w:val="single"/>
        </w:rPr>
        <w:t>Result</w:t>
      </w:r>
      <w:r w:rsidR="00AE5D77">
        <w:rPr>
          <w:rFonts w:ascii="Arial" w:eastAsia="Arial" w:hAnsi="Arial" w:cs="Arial"/>
          <w:i/>
          <w:color w:val="000000"/>
          <w:u w:val="single"/>
        </w:rPr>
        <w:t>.</w:t>
      </w:r>
      <w:r w:rsidR="00AE5D77" w:rsidRPr="00AE5D77">
        <w:rPr>
          <w:rFonts w:ascii="Arial" w:eastAsia="Arial" w:hAnsi="Arial" w:cs="Arial"/>
          <w:i/>
          <w:color w:val="000000"/>
        </w:rPr>
        <w:t xml:space="preserve"> </w:t>
      </w:r>
      <w:proofErr w:type="spellStart"/>
      <w:r w:rsidRPr="00491D87">
        <w:rPr>
          <w:rFonts w:ascii="Arial" w:eastAsia="Arial" w:hAnsi="Arial" w:cs="Arial"/>
          <w:color w:val="000000"/>
        </w:rPr>
        <w:t>DigitalDLSorter</w:t>
      </w:r>
      <w:proofErr w:type="spellEnd"/>
      <w:r w:rsidRPr="00491D87">
        <w:rPr>
          <w:rFonts w:ascii="Arial" w:eastAsia="Arial" w:hAnsi="Arial" w:cs="Arial"/>
          <w:color w:val="000000"/>
        </w:rPr>
        <w:t xml:space="preserve"> was </w:t>
      </w:r>
      <w:r w:rsidR="00EC3A62">
        <w:rPr>
          <w:rFonts w:ascii="Arial" w:eastAsia="Arial" w:hAnsi="Arial" w:cs="Arial"/>
          <w:color w:val="000000"/>
        </w:rPr>
        <w:t xml:space="preserve">first </w:t>
      </w:r>
      <w:r w:rsidR="004065F5">
        <w:rPr>
          <w:rFonts w:ascii="Arial" w:eastAsia="Arial" w:hAnsi="Arial" w:cs="Arial"/>
          <w:color w:val="000000"/>
        </w:rPr>
        <w:t>tested on</w:t>
      </w:r>
      <w:r>
        <w:rPr>
          <w:rFonts w:ascii="Arial" w:eastAsia="Arial" w:hAnsi="Arial" w:cs="Arial"/>
          <w:color w:val="000000"/>
        </w:rPr>
        <w:t xml:space="preserve"> simulated</w:t>
      </w:r>
      <w:r w:rsidRPr="00491D87">
        <w:rPr>
          <w:rFonts w:ascii="Arial" w:eastAsia="Arial" w:hAnsi="Arial" w:cs="Arial"/>
          <w:color w:val="000000"/>
        </w:rPr>
        <w:t xml:space="preserve"> bulk RNA-seq samples.</w:t>
      </w:r>
      <w:r>
        <w:rPr>
          <w:rFonts w:ascii="Arial" w:eastAsia="Arial" w:hAnsi="Arial" w:cs="Arial"/>
          <w:color w:val="000000"/>
        </w:rPr>
        <w:t xml:space="preserve"> </w:t>
      </w:r>
      <w:proofErr w:type="spellStart"/>
      <w:r w:rsidR="00852FEF" w:rsidRPr="00491D87">
        <w:rPr>
          <w:rFonts w:ascii="Arial" w:eastAsia="Arial" w:hAnsi="Arial" w:cs="Arial"/>
          <w:color w:val="000000"/>
        </w:rPr>
        <w:t>DigitalDLSorter</w:t>
      </w:r>
      <w:proofErr w:type="spellEnd"/>
      <w:r w:rsidR="00852FEF">
        <w:rPr>
          <w:rFonts w:ascii="Arial" w:eastAsia="Arial" w:hAnsi="Arial" w:cs="Arial"/>
          <w:color w:val="000000"/>
        </w:rPr>
        <w:t xml:space="preserve"> </w:t>
      </w:r>
      <w:r w:rsidR="003932DB">
        <w:rPr>
          <w:rFonts w:ascii="Arial" w:eastAsia="Arial" w:hAnsi="Arial" w:cs="Arial"/>
          <w:color w:val="000000"/>
        </w:rPr>
        <w:t xml:space="preserve">achieved excellent agreement (linear correlation of 0.99 for </w:t>
      </w:r>
      <w:proofErr w:type="spellStart"/>
      <w:r w:rsidR="003932DB">
        <w:rPr>
          <w:rFonts w:ascii="Arial" w:eastAsia="Arial" w:hAnsi="Arial" w:cs="Arial"/>
          <w:color w:val="000000"/>
        </w:rPr>
        <w:t>colorectual</w:t>
      </w:r>
      <w:proofErr w:type="spellEnd"/>
      <w:r w:rsidR="003932DB">
        <w:rPr>
          <w:rFonts w:ascii="Arial" w:eastAsia="Arial" w:hAnsi="Arial" w:cs="Arial"/>
          <w:color w:val="000000"/>
        </w:rPr>
        <w:t xml:space="preserve"> cancer, and good agreement in quadratic relationship for breast cancer)</w:t>
      </w:r>
      <w:r w:rsidR="00852FEF">
        <w:rPr>
          <w:rFonts w:ascii="Arial" w:eastAsia="Arial" w:hAnsi="Arial" w:cs="Arial"/>
          <w:color w:val="000000"/>
        </w:rPr>
        <w:t xml:space="preserve"> at predicting cell </w:t>
      </w:r>
      <w:proofErr w:type="gramStart"/>
      <w:r w:rsidR="00852FEF">
        <w:rPr>
          <w:rFonts w:ascii="Arial" w:eastAsia="Arial" w:hAnsi="Arial" w:cs="Arial"/>
          <w:color w:val="000000"/>
        </w:rPr>
        <w:t>types</w:t>
      </w:r>
      <w:proofErr w:type="gramEnd"/>
      <w:r w:rsidR="00852FEF">
        <w:rPr>
          <w:rFonts w:ascii="Arial" w:eastAsia="Arial" w:hAnsi="Arial" w:cs="Arial"/>
          <w:color w:val="000000"/>
        </w:rPr>
        <w:t xml:space="preserve"> </w:t>
      </w:r>
      <w:r w:rsidR="00852FEF" w:rsidRPr="00FA379A">
        <w:rPr>
          <w:rFonts w:ascii="Arial" w:eastAsia="Arial" w:hAnsi="Arial" w:cs="Arial"/>
          <w:color w:val="000000"/>
        </w:rPr>
        <w:t>proportion. The proportion of immune and nonimmune cell subtypes</w:t>
      </w:r>
      <w:r w:rsidR="00F63885">
        <w:rPr>
          <w:rFonts w:ascii="Arial" w:eastAsia="Arial" w:hAnsi="Arial" w:cs="Arial"/>
          <w:color w:val="000000"/>
        </w:rPr>
        <w:t xml:space="preserve"> of test </w:t>
      </w:r>
      <w:r w:rsidR="003932DB">
        <w:rPr>
          <w:rFonts w:ascii="Arial" w:eastAsia="Arial" w:hAnsi="Arial" w:cs="Arial"/>
          <w:color w:val="000000"/>
        </w:rPr>
        <w:t xml:space="preserve">bulk TCGA </w:t>
      </w:r>
      <w:r w:rsidR="00F63885">
        <w:rPr>
          <w:rFonts w:ascii="Arial" w:eastAsia="Arial" w:hAnsi="Arial" w:cs="Arial"/>
          <w:color w:val="000000"/>
        </w:rPr>
        <w:t>samples</w:t>
      </w:r>
      <w:r w:rsidR="00852FEF" w:rsidRPr="00FA379A">
        <w:rPr>
          <w:rFonts w:ascii="Arial" w:eastAsia="Arial" w:hAnsi="Arial" w:cs="Arial"/>
          <w:color w:val="000000"/>
        </w:rPr>
        <w:t xml:space="preserve"> was predicted by </w:t>
      </w:r>
      <w:proofErr w:type="spellStart"/>
      <w:r w:rsidR="00852FEF" w:rsidRPr="00FA379A">
        <w:rPr>
          <w:rFonts w:ascii="Arial" w:eastAsia="Arial" w:hAnsi="Arial" w:cs="Arial"/>
          <w:color w:val="000000"/>
        </w:rPr>
        <w:t>DigitalDLSorter</w:t>
      </w:r>
      <w:proofErr w:type="spellEnd"/>
      <w:r w:rsidR="00852FEF" w:rsidRPr="00FA379A">
        <w:rPr>
          <w:rFonts w:ascii="Arial" w:eastAsia="Arial" w:hAnsi="Arial" w:cs="Arial"/>
          <w:color w:val="000000"/>
        </w:rPr>
        <w:t xml:space="preserve"> and </w:t>
      </w:r>
      <w:r w:rsidR="00F63885">
        <w:rPr>
          <w:rFonts w:ascii="Arial" w:eastAsia="Arial" w:hAnsi="Arial" w:cs="Arial"/>
          <w:color w:val="000000"/>
        </w:rPr>
        <w:t xml:space="preserve">the </w:t>
      </w:r>
      <w:r w:rsidR="003932DB">
        <w:rPr>
          <w:rFonts w:ascii="Arial" w:eastAsia="Arial" w:hAnsi="Arial" w:cs="Arial"/>
          <w:color w:val="000000"/>
        </w:rPr>
        <w:t>results showed very good correlation to</w:t>
      </w:r>
      <w:r w:rsidR="00852FEF" w:rsidRPr="00FA379A">
        <w:rPr>
          <w:rFonts w:ascii="Arial" w:eastAsia="Arial" w:hAnsi="Arial" w:cs="Arial"/>
          <w:color w:val="000000"/>
        </w:rPr>
        <w:t xml:space="preserve"> other deconvolution tools </w:t>
      </w:r>
      <w:r w:rsidR="00477B17">
        <w:rPr>
          <w:rFonts w:ascii="Arial" w:eastAsia="Arial" w:hAnsi="Arial" w:cs="Arial"/>
          <w:color w:val="000000"/>
        </w:rPr>
        <w:t xml:space="preserve">including </w:t>
      </w:r>
      <w:r w:rsidR="00852FEF" w:rsidRPr="00FA379A">
        <w:rPr>
          <w:rFonts w:ascii="Arial" w:eastAsia="Arial" w:hAnsi="Arial" w:cs="Arial"/>
          <w:color w:val="000000"/>
        </w:rPr>
        <w:t>TIMER</w:t>
      </w:r>
      <w:r w:rsidR="003932DB">
        <w:rPr>
          <w:rFonts w:ascii="Arial" w:eastAsia="Arial" w:hAnsi="Arial" w:cs="Arial"/>
          <w:color w:val="000000"/>
        </w:rPr>
        <w:t xml:space="preserve"> </w:t>
      </w:r>
      <w:r w:rsidR="00195DF2">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[97]</w:t>
      </w:r>
      <w:r w:rsidR="00195DF2">
        <w:rPr>
          <w:rFonts w:ascii="Arial" w:eastAsia="Arial" w:hAnsi="Arial" w:cs="Arial"/>
          <w:color w:val="000000"/>
        </w:rPr>
        <w:fldChar w:fldCharType="end"/>
      </w:r>
      <w:r w:rsidR="00852FEF" w:rsidRPr="00FA379A">
        <w:rPr>
          <w:rFonts w:ascii="Arial" w:eastAsia="Arial" w:hAnsi="Arial" w:cs="Arial"/>
          <w:color w:val="000000"/>
        </w:rPr>
        <w:t>, ESTIMATE</w:t>
      </w:r>
      <w:r w:rsidR="003932DB">
        <w:rPr>
          <w:rFonts w:ascii="Arial" w:eastAsia="Arial" w:hAnsi="Arial" w:cs="Arial"/>
          <w:color w:val="000000"/>
        </w:rPr>
        <w:t xml:space="preserve"> </w:t>
      </w:r>
      <w:r w:rsidR="00195DF2">
        <w:rPr>
          <w:rFonts w:ascii="Arial" w:eastAsia="Arial" w:hAnsi="Arial" w:cs="Arial"/>
          <w:color w:val="000000"/>
        </w:rPr>
        <w:fldChar w:fldCharType="begin">
          <w:fldData xml:space="preserve">PEVuZE5vdGU+PENpdGU+PEF1dGhvcj5Zb3NoaWhhcmE8L0F1dGhvcj48WWVhcj4yMDEzPC9ZZWFy
PjxSZWNOdW0+MjQ4PC9SZWNOdW0+PERpc3BsYXlUZXh0PlsxMDBdPC9EaXNwbGF5VGV4dD48cmVj
b3JkPjxyZWMtbnVtYmVyPjI0ODwvcmVjLW51bWJlcj48Zm9yZWlnbi1rZXlzPjxrZXkgYXBwPSJF
TiIgZGItaWQ9InpzcHB4MjVmb2ZmdHp4ZWU5NWZ4MjlwOHRhdGY1dnZhd3R2cCIgdGltZXN0YW1w
PSIxNjMwNzI1NzI1Ij4yNDg8L2tleT48L2ZvcmVpZ24ta2V5cz48cmVmLXR5cGUgbmFtZT0iSm91
cm5hbCBBcnRpY2xlIj4xNzwvcmVmLXR5cGU+PGNvbnRyaWJ1dG9ycz48YXV0aG9ycz48YXV0aG9y
Pllvc2hpaGFyYSwgSy48L2F1dGhvcj48YXV0aG9yPlNoYWhtb3JhZGdvbGksIE0uPC9hdXRob3I+
PGF1dGhvcj5NYXJ0aW5leiwgRS48L2F1dGhvcj48YXV0aG9yPlZlZ2VzbmEsIFIuPC9hdXRob3I+
PGF1dGhvcj5LaW0sIEguPC9hdXRob3I+PGF1dGhvcj5Ub3JyZXMtR2FyY2lhLCBXLjwvYXV0aG9y
PjxhdXRob3I+VHJldmlubywgVi48L2F1dGhvcj48YXV0aG9yPlNoZW4sIEguPC9hdXRob3I+PGF1
dGhvcj5MYWlyZCwgUC4gVy48L2F1dGhvcj48YXV0aG9yPkxldmluZSwgRC4gQS48L2F1dGhvcj48
YXV0aG9yPkNhcnRlciwgUy4gTC48L2F1dGhvcj48YXV0aG9yPkdldHosIEcuPC9hdXRob3I+PGF1
dGhvcj5TdGVta2UtSGFsZSwgSy48L2F1dGhvcj48YXV0aG9yPk1pbGxzLCBHLiBCLjwvYXV0aG9y
PjxhdXRob3I+VmVyaGFhaywgUi4gRy48L2F1dGhvcj48L2F1dGhvcnM+PC9jb250cmlidXRvcnM+
PGF1dGgtYWRkcmVzcz4xXSBEZXBhcnRtZW50IG9mIEJpb2luZm9ybWF0aWNzIGFuZCBDb21wdXRh
dGlvbmFsIEJpb2xvZ3ksIFRoZSBVbml2ZXJzaXR5IG9mIFRleGFzIE1EIEFuZGVyc29uIENhbmNl
ciBDZW50cmUsIEhvdXN0b24sIFRleGFzIDc3MDMwLCBVU0EgWzJdIERlcGFydG1lbnQgb2YgT2Jz
dGV0cmljcyBhbmQgR3luZWNvbG9neSwgTmlpZ2F0YSBVbml2ZXJzaXR5IEdyYWR1YXRlIFNjaG9v
bCBvZiBNZWRpY2FsIGFuZCBEZW50YWwgU2NpZW5jZXMsIE5paWdhdGEgOTUxLTg1MTAsIEphcGFu
LjwvYXV0aC1hZGRyZXNzPjx0aXRsZXM+PHRpdGxlPkluZmVycmluZyB0dW1vdXIgcHVyaXR5IGFu
ZCBzdHJvbWFsIGFuZCBpbW11bmUgY2VsbCBhZG1peHR1cmUgZnJvbSBleHByZXNzaW9uIGRhdGE8
L3RpdGxlPjxzZWNvbmRhcnktdGl0bGU+TmF0IENvbW11bjwvc2Vjb25kYXJ5LXRpdGxlPjwvdGl0
bGVzPjxwZXJpb2RpY2FsPjxmdWxsLXRpdGxlPk5hdCBDb21tdW48L2Z1bGwtdGl0bGU+PC9wZXJp
b2RpY2FsPjxwYWdlcz4yNjEyPC9wYWdlcz48dm9sdW1lPjQ8L3ZvbHVtZT48ZWRpdGlvbj4yMDEz
LzEwLzEyPC9lZGl0aW9uPjxrZXl3b3Jkcz48a2V5d29yZD5BbGdvcml0aG1zPC9rZXl3b3JkPjxr
ZXl3b3JkPkNlbGwgU2VwYXJhdGlvbjwva2V5d29yZD48a2V5d29yZD5ETkEgQ29weSBOdW1iZXIg
VmFyaWF0aW9uczwva2V5d29yZD48a2V5d29yZD5GZW1hbGU8L2tleXdvcmQ+PGtleXdvcmQ+R2Vu
ZSBFeHByZXNzaW9uIFByb2ZpbGluZzwva2V5d29yZD48a2V5d29yZD5HZW5lIExpYnJhcnk8L2tl
eXdvcmQ+PGtleXdvcmQ+R2Vub21lLCBIdW1hbjwva2V5d29yZD48a2V5d29yZD5IaWdoLVRocm91
Z2hwdXQgTnVjbGVvdGlkZSBTZXF1ZW5jaW5nPC9rZXl3b3JkPjxrZXl3b3JkPkh1bWFuczwva2V5
d29yZD48a2V5d29yZD5MZXVrb2N5dGVzL2N5dG9sb2d5LyptZXRhYm9saXNtPC9rZXl3b3JkPjxr
ZXl3b3JkPk5lb3BsYXNtcy8qZ2VuZXRpY3MvaW1tdW5vbG9neS9wYXRob2xvZ3k8L2tleXdvcmQ+
PGtleXdvcmQ+T2xpZ29udWNsZW90aWRlIEFycmF5IFNlcXVlbmNlIEFuYWx5c2lzPC9rZXl3b3Jk
PjxrZXl3b3JkPlJlc2VhcmNoIERlc2lnbjwva2V5d29yZD48a2V5d29yZD5TZW5zaXRpdml0eSBh
bmQgU3BlY2lmaWNpdHk8L2tleXdvcmQ+PGtleXdvcmQ+U29mdHdhcmU8L2tleXdvcmQ+PGtleXdv
cmQ+U3Ryb21hbCBDZWxscy9jeXRvbG9neS9tZXRhYm9saXNtPC9rZXl3b3JkPjxrZXl3b3JkPipU
cmFuc2NyaXB0b21lPC9rZXl3b3JkPjwva2V5d29yZHM+PGRhdGVzPjx5ZWFyPjIwMTM8L3llYXI+
PC9kYXRlcz48aXNibj4yMDQxLTE3MjMgKEVsZWN0cm9uaWMpJiN4RDsyMDQxLTE3MjMgKExpbmtp
bmcpPC9pc2JuPjxhY2Nlc3Npb24tbnVtPjI0MTEzNzczPC9hY2Nlc3Npb24tbnVtPjx1cmxzPjxy
ZWxhdGVkLXVybHM+PHVybD5odHRwczovL3d3dy5uY2JpLm5sbS5uaWguZ292L3B1Ym1lZC8yNDEx
Mzc3MzwvdXJsPjwvcmVsYXRlZC11cmxzPjwvdXJscz48Y3VzdG9tMj5QTUMzODI2NjMyPC9jdXN0
b20yPjxlbGVjdHJvbmljLXJlc291cmNlLW51bT4xMC4xMDM4L25jb21tczM2MTI8L2VsZWN0cm9u
aWMtcmVzb3VyY2UtbnVtPjwvcmVjb3JkPjwvQ2l0ZT48L0VuZE5vdGU+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PEVuZE5vdGU+PENpdGU+PEF1dGhvcj5Zb3NoaWhhcmE8L0F1dGhvcj48WWVhcj4yMDEzPC9ZZWFy
PjxSZWNOdW0+MjQ4PC9SZWNOdW0+PERpc3BsYXlUZXh0PlsxMDBdPC9EaXNwbGF5VGV4dD48cmVj
b3JkPjxyZWMtbnVtYmVyPjI0ODwvcmVjLW51bWJlcj48Zm9yZWlnbi1rZXlzPjxrZXkgYXBwPSJF
TiIgZGItaWQ9InpzcHB4MjVmb2ZmdHp4ZWU5NWZ4MjlwOHRhdGY1dnZhd3R2cCIgdGltZXN0YW1w
PSIxNjMwNzI1NzI1Ij4yNDg8L2tleT48L2ZvcmVpZ24ta2V5cz48cmVmLXR5cGUgbmFtZT0iSm91
cm5hbCBBcnRpY2xlIj4xNzwvcmVmLXR5cGU+PGNvbnRyaWJ1dG9ycz48YXV0aG9ycz48YXV0aG9y
Pllvc2hpaGFyYSwgSy48L2F1dGhvcj48YXV0aG9yPlNoYWhtb3JhZGdvbGksIE0uPC9hdXRob3I+
PGF1dGhvcj5NYXJ0aW5leiwgRS48L2F1dGhvcj48YXV0aG9yPlZlZ2VzbmEsIFIuPC9hdXRob3I+
PGF1dGhvcj5LaW0sIEguPC9hdXRob3I+PGF1dGhvcj5Ub3JyZXMtR2FyY2lhLCBXLjwvYXV0aG9y
PjxhdXRob3I+VHJldmlubywgVi48L2F1dGhvcj48YXV0aG9yPlNoZW4sIEguPC9hdXRob3I+PGF1
dGhvcj5MYWlyZCwgUC4gVy48L2F1dGhvcj48YXV0aG9yPkxldmluZSwgRC4gQS48L2F1dGhvcj48
YXV0aG9yPkNhcnRlciwgUy4gTC48L2F1dGhvcj48YXV0aG9yPkdldHosIEcuPC9hdXRob3I+PGF1
dGhvcj5TdGVta2UtSGFsZSwgSy48L2F1dGhvcj48YXV0aG9yPk1pbGxzLCBHLiBCLjwvYXV0aG9y
PjxhdXRob3I+VmVyaGFhaywgUi4gRy48L2F1dGhvcj48L2F1dGhvcnM+PC9jb250cmlidXRvcnM+
PGF1dGgtYWRkcmVzcz4xXSBEZXBhcnRtZW50IG9mIEJpb2luZm9ybWF0aWNzIGFuZCBDb21wdXRh
dGlvbmFsIEJpb2xvZ3ksIFRoZSBVbml2ZXJzaXR5IG9mIFRleGFzIE1EIEFuZGVyc29uIENhbmNl
ciBDZW50cmUsIEhvdXN0b24sIFRleGFzIDc3MDMwLCBVU0EgWzJdIERlcGFydG1lbnQgb2YgT2Jz
dGV0cmljcyBhbmQgR3luZWNvbG9neSwgTmlpZ2F0YSBVbml2ZXJzaXR5IEdyYWR1YXRlIFNjaG9v
bCBvZiBNZWRpY2FsIGFuZCBEZW50YWwgU2NpZW5jZXMsIE5paWdhdGEgOTUxLTg1MTAsIEphcGFu
LjwvYXV0aC1hZGRyZXNzPjx0aXRsZXM+PHRpdGxlPkluZmVycmluZyB0dW1vdXIgcHVyaXR5IGFu
ZCBzdHJvbWFsIGFuZCBpbW11bmUgY2VsbCBhZG1peHR1cmUgZnJvbSBleHByZXNzaW9uIGRhdGE8
L3RpdGxlPjxzZWNvbmRhcnktdGl0bGU+TmF0IENvbW11bjwvc2Vjb25kYXJ5LXRpdGxlPjwvdGl0
bGVzPjxwZXJpb2RpY2FsPjxmdWxsLXRpdGxlPk5hdCBDb21tdW48L2Z1bGwtdGl0bGU+PC9wZXJp
b2RpY2FsPjxwYWdlcz4yNjEyPC9wYWdlcz48dm9sdW1lPjQ8L3ZvbHVtZT48ZWRpdGlvbj4yMDEz
LzEwLzEyPC9lZGl0aW9uPjxrZXl3b3Jkcz48a2V5d29yZD5BbGdvcml0aG1zPC9rZXl3b3JkPjxr
ZXl3b3JkPkNlbGwgU2VwYXJhdGlvbjwva2V5d29yZD48a2V5d29yZD5ETkEgQ29weSBOdW1iZXIg
VmFyaWF0aW9uczwva2V5d29yZD48a2V5d29yZD5GZW1hbGU8L2tleXdvcmQ+PGtleXdvcmQ+R2Vu
ZSBFeHByZXNzaW9uIFByb2ZpbGluZzwva2V5d29yZD48a2V5d29yZD5HZW5lIExpYnJhcnk8L2tl
eXdvcmQ+PGtleXdvcmQ+R2Vub21lLCBIdW1hbjwva2V5d29yZD48a2V5d29yZD5IaWdoLVRocm91
Z2hwdXQgTnVjbGVvdGlkZSBTZXF1ZW5jaW5nPC9rZXl3b3JkPjxrZXl3b3JkPkh1bWFuczwva2V5
d29yZD48a2V5d29yZD5MZXVrb2N5dGVzL2N5dG9sb2d5LyptZXRhYm9saXNtPC9rZXl3b3JkPjxr
ZXl3b3JkPk5lb3BsYXNtcy8qZ2VuZXRpY3MvaW1tdW5vbG9neS9wYXRob2xvZ3k8L2tleXdvcmQ+
PGtleXdvcmQ+T2xpZ29udWNsZW90aWRlIEFycmF5IFNlcXVlbmNlIEFuYWx5c2lzPC9rZXl3b3Jk
PjxrZXl3b3JkPlJlc2VhcmNoIERlc2lnbjwva2V5d29yZD48a2V5d29yZD5TZW5zaXRpdml0eSBh
bmQgU3BlY2lmaWNpdHk8L2tleXdvcmQ+PGtleXdvcmQ+U29mdHdhcmU8L2tleXdvcmQ+PGtleXdv
cmQ+U3Ryb21hbCBDZWxscy9jeXRvbG9neS9tZXRhYm9saXNtPC9rZXl3b3JkPjxrZXl3b3JkPipU
cmFuc2NyaXB0b21lPC9rZXl3b3JkPjwva2V5d29yZHM+PGRhdGVzPjx5ZWFyPjIwMTM8L3llYXI+
PC9kYXRlcz48aXNibj4yMDQxLTE3MjMgKEVsZWN0cm9uaWMpJiN4RDsyMDQxLTE3MjMgKExpbmtp
bmcpPC9pc2JuPjxhY2Nlc3Npb24tbnVtPjI0MTEzNzczPC9hY2Nlc3Npb24tbnVtPjx1cmxzPjxy
ZWxhdGVkLXVybHM+PHVybD5odHRwczovL3d3dy5uY2JpLm5sbS5uaWguZ292L3B1Ym1lZC8yNDEx
Mzc3MzwvdXJsPjwvcmVsYXRlZC11cmxzPjwvdXJscz48Y3VzdG9tMj5QTUMzODI2NjMyPC9jdXN0
b20yPjxlbGVjdHJvbmljLXJlc291cmNlLW51bT4xMC4xMDM4L25jb21tczM2MTI8L2VsZWN0cm9u
aWMtcmVzb3VyY2UtbnVtPjwvcmVjb3JkPjwvQ2l0ZT48L0VuZE5vdGU+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[100]</w:t>
      </w:r>
      <w:r w:rsidR="00195DF2">
        <w:rPr>
          <w:rFonts w:ascii="Arial" w:eastAsia="Arial" w:hAnsi="Arial" w:cs="Arial"/>
          <w:color w:val="000000"/>
        </w:rPr>
        <w:fldChar w:fldCharType="end"/>
      </w:r>
      <w:r w:rsidR="00852FEF" w:rsidRPr="00FA379A">
        <w:rPr>
          <w:rFonts w:ascii="Arial" w:eastAsia="Arial" w:hAnsi="Arial" w:cs="Arial"/>
          <w:color w:val="000000"/>
        </w:rPr>
        <w:t xml:space="preserve">, EPIC </w:t>
      </w:r>
      <w:r w:rsidR="00195DF2">
        <w:rPr>
          <w:rFonts w:ascii="Arial" w:eastAsia="Arial" w:hAnsi="Arial" w:cs="Arial"/>
          <w:color w:val="000000"/>
        </w:rPr>
        <w:fldChar w:fldCharType="begin">
          <w:fldData xml:space="preserve">PEVuZE5vdGU+PENpdGU+PEF1dGhvcj5SYWNsZTwvQXV0aG9yPjxZZWFyPjIwMTc8L1llYXI+PFJl
Y051bT4yNDU8L1JlY051bT48RGlzcGxheVRleHQ+WzEwMV08L0Rpc3BsYXlUZXh0PjxyZWNvcmQ+
PHJlYy1udW1iZXI+MjQ1PC9yZWMtbnVtYmVyPjxmb3JlaWduLWtleXM+PGtleSBhcHA9IkVOIiBk
Yi1pZD0ienNwcHgyNWZvZmZ0enhlZTk1ZngyOXA4dGF0ZjV2dmF3dHZwIiB0aW1lc3RhbXA9IjE2
MzA3MjU3MjUiPjI0NTwva2V5PjwvZm9yZWlnbi1rZXlzPjxyZWYtdHlwZSBuYW1lPSJKb3VybmFs
IEFydGljbGUiPjE3PC9yZWYtdHlwZT48Y29udHJpYnV0b3JzPjxhdXRob3JzPjxhdXRob3I+UmFj
bGUsIEouPC9hdXRob3I+PGF1dGhvcj5kZSBKb25nZSwgSy48L2F1dGhvcj48YXV0aG9yPkJhdW1n
YWVydG5lciwgUC48L2F1dGhvcj48YXV0aG9yPlNwZWlzZXIsIEQuIEUuPC9hdXRob3I+PGF1dGhv
cj5HZmVsbGVyLCBELjwvYXV0aG9yPjwvYXV0aG9ycz48L2NvbnRyaWJ1dG9ycz48YXV0aC1hZGRy
ZXNzPkx1ZHdpZyBDZW50cmUgZm9yIENhbmNlciBSZXNlYXJjaCwgRGVwYXJ0bWVudCBvZiBGdW5k
YW1lbnRhbCBPbmNvbG9neSwgVW5pdmVyc2l0eSBvZiBMYXVzYW5uZSwgRXBhbGluZ2VzLCBTd2l0
emVybGFuZC4mI3hEO1N3aXNzIEluc3RpdHV0ZSBvZiBCaW9pbmZvcm1hdGljcywgTGF1c2FubmUs
IFN3aXR6ZXJsYW5kLiYjeEQ7RGVwYXJ0bWVudCBvZiBGdW5kYW1lbnRhbCBPbmNvbG9neSwgTGF1
c2FubmUgVW5pdmVyc2l0eSBIb3NwaXRhbCAoQ0hVViksIEVwYWxpbmdlcywgU3dpdHplcmxhbmQu
PC9hdXRoLWFkZHJlc3M+PHRpdGxlcz48dGl0bGU+U2ltdWx0YW5lb3VzIGVudW1lcmF0aW9uIG9m
IGNhbmNlciBhbmQgaW1tdW5lIGNlbGwgdHlwZXMgZnJvbSBidWxrIHR1bW9yIGdlbmUgZXhwcmVz
c2lvbiBkYXRhPC90aXRsZT48c2Vjb25kYXJ5LXRpdGxlPkVsaWZlPC9zZWNvbmRhcnktdGl0bGU+
PC90aXRsZXM+PHBlcmlvZGljYWw+PGZ1bGwtdGl0bGU+RWxpZmU8L2Z1bGwtdGl0bGU+PC9wZXJp
b2RpY2FsPjx2b2x1bWU+Njwvdm9sdW1lPjxlZGl0aW9uPjIwMTcvMTEvMTQ8L2VkaXRpb24+PGtl
eXdvcmRzPjxrZXl3b3JkPkNlbGwgQ291bnQvKm1ldGhvZHM8L2tleXdvcmQ+PGtleXdvcmQ+Q29s
b3JlY3RhbCBOZW9wbGFzbXMvKnBhdGhvbG9neTwva2V5d29yZD48a2V5d29yZD5GbG93IEN5dG9t
ZXRyeTwva2V5d29yZD48a2V5d29yZD5HZW5lIEV4cHJlc3Npb24gUHJvZmlsaW5nLyptZXRob2Rz
PC9rZXl3b3JkPjxrZXl3b3JkPkh1bWFuczwva2V5d29yZD48a2V5d29yZD5JbW11bm9oaXN0b2No
ZW1pc3RyeTwva2V5d29yZD48a2V5d29yZD5NZWxhbm9tYS8qcGF0aG9sb2d5PC9rZXl3b3JkPjxr
ZXl3b3JkPlBhdGhvbG9neSwgTW9sZWN1bGFyLyptZXRob2RzPC9rZXl3b3JkPjxrZXl3b3JkPlNl
cXVlbmNlIEFuYWx5c2lzLCBSTkE8L2tleXdvcmQ+PGtleXdvcmQ+KmNhbmNlciBiaW9sb2d5PC9r
ZXl3b3JkPjxrZXl3b3JkPipjZWxsIGZyYWN0aW9uIHByZWRpY3Rpb25zPC9rZXl3b3JkPjxrZXl3
b3JkPipjb21wdXRhdGlvbmFsIGJpb2xvZ3k8L2tleXdvcmQ+PGtleXdvcmQ+KmdlbmUgZXhwcmVz
c2lvbjwva2V5d29yZD48a2V5d29yZD4qaHVtYW48L2tleXdvcmQ+PGtleXdvcmQ+KnN5c3RlbXMg
YmlvbG9neTwva2V5d29yZD48a2V5d29yZD4qdHVtb3IgaW1tdW5lIG1pY3JvZW52aXJvbm1lbnQ8
L2tleXdvcmQ+PC9rZXl3b3Jkcz48ZGF0ZXM+PHllYXI+MjAxNzwveWVhcj48cHViLWRhdGVzPjxk
YXRlPk5vdiAxMzwvZGF0ZT48L3B1Yi1kYXRlcz48L2RhdGVzPjxpc2JuPjIwNTAtMDg0WCAoRWxl
Y3Ryb25pYykmI3hEOzIwNTAtMDg0WCAoTGlua2luZyk8L2lzYm4+PGFjY2Vzc2lvbi1udW0+Mjkx
MzA4ODI8L2FjY2Vzc2lvbi1udW0+PHVybHM+PHJlbGF0ZWQtdXJscz48dXJsPmh0dHBzOi8vd3d3
Lm5jYmkubmxtLm5paC5nb3YvcHVibWVkLzI5MTMwODgyPC91cmw+PC9yZWxhdGVkLXVybHM+PC91
cmxzPjxjdXN0b20yPlBNQzU3MTg3MDY8L2N1c3RvbTI+PGVsZWN0cm9uaWMtcmVzb3VyY2UtbnVt
PjEwLjc1NTQvZUxpZmUuMjY0NzY8L2VsZWN0cm9uaWMtcmVzb3VyY2UtbnVtPjwvcmVjb3JkPjwv
Q2l0ZT48L0VuZE5vdGU+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PEVuZE5vdGU+PENpdGU+PEF1dGhvcj5SYWNsZTwvQXV0aG9yPjxZZWFyPjIwMTc8L1llYXI+PFJl
Y051bT4yNDU8L1JlY051bT48RGlzcGxheVRleHQ+WzEwMV08L0Rpc3BsYXlUZXh0PjxyZWNvcmQ+
PHJlYy1udW1iZXI+MjQ1PC9yZWMtbnVtYmVyPjxmb3JlaWduLWtleXM+PGtleSBhcHA9IkVOIiBk
Yi1pZD0ienNwcHgyNWZvZmZ0enhlZTk1ZngyOXA4dGF0ZjV2dmF3dHZwIiB0aW1lc3RhbXA9IjE2
MzA3MjU3MjUiPjI0NTwva2V5PjwvZm9yZWlnbi1rZXlzPjxyZWYtdHlwZSBuYW1lPSJKb3VybmFs
IEFydGljbGUiPjE3PC9yZWYtdHlwZT48Y29udHJpYnV0b3JzPjxhdXRob3JzPjxhdXRob3I+UmFj
bGUsIEouPC9hdXRob3I+PGF1dGhvcj5kZSBKb25nZSwgSy48L2F1dGhvcj48YXV0aG9yPkJhdW1n
YWVydG5lciwgUC48L2F1dGhvcj48YXV0aG9yPlNwZWlzZXIsIEQuIEUuPC9hdXRob3I+PGF1dGhv
cj5HZmVsbGVyLCBELjwvYXV0aG9yPjwvYXV0aG9ycz48L2NvbnRyaWJ1dG9ycz48YXV0aC1hZGRy
ZXNzPkx1ZHdpZyBDZW50cmUgZm9yIENhbmNlciBSZXNlYXJjaCwgRGVwYXJ0bWVudCBvZiBGdW5k
YW1lbnRhbCBPbmNvbG9neSwgVW5pdmVyc2l0eSBvZiBMYXVzYW5uZSwgRXBhbGluZ2VzLCBTd2l0
emVybGFuZC4mI3hEO1N3aXNzIEluc3RpdHV0ZSBvZiBCaW9pbmZvcm1hdGljcywgTGF1c2FubmUs
IFN3aXR6ZXJsYW5kLiYjeEQ7RGVwYXJ0bWVudCBvZiBGdW5kYW1lbnRhbCBPbmNvbG9neSwgTGF1
c2FubmUgVW5pdmVyc2l0eSBIb3NwaXRhbCAoQ0hVViksIEVwYWxpbmdlcywgU3dpdHplcmxhbmQu
PC9hdXRoLWFkZHJlc3M+PHRpdGxlcz48dGl0bGU+U2ltdWx0YW5lb3VzIGVudW1lcmF0aW9uIG9m
IGNhbmNlciBhbmQgaW1tdW5lIGNlbGwgdHlwZXMgZnJvbSBidWxrIHR1bW9yIGdlbmUgZXhwcmVz
c2lvbiBkYXRhPC90aXRsZT48c2Vjb25kYXJ5LXRpdGxlPkVsaWZlPC9zZWNvbmRhcnktdGl0bGU+
PC90aXRsZXM+PHBlcmlvZGljYWw+PGZ1bGwtdGl0bGU+RWxpZmU8L2Z1bGwtdGl0bGU+PC9wZXJp
b2RpY2FsPjx2b2x1bWU+Njwvdm9sdW1lPjxlZGl0aW9uPjIwMTcvMTEvMTQ8L2VkaXRpb24+PGtl
eXdvcmRzPjxrZXl3b3JkPkNlbGwgQ291bnQvKm1ldGhvZHM8L2tleXdvcmQ+PGtleXdvcmQ+Q29s
b3JlY3RhbCBOZW9wbGFzbXMvKnBhdGhvbG9neTwva2V5d29yZD48a2V5d29yZD5GbG93IEN5dG9t
ZXRyeTwva2V5d29yZD48a2V5d29yZD5HZW5lIEV4cHJlc3Npb24gUHJvZmlsaW5nLyptZXRob2Rz
PC9rZXl3b3JkPjxrZXl3b3JkPkh1bWFuczwva2V5d29yZD48a2V5d29yZD5JbW11bm9oaXN0b2No
ZW1pc3RyeTwva2V5d29yZD48a2V5d29yZD5NZWxhbm9tYS8qcGF0aG9sb2d5PC9rZXl3b3JkPjxr
ZXl3b3JkPlBhdGhvbG9neSwgTW9sZWN1bGFyLyptZXRob2RzPC9rZXl3b3JkPjxrZXl3b3JkPlNl
cXVlbmNlIEFuYWx5c2lzLCBSTkE8L2tleXdvcmQ+PGtleXdvcmQ+KmNhbmNlciBiaW9sb2d5PC9r
ZXl3b3JkPjxrZXl3b3JkPipjZWxsIGZyYWN0aW9uIHByZWRpY3Rpb25zPC9rZXl3b3JkPjxrZXl3
b3JkPipjb21wdXRhdGlvbmFsIGJpb2xvZ3k8L2tleXdvcmQ+PGtleXdvcmQ+KmdlbmUgZXhwcmVz
c2lvbjwva2V5d29yZD48a2V5d29yZD4qaHVtYW48L2tleXdvcmQ+PGtleXdvcmQ+KnN5c3RlbXMg
YmlvbG9neTwva2V5d29yZD48a2V5d29yZD4qdHVtb3IgaW1tdW5lIG1pY3JvZW52aXJvbm1lbnQ8
L2tleXdvcmQ+PC9rZXl3b3Jkcz48ZGF0ZXM+PHllYXI+MjAxNzwveWVhcj48cHViLWRhdGVzPjxk
YXRlPk5vdiAxMzwvZGF0ZT48L3B1Yi1kYXRlcz48L2RhdGVzPjxpc2JuPjIwNTAtMDg0WCAoRWxl
Y3Ryb25pYykmI3hEOzIwNTAtMDg0WCAoTGlua2luZyk8L2lzYm4+PGFjY2Vzc2lvbi1udW0+Mjkx
MzA4ODI8L2FjY2Vzc2lvbi1udW0+PHVybHM+PHJlbGF0ZWQtdXJscz48dXJsPmh0dHBzOi8vd3d3
Lm5jYmkubmxtLm5paC5nb3YvcHVibWVkLzI5MTMwODgyPC91cmw+PC9yZWxhdGVkLXVybHM+PC91
cmxzPjxjdXN0b20yPlBNQzU3MTg3MDY8L2N1c3RvbTI+PGVsZWN0cm9uaWMtcmVzb3VyY2UtbnVt
PjEwLjc1NTQvZUxpZmUuMjY0NzY8L2VsZWN0cm9uaWMtcmVzb3VyY2UtbnVtPjwvcmVjb3JkPjwv
Q2l0ZT48L0VuZE5vdGU+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[101]</w:t>
      </w:r>
      <w:r w:rsidR="00195DF2">
        <w:rPr>
          <w:rFonts w:ascii="Arial" w:eastAsia="Arial" w:hAnsi="Arial" w:cs="Arial"/>
          <w:color w:val="000000"/>
        </w:rPr>
        <w:fldChar w:fldCharType="end"/>
      </w:r>
      <w:r w:rsidR="003932DB">
        <w:rPr>
          <w:rFonts w:ascii="Arial" w:eastAsia="Arial" w:hAnsi="Arial" w:cs="Arial"/>
          <w:color w:val="000000"/>
        </w:rPr>
        <w:t xml:space="preserve"> </w:t>
      </w:r>
      <w:r w:rsidR="00852FEF" w:rsidRPr="00FA379A">
        <w:rPr>
          <w:rFonts w:ascii="Arial" w:eastAsia="Arial" w:hAnsi="Arial" w:cs="Arial"/>
          <w:color w:val="000000"/>
        </w:rPr>
        <w:t xml:space="preserve">and </w:t>
      </w:r>
      <w:proofErr w:type="spellStart"/>
      <w:r w:rsidR="00852FEF" w:rsidRPr="00FA379A">
        <w:rPr>
          <w:rFonts w:ascii="Arial" w:eastAsia="Arial" w:hAnsi="Arial" w:cs="Arial"/>
          <w:color w:val="000000"/>
        </w:rPr>
        <w:t>MCPCounter</w:t>
      </w:r>
      <w:proofErr w:type="spellEnd"/>
      <w:r w:rsidR="003932DB">
        <w:rPr>
          <w:rFonts w:ascii="Arial" w:eastAsia="Arial" w:hAnsi="Arial" w:cs="Arial"/>
          <w:color w:val="000000"/>
        </w:rPr>
        <w:t xml:space="preserve"> </w:t>
      </w:r>
      <w:r w:rsidR="00195DF2">
        <w:rPr>
          <w:rFonts w:ascii="Arial" w:eastAsia="Arial" w:hAnsi="Arial" w:cs="Arial"/>
          <w:color w:val="000000"/>
        </w:rPr>
        <w:fldChar w:fldCharType="begin">
          <w:fldData xml:space="preserve">PEVuZE5vdGU+PENpdGU+PEF1dGhvcj5CZWNodDwvQXV0aG9yPjxZZWFyPjIwMTY8L1llYXI+PFJl
Y051bT4yNDc8L1JlY051bT48RGlzcGxheVRleHQ+WzEwMl08L0Rpc3BsYXlUZXh0PjxyZWNvcmQ+
PHJlYy1udW1iZXI+MjQ3PC9yZWMtbnVtYmVyPjxmb3JlaWduLWtleXM+PGtleSBhcHA9IkVOIiBk
Yi1pZD0ienNwcHgyNWZvZmZ0enhlZTk1ZngyOXA4dGF0ZjV2dmF3dHZwIiB0aW1lc3RhbXA9IjE2
MzA3MjU3MjUiPjI0Nzwva2V5PjwvZm9yZWlnbi1rZXlzPjxyZWYtdHlwZSBuYW1lPSJKb3VybmFs
IEFydGljbGUiPjE3PC9yZWYtdHlwZT48Y29udHJpYnV0b3JzPjxhdXRob3JzPjxhdXRob3I+QmVj
aHQsIEUuPC9hdXRob3I+PGF1dGhvcj5HaXJhbGRvLCBOLiBBLjwvYXV0aG9yPjxhdXRob3I+TGFj
cm9peCwgTC48L2F1dGhvcj48YXV0aG9yPkJ1dHRhcmQsIEIuPC9hdXRob3I+PGF1dGhvcj5FbGFy
b3VjaSwgTi48L2F1dGhvcj48YXV0aG9yPlBldGl0cHJleiwgRi48L2F1dGhvcj48YXV0aG9yPlNl
bHZlcywgSi48L2F1dGhvcj48YXV0aG9yPkxhdXJlbnQtUHVpZywgUC48L2F1dGhvcj48YXV0aG9y
PlNhdXRlcy1GcmlkbWFuLCBDLjwvYXV0aG9yPjxhdXRob3I+RnJpZG1hbiwgVy4gSC48L2F1dGhv
cj48YXV0aG9yPmRlIFJleW5pZXMsIEEuPC9hdXRob3I+PC9hdXRob3JzPjwvY29udHJpYnV0b3Jz
PjxhdXRoLWFkZHJlc3M+SU5TRVJNIFVNUl9TIDExMzgsIENhbmNlciwgSW1tdW5lIENvbnRyb2wg
YW5kIEVzY2FwZSwgQ29yZGVsaWVycyBSZXNlYXJjaCBDZW50cmUsIFBhcmlzLCBGcmFuY2UuJiN4
RDtVbml2ZXJzaXRlIFBhcmlzIERlc2NhcnRlcywgUGFyaXMsIEZyYW5jZS4mI3hEO1VuaXZlcnNp
dGUgUGllcnJlIGV0IE1hcmllIEN1cmllLCBQYXJpcywgRnJhbmNlLiYjeEQ7UHJvZ3JhbW1lIENh
cnRlcyBkJmFwb3M7SWRlbnRpdGUgZGVzIFR1bWV1cnMsIExpZ3VlIE5hdGlvbmFsZSBDb250cmUg
bGUgQ2FuY2VyLCBQYXJpcywgRnJhbmNlLiYjeEQ7Q2VudHJlIGRlIFJlY2hlcmNoZSBlbiBDYW5j
ZXJvbG9naWUgZGUgVG91bG91c2UsIFVuaXRlIE1peHRlIGRlIFJlY2hlcmNoZSwgMTAzNyBJTlNF
Uk0sIFVuaXZlcnNpdGUgVG91bG91c2UgSUlJLCBUb3Vsb3VzZSwgRnJhbmNlLiYjeEQ7RGVwYXJ0
bWVudCBvZiBQYXRob2xvZ3ksIENlbnRyZSBIb3NwaXRhbGllciBVbml2ZXJzaXRhaXJlIGRlIFRv
dWxvdXNlLCBUb3Vsb3VzZSwgRnJhbmNlLiYjeEQ7SU5TRVJNLCBVTVJfUzExNDcsIFBhcmlzLCBG
cmFuY2UuJiN4RDtQcm9ncmFtbWUgQ2FydGVzIGQmYXBvcztJZGVudGl0ZSBkZXMgVHVtZXVycywg
TGlndWUgTmF0aW9uYWxlIENvbnRyZSBsZSBDYW5jZXIsIFBhcmlzLCBGcmFuY2UuIGF1cmVsaWVu
LkRlUmV5bmllc0BsaWd1ZS1jYW5jZXIubmV0LjwvYXV0aC1hZGRyZXNzPjx0aXRsZXM+PHRpdGxl
PkVzdGltYXRpbmcgdGhlIHBvcHVsYXRpb24gYWJ1bmRhbmNlIG9mIHRpc3N1ZS1pbmZpbHRyYXRp
bmcgaW1tdW5lIGFuZCBzdHJvbWFsIGNlbGwgcG9wdWxhdGlvbnMgdXNpbmcgZ2VuZSBleHByZXNz
aW9uPC90aXRsZT48c2Vjb25kYXJ5LXRpdGxlPkdlbm9tZSBCaW9sPC9zZWNvbmRhcnktdGl0bGU+
PC90aXRsZXM+PHBlcmlvZGljYWw+PGZ1bGwtdGl0bGU+R2Vub21lIEJpb2w8L2Z1bGwtdGl0bGU+
PC9wZXJpb2RpY2FsPjxwYWdlcz4yMTg8L3BhZ2VzPjx2b2x1bWU+MTc8L3ZvbHVtZT48bnVtYmVy
PjE8L251bWJlcj48ZWRpdGlvbj4yMDE2LzEwLzIyPC9lZGl0aW9uPjxrZXl3b3Jkcz48a2V5d29y
ZD5BZGVub2NhcmNpbm9tYS9pbW11bm9sb2d5L3BhdGhvbG9neTwva2V5d29yZD48a2V5d29yZD5B
ZGVub2NhcmNpbm9tYSBvZiBMdW5nPC9rZXl3b3JkPjxrZXl3b3JkPkJpb21hcmtlcnMsIFR1bW9y
PC9rZXl3b3JkPjxrZXl3b3JkPkJyZWFzdCBOZW9wbGFzbXMvaW1tdW5vbG9neS9wYXRob2xvZ3k8
L2tleXdvcmQ+PGtleXdvcmQ+Q2VsbCBUcmFja2luZy8qbWV0aG9kczwva2V5d29yZD48a2V5d29y
ZD5Db2xvcmVjdGFsIE5lb3BsYXNtcy9pbW11bm9sb2d5L3BhdGhvbG9neTwva2V5d29yZD48a2V5
d29yZD4qQ29tcHV0YXRpb25hbCBCaW9sb2d5PC9rZXl3b3JkPjxrZXl3b3JkPkZlbWFsZTwva2V5
d29yZD48a2V5d29yZD5HZW5lIEV4cHJlc3Npb24gUHJvZmlsaW5nPC9rZXl3b3JkPjxrZXl3b3Jk
Pkh1bWFuczwva2V5d29yZD48a2V5d29yZD5MdW5nIE5lb3BsYXNtcy9pbW11bm9sb2d5L3BhdGhv
bG9neTwva2V5d29yZD48a2V5d29yZD5STkEsIE1lc3Nlbmdlci9iaW9zeW50aGVzaXM8L2tleXdv
cmQ+PGtleXdvcmQ+U3Ryb21hbCBDZWxscy9pbW11bm9sb2d5LypwYXRob2xvZ3k8L2tleXdvcmQ+
PGtleXdvcmQ+VHJhbnNjcmlwdG9tZS9nZW5ldGljczwva2V5d29yZD48a2V5d29yZD5UdW1vciBN
aWNyb2Vudmlyb25tZW50LypnZW5ldGljcy9pbW11bm9sb2d5PC9rZXl3b3JkPjxrZXl3b3JkPipE
ZWNvbnZvbHV0aW9uPC9rZXl3b3JkPjxrZXl3b3JkPipHZW5lIHNpZ25hdHVyZXM8L2tleXdvcmQ+
PGtleXdvcmQ+KlRyYW5zY3JpcHRvbWljIG1hcmtlcnM8L2tleXdvcmQ+PGtleXdvcmQ+KlR1bW9y
IG1pY3JvZW52aXJvbm1lbnQ8L2tleXdvcmQ+PC9rZXl3b3Jkcz48ZGF0ZXM+PHllYXI+MjAxNjwv
eWVhcj48cHViLWRhdGVzPjxkYXRlPk9jdCAyMDwvZGF0ZT48L3B1Yi1kYXRlcz48L2RhdGVzPjxp
c2JuPjE0NzQtNzYwWCAoRWxlY3Ryb25pYykmI3hEOzE0NzQtNzU5NiAoTGlua2luZyk8L2lzYm4+
PGFjY2Vzc2lvbi1udW0+Mjc3NjUwNjY8L2FjY2Vzc2lvbi1udW0+PHVybHM+PHJlbGF0ZWQtdXJs
cz48dXJsPmh0dHBzOi8vd3d3Lm5jYmkubmxtLm5paC5nb3YvcHVibWVkLzI3NzY1MDY2PC91cmw+
PC9yZWxhdGVkLXVybHM+PC91cmxzPjxjdXN0b20yPlBNQzUwNzM4ODk8L2N1c3RvbTI+PGVsZWN0
cm9uaWMtcmVzb3VyY2UtbnVtPjEwLjExODYvczEzMDU5LTAxNi0xMDcwLTU8L2VsZWN0cm9uaWMt
cmVzb3VyY2UtbnVtPjwvcmVjb3JkPjwvQ2l0ZT48L0VuZE5vdGU+AG==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PEVuZE5vdGU+PENpdGU+PEF1dGhvcj5CZWNodDwvQXV0aG9yPjxZZWFyPjIwMTY8L1llYXI+PFJl
Y051bT4yNDc8L1JlY051bT48RGlzcGxheVRleHQ+WzEwMl08L0Rpc3BsYXlUZXh0PjxyZWNvcmQ+
PHJlYy1udW1iZXI+MjQ3PC9yZWMtbnVtYmVyPjxmb3JlaWduLWtleXM+PGtleSBhcHA9IkVOIiBk
Yi1pZD0ienNwcHgyNWZvZmZ0enhlZTk1ZngyOXA4dGF0ZjV2dmF3dHZwIiB0aW1lc3RhbXA9IjE2
MzA3MjU3MjUiPjI0Nzwva2V5PjwvZm9yZWlnbi1rZXlzPjxyZWYtdHlwZSBuYW1lPSJKb3VybmFs
IEFydGljbGUiPjE3PC9yZWYtdHlwZT48Y29udHJpYnV0b3JzPjxhdXRob3JzPjxhdXRob3I+QmVj
aHQsIEUuPC9hdXRob3I+PGF1dGhvcj5HaXJhbGRvLCBOLiBBLjwvYXV0aG9yPjxhdXRob3I+TGFj
cm9peCwgTC48L2F1dGhvcj48YXV0aG9yPkJ1dHRhcmQsIEIuPC9hdXRob3I+PGF1dGhvcj5FbGFy
b3VjaSwgTi48L2F1dGhvcj48YXV0aG9yPlBldGl0cHJleiwgRi48L2F1dGhvcj48YXV0aG9yPlNl
bHZlcywgSi48L2F1dGhvcj48YXV0aG9yPkxhdXJlbnQtUHVpZywgUC48L2F1dGhvcj48YXV0aG9y
PlNhdXRlcy1GcmlkbWFuLCBDLjwvYXV0aG9yPjxhdXRob3I+RnJpZG1hbiwgVy4gSC48L2F1dGhv
cj48YXV0aG9yPmRlIFJleW5pZXMsIEEuPC9hdXRob3I+PC9hdXRob3JzPjwvY29udHJpYnV0b3Jz
PjxhdXRoLWFkZHJlc3M+SU5TRVJNIFVNUl9TIDExMzgsIENhbmNlciwgSW1tdW5lIENvbnRyb2wg
YW5kIEVzY2FwZSwgQ29yZGVsaWVycyBSZXNlYXJjaCBDZW50cmUsIFBhcmlzLCBGcmFuY2UuJiN4
RDtVbml2ZXJzaXRlIFBhcmlzIERlc2NhcnRlcywgUGFyaXMsIEZyYW5jZS4mI3hEO1VuaXZlcnNp
dGUgUGllcnJlIGV0IE1hcmllIEN1cmllLCBQYXJpcywgRnJhbmNlLiYjeEQ7UHJvZ3JhbW1lIENh
cnRlcyBkJmFwb3M7SWRlbnRpdGUgZGVzIFR1bWV1cnMsIExpZ3VlIE5hdGlvbmFsZSBDb250cmUg
bGUgQ2FuY2VyLCBQYXJpcywgRnJhbmNlLiYjeEQ7Q2VudHJlIGRlIFJlY2hlcmNoZSBlbiBDYW5j
ZXJvbG9naWUgZGUgVG91bG91c2UsIFVuaXRlIE1peHRlIGRlIFJlY2hlcmNoZSwgMTAzNyBJTlNF
Uk0sIFVuaXZlcnNpdGUgVG91bG91c2UgSUlJLCBUb3Vsb3VzZSwgRnJhbmNlLiYjeEQ7RGVwYXJ0
bWVudCBvZiBQYXRob2xvZ3ksIENlbnRyZSBIb3NwaXRhbGllciBVbml2ZXJzaXRhaXJlIGRlIFRv
dWxvdXNlLCBUb3Vsb3VzZSwgRnJhbmNlLiYjeEQ7SU5TRVJNLCBVTVJfUzExNDcsIFBhcmlzLCBG
cmFuY2UuJiN4RDtQcm9ncmFtbWUgQ2FydGVzIGQmYXBvcztJZGVudGl0ZSBkZXMgVHVtZXVycywg
TGlndWUgTmF0aW9uYWxlIENvbnRyZSBsZSBDYW5jZXIsIFBhcmlzLCBGcmFuY2UuIGF1cmVsaWVu
LkRlUmV5bmllc0BsaWd1ZS1jYW5jZXIubmV0LjwvYXV0aC1hZGRyZXNzPjx0aXRsZXM+PHRpdGxl
PkVzdGltYXRpbmcgdGhlIHBvcHVsYXRpb24gYWJ1bmRhbmNlIG9mIHRpc3N1ZS1pbmZpbHRyYXRp
bmcgaW1tdW5lIGFuZCBzdHJvbWFsIGNlbGwgcG9wdWxhdGlvbnMgdXNpbmcgZ2VuZSBleHByZXNz
aW9uPC90aXRsZT48c2Vjb25kYXJ5LXRpdGxlPkdlbm9tZSBCaW9sPC9zZWNvbmRhcnktdGl0bGU+
PC90aXRsZXM+PHBlcmlvZGljYWw+PGZ1bGwtdGl0bGU+R2Vub21lIEJpb2w8L2Z1bGwtdGl0bGU+
PC9wZXJpb2RpY2FsPjxwYWdlcz4yMTg8L3BhZ2VzPjx2b2x1bWU+MTc8L3ZvbHVtZT48bnVtYmVy
PjE8L251bWJlcj48ZWRpdGlvbj4yMDE2LzEwLzIyPC9lZGl0aW9uPjxrZXl3b3Jkcz48a2V5d29y
ZD5BZGVub2NhcmNpbm9tYS9pbW11bm9sb2d5L3BhdGhvbG9neTwva2V5d29yZD48a2V5d29yZD5B
ZGVub2NhcmNpbm9tYSBvZiBMdW5nPC9rZXl3b3JkPjxrZXl3b3JkPkJpb21hcmtlcnMsIFR1bW9y
PC9rZXl3b3JkPjxrZXl3b3JkPkJyZWFzdCBOZW9wbGFzbXMvaW1tdW5vbG9neS9wYXRob2xvZ3k8
L2tleXdvcmQ+PGtleXdvcmQ+Q2VsbCBUcmFja2luZy8qbWV0aG9kczwva2V5d29yZD48a2V5d29y
ZD5Db2xvcmVjdGFsIE5lb3BsYXNtcy9pbW11bm9sb2d5L3BhdGhvbG9neTwva2V5d29yZD48a2V5
d29yZD4qQ29tcHV0YXRpb25hbCBCaW9sb2d5PC9rZXl3b3JkPjxrZXl3b3JkPkZlbWFsZTwva2V5
d29yZD48a2V5d29yZD5HZW5lIEV4cHJlc3Npb24gUHJvZmlsaW5nPC9rZXl3b3JkPjxrZXl3b3Jk
Pkh1bWFuczwva2V5d29yZD48a2V5d29yZD5MdW5nIE5lb3BsYXNtcy9pbW11bm9sb2d5L3BhdGhv
bG9neTwva2V5d29yZD48a2V5d29yZD5STkEsIE1lc3Nlbmdlci9iaW9zeW50aGVzaXM8L2tleXdv
cmQ+PGtleXdvcmQ+U3Ryb21hbCBDZWxscy9pbW11bm9sb2d5LypwYXRob2xvZ3k8L2tleXdvcmQ+
PGtleXdvcmQ+VHJhbnNjcmlwdG9tZS9nZW5ldGljczwva2V5d29yZD48a2V5d29yZD5UdW1vciBN
aWNyb2Vudmlyb25tZW50LypnZW5ldGljcy9pbW11bm9sb2d5PC9rZXl3b3JkPjxrZXl3b3JkPipE
ZWNvbnZvbHV0aW9uPC9rZXl3b3JkPjxrZXl3b3JkPipHZW5lIHNpZ25hdHVyZXM8L2tleXdvcmQ+
PGtleXdvcmQ+KlRyYW5zY3JpcHRvbWljIG1hcmtlcnM8L2tleXdvcmQ+PGtleXdvcmQ+KlR1bW9y
IG1pY3JvZW52aXJvbm1lbnQ8L2tleXdvcmQ+PC9rZXl3b3Jkcz48ZGF0ZXM+PHllYXI+MjAxNjwv
eWVhcj48cHViLWRhdGVzPjxkYXRlPk9jdCAyMDwvZGF0ZT48L3B1Yi1kYXRlcz48L2RhdGVzPjxp
c2JuPjE0NzQtNzYwWCAoRWxlY3Ryb25pYykmI3hEOzE0NzQtNzU5NiAoTGlua2luZyk8L2lzYm4+
PGFjY2Vzc2lvbi1udW0+Mjc3NjUwNjY8L2FjY2Vzc2lvbi1udW0+PHVybHM+PHJlbGF0ZWQtdXJs
cz48dXJsPmh0dHBzOi8vd3d3Lm5jYmkubmxtLm5paC5nb3YvcHVibWVkLzI3NzY1MDY2PC91cmw+
PC9yZWxhdGVkLXVybHM+PC91cmxzPjxjdXN0b20yPlBNQzUwNzM4ODk8L2N1c3RvbTI+PGVsZWN0
cm9uaWMtcmVzb3VyY2UtbnVtPjEwLjExODYvczEzMDU5LTAxNi0xMDcwLTU8L2VsZWN0cm9uaWMt
cmVzb3VyY2UtbnVtPjwvcmVjb3JkPjwvQ2l0ZT48L0VuZE5vdGU+AG==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[102]</w:t>
      </w:r>
      <w:r w:rsidR="00195DF2">
        <w:rPr>
          <w:rFonts w:ascii="Arial" w:eastAsia="Arial" w:hAnsi="Arial" w:cs="Arial"/>
          <w:color w:val="000000"/>
        </w:rPr>
        <w:fldChar w:fldCharType="end"/>
      </w:r>
      <w:r w:rsidR="00852FEF" w:rsidRPr="00FA379A">
        <w:rPr>
          <w:rFonts w:ascii="Arial" w:eastAsia="Arial" w:hAnsi="Arial" w:cs="Arial"/>
          <w:color w:val="000000"/>
        </w:rPr>
        <w:t>.</w:t>
      </w:r>
      <w:r w:rsidR="00754225" w:rsidRPr="00FA379A">
        <w:rPr>
          <w:rFonts w:ascii="Arial" w:eastAsia="Arial" w:hAnsi="Arial" w:cs="Arial"/>
          <w:color w:val="000000"/>
        </w:rPr>
        <w:t xml:space="preserve"> </w:t>
      </w:r>
      <w:r w:rsidR="003932DB">
        <w:rPr>
          <w:rFonts w:ascii="Arial" w:eastAsia="Arial" w:hAnsi="Arial" w:cs="Arial"/>
          <w:color w:val="000000"/>
        </w:rPr>
        <w:t xml:space="preserve">Using </w:t>
      </w:r>
      <w:proofErr w:type="spellStart"/>
      <w:r w:rsidR="00794F70">
        <w:rPr>
          <w:rFonts w:ascii="Arial" w:eastAsia="Arial" w:hAnsi="Arial" w:cs="Arial"/>
          <w:color w:val="000000"/>
        </w:rPr>
        <w:t>D</w:t>
      </w:r>
      <w:r w:rsidRPr="00FA379A">
        <w:rPr>
          <w:rFonts w:ascii="Arial" w:eastAsia="Arial" w:hAnsi="Arial" w:cs="Arial"/>
          <w:color w:val="000000"/>
        </w:rPr>
        <w:t>igitalDLSorter</w:t>
      </w:r>
      <w:proofErr w:type="spellEnd"/>
      <w:r w:rsidRPr="00FA379A">
        <w:rPr>
          <w:rFonts w:ascii="Arial" w:eastAsia="Arial" w:hAnsi="Arial" w:cs="Arial"/>
          <w:color w:val="000000"/>
        </w:rPr>
        <w:t xml:space="preserve"> </w:t>
      </w:r>
      <w:r w:rsidR="003A7A55">
        <w:rPr>
          <w:rFonts w:ascii="Arial" w:eastAsia="Arial" w:hAnsi="Arial" w:cs="Arial"/>
          <w:color w:val="000000"/>
        </w:rPr>
        <w:t>predicted</w:t>
      </w:r>
      <w:r w:rsidRPr="00FA379A">
        <w:rPr>
          <w:rFonts w:ascii="Arial" w:eastAsia="Arial" w:hAnsi="Arial" w:cs="Arial"/>
          <w:color w:val="000000"/>
        </w:rPr>
        <w:t xml:space="preserve"> CD8</w:t>
      </w:r>
      <w:r w:rsidR="003932DB">
        <w:rPr>
          <w:rFonts w:ascii="Arial" w:eastAsia="Arial" w:hAnsi="Arial" w:cs="Arial"/>
          <w:color w:val="000000"/>
        </w:rPr>
        <w:t xml:space="preserve">+ (good prognosis </w:t>
      </w:r>
      <w:r w:rsidR="003932DB" w:rsidRPr="003932DB">
        <w:rPr>
          <w:rFonts w:ascii="Arial" w:eastAsia="Arial" w:hAnsi="Arial" w:cs="Arial"/>
          <w:color w:val="000000"/>
        </w:rPr>
        <w:t>for overall and</w:t>
      </w:r>
      <w:r w:rsidR="003932DB">
        <w:rPr>
          <w:rFonts w:ascii="Arial" w:eastAsia="Arial" w:hAnsi="Arial" w:cs="Arial"/>
          <w:color w:val="000000"/>
        </w:rPr>
        <w:t xml:space="preserve"> </w:t>
      </w:r>
      <w:r w:rsidR="003932DB" w:rsidRPr="003932DB">
        <w:rPr>
          <w:rFonts w:ascii="Arial" w:eastAsia="Arial" w:hAnsi="Arial" w:cs="Arial"/>
          <w:color w:val="000000"/>
        </w:rPr>
        <w:t>disease-free survival</w:t>
      </w:r>
      <w:r w:rsidR="003932DB">
        <w:rPr>
          <w:rFonts w:ascii="Arial" w:eastAsia="Arial" w:hAnsi="Arial" w:cs="Arial"/>
          <w:color w:val="000000"/>
        </w:rPr>
        <w:t>)</w:t>
      </w:r>
      <w:r w:rsidRPr="00FA379A">
        <w:rPr>
          <w:rFonts w:ascii="Arial" w:eastAsia="Arial" w:hAnsi="Arial" w:cs="Arial"/>
          <w:color w:val="000000"/>
        </w:rPr>
        <w:t xml:space="preserve"> and</w:t>
      </w:r>
      <w:r w:rsidRPr="00CE0EFF">
        <w:rPr>
          <w:rFonts w:ascii="Arial" w:eastAsia="Arial" w:hAnsi="Arial" w:cs="Arial"/>
          <w:color w:val="000000"/>
        </w:rPr>
        <w:t xml:space="preserve"> Monocytes-Macrophages (MM</w:t>
      </w:r>
      <w:r w:rsidR="003932DB">
        <w:rPr>
          <w:rFonts w:ascii="Arial" w:eastAsia="Arial" w:hAnsi="Arial" w:cs="Arial"/>
          <w:color w:val="000000"/>
        </w:rPr>
        <w:t xml:space="preserve">, indicator for </w:t>
      </w:r>
      <w:proofErr w:type="spellStart"/>
      <w:r w:rsidR="003932DB">
        <w:rPr>
          <w:rFonts w:ascii="Arial" w:eastAsia="Arial" w:hAnsi="Arial" w:cs="Arial"/>
          <w:color w:val="000000"/>
        </w:rPr>
        <w:t>protumoral</w:t>
      </w:r>
      <w:proofErr w:type="spellEnd"/>
      <w:r w:rsidR="003932DB">
        <w:rPr>
          <w:rFonts w:ascii="Arial" w:eastAsia="Arial" w:hAnsi="Arial" w:cs="Arial"/>
          <w:color w:val="000000"/>
        </w:rPr>
        <w:t xml:space="preserve"> activity</w:t>
      </w:r>
      <w:r w:rsidRPr="00CE0EFF">
        <w:rPr>
          <w:rFonts w:ascii="Arial" w:eastAsia="Arial" w:hAnsi="Arial" w:cs="Arial"/>
          <w:color w:val="000000"/>
        </w:rPr>
        <w:t>) proportions</w:t>
      </w:r>
      <w:r>
        <w:rPr>
          <w:rFonts w:ascii="Arial" w:eastAsia="Arial" w:hAnsi="Arial" w:cs="Arial"/>
          <w:color w:val="000000"/>
        </w:rPr>
        <w:t xml:space="preserve">, </w:t>
      </w:r>
      <w:r w:rsidR="003932DB">
        <w:rPr>
          <w:rFonts w:ascii="Arial" w:eastAsia="Arial" w:hAnsi="Arial" w:cs="Arial"/>
          <w:color w:val="000000"/>
        </w:rPr>
        <w:t xml:space="preserve">it is found that </w:t>
      </w:r>
      <w:r>
        <w:rPr>
          <w:rFonts w:ascii="Arial" w:eastAsia="Arial" w:hAnsi="Arial" w:cs="Arial"/>
          <w:color w:val="000000"/>
        </w:rPr>
        <w:t xml:space="preserve">patients with higher CD8+/MM ratio </w:t>
      </w:r>
      <w:r w:rsidR="003A7A55">
        <w:rPr>
          <w:rFonts w:ascii="Arial" w:eastAsia="Arial" w:hAnsi="Arial" w:cs="Arial"/>
          <w:color w:val="000000"/>
        </w:rPr>
        <w:t>ha</w:t>
      </w:r>
      <w:r w:rsidR="003932DB">
        <w:rPr>
          <w:rFonts w:ascii="Arial" w:eastAsia="Arial" w:hAnsi="Arial" w:cs="Arial"/>
          <w:color w:val="000000"/>
        </w:rPr>
        <w:t>d</w:t>
      </w:r>
      <w:r w:rsidR="003A7A55">
        <w:rPr>
          <w:rFonts w:ascii="Arial" w:eastAsia="Arial" w:hAnsi="Arial" w:cs="Arial"/>
          <w:color w:val="000000"/>
        </w:rPr>
        <w:t xml:space="preserve"> </w:t>
      </w:r>
      <w:r>
        <w:rPr>
          <w:rFonts w:ascii="Arial" w:eastAsia="Arial" w:hAnsi="Arial" w:cs="Arial"/>
          <w:color w:val="000000"/>
        </w:rPr>
        <w:t xml:space="preserve">better survival for both cancer types </w:t>
      </w:r>
      <w:r w:rsidR="003A7A55">
        <w:rPr>
          <w:rFonts w:ascii="Arial" w:eastAsia="Arial" w:hAnsi="Arial" w:cs="Arial"/>
          <w:color w:val="000000"/>
        </w:rPr>
        <w:t>than those</w:t>
      </w:r>
      <w:r>
        <w:rPr>
          <w:rFonts w:ascii="Arial" w:eastAsia="Arial" w:hAnsi="Arial" w:cs="Arial"/>
          <w:color w:val="000000"/>
        </w:rPr>
        <w:t xml:space="preserve"> with lower CD8+/MM ratio</w:t>
      </w:r>
      <w:r w:rsidR="003932DB">
        <w:rPr>
          <w:rFonts w:ascii="Arial" w:eastAsia="Arial" w:hAnsi="Arial" w:cs="Arial"/>
          <w:color w:val="000000"/>
        </w:rPr>
        <w:t xml:space="preserve">. Both </w:t>
      </w:r>
      <w:r w:rsidR="00852FEF" w:rsidRPr="00B93D50">
        <w:rPr>
          <w:rFonts w:ascii="Arial" w:hAnsi="Arial" w:cs="Arial"/>
        </w:rPr>
        <w:t xml:space="preserve">EPIC </w:t>
      </w:r>
      <w:r w:rsidR="003932DB">
        <w:rPr>
          <w:rFonts w:ascii="Arial" w:hAnsi="Arial" w:cs="Arial"/>
        </w:rPr>
        <w:t>and</w:t>
      </w:r>
      <w:r w:rsidR="00852FEF" w:rsidRPr="00B93D50">
        <w:rPr>
          <w:rFonts w:ascii="Arial" w:hAnsi="Arial" w:cs="Arial"/>
        </w:rPr>
        <w:t xml:space="preserve"> </w:t>
      </w:r>
      <w:proofErr w:type="spellStart"/>
      <w:r w:rsidR="00852FEF" w:rsidRPr="00B93D50">
        <w:rPr>
          <w:rFonts w:ascii="Arial" w:hAnsi="Arial" w:cs="Arial"/>
        </w:rPr>
        <w:t>MCPCounter</w:t>
      </w:r>
      <w:proofErr w:type="spellEnd"/>
      <w:r w:rsidRPr="00B93D50">
        <w:rPr>
          <w:rFonts w:ascii="Arial" w:eastAsia="Arial" w:hAnsi="Arial" w:cs="Arial"/>
          <w:color w:val="000000"/>
        </w:rPr>
        <w:t xml:space="preserve"> </w:t>
      </w:r>
      <w:r w:rsidR="003932DB">
        <w:rPr>
          <w:rFonts w:ascii="Arial" w:eastAsia="Arial" w:hAnsi="Arial" w:cs="Arial"/>
          <w:color w:val="000000"/>
        </w:rPr>
        <w:t>yielded non-significant survival association using their cell proportion estimate</w:t>
      </w:r>
      <w:r w:rsidRPr="00B93D50">
        <w:rPr>
          <w:rFonts w:ascii="Arial" w:eastAsia="Arial" w:hAnsi="Arial" w:cs="Arial"/>
          <w:color w:val="000000"/>
        </w:rPr>
        <w:t>.</w:t>
      </w:r>
    </w:p>
    <w:p w14:paraId="4B84F95D" w14:textId="77777777" w:rsidR="000F36EF" w:rsidRDefault="000F36EF" w:rsidP="00F248C0">
      <w:pPr>
        <w:pBdr>
          <w:top w:val="nil"/>
          <w:left w:val="nil"/>
          <w:bottom w:val="nil"/>
          <w:right w:val="nil"/>
          <w:between w:val="nil"/>
        </w:pBdr>
        <w:spacing w:line="360" w:lineRule="auto"/>
        <w:jc w:val="both"/>
        <w:rPr>
          <w:rFonts w:ascii="Arial" w:eastAsia="Arial" w:hAnsi="Arial" w:cs="Arial"/>
          <w:b/>
          <w:color w:val="000000"/>
        </w:rPr>
      </w:pPr>
    </w:p>
    <w:p w14:paraId="475F3B67" w14:textId="77777777" w:rsidR="000F36EF" w:rsidRPr="001A09EC" w:rsidRDefault="000F36EF"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sz w:val="24"/>
        </w:rPr>
      </w:pPr>
      <w:proofErr w:type="spellStart"/>
      <w:r w:rsidRPr="001A09EC">
        <w:rPr>
          <w:rFonts w:ascii="Arial" w:eastAsia="Arial" w:hAnsi="Arial" w:cs="Arial"/>
          <w:b/>
          <w:color w:val="000000"/>
          <w:sz w:val="24"/>
        </w:rPr>
        <w:t>scCapsNet</w:t>
      </w:r>
      <w:proofErr w:type="spellEnd"/>
    </w:p>
    <w:p w14:paraId="04650F34" w14:textId="75AFAB7A" w:rsidR="000F36EF" w:rsidRDefault="000F36EF" w:rsidP="00F506E3">
      <w:pPr>
        <w:pBdr>
          <w:top w:val="nil"/>
          <w:left w:val="nil"/>
          <w:bottom w:val="nil"/>
          <w:right w:val="nil"/>
          <w:between w:val="nil"/>
        </w:pBdr>
        <w:spacing w:after="120" w:line="480" w:lineRule="auto"/>
        <w:jc w:val="both"/>
        <w:rPr>
          <w:rFonts w:ascii="Arial" w:eastAsia="Arial" w:hAnsi="Arial" w:cs="Arial"/>
          <w:color w:val="000000"/>
        </w:rPr>
      </w:pPr>
      <w:proofErr w:type="spellStart"/>
      <w:r>
        <w:rPr>
          <w:rFonts w:ascii="Arial" w:eastAsia="Arial" w:hAnsi="Arial" w:cs="Arial"/>
          <w:color w:val="000000"/>
        </w:rPr>
        <w:t>scCapsNet</w:t>
      </w:r>
      <w:proofErr w:type="spellEnd"/>
      <w:r w:rsidR="00AD437A">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&lt;EndNote&gt;&lt;Cite&gt;&lt;Author&gt;Wang&lt;/Author&gt;&lt;Year&gt;2020&lt;/Year&gt;&lt;RecNum&gt;157&lt;/RecNum&gt;&lt;DisplayText&gt;[103]&lt;/DisplayText&gt;&lt;record&gt;&lt;rec-number&gt;157&lt;/rec-number&gt;&lt;foreign-keys&gt;&lt;key app="EN" db-id="zsppx25fofftzxee95fx29p8tatf5vvawtvp" timestamp="0"&gt;157&lt;/key&gt;&lt;/foreign-keys&gt;&lt;ref-type name="Journal Article"&gt;17&lt;/ref-type&gt;&lt;contributors&gt;&lt;authors&gt;&lt;author&gt;Wang, L., Nie, R., Yu, Z. et al.&lt;/author&gt;&lt;/authors&gt;&lt;/contributors&gt;&lt;titles&gt;&lt;title&gt;An interpretable deep-learning architecture of capsule networks for identifying cell-type gene expression programs from single-cell RNA-sequencing data&lt;/title&gt;&lt;secondary-title&gt;Nat Mach Intell&lt;/secondary-title&gt;&lt;/titles&gt;&lt;pages&gt;693-703&lt;/pages&gt;&lt;volume&gt;2&lt;/volume&gt;&lt;dates&gt;&lt;year&gt;2020&lt;/year&gt;&lt;/dates&gt;&lt;urls&gt;&lt;/urls&gt;&lt;electronic-resource-num&gt;ttps://doi.org/10.1038/s42256-020-00244-4&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[103]</w:t>
      </w:r>
      <w:r w:rsidR="0019774E">
        <w:rPr>
          <w:rFonts w:ascii="Arial" w:eastAsia="Arial" w:hAnsi="Arial" w:cs="Arial"/>
          <w:color w:val="000000"/>
        </w:rPr>
        <w:fldChar w:fldCharType="end"/>
      </w:r>
      <w:r>
        <w:rPr>
          <w:rFonts w:ascii="Arial" w:eastAsia="Arial" w:hAnsi="Arial" w:cs="Arial"/>
          <w:color w:val="000000"/>
        </w:rPr>
        <w:t xml:space="preserve"> is an interpretable capsule network designed for cell type prediction. The paper showed that the trained network c</w:t>
      </w:r>
      <w:r w:rsidR="00B36D7D">
        <w:rPr>
          <w:rFonts w:ascii="Arial" w:eastAsia="Arial" w:hAnsi="Arial" w:cs="Arial"/>
          <w:color w:val="000000"/>
        </w:rPr>
        <w:t>ould</w:t>
      </w:r>
      <w:r>
        <w:rPr>
          <w:rFonts w:ascii="Arial" w:eastAsia="Arial" w:hAnsi="Arial" w:cs="Arial"/>
          <w:color w:val="000000"/>
        </w:rPr>
        <w:t xml:space="preserve"> be interpreted to inform marker genes and regulatory modules of cell types. </w:t>
      </w:r>
    </w:p>
    <w:p w14:paraId="3404FC02" w14:textId="695CF926" w:rsidR="000F36EF" w:rsidRDefault="000F36E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i/>
          <w:color w:val="000000"/>
          <w:u w:val="single"/>
        </w:rPr>
        <w:lastRenderedPageBreak/>
        <w:t>Model</w:t>
      </w:r>
      <w:r w:rsidR="00D70B68">
        <w:rPr>
          <w:rFonts w:ascii="Arial" w:eastAsia="Arial" w:hAnsi="Arial" w:cs="Arial"/>
          <w:i/>
          <w:color w:val="000000"/>
          <w:u w:val="single"/>
        </w:rPr>
        <w:t>.</w:t>
      </w:r>
      <w:r w:rsidRPr="00603C78">
        <w:rPr>
          <w:rFonts w:ascii="Arial" w:eastAsia="Arial" w:hAnsi="Arial" w:cs="Arial"/>
          <w:i/>
          <w:color w:val="000000"/>
        </w:rPr>
        <w:t xml:space="preserve"> </w:t>
      </w:r>
      <w:r w:rsidR="00F248C0" w:rsidRPr="00603C78">
        <w:rPr>
          <w:rFonts w:ascii="Arial" w:eastAsia="Arial" w:hAnsi="Arial" w:cs="Arial"/>
          <w:i/>
          <w:color w:val="000000"/>
        </w:rPr>
        <w:t xml:space="preserve"> </w:t>
      </w:r>
      <w:r w:rsidR="003D518D">
        <w:rPr>
          <w:rFonts w:ascii="Arial" w:eastAsia="Arial" w:hAnsi="Arial" w:cs="Arial"/>
          <w:iCs/>
          <w:color w:val="000000"/>
        </w:rPr>
        <w:t xml:space="preserve">Two-layer architecture of </w:t>
      </w:r>
      <w:proofErr w:type="spellStart"/>
      <w:r>
        <w:rPr>
          <w:rFonts w:ascii="Arial" w:eastAsia="Arial" w:hAnsi="Arial" w:cs="Arial"/>
          <w:color w:val="000000"/>
        </w:rPr>
        <w:t>scCapsNet</w:t>
      </w:r>
      <w:proofErr w:type="spellEnd"/>
      <w:r>
        <w:rPr>
          <w:rFonts w:ascii="Arial" w:eastAsia="Arial" w:hAnsi="Arial" w:cs="Arial"/>
          <w:color w:val="000000"/>
        </w:rPr>
        <w:t xml:space="preserve"> take</w:t>
      </w:r>
      <w:r w:rsidR="004E2670">
        <w:rPr>
          <w:rFonts w:ascii="Arial" w:eastAsia="Arial" w:hAnsi="Arial" w:cs="Arial"/>
          <w:color w:val="000000"/>
        </w:rPr>
        <w:t>s</w:t>
      </w:r>
      <w:r>
        <w:rPr>
          <w:rFonts w:ascii="Arial" w:eastAsia="Arial" w:hAnsi="Arial" w:cs="Arial"/>
          <w:color w:val="000000"/>
        </w:rPr>
        <w:t xml:space="preserve"> log-transfo</w:t>
      </w:r>
      <w:r w:rsidR="00F248C0">
        <w:rPr>
          <w:rFonts w:ascii="Arial" w:eastAsia="Arial" w:hAnsi="Arial" w:cs="Arial"/>
          <w:color w:val="000000"/>
        </w:rPr>
        <w:t>r</w:t>
      </w:r>
      <w:r>
        <w:rPr>
          <w:rFonts w:ascii="Arial" w:eastAsia="Arial" w:hAnsi="Arial" w:cs="Arial"/>
          <w:color w:val="000000"/>
        </w:rPr>
        <w:t xml:space="preserve">med, normalized expressions as input </w:t>
      </w:r>
      <w:r w:rsidR="004E2670">
        <w:rPr>
          <w:rFonts w:ascii="Arial" w:eastAsia="Arial" w:hAnsi="Arial" w:cs="Arial"/>
          <w:color w:val="000000"/>
        </w:rPr>
        <w:t>to form</w:t>
      </w:r>
      <w:r>
        <w:rPr>
          <w:rFonts w:ascii="Arial" w:eastAsia="Arial" w:hAnsi="Arial" w:cs="Arial"/>
          <w:color w:val="000000"/>
        </w:rPr>
        <w:t xml:space="preserve"> a feature extraction network </w:t>
      </w:r>
      <w:r w:rsidR="004E2670">
        <w:rPr>
          <w:rFonts w:ascii="Arial" w:eastAsia="Arial" w:hAnsi="Arial" w:cs="Arial"/>
          <w:color w:val="000000"/>
        </w:rPr>
        <w:t xml:space="preserve">(consists of </w:t>
      </w:r>
      <m:oMath>
        <m:r>
          <w:rPr>
            <w:rFonts w:ascii="Cambria Math" w:eastAsia="Arial" w:hAnsi="Cambria Math" w:cs="Arial"/>
            <w:color w:val="000000"/>
          </w:rPr>
          <m:t>L</m:t>
        </m:r>
      </m:oMath>
      <w:r w:rsidR="004E2670">
        <w:rPr>
          <w:rFonts w:ascii="Arial" w:eastAsia="Arial" w:hAnsi="Arial" w:cs="Arial"/>
          <w:color w:val="000000"/>
        </w:rPr>
        <w:t xml:space="preserve"> parallel sigle-layer neural networks) </w:t>
      </w:r>
      <w:r>
        <w:rPr>
          <w:rFonts w:ascii="Arial" w:eastAsia="Arial" w:hAnsi="Arial" w:cs="Arial"/>
          <w:color w:val="000000"/>
        </w:rPr>
        <w:t>followed by a capsule network</w:t>
      </w:r>
      <w:r w:rsidR="004E2670">
        <w:rPr>
          <w:rFonts w:ascii="Arial" w:eastAsia="Arial" w:hAnsi="Arial" w:cs="Arial"/>
          <w:color w:val="000000"/>
        </w:rPr>
        <w:t xml:space="preserve"> for cell-type </w:t>
      </w:r>
      <w:r w:rsidR="007C344C">
        <w:rPr>
          <w:rFonts w:ascii="Arial" w:eastAsia="Arial" w:hAnsi="Arial" w:cs="Arial"/>
          <w:color w:val="000000"/>
        </w:rPr>
        <w:t>classification</w:t>
      </w:r>
      <w:r w:rsidR="004E2670">
        <w:rPr>
          <w:rFonts w:ascii="Arial" w:eastAsia="Arial" w:hAnsi="Arial" w:cs="Arial"/>
          <w:color w:val="000000"/>
        </w:rPr>
        <w:t xml:space="preserve"> (type capsules)</w:t>
      </w:r>
      <w:r>
        <w:rPr>
          <w:rFonts w:ascii="Arial" w:eastAsia="Arial" w:hAnsi="Arial" w:cs="Arial"/>
          <w:color w:val="000000"/>
        </w:rPr>
        <w:t xml:space="preserve">. </w:t>
      </w:r>
      <w:r w:rsidR="004E2670">
        <w:rPr>
          <w:rFonts w:ascii="Arial" w:eastAsia="Arial" w:hAnsi="Arial" w:cs="Arial"/>
          <w:color w:val="000000"/>
        </w:rPr>
        <w:t xml:space="preserve">For each of L parallel feature extraction layer, it </w:t>
      </w:r>
      <w:r>
        <w:rPr>
          <w:rFonts w:ascii="Arial" w:eastAsia="Arial" w:hAnsi="Arial" w:cs="Arial"/>
          <w:color w:val="000000"/>
        </w:rPr>
        <w:t>generat</w:t>
      </w:r>
      <w:r w:rsidR="004E2670">
        <w:rPr>
          <w:rFonts w:ascii="Arial" w:eastAsia="Arial" w:hAnsi="Arial" w:cs="Arial"/>
          <w:color w:val="000000"/>
        </w:rPr>
        <w:t>es</w:t>
      </w:r>
      <w:r>
        <w:rPr>
          <w:rFonts w:ascii="Arial" w:eastAsia="Arial" w:hAnsi="Arial" w:cs="Arial"/>
          <w:color w:val="000000"/>
        </w:rPr>
        <w:t xml:space="preserve"> a primary capsule </w:t>
      </w:r>
      <m:oMath>
        <m:sSub>
          <m:sSubPr>
            <m:ctrlPr>
              <w:rPr>
                <w:rFonts w:ascii="Cambria Math" w:eastAsia="Arial" w:hAnsi="Cambria Math" w:cs="Arial"/>
                <w:i/>
                <w:color w:val="000000"/>
              </w:rPr>
            </m:ctrlPr>
          </m:sSubPr>
          <m:e>
            <m:r>
              <m:rPr>
                <m:sty m:val="bi"/>
              </m:rPr>
              <w:rPr>
                <w:rFonts w:ascii="Cambria Math" w:eastAsia="Arial" w:hAnsi="Cambria Math" w:cs="Arial"/>
                <w:color w:val="000000"/>
              </w:rPr>
              <m:t>u</m:t>
            </m:r>
            <m:ctrlPr>
              <w:rPr>
                <w:rFonts w:ascii="Cambria Math" w:eastAsia="Arial" w:hAnsi="Cambria Math" w:cs="Arial"/>
                <w:b/>
                <w:i/>
                <w:color w:val="000000"/>
              </w:rPr>
            </m:ctrlPr>
          </m:e>
          <m:sub>
            <m:r>
              <w:rPr>
                <w:rFonts w:ascii="Cambria Math" w:eastAsia="Arial" w:hAnsi="Cambria Math" w:cs="Arial"/>
                <w:color w:val="000000"/>
              </w:rPr>
              <m:t>l</m:t>
            </m:r>
          </m:sub>
        </m:sSub>
        <m:r>
          <w:rPr>
            <w:rFonts w:ascii="Cambria Math" w:eastAsia="Arial" w:hAnsi="Cambria Math" w:cs="Arial"/>
            <w:color w:val="000000"/>
          </w:rPr>
          <m:t>∈</m:t>
        </m:r>
        <m:sSup>
          <m:sSupPr>
            <m:ctrlPr>
              <w:rPr>
                <w:rFonts w:ascii="Cambria Math" w:eastAsia="Arial" w:hAnsi="Cambria Math" w:cs="Arial"/>
                <w:i/>
              </w:rPr>
            </m:ctrlPr>
          </m:sSupPr>
          <m:e>
            <m:r>
              <m:rPr>
                <m:scr m:val="double-struck"/>
              </m:rPr>
              <w:rPr>
                <w:rFonts w:ascii="Cambria Math" w:eastAsia="Arial" w:hAnsi="Cambria Math" w:cs="Arial"/>
              </w:rPr>
              <m:t>R</m:t>
            </m:r>
          </m:e>
          <m:sup>
            <m:sSub>
              <m:sSubPr>
                <m:ctrlPr>
                  <w:rPr>
                    <w:rFonts w:ascii="Cambria Math" w:eastAsia="Arial" w:hAnsi="Cambria Math" w:cs="Arial"/>
                    <w:i/>
                  </w:rPr>
                </m:ctrlPr>
              </m:sSubPr>
              <m:e>
                <m:r>
                  <w:rPr>
                    <w:rFonts w:ascii="Cambria Math" w:eastAsia="Arial" w:hAnsi="Cambria Math" w:cs="Arial"/>
                  </w:rPr>
                  <m:t>d</m:t>
                </m:r>
              </m:e>
              <m:sub>
                <m:r>
                  <w:rPr>
                    <w:rFonts w:ascii="Cambria Math" w:eastAsia="Arial" w:hAnsi="Cambria Math" w:cs="Arial"/>
                  </w:rPr>
                  <m:t>p</m:t>
                </m:r>
              </m:sub>
            </m:sSub>
          </m:sup>
        </m:sSup>
      </m:oMath>
      <w:r>
        <w:rPr>
          <w:rFonts w:ascii="Arial" w:eastAsia="Arial" w:hAnsi="Arial" w:cs="Arial"/>
          <w:color w:val="000000"/>
        </w:rPr>
        <w:t xml:space="preserve"> as</w:t>
      </w:r>
    </w:p>
    <w:tbl>
      <w:tblPr>
        <w:tblStyle w:val="TableNormal1"/>
        <w:tblW w:w="0" w:type="auto"/>
        <w:tblInd w:w="5" w:type="dxa"/>
        <w:tblLook w:val="04A0" w:firstRow="1" w:lastRow="0" w:firstColumn="1" w:lastColumn="0" w:noHBand="0" w:noVBand="1"/>
      </w:tblPr>
      <w:tblGrid>
        <w:gridCol w:w="2405"/>
        <w:gridCol w:w="4536"/>
        <w:gridCol w:w="2409"/>
      </w:tblGrid>
      <w:tr w:rsidR="005A37E2" w14:paraId="083F85D5" w14:textId="77777777" w:rsidTr="005A37E2">
        <w:tc>
          <w:tcPr>
            <w:tcW w:w="2405" w:type="dxa"/>
          </w:tcPr>
          <w:p w14:paraId="616B56A4" w14:textId="77777777" w:rsidR="005A37E2" w:rsidRDefault="005A37E2" w:rsidP="00F506E3">
            <w:pPr>
              <w:spacing w:line="480" w:lineRule="auto"/>
              <w:jc w:val="both"/>
              <w:rPr>
                <w:rFonts w:ascii="Arial" w:eastAsia="Arial" w:hAnsi="Arial" w:cs="Arial"/>
                <w:color w:val="000000"/>
              </w:rPr>
            </w:pPr>
          </w:p>
        </w:tc>
        <w:tc>
          <w:tcPr>
            <w:tcW w:w="4536" w:type="dxa"/>
          </w:tcPr>
          <w:p w14:paraId="6DE7B887" w14:textId="122A0F2A" w:rsidR="005A37E2" w:rsidRDefault="00FA5BB1" w:rsidP="00F506E3">
            <w:pPr>
              <w:spacing w:line="480" w:lineRule="auto"/>
              <w:jc w:val="both"/>
              <w:rPr>
                <w:rFonts w:ascii="Arial" w:eastAsia="Arial" w:hAnsi="Arial" w:cs="Arial"/>
                <w:color w:val="000000"/>
              </w:rPr>
            </w:pPr>
            <m:oMathPara>
              <m:oMath>
                <m:sSub>
                  <m:sSubPr>
                    <m:ctrlPr>
                      <w:rPr>
                        <w:rFonts w:ascii="Cambria Math" w:eastAsia="Arial" w:hAnsi="Cambria Math" w:cs="Arial"/>
                        <w:i/>
                        <w:color w:val="000000"/>
                      </w:rPr>
                    </m:ctrlPr>
                  </m:sSubPr>
                  <m:e>
                    <m:r>
                      <m:rPr>
                        <m:sty m:val="bi"/>
                      </m:rPr>
                      <w:rPr>
                        <w:rFonts w:ascii="Cambria Math" w:eastAsia="Arial" w:hAnsi="Cambria Math" w:cs="Arial"/>
                        <w:color w:val="000000"/>
                      </w:rPr>
                      <m:t>u</m:t>
                    </m:r>
                    <m:ctrlPr>
                      <w:rPr>
                        <w:rFonts w:ascii="Cambria Math" w:eastAsia="Arial" w:hAnsi="Cambria Math" w:cs="Arial"/>
                        <w:b/>
                        <w:i/>
                        <w:color w:val="000000"/>
                      </w:rPr>
                    </m:ctrlPr>
                  </m:e>
                  <m:sub>
                    <m:r>
                      <w:rPr>
                        <w:rFonts w:ascii="Cambria Math" w:eastAsia="Arial" w:hAnsi="Cambria Math" w:cs="Arial"/>
                        <w:color w:val="000000"/>
                      </w:rPr>
                      <m:t>l</m:t>
                    </m:r>
                  </m:sub>
                </m:sSub>
                <m:r>
                  <w:rPr>
                    <w:rFonts w:ascii="Cambria Math" w:eastAsia="Arial" w:hAnsi="Cambria Math" w:cs="Arial"/>
                    <w:color w:val="000000"/>
                  </w:rPr>
                  <m:t>=ReLU</m:t>
                </m:r>
                <m:d>
                  <m:dPr>
                    <m:ctrlPr>
                      <w:rPr>
                        <w:rFonts w:ascii="Cambria Math" w:eastAsia="Arial" w:hAnsi="Cambria Math" w:cs="Arial"/>
                        <w:i/>
                        <w:color w:val="000000"/>
                      </w:rPr>
                    </m:ctrlPr>
                  </m:dPr>
                  <m:e>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P,l</m:t>
                        </m:r>
                      </m:sub>
                    </m:sSub>
                    <m:sSub>
                      <m:sSubPr>
                        <m:ctrlPr>
                          <w:rPr>
                            <w:rFonts w:ascii="Cambria Math" w:eastAsia="Arial" w:hAnsi="Cambria Math" w:cs="Arial"/>
                            <w:b/>
                            <w:i/>
                            <w:color w:val="000000"/>
                          </w:rPr>
                        </m:ctrlPr>
                      </m:sSubPr>
                      <m:e>
                        <m:r>
                          <m:rPr>
                            <m:sty m:val="bi"/>
                          </m:rPr>
                          <w:rPr>
                            <w:rFonts w:ascii="Cambria Math" w:eastAsia="Arial" w:hAnsi="Cambria Math" w:cs="Arial"/>
                            <w:color w:val="000000"/>
                          </w:rPr>
                          <m:t>x</m:t>
                        </m:r>
                      </m:e>
                      <m:sub>
                        <m:r>
                          <w:rPr>
                            <w:rFonts w:ascii="Cambria Math" w:eastAsia="Arial" w:hAnsi="Cambria Math" w:cs="Arial"/>
                            <w:color w:val="000000"/>
                          </w:rPr>
                          <m:t>n</m:t>
                        </m:r>
                      </m:sub>
                    </m:sSub>
                    <m:ctrlPr>
                      <w:rPr>
                        <w:rFonts w:ascii="Cambria Math" w:eastAsia="Arial" w:hAnsi="Cambria Math" w:cs="Arial"/>
                        <w:b/>
                        <w:i/>
                        <w:color w:val="000000"/>
                      </w:rPr>
                    </m:ctrlPr>
                  </m:e>
                </m:d>
                <m:r>
                  <m:rPr>
                    <m:sty m:val="bi"/>
                  </m:rPr>
                  <w:rPr>
                    <w:rFonts w:ascii="Cambria Math" w:eastAsia="Arial" w:hAnsi="Cambria Math" w:cs="Arial"/>
                    <w:color w:val="000000"/>
                  </w:rPr>
                  <m:t xml:space="preserve"> ∀</m:t>
                </m:r>
                <m:r>
                  <w:rPr>
                    <w:rFonts w:ascii="Cambria Math" w:eastAsia="Arial" w:hAnsi="Cambria Math" w:cs="Arial"/>
                    <w:color w:val="000000"/>
                  </w:rPr>
                  <m:t>l=1,…,L</m:t>
                </m:r>
              </m:oMath>
            </m:oMathPara>
          </w:p>
        </w:tc>
        <w:tc>
          <w:tcPr>
            <w:tcW w:w="2409" w:type="dxa"/>
            <w:vAlign w:val="center"/>
          </w:tcPr>
          <w:p w14:paraId="6D9F02E9" w14:textId="250A9492" w:rsidR="005A37E2" w:rsidRDefault="005A37E2"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43</w:t>
            </w:r>
            <w:r w:rsidRPr="00717442">
              <w:rPr>
                <w:rFonts w:ascii="Arial" w:hAnsi="Arial" w:cs="Arial"/>
                <w:iCs/>
              </w:rPr>
              <w:t>)</w:t>
            </w:r>
          </w:p>
        </w:tc>
      </w:tr>
    </w:tbl>
    <w:p w14:paraId="6A193227" w14:textId="21F25BF7" w:rsidR="000F36EF" w:rsidRDefault="000F36EF" w:rsidP="00F506E3">
      <w:p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color w:val="000000"/>
        </w:rPr>
        <w:t xml:space="preserve">where </w:t>
      </w:r>
      <m:oMath>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P,l</m:t>
            </m:r>
          </m:sub>
        </m:sSub>
        <m:r>
          <m:rPr>
            <m:sty m:val="bi"/>
          </m:rPr>
          <w:rPr>
            <w:rFonts w:ascii="Cambria Math" w:eastAsia="Arial" w:hAnsi="Cambria Math" w:cs="Arial"/>
            <w:color w:val="000000"/>
          </w:rPr>
          <m:t>∈</m:t>
        </m:r>
        <m:sSup>
          <m:sSupPr>
            <m:ctrlPr>
              <w:rPr>
                <w:rFonts w:ascii="Cambria Math" w:eastAsia="Arial" w:hAnsi="Cambria Math" w:cs="Arial"/>
                <w:i/>
              </w:rPr>
            </m:ctrlPr>
          </m:sSupPr>
          <m:e>
            <m:r>
              <m:rPr>
                <m:scr m:val="double-struck"/>
              </m:rPr>
              <w:rPr>
                <w:rFonts w:ascii="Cambria Math" w:eastAsia="Arial" w:hAnsi="Cambria Math" w:cs="Arial"/>
              </w:rPr>
              <m:t>R</m:t>
            </m:r>
          </m:e>
          <m:sup>
            <m:sSub>
              <m:sSubPr>
                <m:ctrlPr>
                  <w:rPr>
                    <w:rFonts w:ascii="Cambria Math" w:eastAsia="Arial" w:hAnsi="Cambria Math" w:cs="Arial"/>
                    <w:i/>
                  </w:rPr>
                </m:ctrlPr>
              </m:sSubPr>
              <m:e>
                <m:r>
                  <w:rPr>
                    <w:rFonts w:ascii="Cambria Math" w:eastAsia="Arial" w:hAnsi="Cambria Math" w:cs="Arial"/>
                  </w:rPr>
                  <m:t>d</m:t>
                </m:r>
              </m:e>
              <m:sub>
                <m:r>
                  <w:rPr>
                    <w:rFonts w:ascii="Cambria Math" w:eastAsia="Arial" w:hAnsi="Cambria Math" w:cs="Arial"/>
                  </w:rPr>
                  <m:t>p</m:t>
                </m:r>
              </m:sub>
            </m:sSub>
            <m:r>
              <w:rPr>
                <w:rFonts w:ascii="Cambria Math" w:eastAsia="Arial" w:hAnsi="Cambria Math" w:cs="Arial"/>
              </w:rPr>
              <m:t>×G</m:t>
            </m:r>
          </m:sup>
        </m:sSup>
      </m:oMath>
      <w:r>
        <w:rPr>
          <w:rFonts w:ascii="Arial" w:eastAsia="Arial" w:hAnsi="Arial" w:cs="Arial"/>
        </w:rPr>
        <w:t xml:space="preserve"> is </w:t>
      </w:r>
      <w:r w:rsidR="00B36D7D">
        <w:rPr>
          <w:rFonts w:ascii="Arial" w:eastAsia="Arial" w:hAnsi="Arial" w:cs="Arial"/>
        </w:rPr>
        <w:t>the</w:t>
      </w:r>
      <w:r>
        <w:rPr>
          <w:rFonts w:ascii="Arial" w:eastAsia="Arial" w:hAnsi="Arial" w:cs="Arial"/>
        </w:rPr>
        <w:t xml:space="preserve"> weight </w:t>
      </w:r>
      <w:proofErr w:type="gramStart"/>
      <w:r>
        <w:rPr>
          <w:rFonts w:ascii="Arial" w:eastAsia="Arial" w:hAnsi="Arial" w:cs="Arial"/>
        </w:rPr>
        <w:t>matrix</w:t>
      </w:r>
      <w:r>
        <w:rPr>
          <w:rFonts w:ascii="Arial" w:eastAsia="Arial" w:hAnsi="Arial" w:cs="Arial"/>
          <w:color w:val="000000"/>
        </w:rPr>
        <w:t>.</w:t>
      </w:r>
      <w:proofErr w:type="gramEnd"/>
      <w:r>
        <w:rPr>
          <w:rFonts w:ascii="Arial" w:eastAsia="Arial" w:hAnsi="Arial" w:cs="Arial"/>
          <w:color w:val="000000"/>
        </w:rPr>
        <w:t xml:space="preserve"> Then, the primary capsules are fed into the cap</w:t>
      </w:r>
      <w:r w:rsidR="00B36D7D">
        <w:rPr>
          <w:rFonts w:ascii="Arial" w:eastAsia="Arial" w:hAnsi="Arial" w:cs="Arial"/>
          <w:color w:val="000000"/>
        </w:rPr>
        <w:t>s</w:t>
      </w:r>
      <w:r>
        <w:rPr>
          <w:rFonts w:ascii="Arial" w:eastAsia="Arial" w:hAnsi="Arial" w:cs="Arial"/>
          <w:color w:val="000000"/>
        </w:rPr>
        <w:t>ule net</w:t>
      </w:r>
      <w:r w:rsidR="00B36D7D">
        <w:rPr>
          <w:rFonts w:ascii="Arial" w:eastAsia="Arial" w:hAnsi="Arial" w:cs="Arial"/>
          <w:color w:val="000000"/>
        </w:rPr>
        <w:t>w</w:t>
      </w:r>
      <w:r>
        <w:rPr>
          <w:rFonts w:ascii="Arial" w:eastAsia="Arial" w:hAnsi="Arial" w:cs="Arial"/>
          <w:color w:val="000000"/>
        </w:rPr>
        <w:t xml:space="preserve">ork to compute </w:t>
      </w:r>
      <m:oMath>
        <m:r>
          <w:rPr>
            <w:rFonts w:ascii="Cambria Math" w:eastAsia="Arial" w:hAnsi="Cambria Math" w:cs="Arial"/>
            <w:color w:val="000000"/>
          </w:rPr>
          <m:t>K</m:t>
        </m:r>
      </m:oMath>
      <w:r>
        <w:rPr>
          <w:rFonts w:ascii="Arial" w:eastAsia="Arial" w:hAnsi="Arial" w:cs="Arial"/>
          <w:color w:val="000000"/>
        </w:rPr>
        <w:t xml:space="preserve"> type capsules </w:t>
      </w:r>
      <m:oMath>
        <m:sSub>
          <m:sSubPr>
            <m:ctrlPr>
              <w:rPr>
                <w:rFonts w:ascii="Cambria Math" w:eastAsia="Arial" w:hAnsi="Cambria Math" w:cs="Arial"/>
                <w:i/>
                <w:color w:val="000000"/>
              </w:rPr>
            </m:ctrlPr>
          </m:sSubPr>
          <m:e>
            <m:r>
              <m:rPr>
                <m:sty m:val="bi"/>
              </m:rPr>
              <w:rPr>
                <w:rFonts w:ascii="Cambria Math" w:eastAsia="Arial" w:hAnsi="Cambria Math" w:cs="Arial"/>
                <w:color w:val="000000"/>
              </w:rPr>
              <m:t>v</m:t>
            </m:r>
            <m:ctrlPr>
              <w:rPr>
                <w:rFonts w:ascii="Cambria Math" w:eastAsia="Arial" w:hAnsi="Cambria Math" w:cs="Arial"/>
                <w:b/>
                <w:i/>
                <w:color w:val="000000"/>
              </w:rPr>
            </m:ctrlPr>
          </m:e>
          <m:sub>
            <m:r>
              <w:rPr>
                <w:rFonts w:ascii="Cambria Math" w:eastAsia="Arial" w:hAnsi="Cambria Math" w:cs="Arial"/>
                <w:color w:val="000000"/>
              </w:rPr>
              <m:t>k</m:t>
            </m:r>
          </m:sub>
        </m:sSub>
        <m:r>
          <w:rPr>
            <w:rFonts w:ascii="Cambria Math" w:eastAsia="Arial" w:hAnsi="Cambria Math" w:cs="Arial"/>
            <w:color w:val="000000"/>
          </w:rPr>
          <m:t>∈</m:t>
        </m:r>
        <m:sSup>
          <m:sSupPr>
            <m:ctrlPr>
              <w:rPr>
                <w:rFonts w:ascii="Cambria Math" w:eastAsia="Arial" w:hAnsi="Cambria Math" w:cs="Arial"/>
                <w:i/>
              </w:rPr>
            </m:ctrlPr>
          </m:sSupPr>
          <m:e>
            <m:r>
              <m:rPr>
                <m:scr m:val="double-struck"/>
              </m:rPr>
              <w:rPr>
                <w:rFonts w:ascii="Cambria Math" w:eastAsia="Arial" w:hAnsi="Cambria Math" w:cs="Arial"/>
              </w:rPr>
              <m:t>R</m:t>
            </m:r>
          </m:e>
          <m:sup>
            <m:sSub>
              <m:sSubPr>
                <m:ctrlPr>
                  <w:rPr>
                    <w:rFonts w:ascii="Cambria Math" w:eastAsia="Arial" w:hAnsi="Cambria Math" w:cs="Arial"/>
                    <w:i/>
                  </w:rPr>
                </m:ctrlPr>
              </m:sSubPr>
              <m:e>
                <m:r>
                  <w:rPr>
                    <w:rFonts w:ascii="Cambria Math" w:eastAsia="Arial" w:hAnsi="Cambria Math" w:cs="Arial"/>
                  </w:rPr>
                  <m:t>d</m:t>
                </m:r>
              </m:e>
              <m:sub>
                <m:r>
                  <w:rPr>
                    <w:rFonts w:ascii="Cambria Math" w:eastAsia="Arial" w:hAnsi="Cambria Math" w:cs="Arial"/>
                  </w:rPr>
                  <m:t>t</m:t>
                </m:r>
              </m:sub>
            </m:sSub>
          </m:sup>
        </m:sSup>
      </m:oMath>
      <w:r>
        <w:rPr>
          <w:rFonts w:ascii="Arial" w:eastAsia="Arial" w:hAnsi="Arial" w:cs="Arial"/>
          <w:color w:val="000000"/>
        </w:rPr>
        <w:t>, one for each cell type, as</w:t>
      </w:r>
    </w:p>
    <w:tbl>
      <w:tblPr>
        <w:tblStyle w:val="TableNormal1"/>
        <w:tblW w:w="0" w:type="auto"/>
        <w:tblInd w:w="5" w:type="dxa"/>
        <w:tblLook w:val="04A0" w:firstRow="1" w:lastRow="0" w:firstColumn="1" w:lastColumn="0" w:noHBand="0" w:noVBand="1"/>
      </w:tblPr>
      <w:tblGrid>
        <w:gridCol w:w="2122"/>
        <w:gridCol w:w="5103"/>
        <w:gridCol w:w="2125"/>
      </w:tblGrid>
      <w:tr w:rsidR="005A37E2" w14:paraId="20A52113" w14:textId="77777777" w:rsidTr="005A37E2">
        <w:tc>
          <w:tcPr>
            <w:tcW w:w="2122" w:type="dxa"/>
          </w:tcPr>
          <w:p w14:paraId="16FBD8CB" w14:textId="77777777" w:rsidR="005A37E2" w:rsidRDefault="005A37E2" w:rsidP="00F506E3">
            <w:pPr>
              <w:spacing w:line="480" w:lineRule="auto"/>
              <w:jc w:val="both"/>
              <w:rPr>
                <w:rFonts w:ascii="Arial" w:eastAsia="Arial" w:hAnsi="Arial" w:cs="Arial"/>
                <w:color w:val="000000"/>
              </w:rPr>
            </w:pPr>
          </w:p>
        </w:tc>
        <w:tc>
          <w:tcPr>
            <w:tcW w:w="5103" w:type="dxa"/>
          </w:tcPr>
          <w:p w14:paraId="56B8A54F" w14:textId="0C977920" w:rsidR="005A37E2" w:rsidRDefault="00FA5BB1" w:rsidP="00F506E3">
            <w:pPr>
              <w:spacing w:line="480" w:lineRule="auto"/>
              <w:jc w:val="center"/>
              <w:rPr>
                <w:rFonts w:ascii="Arial" w:eastAsia="Arial" w:hAnsi="Arial" w:cs="Arial"/>
                <w:color w:val="000000"/>
              </w:rPr>
            </w:pPr>
            <m:oMathPara>
              <m:oMath>
                <m:sSub>
                  <m:sSubPr>
                    <m:ctrlPr>
                      <w:rPr>
                        <w:rFonts w:ascii="Cambria Math" w:eastAsia="Arial" w:hAnsi="Cambria Math" w:cs="Arial"/>
                        <w:i/>
                        <w:color w:val="000000"/>
                      </w:rPr>
                    </m:ctrlPr>
                  </m:sSubPr>
                  <m:e>
                    <m:r>
                      <m:rPr>
                        <m:sty m:val="bi"/>
                      </m:rPr>
                      <w:rPr>
                        <w:rFonts w:ascii="Cambria Math" w:eastAsia="Arial" w:hAnsi="Cambria Math" w:cs="Arial"/>
                        <w:color w:val="000000"/>
                      </w:rPr>
                      <m:t>v</m:t>
                    </m:r>
                    <m:ctrlPr>
                      <w:rPr>
                        <w:rFonts w:ascii="Cambria Math" w:eastAsia="Arial" w:hAnsi="Cambria Math" w:cs="Arial"/>
                        <w:b/>
                        <w:i/>
                        <w:color w:val="000000"/>
                      </w:rPr>
                    </m:ctrlPr>
                  </m:e>
                  <m:sub>
                    <m:r>
                      <w:rPr>
                        <w:rFonts w:ascii="Cambria Math" w:eastAsia="Arial" w:hAnsi="Cambria Math" w:cs="Arial"/>
                        <w:color w:val="000000"/>
                      </w:rPr>
                      <m:t>k</m:t>
                    </m:r>
                  </m:sub>
                </m:sSub>
                <m:r>
                  <w:rPr>
                    <w:rFonts w:ascii="Cambria Math" w:eastAsia="Arial" w:hAnsi="Cambria Math" w:cs="Arial"/>
                    <w:color w:val="000000"/>
                  </w:rPr>
                  <m:t>=squash</m:t>
                </m:r>
                <m:d>
                  <m:dPr>
                    <m:ctrlPr>
                      <w:rPr>
                        <w:rFonts w:ascii="Cambria Math" w:eastAsia="Arial" w:hAnsi="Cambria Math" w:cs="Arial"/>
                        <w:i/>
                        <w:color w:val="000000"/>
                      </w:rPr>
                    </m:ctrlPr>
                  </m:dPr>
                  <m:e>
                    <m:nary>
                      <m:naryPr>
                        <m:chr m:val="∑"/>
                        <m:ctrlPr>
                          <w:rPr>
                            <w:rFonts w:ascii="Cambria Math" w:eastAsia="Arial" w:hAnsi="Cambria Math" w:cs="Arial"/>
                            <w:i/>
                            <w:color w:val="000000"/>
                          </w:rPr>
                        </m:ctrlPr>
                      </m:naryPr>
                      <m:sub>
                        <m:r>
                          <w:rPr>
                            <w:rFonts w:ascii="Cambria Math" w:eastAsia="Arial" w:hAnsi="Cambria Math" w:cs="Arial"/>
                            <w:color w:val="000000"/>
                          </w:rPr>
                          <m:t>l</m:t>
                        </m:r>
                      </m:sub>
                      <m:sup>
                        <m:r>
                          <w:rPr>
                            <w:rFonts w:ascii="Cambria Math" w:eastAsia="Arial" w:hAnsi="Cambria Math" w:cs="Arial"/>
                            <w:color w:val="000000"/>
                          </w:rPr>
                          <m:t>L</m:t>
                        </m:r>
                      </m:sup>
                      <m:e>
                        <m:sSub>
                          <m:sSubPr>
                            <m:ctrlPr>
                              <w:rPr>
                                <w:rFonts w:ascii="Cambria Math" w:eastAsia="Arial" w:hAnsi="Cambria Math" w:cs="Arial"/>
                                <w:i/>
                                <w:color w:val="000000"/>
                              </w:rPr>
                            </m:ctrlPr>
                          </m:sSubPr>
                          <m:e>
                            <m:r>
                              <w:rPr>
                                <w:rFonts w:ascii="Cambria Math" w:eastAsia="Arial" w:hAnsi="Cambria Math" w:cs="Arial"/>
                                <w:color w:val="000000"/>
                              </w:rPr>
                              <m:t>c</m:t>
                            </m:r>
                          </m:e>
                          <m:sub>
                            <m:r>
                              <w:rPr>
                                <w:rFonts w:ascii="Cambria Math" w:eastAsia="Arial" w:hAnsi="Cambria Math" w:cs="Arial"/>
                                <w:color w:val="000000"/>
                              </w:rPr>
                              <m:t>kl</m:t>
                            </m:r>
                          </m:sub>
                        </m:sSub>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kl</m:t>
                            </m:r>
                          </m:sub>
                        </m:sSub>
                        <m:sSub>
                          <m:sSubPr>
                            <m:ctrlPr>
                              <w:rPr>
                                <w:rFonts w:ascii="Cambria Math" w:eastAsia="Arial" w:hAnsi="Cambria Math" w:cs="Arial"/>
                                <w:i/>
                                <w:color w:val="000000"/>
                              </w:rPr>
                            </m:ctrlPr>
                          </m:sSubPr>
                          <m:e>
                            <m:r>
                              <m:rPr>
                                <m:sty m:val="bi"/>
                              </m:rPr>
                              <w:rPr>
                                <w:rFonts w:ascii="Cambria Math" w:eastAsia="Arial" w:hAnsi="Cambria Math" w:cs="Arial"/>
                                <w:color w:val="000000"/>
                              </w:rPr>
                              <m:t>u</m:t>
                            </m:r>
                            <m:ctrlPr>
                              <w:rPr>
                                <w:rFonts w:ascii="Cambria Math" w:eastAsia="Arial" w:hAnsi="Cambria Math" w:cs="Arial"/>
                                <w:b/>
                                <w:i/>
                                <w:color w:val="000000"/>
                              </w:rPr>
                            </m:ctrlPr>
                          </m:e>
                          <m:sub>
                            <m:r>
                              <w:rPr>
                                <w:rFonts w:ascii="Cambria Math" w:eastAsia="Arial" w:hAnsi="Cambria Math" w:cs="Arial"/>
                                <w:color w:val="000000"/>
                              </w:rPr>
                              <m:t>l</m:t>
                            </m:r>
                          </m:sub>
                        </m:sSub>
                      </m:e>
                    </m:nary>
                    <m:ctrlPr>
                      <w:rPr>
                        <w:rFonts w:ascii="Cambria Math" w:eastAsia="Arial" w:hAnsi="Cambria Math" w:cs="Arial"/>
                        <w:b/>
                        <w:i/>
                        <w:color w:val="000000"/>
                      </w:rPr>
                    </m:ctrlPr>
                  </m:e>
                </m:d>
                <m:r>
                  <m:rPr>
                    <m:sty m:val="bi"/>
                  </m:rPr>
                  <w:rPr>
                    <w:rFonts w:ascii="Cambria Math" w:eastAsia="Arial" w:hAnsi="Cambria Math" w:cs="Arial"/>
                    <w:color w:val="000000"/>
                  </w:rPr>
                  <m:t xml:space="preserve"> ∀</m:t>
                </m:r>
                <m:r>
                  <w:rPr>
                    <w:rFonts w:ascii="Cambria Math" w:eastAsia="Arial" w:hAnsi="Cambria Math" w:cs="Arial"/>
                    <w:color w:val="000000"/>
                  </w:rPr>
                  <m:t>k=1,…,K</m:t>
                </m:r>
              </m:oMath>
            </m:oMathPara>
          </w:p>
        </w:tc>
        <w:tc>
          <w:tcPr>
            <w:tcW w:w="2125" w:type="dxa"/>
            <w:vAlign w:val="center"/>
          </w:tcPr>
          <w:p w14:paraId="04AA9F12" w14:textId="0108D8AE" w:rsidR="005A37E2" w:rsidRDefault="005A37E2" w:rsidP="00F506E3">
            <w:pPr>
              <w:spacing w:line="480" w:lineRule="auto"/>
              <w:jc w:val="right"/>
              <w:rPr>
                <w:rFonts w:ascii="Arial" w:eastAsia="Arial" w:hAnsi="Arial" w:cs="Arial"/>
                <w:color w:val="000000"/>
              </w:rPr>
            </w:pPr>
            <w:r w:rsidRPr="00717442">
              <w:rPr>
                <w:rFonts w:ascii="Arial" w:hAnsi="Arial" w:cs="Arial"/>
                <w:iCs/>
              </w:rPr>
              <w:t>(</w:t>
            </w:r>
            <w:r>
              <w:rPr>
                <w:rFonts w:ascii="Arial" w:hAnsi="Arial" w:cs="Arial"/>
                <w:iCs/>
              </w:rPr>
              <w:t>44</w:t>
            </w:r>
            <w:r w:rsidRPr="00717442">
              <w:rPr>
                <w:rFonts w:ascii="Arial" w:hAnsi="Arial" w:cs="Arial"/>
                <w:iCs/>
              </w:rPr>
              <w:t>)</w:t>
            </w:r>
          </w:p>
        </w:tc>
      </w:tr>
    </w:tbl>
    <w:p w14:paraId="3BCD8DBE" w14:textId="3A15DEB3" w:rsidR="000F36EF" w:rsidRDefault="000F36EF" w:rsidP="00F506E3">
      <w:p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color w:val="000000"/>
        </w:rPr>
        <w:t xml:space="preserve">where </w:t>
      </w:r>
      <m:oMath>
        <m:r>
          <w:rPr>
            <w:rFonts w:ascii="Cambria Math" w:eastAsia="Arial" w:hAnsi="Cambria Math" w:cs="Arial"/>
            <w:color w:val="000000"/>
          </w:rPr>
          <m:t>squash</m:t>
        </m:r>
      </m:oMath>
      <w:r>
        <w:rPr>
          <w:rFonts w:ascii="Arial" w:eastAsia="Arial" w:hAnsi="Arial" w:cs="Arial"/>
          <w:color w:val="000000"/>
        </w:rPr>
        <w:t xml:space="preserve"> is the squashing function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&lt;EndNote&gt;&lt;Cite&gt;&lt;Author&gt;Patel&lt;/Author&gt;&lt;Year&gt;2007&lt;/Year&gt;&lt;RecNum&gt;159&lt;/RecNum&gt;&lt;DisplayText&gt;[104]&lt;/DisplayText&gt;&lt;record&gt;&lt;rec-number&gt;159&lt;/rec-number&gt;&lt;foreign-keys&gt;&lt;key app="EN" db-id="zsppx25fofftzxee95fx29p8tatf5vvawtvp" timestamp="0"&gt;159&lt;/key&gt;&lt;/foreign-keys&gt;&lt;ref-type name="Journal Article"&gt;17&lt;/ref-type&gt;&lt;contributors&gt;&lt;authors&gt;&lt;author&gt;Patel, N. D.&lt;/author&gt;&lt;author&gt;Nguang, S. K.&lt;/author&gt;&lt;author&gt;Coghill, G. G.&lt;/author&gt;&lt;/authors&gt;&lt;/contributors&gt;&lt;auth-address&gt;Department of Electrical and Computer Engineering University of Auckland, Auckland 1001, New Zealand. nd.patel@auckland.ac.nz&lt;/auth-address&gt;&lt;titles&gt;&lt;title&gt;Neural network implementation using bit streams&lt;/title&gt;&lt;secondary-title&gt;IEEE Trans Neural Netw&lt;/secondary-title&gt;&lt;/titles&gt;&lt;pages&gt;1488-504&lt;/pages&gt;&lt;volume&gt;18&lt;/volume&gt;&lt;number&gt;5&lt;/number&gt;&lt;edition&gt;2008/01/29&lt;/edition&gt;&lt;keywords&gt;&lt;keyword&gt;Computer Simulation&lt;/keyword&gt;&lt;keyword&gt;Computer Systems&lt;/keyword&gt;&lt;keyword&gt;Equipment Design&lt;/keyword&gt;&lt;keyword&gt;Equipment Failure Analysis&lt;/keyword&gt;&lt;keyword&gt;*Models, Theoretical&lt;/keyword&gt;&lt;keyword&gt;*Neural Networks, Computer&lt;/keyword&gt;&lt;keyword&gt;Signal Processing, Computer-Assisted/*instrumentation&lt;/keyword&gt;&lt;/keywords&gt;&lt;dates&gt;&lt;year&gt;2007&lt;/year&gt;&lt;pub-dates&gt;&lt;date&gt;Sep&lt;/date&gt;&lt;/pub-dates&gt;&lt;/dates&gt;&lt;isbn&gt;1045-9227 (Print)&amp;#xD;1045-9227 (Linking)&lt;/isbn&gt;&lt;accession-num&gt;18220196&lt;/accession-num&gt;&lt;urls&gt;&lt;related-urls&gt;&lt;url&gt;https://www.ncbi.nlm.nih.gov/pubmed/18220196&lt;/url&gt;&lt;/related-urls&gt;&lt;/urls&gt;&lt;electronic-resource-num&gt;10.1109/tnn.2007.895822&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[104]</w:t>
      </w:r>
      <w:r w:rsidR="0019774E">
        <w:rPr>
          <w:rFonts w:ascii="Arial" w:eastAsia="Arial" w:hAnsi="Arial" w:cs="Arial"/>
          <w:color w:val="000000"/>
        </w:rPr>
        <w:fldChar w:fldCharType="end"/>
      </w:r>
      <w:r w:rsidR="00AD437A">
        <w:rPr>
          <w:rFonts w:ascii="Arial" w:eastAsia="Arial" w:hAnsi="Arial" w:cs="Arial"/>
          <w:color w:val="000000"/>
        </w:rPr>
        <w:t xml:space="preserve"> </w:t>
      </w:r>
      <w:r>
        <w:rPr>
          <w:rFonts w:ascii="Arial" w:eastAsia="Arial" w:hAnsi="Arial" w:cs="Arial"/>
          <w:color w:val="000000"/>
        </w:rPr>
        <w:t xml:space="preserve">to normalize the magnitude of its input vector to be less than one, </w:t>
      </w:r>
      <m:oMath>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kl</m:t>
            </m:r>
          </m:sub>
        </m:sSub>
      </m:oMath>
      <w:r>
        <w:rPr>
          <w:rFonts w:ascii="Arial" w:eastAsia="Arial" w:hAnsi="Arial" w:cs="Arial"/>
          <w:b/>
          <w:color w:val="000000"/>
        </w:rPr>
        <w:t xml:space="preserve"> </w:t>
      </w:r>
      <w:r>
        <w:rPr>
          <w:rFonts w:ascii="Arial" w:eastAsia="Arial" w:hAnsi="Arial" w:cs="Arial"/>
        </w:rPr>
        <w:t xml:space="preserve">is another trainable weight matrix, and </w:t>
      </w:r>
      <m:oMath>
        <m:sSub>
          <m:sSubPr>
            <m:ctrlPr>
              <w:rPr>
                <w:rFonts w:ascii="Cambria Math" w:eastAsia="Arial" w:hAnsi="Cambria Math" w:cs="Arial"/>
                <w:i/>
                <w:color w:val="000000"/>
              </w:rPr>
            </m:ctrlPr>
          </m:sSubPr>
          <m:e>
            <m:r>
              <w:rPr>
                <w:rFonts w:ascii="Cambria Math" w:eastAsia="Arial" w:hAnsi="Cambria Math" w:cs="Arial"/>
                <w:color w:val="000000"/>
              </w:rPr>
              <m:t>c</m:t>
            </m:r>
          </m:e>
          <m:sub>
            <m:r>
              <w:rPr>
                <w:rFonts w:ascii="Cambria Math" w:eastAsia="Arial" w:hAnsi="Cambria Math" w:cs="Arial"/>
                <w:color w:val="000000"/>
              </w:rPr>
              <m:t>kl</m:t>
            </m:r>
          </m:sub>
        </m:sSub>
        <m:r>
          <w:rPr>
            <w:rFonts w:ascii="Cambria Math" w:eastAsia="Arial" w:hAnsi="Cambria Math" w:cs="Arial"/>
            <w:color w:val="000000"/>
          </w:rPr>
          <m:t xml:space="preserve"> ∀ l=1,…,L</m:t>
        </m:r>
      </m:oMath>
      <w:r>
        <w:rPr>
          <w:rFonts w:ascii="Arial" w:eastAsia="Arial" w:hAnsi="Arial" w:cs="Arial"/>
          <w:color w:val="000000"/>
        </w:rPr>
        <w:t xml:space="preserve"> are the coupling coefficients that represent the probability distribution of each primary capsule’</w:t>
      </w:r>
      <w:r w:rsidR="00F248C0">
        <w:rPr>
          <w:rFonts w:ascii="Arial" w:eastAsia="Arial" w:hAnsi="Arial" w:cs="Arial"/>
          <w:color w:val="000000"/>
        </w:rPr>
        <w:t>s</w:t>
      </w:r>
      <w:r>
        <w:rPr>
          <w:rFonts w:ascii="Arial" w:eastAsia="Arial" w:hAnsi="Arial" w:cs="Arial"/>
          <w:color w:val="000000"/>
        </w:rPr>
        <w:t xml:space="preserve"> impact on the prediction of cell type </w:t>
      </w:r>
      <m:oMath>
        <m:r>
          <w:rPr>
            <w:rFonts w:ascii="Cambria Math" w:eastAsia="Arial" w:hAnsi="Cambria Math" w:cs="Arial"/>
            <w:color w:val="000000"/>
          </w:rPr>
          <m:t>k</m:t>
        </m:r>
      </m:oMath>
      <w:r>
        <w:rPr>
          <w:rFonts w:ascii="Arial" w:eastAsia="Arial" w:hAnsi="Arial" w:cs="Arial"/>
          <w:color w:val="000000"/>
        </w:rPr>
        <w:t xml:space="preserve">.  </w:t>
      </w:r>
      <m:oMath>
        <m:sSub>
          <m:sSubPr>
            <m:ctrlPr>
              <w:rPr>
                <w:rFonts w:ascii="Cambria Math" w:eastAsia="Arial" w:hAnsi="Cambria Math" w:cs="Arial"/>
                <w:i/>
                <w:color w:val="000000"/>
              </w:rPr>
            </m:ctrlPr>
          </m:sSubPr>
          <m:e>
            <m:r>
              <w:rPr>
                <w:rFonts w:ascii="Cambria Math" w:eastAsia="Arial" w:hAnsi="Cambria Math" w:cs="Arial"/>
                <w:color w:val="000000"/>
              </w:rPr>
              <m:t>c</m:t>
            </m:r>
          </m:e>
          <m:sub>
            <m:r>
              <w:rPr>
                <w:rFonts w:ascii="Cambria Math" w:eastAsia="Arial" w:hAnsi="Cambria Math" w:cs="Arial"/>
                <w:color w:val="000000"/>
              </w:rPr>
              <m:t>kl</m:t>
            </m:r>
          </m:sub>
        </m:sSub>
      </m:oMath>
      <w:r>
        <w:rPr>
          <w:rFonts w:ascii="Arial" w:eastAsia="Arial" w:hAnsi="Arial" w:cs="Arial"/>
          <w:color w:val="000000"/>
        </w:rPr>
        <w:t xml:space="preserve"> is not trained but computed through the dynamic routing process proposed in the original capsule </w:t>
      </w:r>
      <w:r w:rsidRPr="00F506E3">
        <w:rPr>
          <w:rFonts w:ascii="Arial" w:eastAsia="Arial" w:hAnsi="Arial" w:cs="Arial"/>
          <w:color w:val="000000"/>
        </w:rPr>
        <w:t>networks</w:t>
      </w:r>
      <w:r w:rsidR="00AD437A">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&lt;EndNote&gt;&lt;Cite&gt;&lt;Author&gt;Wang&lt;/Author&gt;&lt;Year&gt;2020&lt;/Year&gt;&lt;RecNum&gt;157&lt;/RecNum&gt;&lt;DisplayText&gt;[103]&lt;/DisplayText&gt;&lt;record&gt;&lt;rec-number&gt;157&lt;/rec-number&gt;&lt;foreign-keys&gt;&lt;key app="EN" db-id="zsppx25fofftzxee95fx29p8tatf5vvawtvp" timestamp="0"&gt;157&lt;/key&gt;&lt;/foreign-keys&gt;&lt;ref-type name="Journal Article"&gt;17&lt;/ref-type&gt;&lt;contributors&gt;&lt;authors&gt;&lt;author&gt;Wang, L., Nie, R., Yu, Z. et al.&lt;/author&gt;&lt;/authors&gt;&lt;/contributors&gt;&lt;titles&gt;&lt;title&gt;An interpretable deep-learning architecture of capsule networks for identifying cell-type gene expression programs from single-cell RNA-sequencing data&lt;/title&gt;&lt;secondary-title&gt;Nat Mach Intell&lt;/secondary-title&gt;&lt;/titles&gt;&lt;pages&gt;693-703&lt;/pages&gt;&lt;volume&gt;2&lt;/volume&gt;&lt;dates&gt;&lt;year&gt;2020&lt;/year&gt;&lt;/dates&gt;&lt;urls&gt;&lt;/urls&gt;&lt;electronic-resource-num&gt;ttps://doi.org/10.1038/s42256-020-00244-4&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[103]</w:t>
      </w:r>
      <w:r w:rsidR="0019774E">
        <w:rPr>
          <w:rFonts w:ascii="Arial" w:eastAsia="Arial" w:hAnsi="Arial" w:cs="Arial"/>
          <w:color w:val="000000"/>
        </w:rPr>
        <w:fldChar w:fldCharType="end"/>
      </w:r>
      <w:r>
        <w:rPr>
          <w:rFonts w:ascii="Arial" w:eastAsia="Arial" w:hAnsi="Arial" w:cs="Arial"/>
          <w:color w:val="000000"/>
        </w:rPr>
        <w:t xml:space="preserve">. </w:t>
      </w:r>
      <w:r w:rsidRPr="00663026">
        <w:rPr>
          <w:rFonts w:ascii="Arial" w:eastAsia="Arial" w:hAnsi="Arial" w:cs="Arial"/>
          <w:color w:val="000000"/>
        </w:rPr>
        <w:t xml:space="preserve">The </w:t>
      </w:r>
      <w:r>
        <w:rPr>
          <w:rFonts w:ascii="Arial" w:eastAsia="Arial" w:hAnsi="Arial" w:cs="Arial"/>
          <w:color w:val="000000"/>
        </w:rPr>
        <w:t>magnitude</w:t>
      </w:r>
      <w:r w:rsidRPr="00663026">
        <w:rPr>
          <w:rFonts w:ascii="Arial" w:eastAsia="Arial" w:hAnsi="Arial" w:cs="Arial"/>
          <w:color w:val="000000"/>
        </w:rPr>
        <w:t xml:space="preserve"> of each type </w:t>
      </w:r>
      <w:r w:rsidR="00F248C0">
        <w:rPr>
          <w:rFonts w:ascii="Arial" w:eastAsia="Arial" w:hAnsi="Arial" w:cs="Arial"/>
          <w:color w:val="000000"/>
        </w:rPr>
        <w:t xml:space="preserve">of </w:t>
      </w:r>
      <w:r w:rsidRPr="00663026">
        <w:rPr>
          <w:rFonts w:ascii="Arial" w:eastAsia="Arial" w:hAnsi="Arial" w:cs="Arial"/>
          <w:color w:val="000000"/>
        </w:rPr>
        <w:t>capsule</w:t>
      </w:r>
      <w:r>
        <w:rPr>
          <w:rFonts w:ascii="Arial" w:eastAsia="Arial" w:hAnsi="Arial" w:cs="Arial"/>
          <w:color w:val="000000"/>
        </w:rPr>
        <w:t xml:space="preserve"> </w:t>
      </w:r>
      <m:oMath>
        <m:sSub>
          <m:sSubPr>
            <m:ctrlPr>
              <w:rPr>
                <w:rFonts w:ascii="Cambria Math" w:eastAsia="Arial" w:hAnsi="Cambria Math" w:cs="Arial"/>
                <w:i/>
                <w:color w:val="000000"/>
              </w:rPr>
            </m:ctrlPr>
          </m:sSubPr>
          <m:e>
            <m:r>
              <m:rPr>
                <m:sty m:val="bi"/>
              </m:rPr>
              <w:rPr>
                <w:rFonts w:ascii="Cambria Math" w:eastAsia="Arial" w:hAnsi="Cambria Math" w:cs="Arial"/>
                <w:color w:val="000000"/>
              </w:rPr>
              <m:t>v</m:t>
            </m:r>
            <m:ctrlPr>
              <w:rPr>
                <w:rFonts w:ascii="Cambria Math" w:eastAsia="Arial" w:hAnsi="Cambria Math" w:cs="Arial"/>
                <w:b/>
                <w:i/>
                <w:color w:val="000000"/>
              </w:rPr>
            </m:ctrlPr>
          </m:e>
          <m:sub>
            <m:r>
              <w:rPr>
                <w:rFonts w:ascii="Cambria Math" w:eastAsia="Arial" w:hAnsi="Cambria Math" w:cs="Arial"/>
                <w:color w:val="000000"/>
              </w:rPr>
              <m:t>k</m:t>
            </m:r>
          </m:sub>
        </m:sSub>
      </m:oMath>
      <w:r>
        <w:rPr>
          <w:rFonts w:ascii="Arial" w:eastAsia="Arial" w:hAnsi="Arial" w:cs="Arial"/>
          <w:color w:val="000000"/>
        </w:rPr>
        <w:t xml:space="preserve"> </w:t>
      </w:r>
      <w:r w:rsidRPr="00663026">
        <w:rPr>
          <w:rFonts w:ascii="Arial" w:eastAsia="Arial" w:hAnsi="Arial" w:cs="Arial"/>
          <w:color w:val="000000"/>
        </w:rPr>
        <w:t xml:space="preserve">represents the probability of </w:t>
      </w:r>
      <w:r>
        <w:rPr>
          <w:rFonts w:ascii="Arial" w:eastAsia="Arial" w:hAnsi="Arial" w:cs="Arial"/>
          <w:color w:val="000000"/>
        </w:rPr>
        <w:t xml:space="preserve">a </w:t>
      </w:r>
      <w:r w:rsidRPr="00663026">
        <w:rPr>
          <w:rFonts w:ascii="Arial" w:eastAsia="Arial" w:hAnsi="Arial" w:cs="Arial"/>
          <w:color w:val="000000"/>
        </w:rPr>
        <w:t xml:space="preserve">single cell </w:t>
      </w:r>
      <m:oMath>
        <m:sSub>
          <m:sSubPr>
            <m:ctrlPr>
              <w:rPr>
                <w:rFonts w:ascii="Cambria Math" w:eastAsia="Arial" w:hAnsi="Cambria Math" w:cs="Arial"/>
                <w:b/>
                <w:i/>
                <w:color w:val="000000"/>
              </w:rPr>
            </m:ctrlPr>
          </m:sSubPr>
          <m:e>
            <m:r>
              <m:rPr>
                <m:sty m:val="bi"/>
              </m:rPr>
              <w:rPr>
                <w:rFonts w:ascii="Cambria Math" w:eastAsia="Arial" w:hAnsi="Cambria Math" w:cs="Arial"/>
                <w:color w:val="000000"/>
              </w:rPr>
              <m:t>x</m:t>
            </m:r>
          </m:e>
          <m:sub>
            <m:r>
              <w:rPr>
                <w:rFonts w:ascii="Cambria Math" w:eastAsia="Arial" w:hAnsi="Cambria Math" w:cs="Arial"/>
                <w:color w:val="000000"/>
              </w:rPr>
              <m:t>n</m:t>
            </m:r>
          </m:sub>
        </m:sSub>
      </m:oMath>
      <w:r w:rsidRPr="00663026">
        <w:rPr>
          <w:rFonts w:ascii="Arial" w:eastAsia="Arial" w:hAnsi="Arial" w:cs="Arial"/>
          <w:color w:val="000000"/>
        </w:rPr>
        <w:t xml:space="preserve"> belonging to cell type</w:t>
      </w:r>
      <w:r>
        <w:rPr>
          <w:rFonts w:ascii="Arial" w:eastAsia="Arial" w:hAnsi="Arial" w:cs="Arial"/>
          <w:color w:val="000000"/>
        </w:rPr>
        <w:t xml:space="preserve"> </w:t>
      </w:r>
      <m:oMath>
        <m:r>
          <w:rPr>
            <w:rFonts w:ascii="Cambria Math" w:eastAsia="Arial" w:hAnsi="Cambria Math" w:cs="Arial"/>
            <w:color w:val="000000"/>
          </w:rPr>
          <m:t>k</m:t>
        </m:r>
      </m:oMath>
      <w:r>
        <w:rPr>
          <w:rFonts w:ascii="Arial" w:eastAsia="Arial" w:hAnsi="Arial" w:cs="Arial"/>
          <w:color w:val="000000"/>
        </w:rPr>
        <w:t>,</w:t>
      </w:r>
      <w:r w:rsidR="00AA5BC8">
        <w:rPr>
          <w:rFonts w:ascii="Arial" w:eastAsia="Arial" w:hAnsi="Arial" w:cs="Arial"/>
          <w:color w:val="000000"/>
        </w:rPr>
        <w:t xml:space="preserve"> </w:t>
      </w:r>
      <w:r>
        <w:rPr>
          <w:rFonts w:ascii="Arial" w:eastAsia="Arial" w:hAnsi="Arial" w:cs="Arial"/>
          <w:color w:val="000000"/>
        </w:rPr>
        <w:t xml:space="preserve">which will be used for cell type classification. </w:t>
      </w:r>
      <w:r>
        <w:rPr>
          <w:rFonts w:ascii="Arial" w:eastAsia="Arial" w:hAnsi="Arial" w:cs="Arial"/>
          <w:color w:val="000000"/>
        </w:rPr>
        <w:tab/>
      </w:r>
    </w:p>
    <w:p w14:paraId="2411E344" w14:textId="6976D7ED" w:rsidR="000F36EF" w:rsidRPr="004A1CBF" w:rsidRDefault="000F36EF" w:rsidP="00F506E3">
      <w:pPr>
        <w:pBdr>
          <w:top w:val="nil"/>
          <w:left w:val="nil"/>
          <w:bottom w:val="nil"/>
          <w:right w:val="nil"/>
          <w:between w:val="nil"/>
        </w:pBdr>
        <w:spacing w:line="480" w:lineRule="auto"/>
        <w:ind w:firstLine="720"/>
        <w:jc w:val="both"/>
        <w:rPr>
          <w:rFonts w:ascii="Whitney-Book" w:eastAsiaTheme="minorEastAsia" w:hAnsi="Whitney-Book" w:cs="Whitney-Book"/>
          <w:sz w:val="16"/>
          <w:szCs w:val="16"/>
        </w:rPr>
      </w:pPr>
      <w:r>
        <w:rPr>
          <w:rFonts w:ascii="Arial" w:eastAsia="Arial" w:hAnsi="Arial" w:cs="Arial"/>
          <w:color w:val="000000"/>
        </w:rPr>
        <w:t>The training of the network minimizes the cross-entropy loss by the back-propagation algorithm. Once trained, the interpretation of marker genes and regulatory module</w:t>
      </w:r>
      <w:r w:rsidR="00F248C0">
        <w:rPr>
          <w:rFonts w:ascii="Arial" w:eastAsia="Arial" w:hAnsi="Arial" w:cs="Arial"/>
          <w:color w:val="000000"/>
        </w:rPr>
        <w:t>s</w:t>
      </w:r>
      <w:r>
        <w:rPr>
          <w:rFonts w:ascii="Arial" w:eastAsia="Arial" w:hAnsi="Arial" w:cs="Arial"/>
          <w:color w:val="000000"/>
        </w:rPr>
        <w:t xml:space="preserve"> can be achieved by determining first the important primary capsules for each cell type and then the most significant genes for each important primary capsule</w:t>
      </w:r>
      <w:r w:rsidR="007C344C">
        <w:rPr>
          <w:rFonts w:ascii="Arial" w:eastAsia="Arial" w:hAnsi="Arial" w:cs="Arial"/>
          <w:color w:val="000000"/>
        </w:rPr>
        <w:t xml:space="preserve"> (</w:t>
      </w:r>
      <w:r>
        <w:rPr>
          <w:rFonts w:ascii="Arial" w:eastAsia="Arial" w:hAnsi="Arial" w:cs="Arial"/>
          <w:color w:val="000000"/>
        </w:rPr>
        <w:t xml:space="preserve">identified based on  </w:t>
      </w:r>
      <m:oMath>
        <m:sSub>
          <m:sSubPr>
            <m:ctrlPr>
              <w:rPr>
                <w:rFonts w:ascii="Cambria Math" w:eastAsia="Arial" w:hAnsi="Cambria Math" w:cs="Arial"/>
                <w:i/>
                <w:color w:val="000000"/>
              </w:rPr>
            </m:ctrlPr>
          </m:sSubPr>
          <m:e>
            <m:r>
              <w:rPr>
                <w:rFonts w:ascii="Cambria Math" w:eastAsia="Arial" w:hAnsi="Cambria Math" w:cs="Arial"/>
                <w:color w:val="000000"/>
              </w:rPr>
              <m:t>c</m:t>
            </m:r>
          </m:e>
          <m:sub>
            <m:r>
              <w:rPr>
                <w:rFonts w:ascii="Cambria Math" w:eastAsia="Arial" w:hAnsi="Cambria Math" w:cs="Arial"/>
                <w:color w:val="000000"/>
              </w:rPr>
              <m:t>kl</m:t>
            </m:r>
          </m:sub>
        </m:sSub>
      </m:oMath>
      <w:r>
        <w:rPr>
          <w:rFonts w:ascii="Arial" w:eastAsia="Arial" w:hAnsi="Arial" w:cs="Arial"/>
          <w:color w:val="000000"/>
        </w:rPr>
        <w:t xml:space="preserve"> directly</w:t>
      </w:r>
      <w:r w:rsidR="007C344C">
        <w:rPr>
          <w:rFonts w:ascii="Arial" w:eastAsia="Arial" w:hAnsi="Arial" w:cs="Arial"/>
          <w:color w:val="000000"/>
        </w:rPr>
        <w:t>)</w:t>
      </w:r>
      <w:r>
        <w:rPr>
          <w:rFonts w:ascii="Arial" w:eastAsia="Arial" w:hAnsi="Arial" w:cs="Arial"/>
          <w:color w:val="000000"/>
        </w:rPr>
        <w:t xml:space="preserve">. To determine the genes that are important for an important primary capsule  </w:t>
      </w:r>
      <m:oMath>
        <m:r>
          <w:rPr>
            <w:rFonts w:ascii="Cambria Math" w:eastAsia="Arial" w:hAnsi="Cambria Math" w:cs="Arial"/>
            <w:color w:val="000000"/>
          </w:rPr>
          <m:t>l</m:t>
        </m:r>
      </m:oMath>
      <w:r>
        <w:rPr>
          <w:rFonts w:ascii="Arial" w:eastAsia="Arial" w:hAnsi="Arial" w:cs="Arial"/>
          <w:color w:val="000000"/>
        </w:rPr>
        <w:t xml:space="preserve">, genes are ranked </w:t>
      </w:r>
      <w:proofErr w:type="gramStart"/>
      <w:r>
        <w:rPr>
          <w:rFonts w:ascii="Arial" w:eastAsia="Arial" w:hAnsi="Arial" w:cs="Arial"/>
          <w:color w:val="000000"/>
        </w:rPr>
        <w:t>base</w:t>
      </w:r>
      <w:proofErr w:type="gramEnd"/>
      <w:r>
        <w:rPr>
          <w:rFonts w:ascii="Arial" w:eastAsia="Arial" w:hAnsi="Arial" w:cs="Arial"/>
          <w:color w:val="000000"/>
        </w:rPr>
        <w:t xml:space="preserve"> on the scores of the f</w:t>
      </w:r>
      <w:r w:rsidR="00F248C0">
        <w:rPr>
          <w:rFonts w:ascii="Arial" w:eastAsia="Arial" w:hAnsi="Arial" w:cs="Arial"/>
          <w:color w:val="000000"/>
        </w:rPr>
        <w:t>ir</w:t>
      </w:r>
      <w:r>
        <w:rPr>
          <w:rFonts w:ascii="Arial" w:eastAsia="Arial" w:hAnsi="Arial" w:cs="Arial"/>
          <w:color w:val="000000"/>
        </w:rPr>
        <w:t>st princip</w:t>
      </w:r>
      <w:r w:rsidR="00F248C0">
        <w:rPr>
          <w:rFonts w:ascii="Arial" w:eastAsia="Arial" w:hAnsi="Arial" w:cs="Arial"/>
          <w:color w:val="000000"/>
        </w:rPr>
        <w:t>al</w:t>
      </w:r>
      <w:r>
        <w:rPr>
          <w:rFonts w:ascii="Arial" w:eastAsia="Arial" w:hAnsi="Arial" w:cs="Arial"/>
          <w:color w:val="000000"/>
        </w:rPr>
        <w:t xml:space="preserve"> </w:t>
      </w:r>
      <w:r>
        <w:rPr>
          <w:rFonts w:ascii="Arial" w:eastAsia="Arial" w:hAnsi="Arial" w:cs="Arial"/>
          <w:color w:val="000000"/>
        </w:rPr>
        <w:lastRenderedPageBreak/>
        <w:t xml:space="preserve">component computed from the columns of </w:t>
      </w:r>
      <m:oMath>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P,l</m:t>
            </m:r>
          </m:sub>
        </m:sSub>
      </m:oMath>
      <w:r>
        <w:rPr>
          <w:rFonts w:ascii="Arial" w:eastAsia="Arial" w:hAnsi="Arial" w:cs="Arial"/>
          <w:color w:val="000000"/>
        </w:rPr>
        <w:t xml:space="preserve"> and then the markers are obtained by a greedy search along</w:t>
      </w:r>
      <w:r w:rsidR="00F248C0">
        <w:rPr>
          <w:rFonts w:ascii="Arial" w:eastAsia="Arial" w:hAnsi="Arial" w:cs="Arial"/>
          <w:color w:val="000000"/>
        </w:rPr>
        <w:t xml:space="preserve"> with</w:t>
      </w:r>
      <w:r>
        <w:rPr>
          <w:rFonts w:ascii="Arial" w:eastAsia="Arial" w:hAnsi="Arial" w:cs="Arial"/>
          <w:color w:val="000000"/>
        </w:rPr>
        <w:t xml:space="preserve"> the ranked list for the best classification performance. </w:t>
      </w:r>
    </w:p>
    <w:p w14:paraId="3E3D4A18" w14:textId="478E3E7A" w:rsidR="000F36EF" w:rsidRPr="004A1CBF" w:rsidRDefault="000F36EF" w:rsidP="00F506E3">
      <w:pPr>
        <w:pBdr>
          <w:top w:val="nil"/>
          <w:left w:val="nil"/>
          <w:bottom w:val="nil"/>
          <w:right w:val="nil"/>
          <w:between w:val="nil"/>
        </w:pBdr>
        <w:spacing w:before="120" w:after="120" w:line="480" w:lineRule="auto"/>
        <w:jc w:val="both"/>
        <w:rPr>
          <w:rFonts w:ascii="Arial" w:eastAsia="Arial" w:hAnsi="Arial" w:cs="Arial"/>
          <w:color w:val="000000"/>
        </w:rPr>
      </w:pPr>
      <w:r>
        <w:rPr>
          <w:rFonts w:ascii="Arial" w:eastAsia="Arial" w:hAnsi="Arial" w:cs="Arial"/>
          <w:i/>
          <w:color w:val="000000"/>
          <w:u w:val="single"/>
        </w:rPr>
        <w:t xml:space="preserve">Evaluation </w:t>
      </w:r>
      <w:proofErr w:type="spellStart"/>
      <w:r>
        <w:rPr>
          <w:rFonts w:ascii="Arial" w:eastAsia="Arial" w:hAnsi="Arial" w:cs="Arial"/>
          <w:i/>
          <w:color w:val="000000"/>
          <w:u w:val="single"/>
        </w:rPr>
        <w:t>matrics</w:t>
      </w:r>
      <w:proofErr w:type="spellEnd"/>
      <w:r w:rsidRPr="00491D87">
        <w:rPr>
          <w:rFonts w:ascii="Arial" w:eastAsia="Arial" w:hAnsi="Arial" w:cs="Arial"/>
          <w:i/>
          <w:color w:val="000000"/>
          <w:u w:val="single"/>
        </w:rPr>
        <w:t>:</w:t>
      </w:r>
      <w:r>
        <w:rPr>
          <w:rFonts w:ascii="Arial" w:eastAsia="Arial" w:hAnsi="Arial" w:cs="Arial"/>
          <w:color w:val="000000"/>
        </w:rPr>
        <w:t xml:space="preserve"> Accuracy</w:t>
      </w:r>
      <w:r w:rsidR="004A1CBF">
        <w:rPr>
          <w:rFonts w:ascii="Arial" w:eastAsia="Arial" w:hAnsi="Arial" w:cs="Arial"/>
          <w:color w:val="000000"/>
        </w:rPr>
        <w:t xml:space="preserve"> of the predicted cell types was evaluated.  </w:t>
      </w:r>
      <w:r>
        <w:rPr>
          <w:rFonts w:ascii="Arial" w:eastAsia="Arial" w:hAnsi="Arial" w:cs="Arial"/>
          <w:color w:val="000000"/>
        </w:rPr>
        <w:t xml:space="preserve"> </w:t>
      </w:r>
    </w:p>
    <w:p w14:paraId="0BEE83CE" w14:textId="358DC0E8" w:rsidR="004527D1" w:rsidRPr="004527D1" w:rsidRDefault="000F36EF" w:rsidP="00F506E3">
      <w:p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i/>
          <w:color w:val="000000"/>
          <w:u w:val="single"/>
        </w:rPr>
        <w:t>Results</w:t>
      </w:r>
      <w:r w:rsidR="00AA5BC8">
        <w:rPr>
          <w:rFonts w:ascii="Arial" w:eastAsia="Arial" w:hAnsi="Arial" w:cs="Arial"/>
          <w:i/>
          <w:color w:val="000000"/>
          <w:u w:val="single"/>
        </w:rPr>
        <w:t>.</w:t>
      </w:r>
      <w:r w:rsidR="00AA5BC8" w:rsidRPr="00AA5BC8">
        <w:rPr>
          <w:rFonts w:ascii="Arial" w:eastAsia="Arial" w:hAnsi="Arial" w:cs="Arial"/>
          <w:i/>
          <w:color w:val="000000"/>
        </w:rPr>
        <w:t xml:space="preserve"> </w:t>
      </w:r>
      <w:proofErr w:type="spellStart"/>
      <w:r>
        <w:rPr>
          <w:rFonts w:ascii="Arial" w:eastAsia="Arial" w:hAnsi="Arial" w:cs="Arial"/>
          <w:color w:val="000000"/>
        </w:rPr>
        <w:t>scCapsNet’s</w:t>
      </w:r>
      <w:proofErr w:type="spellEnd"/>
      <w:r>
        <w:rPr>
          <w:rFonts w:ascii="Arial" w:eastAsia="Arial" w:hAnsi="Arial" w:cs="Arial"/>
          <w:color w:val="000000"/>
        </w:rPr>
        <w:t xml:space="preserve"> performance was evaluated on </w:t>
      </w:r>
      <w:r w:rsidR="00EB05A4">
        <w:rPr>
          <w:rFonts w:ascii="Arial" w:eastAsia="Arial" w:hAnsi="Arial" w:cs="Arial"/>
          <w:color w:val="000000"/>
        </w:rPr>
        <w:t xml:space="preserve">human </w:t>
      </w:r>
      <w:r>
        <w:rPr>
          <w:rFonts w:ascii="Arial" w:eastAsia="Arial" w:hAnsi="Arial" w:cs="Arial"/>
          <w:color w:val="000000"/>
        </w:rPr>
        <w:t xml:space="preserve">PBMCs </w:t>
      </w:r>
      <w:r w:rsidR="0019774E">
        <w:rPr>
          <w:rFonts w:ascii="Arial" w:eastAsia="Arial" w:hAnsi="Arial" w:cs="Arial"/>
          <w:color w:val="000000"/>
        </w:rPr>
        <w:fldChar w:fldCharType="begin">
          <w:fldData xml:space="preserve">PEVuZE5vdGU+PENpdGU+PEF1dGhvcj5aaGVuZzwvQXV0aG9yPjxZZWFyPjIwMTc8L1llYXI+PFJl
Y051bT4xNjE8L1JlY051bT48RGlzcGxheVRleHQ+WzEwNV08L0Rpc3BsYXlUZXh0PjxyZWNvcmQ+
PHJlYy1udW1iZXI+MTYxPC9yZWMtbnVtYmVyPjxmb3JlaWduLWtleXM+PGtleSBhcHA9IkVOIiBk
Yi1pZD0ienNwcHgyNWZvZmZ0enhlZTk1ZngyOXA4dGF0ZjV2dmF3dHZwIiB0aW1lc3RhbXA9IjAi
PjE2MTwva2V5PjwvZm9yZWlnbi1rZXlzPjxyZWYtdHlwZSBuYW1lPSJKb3VybmFsIEFydGljbGUi
PjE3PC9yZWYtdHlwZT48Y29udHJpYnV0b3JzPjxhdXRob3JzPjxhdXRob3I+WmhlbmcsIEcuIFgu
PC9hdXRob3I+PGF1dGhvcj5UZXJyeSwgSi4gTS48L2F1dGhvcj48YXV0aG9yPkJlbGdyYWRlciwg
UC48L2F1dGhvcj48YXV0aG9yPlJ5dmtpbiwgUC48L2F1dGhvcj48YXV0aG9yPkJlbnQsIFouIFcu
PC9hdXRob3I+PGF1dGhvcj5XaWxzb24sIFIuPC9hdXRob3I+PGF1dGhvcj5aaXJhbGRvLCBTLiBC
LjwvYXV0aG9yPjxhdXRob3I+V2hlZWxlciwgVC4gRC48L2F1dGhvcj48YXV0aG9yPk1jRGVybW90
dCwgRy4gUC48L2F1dGhvcj48YXV0aG9yPlpodSwgSi48L2F1dGhvcj48YXV0aG9yPkdyZWdvcnks
IE0uIFQuPC9hdXRob3I+PGF1dGhvcj5TaHVnYSwgSi48L2F1dGhvcj48YXV0aG9yPk1vbnRlc2Ns
YXJvcywgTC48L2F1dGhvcj48YXV0aG9yPlVuZGVyd29vZCwgSi4gRy48L2F1dGhvcj48YXV0aG9y
Pk1hc3F1ZWxpZXIsIEQuIEEuPC9hdXRob3I+PGF1dGhvcj5OaXNoaW11cmEsIFMuIFkuPC9hdXRo
b3I+PGF1dGhvcj5TY2huYWxsLUxldmluLCBNLjwvYXV0aG9yPjxhdXRob3I+V3lhdHQsIFAuIFcu
PC9hdXRob3I+PGF1dGhvcj5IaW5kc29uLCBDLiBNLjwvYXV0aG9yPjxhdXRob3I+QmhhcmFkd2Fq
LCBSLjwvYXV0aG9yPjxhdXRob3I+V29uZywgQS48L2F1dGhvcj48YXV0aG9yPk5lc3MsIEsuIEQu
PC9hdXRob3I+PGF1dGhvcj5CZXBwdSwgTC4gVy48L2F1dGhvcj48YXV0aG9yPkRlZWcsIEguIEou
PC9hdXRob3I+PGF1dGhvcj5NY0ZhcmxhbmQsIEMuPC9hdXRob3I+PGF1dGhvcj5Mb2ViLCBLLiBS
LjwvYXV0aG9yPjxhdXRob3I+VmFsZW50ZSwgVy4gSi48L2F1dGhvcj48YXV0aG9yPkVyaWNzb24s
IE4uIEcuPC9hdXRob3I+PGF1dGhvcj5TdGV2ZW5zLCBFLiBBLjwvYXV0aG9yPjxhdXRob3I+UmFk
aWNoLCBKLiBQLjwvYXV0aG9yPjxhdXRob3I+TWlra2Vsc2VuLCBULiBTLjwvYXV0aG9yPjxhdXRo
b3I+SGluZHNvbiwgQi4gSi48L2F1dGhvcj48YXV0aG9yPkJpZWxhcywgSi4gSC48L2F1dGhvcj48
L2F1dGhvcnM+PC9jb250cmlidXRvcnM+PGF1dGgtYWRkcmVzcz4xMHggR2Vub21pY3MgSW5jLiwg
UGxlYXNhbnRvbiwgQ2FsaWZvcm5pYSwgOTQ1NjYsIFVTQS4mI3hEO1RyYW5zbGF0aW9uYWwgUmVz
ZWFyY2ggUHJvZ3JhbSwgUHVibGljIEhlYWx0aCBTY2llbmNlcyBEaXZpc2lvbiwgRnJlZCBIdXRj
aGluc29uIENhbmNlciBSZXNlYXJjaCBDZW50ZXIsIFNlYXR0bGUsIFdhc2hpbmd0b24gOTgxMDks
IFVTQS4mI3hEO0RlcGFydG1lbnQgb2YgR2Vub21lIFNjaWVuY2VzLCBVbml2ZXJzaXR5IG9mIFdh
c2hpbmd0b24sIFNlYXR0bGUsIFdhc2hpbmd0b24gOTgxOTUsIFVTQS4mI3hEO0NsaW5pY2FsIFJl
c2VhcmNoIERpdmlzaW9uLCBGcmVkIEh1dGNoaW5zb24gQ2FuY2VyIFJlc2VhcmNoIENlbnRlciwg
U2VhdHRsZSwgV2FzaGluZ3RvbiA5ODEwOSwgVVNBLiYjeEQ7U2VhdHRsZSBDYW5jZXIgQ2FyZSBB
bGxpYW5jZSBDbGluaWNhbCBJbW11bm9nZW5ldGljcyBMYWJvcmF0b3J5LCBTZWF0dGxlLCBXYXNo
aW5ndG9uIDk4MTA5LCBVU0EuJiN4RDtEZXBhcnRtZW50IG9mIFBhdGhvbG9neSwgVW5pdmVyc2l0
eSBvZiBXYXNoaW5ndG9uLCBTZWF0dGxlLCBXYXNoaW5ndG9uIDk4MTk1LCBVU0EuJiN4RDtNZWRp
Y2FsIFNjaWVudGlzdCBUcmFpbmluZyBQcm9ncmFtLCBVbml2ZXJzaXR5IG9mIFdhc2hpbmd0b24g
U2Nob29sIG9mIE1lZGljaW5lLCBTZWF0dGxlLCBXYXNoaW5ndG9uIDk4MTk1LCBVU0EuJiN4RDtN
b2xlY3VsYXIgYW5kIENlbGx1bGFyIEJpb2xvZ3kgR3JhZHVhdGUgUHJvZ3JhbSwgVW5pdmVyc2l0
eSBvZiBXYXNoaW5ndG9uLCBTZWF0dGxlLCBXYXNoaW5ndG9uIDk4MTk1LCBVU0EuJiN4RDtIdW1h
biBCaW9sb2d5IERpdmlzaW9uLCBGcmVkIEh1dGNoaW5zb24gQ2FuY2VyIFJlc2VhcmNoIENlbnRl
ciwgU2VhdHRsZSwgV2FzaGluZ3RvbiA5ODEwOSwgVVNBLjwvYXV0aC1hZGRyZXNzPjx0aXRsZXM+
PHRpdGxlPk1hc3NpdmVseSBwYXJhbGxlbCBkaWdpdGFsIHRyYW5zY3JpcHRpb25hbCBwcm9maWxp
bmcgb2Ygc2luZ2xlIGNlbGxzPC90aXRsZT48c2Vjb25kYXJ5LXRpdGxlPk5hdCBDb21tdW48L3Nl
Y29uZGFyeS10aXRsZT48L3RpdGxlcz48cGVyaW9kaWNhbD48ZnVsbC10aXRsZT5OYXQgQ29tbXVu
PC9mdWxsLXRpdGxlPjwvcGVyaW9kaWNhbD48cGFnZXM+MTQwNDk8L3BhZ2VzPjx2b2x1bWU+ODwv
dm9sdW1lPjxlZGl0aW9uPjIwMTcvMDEvMTc8L2VkaXRpb24+PGtleXdvcmRzPjxrZXl3b3JkPkNl
bGwgTGluZTwva2V5d29yZD48a2V5d29yZD5GZW1hbGU8L2tleXdvcmQ+PGtleXdvcmQ+SHVtYW5z
PC9rZXl3b3JkPjxrZXl3b3JkPkxldWtvY3l0ZXMsIE1vbm9udWNsZWFyL2NoZW1pc3RyeS8qbWV0
YWJvbGlzbTwva2V5d29yZD48a2V5d29yZD5NYWxlPC9rZXl3b3JkPjxrZXl3b3JkPlJOQSwgTWVz
c2VuZ2VyL2dlbmV0aWNzL21ldGFib2xpc208L2tleXdvcmQ+PGtleXdvcmQ+U2luZ2xlLUNlbGwg
QW5hbHlzaXM8L2tleXdvcmQ+PGtleXdvcmQ+KlRyYW5zY3JpcHRvbWU8L2tleXdvcmQ+PC9rZXl3
b3Jkcz48ZGF0ZXM+PHllYXI+MjAxNzwveWVhcj48cHViLWRhdGVzPjxkYXRlPkphbiAxNjwvZGF0
ZT48L3B1Yi1kYXRlcz48L2RhdGVzPjxpc2JuPjIwNDEtMTcyMyAoRWxlY3Ryb25pYykmI3hEOzIw
NDEtMTcyMyAoTGlua2luZyk8L2lzYm4+PGFjY2Vzc2lvbi1udW0+MjgwOTE2MDE8L2FjY2Vzc2lv
bi1udW0+PHVybHM+PHJlbGF0ZWQtdXJscz48dXJsPmh0dHBzOi8vd3d3Lm5jYmkubmxtLm5paC5n
b3YvcHVibWVkLzI4MDkxNjAxPC91cmw+PC9yZWxhdGVkLXVybHM+PC91cmxzPjxjdXN0b20yPlBN
QzUyNDE4MTggTC5NLiwgRC5BLk0uLCBTLlkuTi4sIE0uUy5MLiwgUC5XLlcuLCBDLk0uSC4sIFIu
Qi4sIEEuVy4sIEsuRC5OLiwgVC5TLk0uIGFuZCBCLkouSC4gYXJlIGVtcGxveWVlcyBvZiAxMHgg
R2Vub21pY3MuPC9jdXN0b20yPjxlbGVjdHJvbmljLXJlc291cmNlLW51bT4xMC4xMDM4L25jb21t
czE0MDQ5PC9lbGVjdHJvbmljLXJlc291cmNlLW51bT48L3JlY29yZD48L0NpdGU+PC9FbmROb3Rl
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PEVuZE5vdGU+PENpdGU+PEF1dGhvcj5aaGVuZzwvQXV0aG9yPjxZZWFyPjIwMTc8L1llYXI+PFJl
Y051bT4xNjE8L1JlY051bT48RGlzcGxheVRleHQ+WzEwNV08L0Rpc3BsYXlUZXh0PjxyZWNvcmQ+
PHJlYy1udW1iZXI+MTYxPC9yZWMtbnVtYmVyPjxmb3JlaWduLWtleXM+PGtleSBhcHA9IkVOIiBk
Yi1pZD0ienNwcHgyNWZvZmZ0enhlZTk1ZngyOXA4dGF0ZjV2dmF3dHZwIiB0aW1lc3RhbXA9IjAi
PjE2MTwva2V5PjwvZm9yZWlnbi1rZXlzPjxyZWYtdHlwZSBuYW1lPSJKb3VybmFsIEFydGljbGUi
PjE3PC9yZWYtdHlwZT48Y29udHJpYnV0b3JzPjxhdXRob3JzPjxhdXRob3I+WmhlbmcsIEcuIFgu
PC9hdXRob3I+PGF1dGhvcj5UZXJyeSwgSi4gTS48L2F1dGhvcj48YXV0aG9yPkJlbGdyYWRlciwg
UC48L2F1dGhvcj48YXV0aG9yPlJ5dmtpbiwgUC48L2F1dGhvcj48YXV0aG9yPkJlbnQsIFouIFcu
PC9hdXRob3I+PGF1dGhvcj5XaWxzb24sIFIuPC9hdXRob3I+PGF1dGhvcj5aaXJhbGRvLCBTLiBC
LjwvYXV0aG9yPjxhdXRob3I+V2hlZWxlciwgVC4gRC48L2F1dGhvcj48YXV0aG9yPk1jRGVybW90
dCwgRy4gUC48L2F1dGhvcj48YXV0aG9yPlpodSwgSi48L2F1dGhvcj48YXV0aG9yPkdyZWdvcnks
IE0uIFQuPC9hdXRob3I+PGF1dGhvcj5TaHVnYSwgSi48L2F1dGhvcj48YXV0aG9yPk1vbnRlc2Ns
YXJvcywgTC48L2F1dGhvcj48YXV0aG9yPlVuZGVyd29vZCwgSi4gRy48L2F1dGhvcj48YXV0aG9y
Pk1hc3F1ZWxpZXIsIEQuIEEuPC9hdXRob3I+PGF1dGhvcj5OaXNoaW11cmEsIFMuIFkuPC9hdXRo
b3I+PGF1dGhvcj5TY2huYWxsLUxldmluLCBNLjwvYXV0aG9yPjxhdXRob3I+V3lhdHQsIFAuIFcu
PC9hdXRob3I+PGF1dGhvcj5IaW5kc29uLCBDLiBNLjwvYXV0aG9yPjxhdXRob3I+QmhhcmFkd2Fq
LCBSLjwvYXV0aG9yPjxhdXRob3I+V29uZywgQS48L2F1dGhvcj48YXV0aG9yPk5lc3MsIEsuIEQu
PC9hdXRob3I+PGF1dGhvcj5CZXBwdSwgTC4gVy48L2F1dGhvcj48YXV0aG9yPkRlZWcsIEguIEou
PC9hdXRob3I+PGF1dGhvcj5NY0ZhcmxhbmQsIEMuPC9hdXRob3I+PGF1dGhvcj5Mb2ViLCBLLiBS
LjwvYXV0aG9yPjxhdXRob3I+VmFsZW50ZSwgVy4gSi48L2F1dGhvcj48YXV0aG9yPkVyaWNzb24s
IE4uIEcuPC9hdXRob3I+PGF1dGhvcj5TdGV2ZW5zLCBFLiBBLjwvYXV0aG9yPjxhdXRob3I+UmFk
aWNoLCBKLiBQLjwvYXV0aG9yPjxhdXRob3I+TWlra2Vsc2VuLCBULiBTLjwvYXV0aG9yPjxhdXRo
b3I+SGluZHNvbiwgQi4gSi48L2F1dGhvcj48YXV0aG9yPkJpZWxhcywgSi4gSC48L2F1dGhvcj48
L2F1dGhvcnM+PC9jb250cmlidXRvcnM+PGF1dGgtYWRkcmVzcz4xMHggR2Vub21pY3MgSW5jLiwg
UGxlYXNhbnRvbiwgQ2FsaWZvcm5pYSwgOTQ1NjYsIFVTQS4mI3hEO1RyYW5zbGF0aW9uYWwgUmVz
ZWFyY2ggUHJvZ3JhbSwgUHVibGljIEhlYWx0aCBTY2llbmNlcyBEaXZpc2lvbiwgRnJlZCBIdXRj
aGluc29uIENhbmNlciBSZXNlYXJjaCBDZW50ZXIsIFNlYXR0bGUsIFdhc2hpbmd0b24gOTgxMDks
IFVTQS4mI3hEO0RlcGFydG1lbnQgb2YgR2Vub21lIFNjaWVuY2VzLCBVbml2ZXJzaXR5IG9mIFdh
c2hpbmd0b24sIFNlYXR0bGUsIFdhc2hpbmd0b24gOTgxOTUsIFVTQS4mI3hEO0NsaW5pY2FsIFJl
c2VhcmNoIERpdmlzaW9uLCBGcmVkIEh1dGNoaW5zb24gQ2FuY2VyIFJlc2VhcmNoIENlbnRlciwg
U2VhdHRsZSwgV2FzaGluZ3RvbiA5ODEwOSwgVVNBLiYjeEQ7U2VhdHRsZSBDYW5jZXIgQ2FyZSBB
bGxpYW5jZSBDbGluaWNhbCBJbW11bm9nZW5ldGljcyBMYWJvcmF0b3J5LCBTZWF0dGxlLCBXYXNo
aW5ndG9uIDk4MTA5LCBVU0EuJiN4RDtEZXBhcnRtZW50IG9mIFBhdGhvbG9neSwgVW5pdmVyc2l0
eSBvZiBXYXNoaW5ndG9uLCBTZWF0dGxlLCBXYXNoaW5ndG9uIDk4MTk1LCBVU0EuJiN4RDtNZWRp
Y2FsIFNjaWVudGlzdCBUcmFpbmluZyBQcm9ncmFtLCBVbml2ZXJzaXR5IG9mIFdhc2hpbmd0b24g
U2Nob29sIG9mIE1lZGljaW5lLCBTZWF0dGxlLCBXYXNoaW5ndG9uIDk4MTk1LCBVU0EuJiN4RDtN
b2xlY3VsYXIgYW5kIENlbGx1bGFyIEJpb2xvZ3kgR3JhZHVhdGUgUHJvZ3JhbSwgVW5pdmVyc2l0
eSBvZiBXYXNoaW5ndG9uLCBTZWF0dGxlLCBXYXNoaW5ndG9uIDk4MTk1LCBVU0EuJiN4RDtIdW1h
biBCaW9sb2d5IERpdmlzaW9uLCBGcmVkIEh1dGNoaW5zb24gQ2FuY2VyIFJlc2VhcmNoIENlbnRl
ciwgU2VhdHRsZSwgV2FzaGluZ3RvbiA5ODEwOSwgVVNBLjwvYXV0aC1hZGRyZXNzPjx0aXRsZXM+
PHRpdGxlPk1hc3NpdmVseSBwYXJhbGxlbCBkaWdpdGFsIHRyYW5zY3JpcHRpb25hbCBwcm9maWxp
bmcgb2Ygc2luZ2xlIGNlbGxzPC90aXRsZT48c2Vjb25kYXJ5LXRpdGxlPk5hdCBDb21tdW48L3Nl
Y29uZGFyeS10aXRsZT48L3RpdGxlcz48cGVyaW9kaWNhbD48ZnVsbC10aXRsZT5OYXQgQ29tbXVu
PC9mdWxsLXRpdGxlPjwvcGVyaW9kaWNhbD48cGFnZXM+MTQwNDk8L3BhZ2VzPjx2b2x1bWU+ODwv
dm9sdW1lPjxlZGl0aW9uPjIwMTcvMDEvMTc8L2VkaXRpb24+PGtleXdvcmRzPjxrZXl3b3JkPkNl
bGwgTGluZTwva2V5d29yZD48a2V5d29yZD5GZW1hbGU8L2tleXdvcmQ+PGtleXdvcmQ+SHVtYW5z
PC9rZXl3b3JkPjxrZXl3b3JkPkxldWtvY3l0ZXMsIE1vbm9udWNsZWFyL2NoZW1pc3RyeS8qbWV0
YWJvbGlzbTwva2V5d29yZD48a2V5d29yZD5NYWxlPC9rZXl3b3JkPjxrZXl3b3JkPlJOQSwgTWVz
c2VuZ2VyL2dlbmV0aWNzL21ldGFib2xpc208L2tleXdvcmQ+PGtleXdvcmQ+U2luZ2xlLUNlbGwg
QW5hbHlzaXM8L2tleXdvcmQ+PGtleXdvcmQ+KlRyYW5zY3JpcHRvbWU8L2tleXdvcmQ+PC9rZXl3
b3Jkcz48ZGF0ZXM+PHllYXI+MjAxNzwveWVhcj48cHViLWRhdGVzPjxkYXRlPkphbiAxNjwvZGF0
ZT48L3B1Yi1kYXRlcz48L2RhdGVzPjxpc2JuPjIwNDEtMTcyMyAoRWxlY3Ryb25pYykmI3hEOzIw
NDEtMTcyMyAoTGlua2luZyk8L2lzYm4+PGFjY2Vzc2lvbi1udW0+MjgwOTE2MDE8L2FjY2Vzc2lv
bi1udW0+PHVybHM+PHJlbGF0ZWQtdXJscz48dXJsPmh0dHBzOi8vd3d3Lm5jYmkubmxtLm5paC5n
b3YvcHVibWVkLzI4MDkxNjAxPC91cmw+PC9yZWxhdGVkLXVybHM+PC91cmxzPjxjdXN0b20yPlBN
QzUyNDE4MTggTC5NLiwgRC5BLk0uLCBTLlkuTi4sIE0uUy5MLiwgUC5XLlcuLCBDLk0uSC4sIFIu
Qi4sIEEuVy4sIEsuRC5OLiwgVC5TLk0uIGFuZCBCLkouSC4gYXJlIGVtcGxveWVlcyBvZiAxMHgg
R2Vub21pY3MuPC9jdXN0b20yPjxlbGVjdHJvbmljLXJlc291cmNlLW51bT4xMC4xMDM4L25jb21t
czE0MDQ5PC9lbGVjdHJvbmljLXJlc291cmNlLW51bT48L3JlY29yZD48L0NpdGU+PC9FbmROb3Rl
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930FB6">
        <w:rPr>
          <w:rFonts w:ascii="Arial" w:eastAsia="Arial" w:hAnsi="Arial" w:cs="Arial"/>
          <w:noProof/>
          <w:color w:val="000000"/>
        </w:rPr>
        <w:t>[105]</w:t>
      </w:r>
      <w:r w:rsidR="0019774E">
        <w:rPr>
          <w:rFonts w:ascii="Arial" w:eastAsia="Arial" w:hAnsi="Arial" w:cs="Arial"/>
          <w:color w:val="000000"/>
        </w:rPr>
        <w:fldChar w:fldCharType="end"/>
      </w:r>
      <w:r w:rsidR="00AD437A">
        <w:rPr>
          <w:rFonts w:ascii="Arial" w:eastAsia="Arial" w:hAnsi="Arial" w:cs="Arial"/>
          <w:color w:val="000000"/>
        </w:rPr>
        <w:t xml:space="preserve"> </w:t>
      </w:r>
      <w:r>
        <w:rPr>
          <w:rFonts w:ascii="Arial" w:eastAsia="Arial" w:hAnsi="Arial" w:cs="Arial"/>
          <w:color w:val="000000"/>
        </w:rPr>
        <w:t xml:space="preserve">and </w:t>
      </w:r>
      <w:r w:rsidR="00EB05A4">
        <w:rPr>
          <w:rFonts w:ascii="Arial" w:eastAsia="Arial" w:hAnsi="Arial" w:cs="Arial"/>
          <w:color w:val="000000"/>
        </w:rPr>
        <w:t xml:space="preserve">mouse retinal bipolar cells </w:t>
      </w:r>
      <w:r w:rsidR="0019774E">
        <w:rPr>
          <w:rFonts w:ascii="Arial" w:eastAsia="Arial" w:hAnsi="Arial" w:cs="Arial"/>
          <w:color w:val="000000"/>
        </w:rPr>
        <w:fldChar w:fldCharType="begin">
          <w:fldData xml:space="preserve">PEVuZE5vdGU+PENpdGU+PEF1dGhvcj5TaGVraGFyPC9BdXRob3I+PFllYXI+MjAxNjwvWWVhcj48
UmVjTnVtPjE2MzwvUmVjTnVtPjxEaXNwbGF5VGV4dD5bMTA2XTwvRGlzcGxheVRleHQ+PHJlY29y
ZD48cmVjLW51bWJlcj4xNjM8L3JlYy1udW1iZXI+PGZvcmVpZ24ta2V5cz48a2V5IGFwcD0iRU4i
IGRiLWlkPSJ6c3BweDI1Zm9mZnR6eGVlOTVmeDI5cDh0YXRmNXZ2YXd0dnAiIHRpbWVzdGFtcD0i
MCI+MTYzPC9rZXk+PC9mb3JlaWduLWtleXM+PHJlZi10eXBlIG5hbWU9IkpvdXJuYWwgQXJ0aWNs
ZSI+MTc8L3JlZi10eXBlPjxjb250cmlidXRvcnM+PGF1dGhvcnM+PGF1dGhvcj5TaGVraGFyLCBL
LjwvYXV0aG9yPjxhdXRob3I+TGFwYW4sIFMuIFcuPC9hdXRob3I+PGF1dGhvcj5XaGl0bmV5LCBJ
LiBFLjwvYXV0aG9yPjxhdXRob3I+VHJhbiwgTi4gTS48L2F1dGhvcj48YXV0aG9yPk1hY29za28s
IEUuIFouPC9hdXRob3I+PGF1dGhvcj5Lb3dhbGN6eWssIE0uPC9hdXRob3I+PGF1dGhvcj5BZGlj
b25pcywgWC48L2F1dGhvcj48YXV0aG9yPkxldmluLCBKLiBaLjwvYXV0aG9yPjxhdXRob3I+TmVt
ZXNoLCBKLjwvYXV0aG9yPjxhdXRob3I+R29sZG1hbiwgTS48L2F1dGhvcj48YXV0aG9yPk1jQ2Fy
cm9sbCwgUy4gQS48L2F1dGhvcj48YXV0aG9yPkNlcGtvLCBDLiBMLjwvYXV0aG9yPjxhdXRob3I+
UmVnZXYsIEEuPC9hdXRob3I+PGF1dGhvcj5TYW5lcywgSi4gUi48L2F1dGhvcj48L2F1dGhvcnM+
PC9jb250cmlidXRvcnM+PGF1dGgtYWRkcmVzcz5Ccm9hZCBJbnN0aXR1dGUgb2YgSGFydmFyZCBh
bmQgTUlULCBDYW1icmlkZ2UsIE1BIDAyMTQyLCBVU0EuJiN4RDtEZXBhcnRtZW50IG9mIEdlbmV0
aWNzLCBIYXJ2YXJkIE1lZGljYWwgU2Nob29sLCBCb3N0b24sIE1BIDAyMTE1LCBVU0E7IEhvd2Fy
ZCBIdWdoZXMgTWVkaWNhbCBJbnN0aXR1dGUsIENoZXZ5IENoYXNlLCBNRCAyMDgxNSwgVVNBLiYj
eEQ7Q2VudGVyIGZvciBCcmFpbiBTY2llbmNlIGFuZCBEZXBhcnRtZW50IG9mIE1vbGVjdWxhciBh
bmQgQ2VsbHVsYXIgQmlvbG9neSwgSGFydmFyZCBVbml2ZXJzaXR5LCBDYW1icmlkZ2UsIE1BIDAy
MTMwLCBVU0EuJiN4RDtEZXBhcnRtZW50IG9mIEdlbmV0aWNzLCBIYXJ2YXJkIE1lZGljYWwgU2No
b29sLCBCb3N0b24sIE1BIDAyMTE1LCBVU0E7IFN0YW5sZXkgQ2VudGVyIGZvciBQc3ljaGlhdHJp
YyBSZXNlYXJjaCwgQnJvYWQgSW5zdGl0dXRlIG9mIEhhcnZhcmQgYW5kIE1JVCwgQ2FtYnJpZGdl
LCBNQSAwMjE0MiwgVVNBOyBQcm9ncmFtIGluIE1lZGljYWwgYW5kIFBvcHVsYXRpb24gR2VuZXRp
Y3MsIEJyb2FkIEluc3RpdHV0ZSBvZiBIYXJ2YXJkIGFuZCBNSVQsIENhbWJyaWRnZSwgTUEgMDIx
NDIsIFVTQS4mI3hEO0Jyb2FkIEluc3RpdHV0ZSBvZiBIYXJ2YXJkIGFuZCBNSVQsIENhbWJyaWRn
ZSwgTUEgMDIxNDIsIFVTQTsgU3RhbmxleSBDZW50ZXIgZm9yIFBzeWNoaWF0cmljIFJlc2VhcmNo
LCBCcm9hZCBJbnN0aXR1dGUgb2YgSGFydmFyZCBhbmQgTUlULCBDYW1icmlkZ2UsIE1BIDAyMTQy
LCBVU0EuJiN4RDtEZXBhcnRtZW50IG9mIEdlbmV0aWNzLCBIYXJ2YXJkIE1lZGljYWwgU2Nob29s
LCBCb3N0b24sIE1BIDAyMTE1LCBVU0E7IFN0YW5sZXkgQ2VudGVyIGZvciBQc3ljaGlhdHJpYyBS
ZXNlYXJjaCwgQnJvYWQgSW5zdGl0dXRlIG9mIEhhcnZhcmQgYW5kIE1JVCwgQ2FtYnJpZGdlLCBN
QSAwMjE0MiwgVVNBLiYjeEQ7RGVwYXJ0bWVudCBvZiBHZW5ldGljcywgSGFydmFyZCBNZWRpY2Fs
IFNjaG9vbCwgQm9zdG9uLCBNQSAwMjExNSwgVVNBOyBEZXBhcnRtZW50IG9mIE9waHRoYWxtb2xv
Z3ksIEhhcnZhcmQgTWVkaWNhbCBTY2hvb2wsIEJvc3RvbiwgTUEgMDIxMTUsIFVTQTsgSG93YXJk
IEh1Z2hlcyBNZWRpY2FsIEluc3RpdHV0ZSwgQ2hldnkgQ2hhc2UsIE1EIDIwODE1LCBVU0EuIEVs
ZWN0cm9uaWMgYWRkcmVzczogY2Vwa29AZ2VuZXRpY3MubWVkLmhhcnZhcmQuZWR1LiYjeEQ7QnJv
YWQgSW5zdGl0dXRlIG9mIEhhcnZhcmQgYW5kIE1JVCwgQ2FtYnJpZGdlLCBNQSAwMjE0MiwgVVNB
OyBIb3dhcmQgSHVnaGVzIE1lZGljYWwgSW5zdGl0dXRlLCBDaGV2eSBDaGFzZSwgTUQgMjA4MTUs
IFVTQTsgRGVwYXJ0bWVudCBvZiBCaW9sb2d5IGFuZCBLb2NoIEluc3RpdHV0ZSwgTUlULCBDYW1i
cmlkZ2UsIE1BIDAyMTM5LCBVU0EuIEVsZWN0cm9uaWMgYWRkcmVzczogYXJlZ2V2QGJyb2FkaW5z
dGl0dXRlLm9yZy4mI3hEO0NlbnRlciBmb3IgQnJhaW4gU2NpZW5jZSBhbmQgRGVwYXJ0bWVudCBv
ZiBNb2xlY3VsYXIgYW5kIENlbGx1bGFyIEJpb2xvZ3ksIEhhcnZhcmQgVW5pdmVyc2l0eSwgQ2Ft
YnJpZGdlLCBNQSAwMjEzMCwgVVNBLiBFbGVjdHJvbmljIGFkZHJlc3M6IHNhbmVzakBtY2IuaGFy
dmFyZC5lZHUuPC9hdXRoLWFkZHJlc3M+PHRpdGxlcz48dGl0bGU+Q29tcHJlaGVuc2l2ZSBDbGFz
c2lmaWNhdGlvbiBvZiBSZXRpbmFsIEJpcG9sYXIgTmV1cm9ucyBieSBTaW5nbGUtQ2VsbCBUcmFu
c2NyaXB0b21pY3M8L3RpdGxlPjxzZWNvbmRhcnktdGl0bGU+Q2VsbDwvc2Vjb25kYXJ5LXRpdGxl
PjwvdGl0bGVzPjxwZXJpb2RpY2FsPjxmdWxsLXRpdGxlPkNlbGw8L2Z1bGwtdGl0bGU+PC9wZXJp
b2RpY2FsPjxwYWdlcz4xMzA4LTEzMjMgZTMwPC9wYWdlcz48dm9sdW1lPjE2Njwvdm9sdW1lPjxu
dW1iZXI+NTwvbnVtYmVyPjxlZGl0aW9uPjIwMTYvMDgvMjg8L2VkaXRpb24+PGtleXdvcmRzPjxr
ZXl3b3JkPkFtYWNyaW5lIENlbGxzL2N5dG9sb2d5PC9rZXl3b3JkPjxrZXl3b3JkPkFuaW1hbHM8
L2tleXdvcmQ+PGtleXdvcmQ+Q2x1c3RlciBBbmFseXNpczwva2V5d29yZD48a2V5d29yZD5GZW1h
bGU8L2tleXdvcmQ+PGtleXdvcmQ+R2VuZXRpYyBNYXJrZXJzPC9rZXl3b3JkPjxrZXl3b3JkPk1h
bGU8L2tleXdvcmQ+PGtleXdvcmQ+TWljZTwva2V5d29yZD48a2V5d29yZD5NaWNlLCBJbmJyZWQg
U3RyYWluczwva2V5d29yZD48a2V5d29yZD5NaWNlLCBUcmFuc2dlbmljPC9rZXl3b3JkPjxrZXl3
b3JkPlJldGluYWwgQmlwb2xhciBDZWxscy8qY2xhc3NpZmljYXRpb24vY3l0b2xvZ3kvbWV0YWJv
bGlzbTwva2V5d29yZD48a2V5d29yZD5TZXF1ZW5jZSBBbmFseXNpcywgUk5BPC9rZXl3b3JkPjxr
ZXl3b3JkPlNpbmdsZS1DZWxsIEFuYWx5c2lzL21ldGhvZHM8L2tleXdvcmQ+PGtleXdvcmQ+VHJh
bnNjcmlwdGlvbiwgR2VuZXRpYzwva2V5d29yZD48a2V5d29yZD4qVHJhbnNjcmlwdG9tZTwva2V5
d29yZD48L2tleXdvcmRzPjxkYXRlcz48eWVhcj4yMDE2PC95ZWFyPjxwdWItZGF0ZXM+PGRhdGU+
QXVnIDI1PC9kYXRlPjwvcHViLWRhdGVzPjwvZGF0ZXM+PGlzYm4+MTA5Ny00MTcyIChFbGVjdHJv
bmljKSYjeEQ7MDA5Mi04Njc0IChMaW5raW5nKTwvaXNibj48YWNjZXNzaW9uLW51bT4yNzU2NTM1
MTwvYWNjZXNzaW9uLW51bT48dXJscz48cmVsYXRlZC11cmxzPjx1cmw+aHR0cHM6Ly93d3cubmNi
aS5ubG0ubmloLmdvdi9wdWJtZWQvMjc1NjUzNTE8L3VybD48L3JlbGF0ZWQtdXJscz48L3VybHM+
PGN1c3RvbTI+UE1DNTAwMzQyNTwvY3VzdG9tMj48ZWxlY3Ryb25pYy1yZXNvdXJjZS1udW0+MTAu
MTAxNi9qLmNlbGwuMjAxNi4wNy4wNTQ8L2VsZWN0cm9uaWMtcmVzb3VyY2UtbnVtPjwvcmVjb3Jk
PjwvQ2l0ZT48L0VuZE5vdGU+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PEVuZE5vdGU+PENpdGU+PEF1dGhvcj5TaGVraGFyPC9BdXRob3I+PFllYXI+MjAxNjwvWWVhcj48
UmVjTnVtPjE2MzwvUmVjTnVtPjxEaXNwbGF5VGV4dD5bMTA2XTwvRGlzcGxheVRleHQ+PHJlY29y
ZD48cmVjLW51bWJlcj4xNjM8L3JlYy1udW1iZXI+PGZvcmVpZ24ta2V5cz48a2V5IGFwcD0iRU4i
IGRiLWlkPSJ6c3BweDI1Zm9mZnR6eGVlOTVmeDI5cDh0YXRmNXZ2YXd0dnAiIHRpbWVzdGFtcD0i
MCI+MTYzPC9rZXk+PC9mb3JlaWduLWtleXM+PHJlZi10eXBlIG5hbWU9IkpvdXJuYWwgQXJ0aWNs
ZSI+MTc8L3JlZi10eXBlPjxjb250cmlidXRvcnM+PGF1dGhvcnM+PGF1dGhvcj5TaGVraGFyLCBL
LjwvYXV0aG9yPjxhdXRob3I+TGFwYW4sIFMuIFcuPC9hdXRob3I+PGF1dGhvcj5XaGl0bmV5LCBJ
LiBFLjwvYXV0aG9yPjxhdXRob3I+VHJhbiwgTi4gTS48L2F1dGhvcj48YXV0aG9yPk1hY29za28s
IEUuIFouPC9hdXRob3I+PGF1dGhvcj5Lb3dhbGN6eWssIE0uPC9hdXRob3I+PGF1dGhvcj5BZGlj
b25pcywgWC48L2F1dGhvcj48YXV0aG9yPkxldmluLCBKLiBaLjwvYXV0aG9yPjxhdXRob3I+TmVt
ZXNoLCBKLjwvYXV0aG9yPjxhdXRob3I+R29sZG1hbiwgTS48L2F1dGhvcj48YXV0aG9yPk1jQ2Fy
cm9sbCwgUy4gQS48L2F1dGhvcj48YXV0aG9yPkNlcGtvLCBDLiBMLjwvYXV0aG9yPjxhdXRob3I+
UmVnZXYsIEEuPC9hdXRob3I+PGF1dGhvcj5TYW5lcywgSi4gUi48L2F1dGhvcj48L2F1dGhvcnM+
PC9jb250cmlidXRvcnM+PGF1dGgtYWRkcmVzcz5Ccm9hZCBJbnN0aXR1dGUgb2YgSGFydmFyZCBh
bmQgTUlULCBDYW1icmlkZ2UsIE1BIDAyMTQyLCBVU0EuJiN4RDtEZXBhcnRtZW50IG9mIEdlbmV0
aWNzLCBIYXJ2YXJkIE1lZGljYWwgU2Nob29sLCBCb3N0b24sIE1BIDAyMTE1LCBVU0E7IEhvd2Fy
ZCBIdWdoZXMgTWVkaWNhbCBJbnN0aXR1dGUsIENoZXZ5IENoYXNlLCBNRCAyMDgxNSwgVVNBLiYj
eEQ7Q2VudGVyIGZvciBCcmFpbiBTY2llbmNlIGFuZCBEZXBhcnRtZW50IG9mIE1vbGVjdWxhciBh
bmQgQ2VsbHVsYXIgQmlvbG9neSwgSGFydmFyZCBVbml2ZXJzaXR5LCBDYW1icmlkZ2UsIE1BIDAy
MTMwLCBVU0EuJiN4RDtEZXBhcnRtZW50IG9mIEdlbmV0aWNzLCBIYXJ2YXJkIE1lZGljYWwgU2No
b29sLCBCb3N0b24sIE1BIDAyMTE1LCBVU0E7IFN0YW5sZXkgQ2VudGVyIGZvciBQc3ljaGlhdHJp
YyBSZXNlYXJjaCwgQnJvYWQgSW5zdGl0dXRlIG9mIEhhcnZhcmQgYW5kIE1JVCwgQ2FtYnJpZGdl
LCBNQSAwMjE0MiwgVVNBOyBQcm9ncmFtIGluIE1lZGljYWwgYW5kIFBvcHVsYXRpb24gR2VuZXRp
Y3MsIEJyb2FkIEluc3RpdHV0ZSBvZiBIYXJ2YXJkIGFuZCBNSVQsIENhbWJyaWRnZSwgTUEgMDIx
NDIsIFVTQS4mI3hEO0Jyb2FkIEluc3RpdHV0ZSBvZiBIYXJ2YXJkIGFuZCBNSVQsIENhbWJyaWRn
ZSwgTUEgMDIxNDIsIFVTQTsgU3RhbmxleSBDZW50ZXIgZm9yIFBzeWNoaWF0cmljIFJlc2VhcmNo
LCBCcm9hZCBJbnN0aXR1dGUgb2YgSGFydmFyZCBhbmQgTUlULCBDYW1icmlkZ2UsIE1BIDAyMTQy
LCBVU0EuJiN4RDtEZXBhcnRtZW50IG9mIEdlbmV0aWNzLCBIYXJ2YXJkIE1lZGljYWwgU2Nob29s
LCBCb3N0b24sIE1BIDAyMTE1LCBVU0E7IFN0YW5sZXkgQ2VudGVyIGZvciBQc3ljaGlhdHJpYyBS
ZXNlYXJjaCwgQnJvYWQgSW5zdGl0dXRlIG9mIEhhcnZhcmQgYW5kIE1JVCwgQ2FtYnJpZGdlLCBN
QSAwMjE0MiwgVVNBLiYjeEQ7RGVwYXJ0bWVudCBvZiBHZW5ldGljcywgSGFydmFyZCBNZWRpY2Fs
IFNjaG9vbCwgQm9zdG9uLCBNQSAwMjExNSwgVVNBOyBEZXBhcnRtZW50IG9mIE9waHRoYWxtb2xv
Z3ksIEhhcnZhcmQgTWVkaWNhbCBTY2hvb2wsIEJvc3RvbiwgTUEgMDIxMTUsIFVTQTsgSG93YXJk
IEh1Z2hlcyBNZWRpY2FsIEluc3RpdHV0ZSwgQ2hldnkgQ2hhc2UsIE1EIDIwODE1LCBVU0EuIEVs
ZWN0cm9uaWMgYWRkcmVzczogY2Vwa29AZ2VuZXRpY3MubWVkLmhhcnZhcmQuZWR1LiYjeEQ7QnJv
YWQgSW5zdGl0dXRlIG9mIEhhcnZhcmQgYW5kIE1JVCwgQ2FtYnJpZGdlLCBNQSAwMjE0MiwgVVNB
OyBIb3dhcmQgSHVnaGVzIE1lZGljYWwgSW5zdGl0dXRlLCBDaGV2eSBDaGFzZSwgTUQgMjA4MTUs
IFVTQTsgRGVwYXJ0bWVudCBvZiBCaW9sb2d5IGFuZCBLb2NoIEluc3RpdHV0ZSwgTUlULCBDYW1i
cmlkZ2UsIE1BIDAyMTM5LCBVU0EuIEVsZWN0cm9uaWMgYWRkcmVzczogYXJlZ2V2QGJyb2FkaW5z
dGl0dXRlLm9yZy4mI3hEO0NlbnRlciBmb3IgQnJhaW4gU2NpZW5jZSBhbmQgRGVwYXJ0bWVudCBv
ZiBNb2xlY3VsYXIgYW5kIENlbGx1bGFyIEJpb2xvZ3ksIEhhcnZhcmQgVW5pdmVyc2l0eSwgQ2Ft
YnJpZGdlLCBNQSAwMjEzMCwgVVNBLiBFbGVjdHJvbmljIGFkZHJlc3M6IHNhbmVzakBtY2IuaGFy
dmFyZC5lZHUuPC9hdXRoLWFkZHJlc3M+PHRpdGxlcz48dGl0bGU+Q29tcHJlaGVuc2l2ZSBDbGFz
c2lmaWNhdGlvbiBvZiBSZXRpbmFsIEJpcG9sYXIgTmV1cm9ucyBieSBTaW5nbGUtQ2VsbCBUcmFu
c2NyaXB0b21pY3M8L3RpdGxlPjxzZWNvbmRhcnktdGl0bGU+Q2VsbDwvc2Vjb25kYXJ5LXRpdGxl
PjwvdGl0bGVzPjxwZXJpb2RpY2FsPjxmdWxsLXRpdGxlPkNlbGw8L2Z1bGwtdGl0bGU+PC9wZXJp
b2RpY2FsPjxwYWdlcz4xMzA4LTEzMjMgZTMwPC9wYWdlcz48dm9sdW1lPjE2Njwvdm9sdW1lPjxu
dW1iZXI+NTwvbnVtYmVyPjxlZGl0aW9uPjIwMTYvMDgvMjg8L2VkaXRpb24+PGtleXdvcmRzPjxr
ZXl3b3JkPkFtYWNyaW5lIENlbGxzL2N5dG9sb2d5PC9rZXl3b3JkPjxrZXl3b3JkPkFuaW1hbHM8
L2tleXdvcmQ+PGtleXdvcmQ+Q2x1c3RlciBBbmFseXNpczwva2V5d29yZD48a2V5d29yZD5GZW1h
bGU8L2tleXdvcmQ+PGtleXdvcmQ+R2VuZXRpYyBNYXJrZXJzPC9rZXl3b3JkPjxrZXl3b3JkPk1h
bGU8L2tleXdvcmQ+PGtleXdvcmQ+TWljZTwva2V5d29yZD48a2V5d29yZD5NaWNlLCBJbmJyZWQg
U3RyYWluczwva2V5d29yZD48a2V5d29yZD5NaWNlLCBUcmFuc2dlbmljPC9rZXl3b3JkPjxrZXl3
b3JkPlJldGluYWwgQmlwb2xhciBDZWxscy8qY2xhc3NpZmljYXRpb24vY3l0b2xvZ3kvbWV0YWJv
bGlzbTwva2V5d29yZD48a2V5d29yZD5TZXF1ZW5jZSBBbmFseXNpcywgUk5BPC9rZXl3b3JkPjxr
ZXl3b3JkPlNpbmdsZS1DZWxsIEFuYWx5c2lzL21ldGhvZHM8L2tleXdvcmQ+PGtleXdvcmQ+VHJh
bnNjcmlwdGlvbiwgR2VuZXRpYzwva2V5d29yZD48a2V5d29yZD4qVHJhbnNjcmlwdG9tZTwva2V5
d29yZD48L2tleXdvcmRzPjxkYXRlcz48eWVhcj4yMDE2PC95ZWFyPjxwdWItZGF0ZXM+PGRhdGU+
QXVnIDI1PC9kYXRlPjwvcHViLWRhdGVzPjwvZGF0ZXM+PGlzYm4+MTA5Ny00MTcyIChFbGVjdHJv
bmljKSYjeEQ7MDA5Mi04Njc0IChMaW5raW5nKTwvaXNibj48YWNjZXNzaW9uLW51bT4yNzU2NTM1
MTwvYWNjZXNzaW9uLW51bT48dXJscz48cmVsYXRlZC11cmxzPjx1cmw+aHR0cHM6Ly93d3cubmNi
aS5ubG0ubmloLmdvdi9wdWJtZWQvMjc1NjUzNTE8L3VybD48L3JlbGF0ZWQtdXJscz48L3VybHM+
PGN1c3RvbTI+UE1DNTAwMzQyNTwvY3VzdG9tMj48ZWxlY3Ryb25pYy1yZXNvdXJjZS1udW0+MTAu
MTAxNi9qLmNlbGwuMjAxNi4wNy4wNTQ8L2VsZWN0cm9uaWMtcmVzb3VyY2UtbnVtPjwvcmVjb3Jk
PjwvQ2l0ZT48L0VuZE5vdGU+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Pr>
          <w:rFonts w:ascii="Arial" w:eastAsia="Arial" w:hAnsi="Arial" w:cs="Arial"/>
          <w:color w:val="000000"/>
        </w:rPr>
      </w:r>
      <w:r w:rsidR="0019774E">
        <w:rPr>
          <w:rFonts w:ascii="Arial" w:eastAsia="Arial" w:hAnsi="Arial" w:cs="Arial"/>
          <w:color w:val="000000"/>
        </w:rPr>
        <w:fldChar w:fldCharType="separate"/>
      </w:r>
      <w:r w:rsidR="00930FB6">
        <w:rPr>
          <w:rFonts w:ascii="Arial" w:eastAsia="Arial" w:hAnsi="Arial" w:cs="Arial"/>
          <w:noProof/>
          <w:color w:val="000000"/>
        </w:rPr>
        <w:t>[106]</w:t>
      </w:r>
      <w:r w:rsidR="0019774E">
        <w:rPr>
          <w:rFonts w:ascii="Arial" w:eastAsia="Arial" w:hAnsi="Arial" w:cs="Arial"/>
          <w:color w:val="000000"/>
        </w:rPr>
        <w:fldChar w:fldCharType="end"/>
      </w:r>
      <w:r>
        <w:rPr>
          <w:rFonts w:ascii="Arial" w:eastAsia="Arial" w:hAnsi="Arial" w:cs="Arial"/>
          <w:color w:val="000000"/>
        </w:rPr>
        <w:t xml:space="preserve"> datasets and shown to have comparable accuracies</w:t>
      </w:r>
      <w:r w:rsidR="00CC35C9">
        <w:rPr>
          <w:rFonts w:ascii="Arial" w:eastAsia="Arial" w:hAnsi="Arial" w:cs="Arial"/>
          <w:color w:val="000000"/>
        </w:rPr>
        <w:t xml:space="preserve"> (99% and 97% respectively)</w:t>
      </w:r>
      <w:r>
        <w:rPr>
          <w:rFonts w:ascii="Arial" w:eastAsia="Arial" w:hAnsi="Arial" w:cs="Arial"/>
          <w:color w:val="000000"/>
        </w:rPr>
        <w:t xml:space="preserve"> with DNN and other popular ML algorithms</w:t>
      </w:r>
      <w:r w:rsidR="00CC35C9">
        <w:rPr>
          <w:rFonts w:ascii="Arial" w:eastAsia="Arial" w:hAnsi="Arial" w:cs="Arial"/>
          <w:color w:val="000000"/>
        </w:rPr>
        <w:t xml:space="preserve"> (SVM, random forest, LDA and nearest neighbor)</w:t>
      </w:r>
      <w:r>
        <w:rPr>
          <w:rFonts w:ascii="Arial" w:eastAsia="Arial" w:hAnsi="Arial" w:cs="Arial"/>
          <w:color w:val="000000"/>
        </w:rPr>
        <w:t xml:space="preserve">. However, the interpretability of </w:t>
      </w:r>
      <w:proofErr w:type="spellStart"/>
      <w:r>
        <w:rPr>
          <w:rFonts w:ascii="Arial" w:eastAsia="Arial" w:hAnsi="Arial" w:cs="Arial"/>
          <w:color w:val="000000"/>
        </w:rPr>
        <w:t>scCapsNet</w:t>
      </w:r>
      <w:proofErr w:type="spellEnd"/>
      <w:r>
        <w:rPr>
          <w:rFonts w:ascii="Arial" w:eastAsia="Arial" w:hAnsi="Arial" w:cs="Arial"/>
          <w:color w:val="000000"/>
        </w:rPr>
        <w:t xml:space="preserve"> was demonstrated extensively. First, examining the coupling coefficients for each cell type showed that only </w:t>
      </w:r>
      <w:r w:rsidR="00F248C0">
        <w:rPr>
          <w:rFonts w:ascii="Arial" w:eastAsia="Arial" w:hAnsi="Arial" w:cs="Arial"/>
          <w:color w:val="000000"/>
        </w:rPr>
        <w:t xml:space="preserve">a </w:t>
      </w:r>
      <w:r>
        <w:rPr>
          <w:rFonts w:ascii="Arial" w:eastAsia="Arial" w:hAnsi="Arial" w:cs="Arial"/>
          <w:color w:val="000000"/>
        </w:rPr>
        <w:t>few primary capsule</w:t>
      </w:r>
      <w:r w:rsidR="00F248C0">
        <w:rPr>
          <w:rFonts w:ascii="Arial" w:eastAsia="Arial" w:hAnsi="Arial" w:cs="Arial"/>
          <w:color w:val="000000"/>
        </w:rPr>
        <w:t>s</w:t>
      </w:r>
      <w:r>
        <w:rPr>
          <w:rFonts w:ascii="Arial" w:eastAsia="Arial" w:hAnsi="Arial" w:cs="Arial"/>
          <w:color w:val="000000"/>
        </w:rPr>
        <w:t xml:space="preserve"> ha</w:t>
      </w:r>
      <w:r w:rsidR="00F248C0">
        <w:rPr>
          <w:rFonts w:ascii="Arial" w:eastAsia="Arial" w:hAnsi="Arial" w:cs="Arial"/>
          <w:color w:val="000000"/>
        </w:rPr>
        <w:t>ve</w:t>
      </w:r>
      <w:r>
        <w:rPr>
          <w:rFonts w:ascii="Arial" w:eastAsia="Arial" w:hAnsi="Arial" w:cs="Arial"/>
          <w:color w:val="000000"/>
        </w:rPr>
        <w:t xml:space="preserve"> high values and thus is effective. Subsequently, a set of core genes were identified for each effective capsules using the greedy search on the PC-score ranked gene list. GO enrichment analysis showed that these core genes were enriched in cell type related biological functions.  Mapping the expression data into space spanned by PCs of the columns of </w:t>
      </w:r>
      <m:oMath>
        <m:sSub>
          <m:sSubPr>
            <m:ctrlPr>
              <w:rPr>
                <w:rFonts w:ascii="Cambria Math" w:eastAsia="Arial" w:hAnsi="Cambria Math" w:cs="Arial"/>
                <w:b/>
                <w:i/>
                <w:color w:val="000000"/>
              </w:rPr>
            </m:ctrlPr>
          </m:sSubPr>
          <m:e>
            <m:r>
              <m:rPr>
                <m:sty m:val="bi"/>
              </m:rPr>
              <w:rPr>
                <w:rFonts w:ascii="Cambria Math" w:eastAsia="Arial" w:hAnsi="Cambria Math" w:cs="Arial"/>
                <w:color w:val="000000"/>
              </w:rPr>
              <m:t>W</m:t>
            </m:r>
            <m:ctrlPr>
              <w:rPr>
                <w:rFonts w:ascii="Cambria Math" w:eastAsia="Arial" w:hAnsi="Cambria Math" w:cs="Arial"/>
                <w:i/>
                <w:color w:val="000000"/>
              </w:rPr>
            </m:ctrlPr>
          </m:e>
          <m:sub>
            <m:r>
              <w:rPr>
                <w:rFonts w:ascii="Cambria Math" w:eastAsia="Arial" w:hAnsi="Cambria Math" w:cs="Arial"/>
                <w:color w:val="000000"/>
              </w:rPr>
              <m:t>P,l</m:t>
            </m:r>
          </m:sub>
        </m:sSub>
      </m:oMath>
      <w:r>
        <w:rPr>
          <w:rFonts w:ascii="Arial" w:eastAsia="Arial" w:hAnsi="Arial" w:cs="Arial"/>
          <w:b/>
          <w:color w:val="000000"/>
        </w:rPr>
        <w:t xml:space="preserve"> </w:t>
      </w:r>
      <w:r>
        <w:rPr>
          <w:rFonts w:ascii="Arial" w:eastAsia="Arial" w:hAnsi="Arial" w:cs="Arial"/>
          <w:color w:val="000000"/>
        </w:rPr>
        <w:t>corresponding to all core genes uncovered regula</w:t>
      </w:r>
      <w:r w:rsidR="00F248C0">
        <w:rPr>
          <w:rFonts w:ascii="Arial" w:eastAsia="Arial" w:hAnsi="Arial" w:cs="Arial"/>
          <w:color w:val="000000"/>
        </w:rPr>
        <w:t>tor</w:t>
      </w:r>
      <w:r>
        <w:rPr>
          <w:rFonts w:ascii="Arial" w:eastAsia="Arial" w:hAnsi="Arial" w:cs="Arial"/>
          <w:color w:val="000000"/>
        </w:rPr>
        <w:t xml:space="preserve">y modules that would be missed by the T-SNE of gene expressions, which demonstrated the effectiveness of the embeddings learned by </w:t>
      </w:r>
      <w:proofErr w:type="spellStart"/>
      <w:r>
        <w:rPr>
          <w:rFonts w:ascii="Arial" w:eastAsia="Arial" w:hAnsi="Arial" w:cs="Arial"/>
          <w:color w:val="000000"/>
        </w:rPr>
        <w:t>scCapsNet</w:t>
      </w:r>
      <w:proofErr w:type="spellEnd"/>
      <w:r>
        <w:rPr>
          <w:rFonts w:ascii="Arial" w:eastAsia="Arial" w:hAnsi="Arial" w:cs="Arial"/>
          <w:color w:val="000000"/>
        </w:rPr>
        <w:t xml:space="preserve"> in capturing the functional</w:t>
      </w:r>
      <w:r w:rsidR="00445D2B">
        <w:rPr>
          <w:rFonts w:ascii="Arial" w:eastAsia="Arial" w:hAnsi="Arial" w:cs="Arial"/>
          <w:color w:val="000000"/>
        </w:rPr>
        <w:t>ly</w:t>
      </w:r>
      <w:r>
        <w:rPr>
          <w:rFonts w:ascii="Arial" w:eastAsia="Arial" w:hAnsi="Arial" w:cs="Arial"/>
          <w:color w:val="000000"/>
        </w:rPr>
        <w:t xml:space="preserve"> important features.   </w:t>
      </w:r>
    </w:p>
    <w:p w14:paraId="4E6E243B" w14:textId="77777777" w:rsidR="000F36EF" w:rsidRDefault="000F36EF" w:rsidP="009576B5">
      <w:pPr>
        <w:autoSpaceDE w:val="0"/>
        <w:autoSpaceDN w:val="0"/>
        <w:adjustRightInd w:val="0"/>
        <w:spacing w:line="360" w:lineRule="auto"/>
        <w:jc w:val="both"/>
        <w:rPr>
          <w:rFonts w:ascii="Arial" w:eastAsia="Arial" w:hAnsi="Arial" w:cs="Arial"/>
          <w:color w:val="000000"/>
        </w:rPr>
      </w:pPr>
    </w:p>
    <w:p w14:paraId="3B77E44F" w14:textId="0C9A9648" w:rsidR="004527D1" w:rsidRPr="009E0871" w:rsidRDefault="004527D1" w:rsidP="00146496">
      <w:pPr>
        <w:pStyle w:val="ListParagraph"/>
        <w:numPr>
          <w:ilvl w:val="2"/>
          <w:numId w:val="40"/>
        </w:numPr>
        <w:pBdr>
          <w:top w:val="nil"/>
          <w:left w:val="nil"/>
          <w:bottom w:val="nil"/>
          <w:right w:val="nil"/>
          <w:between w:val="nil"/>
        </w:pBdr>
        <w:autoSpaceDE w:val="0"/>
        <w:autoSpaceDN w:val="0"/>
        <w:adjustRightInd w:val="0"/>
        <w:spacing w:after="0" w:line="360" w:lineRule="auto"/>
        <w:jc w:val="both"/>
        <w:rPr>
          <w:rFonts w:ascii="Arial" w:eastAsia="Arial" w:hAnsi="Arial" w:cs="Arial"/>
          <w:b/>
          <w:color w:val="000000"/>
        </w:rPr>
      </w:pPr>
      <w:proofErr w:type="spellStart"/>
      <w:r>
        <w:rPr>
          <w:rFonts w:ascii="Arial" w:eastAsia="Arial" w:hAnsi="Arial" w:cs="Arial"/>
          <w:b/>
          <w:color w:val="000000"/>
        </w:rPr>
        <w:t>netAE</w:t>
      </w:r>
      <w:proofErr w:type="spellEnd"/>
      <w:r w:rsidR="00E974F8">
        <w:rPr>
          <w:rFonts w:ascii="Arial" w:eastAsia="Arial" w:hAnsi="Arial" w:cs="Arial"/>
          <w:b/>
          <w:color w:val="000000"/>
        </w:rPr>
        <w:t>:</w:t>
      </w:r>
      <w:r>
        <w:rPr>
          <w:rFonts w:ascii="Arial" w:eastAsia="Arial" w:hAnsi="Arial" w:cs="Arial"/>
          <w:b/>
          <w:color w:val="000000"/>
        </w:rPr>
        <w:t xml:space="preserve"> </w:t>
      </w:r>
      <w:r w:rsidRPr="004527D1">
        <w:rPr>
          <w:rFonts w:ascii="Arial" w:hAnsi="Arial" w:cs="Arial"/>
          <w:b/>
        </w:rPr>
        <w:t>network-enhanced autoencoder</w:t>
      </w:r>
    </w:p>
    <w:p w14:paraId="16A2E7E0" w14:textId="321CDED1" w:rsidR="00DD7759" w:rsidRDefault="004527D1" w:rsidP="00F506E3">
      <w:pPr>
        <w:spacing w:line="480" w:lineRule="auto"/>
        <w:jc w:val="both"/>
        <w:rPr>
          <w:rFonts w:ascii="Arial" w:eastAsiaTheme="minorEastAsia" w:hAnsi="Arial" w:cs="Arial"/>
        </w:rPr>
      </w:pPr>
      <w:proofErr w:type="spellStart"/>
      <w:r w:rsidRPr="004527D1">
        <w:rPr>
          <w:rFonts w:ascii="Arial" w:eastAsiaTheme="minorEastAsia" w:hAnsi="Arial" w:cs="Arial"/>
        </w:rPr>
        <w:t>netAE</w:t>
      </w:r>
      <w:proofErr w:type="spellEnd"/>
      <w:r w:rsidR="00AE4D59">
        <w:rPr>
          <w:rFonts w:ascii="Arial" w:eastAsiaTheme="minorEastAsia" w:hAnsi="Arial" w:cs="Arial"/>
        </w:rPr>
        <w:t xml:space="preserve"> </w:t>
      </w:r>
      <w:r w:rsidR="0019774E">
        <w:rPr>
          <w:rFonts w:ascii="Arial" w:eastAsiaTheme="minorEastAsia" w:hAnsi="Arial" w:cs="Arial"/>
        </w:rPr>
        <w:fldChar w:fldCharType="begin"/>
      </w:r>
      <w:r w:rsidR="00930FB6">
        <w:rPr>
          <w:rFonts w:ascii="Arial" w:eastAsiaTheme="minorEastAsia" w:hAnsi="Arial" w:cs="Arial"/>
        </w:rPr>
        <w:instrText xml:space="preserve"> ADDIN EN.CITE &lt;EndNote&gt;&lt;Cite&gt;&lt;Author&gt;Dong&lt;/Author&gt;&lt;Year&gt;2021&lt;/Year&gt;&lt;RecNum&gt;165&lt;/RecNum&gt;&lt;DisplayText&gt;[107]&lt;/DisplayText&gt;&lt;record&gt;&lt;rec-number&gt;165&lt;/rec-number&gt;&lt;foreign-keys&gt;&lt;key app="EN" db-id="zsppx25fofftzxee95fx29p8tatf5vvawtvp" timestamp="0"&gt;165&lt;/key&gt;&lt;/foreign-keys&gt;&lt;ref-type name="Journal Article"&gt;17&lt;/ref-type&gt;&lt;contributors&gt;&lt;authors&gt;&lt;author&gt;Dong, Z.&lt;/author&gt;&lt;author&gt;Alterovitz, G.&lt;/author&gt;&lt;/authors&gt;&lt;/contributors&gt;&lt;auth-address&gt;Department of Computer Science, Stanford University, Stanford, CA 94305.&amp;#xD;Department of Medicine, Brigham and Women&amp;apos;s Hospital/Harvard Medical School, Boston, MA 021153.&amp;#xD;National Artificial Intelligence Institute, U.S Department of Veterans Affairs, Washington, DC 20571.&lt;/auth-address&gt;&lt;titles&gt;&lt;title&gt;netAE: semi-supervised dimensionality reduction of single-cell RNA sequencing to facilitate cell labeling&lt;/title&gt;&lt;secondary-title&gt;Bioinformatics&lt;/secondary-title&gt;&lt;/titles&gt;&lt;periodical&gt;&lt;full-title&gt;Bioinformatics&lt;/full-title&gt;&lt;/periodical&gt;&lt;pages&gt;43-49&lt;/pages&gt;&lt;volume&gt;37&lt;/volume&gt;&lt;number&gt;1&lt;/number&gt;&lt;edition&gt;2020/07/30&lt;/edition&gt;&lt;keywords&gt;&lt;keyword&gt;Base Sequence&lt;/keyword&gt;&lt;keyword&gt;Cluster Analysis&lt;/keyword&gt;&lt;keyword&gt;Sequence Analysis, RNA&lt;/keyword&gt;&lt;keyword&gt;*Single-Cell Analysis&lt;/keyword&gt;&lt;keyword&gt;Whole Exome Sequencing&lt;/keyword&gt;&lt;/keywords&gt;&lt;dates&gt;&lt;year&gt;2021&lt;/year&gt;&lt;pub-dates&gt;&lt;date&gt;Apr 9&lt;/date&gt;&lt;/pub-dates&gt;&lt;/dates&gt;&lt;isbn&gt;1367-4811 (Electronic)&amp;#xD;1367-4803 (Linking)&lt;/isbn&gt;&lt;accession-num&gt;32726427&lt;/accession-num&gt;&lt;urls&gt;&lt;related-urls&gt;&lt;url&gt;https://www.ncbi.nlm.nih.gov/pubmed/32726427&lt;/url&gt;&lt;/related-urls&gt;&lt;/urls&gt;&lt;electronic-resource-num&gt;10.1093/bioinformatics/btaa669&lt;/electronic-resource-num&gt;&lt;/record&gt;&lt;/Cite&gt;&lt;/EndNote&gt;</w:instrText>
      </w:r>
      <w:r w:rsidR="0019774E">
        <w:rPr>
          <w:rFonts w:ascii="Arial" w:eastAsiaTheme="minorEastAsia" w:hAnsi="Arial" w:cs="Arial"/>
        </w:rPr>
        <w:fldChar w:fldCharType="separate"/>
      </w:r>
      <w:r w:rsidR="00930FB6">
        <w:rPr>
          <w:rFonts w:ascii="Arial" w:eastAsiaTheme="minorEastAsia" w:hAnsi="Arial" w:cs="Arial"/>
          <w:noProof/>
        </w:rPr>
        <w:t>[107]</w:t>
      </w:r>
      <w:r w:rsidR="0019774E">
        <w:rPr>
          <w:rFonts w:ascii="Arial" w:eastAsiaTheme="minorEastAsia" w:hAnsi="Arial" w:cs="Arial"/>
        </w:rPr>
        <w:fldChar w:fldCharType="end"/>
      </w:r>
      <w:r w:rsidRPr="004527D1">
        <w:rPr>
          <w:rFonts w:ascii="Arial" w:eastAsiaTheme="minorEastAsia" w:hAnsi="Arial" w:cs="Arial"/>
        </w:rPr>
        <w:t xml:space="preserve"> </w:t>
      </w:r>
      <w:r w:rsidR="005357AC">
        <w:rPr>
          <w:rFonts w:ascii="Arial" w:eastAsiaTheme="minorEastAsia" w:hAnsi="Arial" w:cs="Arial"/>
        </w:rPr>
        <w:t xml:space="preserve">is </w:t>
      </w:r>
      <w:r w:rsidRPr="004527D1">
        <w:rPr>
          <w:rFonts w:ascii="Arial" w:eastAsiaTheme="minorEastAsia" w:hAnsi="Arial" w:cs="Arial"/>
        </w:rPr>
        <w:t xml:space="preserve">a </w:t>
      </w:r>
      <w:r w:rsidR="00811733">
        <w:rPr>
          <w:rFonts w:ascii="Arial" w:eastAsiaTheme="minorEastAsia" w:hAnsi="Arial" w:cs="Arial"/>
        </w:rPr>
        <w:t>VAE</w:t>
      </w:r>
      <w:r w:rsidR="00B36D7D">
        <w:rPr>
          <w:rFonts w:ascii="Arial" w:eastAsiaTheme="minorEastAsia" w:hAnsi="Arial" w:cs="Arial"/>
        </w:rPr>
        <w:t>-</w:t>
      </w:r>
      <w:r w:rsidR="00811733">
        <w:rPr>
          <w:rFonts w:ascii="Arial" w:eastAsiaTheme="minorEastAsia" w:hAnsi="Arial" w:cs="Arial"/>
        </w:rPr>
        <w:t xml:space="preserve">based </w:t>
      </w:r>
      <w:r w:rsidRPr="004527D1">
        <w:rPr>
          <w:rFonts w:ascii="Arial" w:eastAsiaTheme="minorEastAsia" w:hAnsi="Arial" w:cs="Arial"/>
        </w:rPr>
        <w:t xml:space="preserve">semi-supervised </w:t>
      </w:r>
      <w:r w:rsidR="005357AC">
        <w:rPr>
          <w:rFonts w:ascii="Arial" w:eastAsiaTheme="minorEastAsia" w:hAnsi="Arial" w:cs="Arial"/>
        </w:rPr>
        <w:t xml:space="preserve">cell type prediction model </w:t>
      </w:r>
      <w:r w:rsidR="00B36D7D">
        <w:rPr>
          <w:rFonts w:ascii="Arial" w:eastAsiaTheme="minorEastAsia" w:hAnsi="Arial" w:cs="Arial"/>
        </w:rPr>
        <w:t xml:space="preserve">that deals with scenarios of having </w:t>
      </w:r>
      <w:r w:rsidR="00C358F5">
        <w:rPr>
          <w:rFonts w:ascii="Arial" w:eastAsiaTheme="minorEastAsia" w:hAnsi="Arial" w:cs="Arial"/>
        </w:rPr>
        <w:t xml:space="preserve">a </w:t>
      </w:r>
      <w:r w:rsidR="00B36D7D">
        <w:rPr>
          <w:rFonts w:ascii="Arial" w:eastAsiaTheme="minorEastAsia" w:hAnsi="Arial" w:cs="Arial"/>
        </w:rPr>
        <w:t xml:space="preserve">small number of </w:t>
      </w:r>
      <w:r w:rsidR="005357AC">
        <w:rPr>
          <w:rFonts w:ascii="Arial" w:eastAsiaTheme="minorEastAsia" w:hAnsi="Arial" w:cs="Arial"/>
        </w:rPr>
        <w:t>labeled cells</w:t>
      </w:r>
      <w:r w:rsidR="00DD7759">
        <w:rPr>
          <w:rFonts w:ascii="Arial" w:eastAsiaTheme="minorEastAsia" w:hAnsi="Arial" w:cs="Arial"/>
        </w:rPr>
        <w:t>.</w:t>
      </w:r>
      <w:r w:rsidRPr="004527D1">
        <w:rPr>
          <w:rFonts w:ascii="Arial" w:eastAsiaTheme="minorEastAsia" w:hAnsi="Arial" w:cs="Arial"/>
        </w:rPr>
        <w:t xml:space="preserve"> </w:t>
      </w:r>
    </w:p>
    <w:p w14:paraId="57A1FAC4" w14:textId="2A0E78BF" w:rsidR="00075E19" w:rsidRDefault="00DD7759" w:rsidP="00F506E3">
      <w:pPr>
        <w:spacing w:line="480" w:lineRule="auto"/>
        <w:jc w:val="both"/>
        <w:rPr>
          <w:rFonts w:ascii="Arial" w:eastAsiaTheme="minorEastAsia" w:hAnsi="Arial" w:cs="Arial"/>
        </w:rPr>
      </w:pPr>
      <w:r w:rsidRPr="00DD7759">
        <w:rPr>
          <w:rFonts w:ascii="Arial" w:eastAsiaTheme="minorEastAsia" w:hAnsi="Arial" w:cs="Arial"/>
          <w:i/>
          <w:u w:val="single"/>
        </w:rPr>
        <w:t>Model</w:t>
      </w:r>
      <w:r w:rsidR="00AC46B1">
        <w:rPr>
          <w:rFonts w:ascii="Arial" w:eastAsiaTheme="minorEastAsia" w:hAnsi="Arial" w:cs="Arial"/>
          <w:i/>
          <w:u w:val="single"/>
        </w:rPr>
        <w:t>.</w:t>
      </w:r>
      <w:r>
        <w:rPr>
          <w:rFonts w:ascii="Arial" w:eastAsiaTheme="minorEastAsia" w:hAnsi="Arial" w:cs="Arial"/>
        </w:rPr>
        <w:t xml:space="preserve"> </w:t>
      </w:r>
      <w:proofErr w:type="spellStart"/>
      <w:r w:rsidR="00811733">
        <w:rPr>
          <w:rFonts w:ascii="Arial" w:eastAsiaTheme="minorEastAsia" w:hAnsi="Arial" w:cs="Arial"/>
        </w:rPr>
        <w:t>netAE</w:t>
      </w:r>
      <w:proofErr w:type="spellEnd"/>
      <w:r w:rsidR="00811733">
        <w:rPr>
          <w:rFonts w:ascii="Arial" w:eastAsiaTheme="minorEastAsia" w:hAnsi="Arial" w:cs="Arial"/>
        </w:rPr>
        <w:t xml:space="preserve"> works with UMI counts and </w:t>
      </w:r>
      <w:r w:rsidR="00075E19">
        <w:rPr>
          <w:rFonts w:ascii="Arial" w:eastAsiaTheme="minorEastAsia" w:hAnsi="Arial" w:cs="Arial"/>
        </w:rPr>
        <w:t xml:space="preserve">assumes </w:t>
      </w:r>
      <w:r w:rsidR="00075E19" w:rsidRPr="00717442">
        <w:rPr>
          <w:rFonts w:ascii="Arial" w:eastAsia="Arial" w:hAnsi="Arial" w:cs="Arial"/>
        </w:rPr>
        <w:t xml:space="preserve">a ZINB distribution for </w:t>
      </w:r>
      <m:oMath>
        <m:sSub>
          <m:sSubPr>
            <m:ctrlPr>
              <w:rPr>
                <w:rFonts w:ascii="Cambria Math" w:eastAsia="Cambria Math" w:hAnsi="Cambria Math" w:cs="Arial"/>
              </w:rPr>
            </m:ctrlPr>
          </m:sSubPr>
          <m:e>
            <m:r>
              <w:rPr>
                <w:rFonts w:ascii="Cambria Math" w:eastAsia="Cambria Math" w:hAnsi="Cambria Math" w:cs="Arial"/>
              </w:rPr>
              <m:t>x</m:t>
            </m:r>
          </m:e>
          <m:sub>
            <m:r>
              <w:rPr>
                <w:rFonts w:ascii="Cambria Math" w:eastAsia="Cambria Math" w:hAnsi="Cambria Math" w:cs="Arial"/>
              </w:rPr>
              <m:t>gn</m:t>
            </m:r>
          </m:sub>
        </m:sSub>
      </m:oMath>
      <w:r w:rsidR="00075E19">
        <w:rPr>
          <w:rFonts w:ascii="Arial" w:eastAsia="Arial" w:hAnsi="Arial" w:cs="Arial"/>
        </w:rPr>
        <w:t xml:space="preserve"> as </w:t>
      </w:r>
      <w:r w:rsidR="00B36D7D">
        <w:rPr>
          <w:rFonts w:ascii="Arial" w:eastAsia="Arial" w:hAnsi="Arial" w:cs="Arial"/>
        </w:rPr>
        <w:t>in E</w:t>
      </w:r>
      <w:r w:rsidR="00075E19">
        <w:rPr>
          <w:rFonts w:ascii="Arial" w:eastAsia="Arial" w:hAnsi="Arial" w:cs="Arial"/>
        </w:rPr>
        <w:t xml:space="preserve">q. (32) in </w:t>
      </w:r>
      <w:proofErr w:type="spellStart"/>
      <w:r w:rsidR="00075E19">
        <w:rPr>
          <w:rFonts w:ascii="Arial" w:eastAsia="Arial" w:hAnsi="Arial" w:cs="Arial"/>
        </w:rPr>
        <w:t>scVI</w:t>
      </w:r>
      <w:proofErr w:type="spellEnd"/>
      <w:r w:rsidR="00075E19">
        <w:rPr>
          <w:rFonts w:ascii="Arial" w:eastAsia="Arial" w:hAnsi="Arial" w:cs="Arial"/>
        </w:rPr>
        <w:t xml:space="preserve">. However, </w:t>
      </w:r>
      <w:proofErr w:type="spellStart"/>
      <w:r w:rsidR="00075E19">
        <w:rPr>
          <w:rFonts w:ascii="Arial" w:eastAsiaTheme="minorEastAsia" w:hAnsi="Arial" w:cs="Arial"/>
        </w:rPr>
        <w:t>netAE</w:t>
      </w:r>
      <w:proofErr w:type="spellEnd"/>
      <w:r w:rsidR="00075E19">
        <w:rPr>
          <w:rFonts w:ascii="Arial" w:eastAsiaTheme="minorEastAsia" w:hAnsi="Arial" w:cs="Arial"/>
        </w:rPr>
        <w:t xml:space="preserve"> adopts </w:t>
      </w:r>
      <w:r w:rsidR="007A526C">
        <w:rPr>
          <w:rFonts w:ascii="Arial" w:eastAsiaTheme="minorEastAsia" w:hAnsi="Arial" w:cs="Arial"/>
        </w:rPr>
        <w:t xml:space="preserve">the general VAE loss as in eq. (6) with two function-specific loss as </w:t>
      </w:r>
    </w:p>
    <w:tbl>
      <w:tblPr>
        <w:tblStyle w:val="TableNormal1"/>
        <w:tblW w:w="0" w:type="auto"/>
        <w:tblInd w:w="5" w:type="dxa"/>
        <w:tblLook w:val="04A0" w:firstRow="1" w:lastRow="0" w:firstColumn="1" w:lastColumn="0" w:noHBand="0" w:noVBand="1"/>
      </w:tblPr>
      <w:tblGrid>
        <w:gridCol w:w="1129"/>
        <w:gridCol w:w="7088"/>
        <w:gridCol w:w="1133"/>
      </w:tblGrid>
      <w:tr w:rsidR="005A37E2" w14:paraId="4262C765" w14:textId="77777777" w:rsidTr="005A37E2">
        <w:tc>
          <w:tcPr>
            <w:tcW w:w="1129" w:type="dxa"/>
          </w:tcPr>
          <w:p w14:paraId="233A6A69" w14:textId="77777777" w:rsidR="005A37E2" w:rsidRDefault="005A37E2" w:rsidP="00F506E3">
            <w:pPr>
              <w:spacing w:line="480" w:lineRule="auto"/>
              <w:jc w:val="both"/>
              <w:rPr>
                <w:rFonts w:ascii="Arial" w:eastAsiaTheme="minorEastAsia" w:hAnsi="Arial" w:cs="Arial"/>
              </w:rPr>
            </w:pPr>
          </w:p>
        </w:tc>
        <w:tc>
          <w:tcPr>
            <w:tcW w:w="7088" w:type="dxa"/>
          </w:tcPr>
          <w:p w14:paraId="13110508" w14:textId="69804A3F" w:rsidR="005A37E2" w:rsidRDefault="005A37E2" w:rsidP="00F506E3">
            <w:pPr>
              <w:spacing w:line="480" w:lineRule="auto"/>
              <w:jc w:val="center"/>
              <w:rPr>
                <w:rFonts w:ascii="Arial" w:eastAsiaTheme="minorEastAsia" w:hAnsi="Arial" w:cs="Arial"/>
              </w:rPr>
            </w:pPr>
            <m:oMathPara>
              <m:oMath>
                <m:r>
                  <w:rPr>
                    <w:rFonts w:ascii="Cambria Math" w:eastAsia="Cambria Math" w:hAnsi="Cambria Math" w:cs="Arial"/>
                  </w:rPr>
                  <m:t>L</m:t>
                </m:r>
                <m:d>
                  <m:dPr>
                    <m:ctrlPr>
                      <w:rPr>
                        <w:rFonts w:ascii="Cambria Math" w:eastAsia="Cambria Math" w:hAnsi="Cambria Math" w:cs="Arial"/>
                      </w:rPr>
                    </m:ctrlPr>
                  </m:dPr>
                  <m:e>
                    <m:r>
                      <m:rPr>
                        <m:sty m:val="b"/>
                      </m:rPr>
                      <w:rPr>
                        <w:rFonts w:ascii="Cambria Math" w:hAnsi="Cambria Math" w:cs="Arial"/>
                      </w:rPr>
                      <m:t>Θ</m:t>
                    </m:r>
                  </m:e>
                </m:d>
                <m:r>
                  <w:rPr>
                    <w:rFonts w:ascii="Cambria Math" w:eastAsia="Cambria Math" w:hAnsi="Cambria Math" w:cs="Arial"/>
                  </w:rPr>
                  <m:t>=-</m:t>
                </m:r>
                <m:r>
                  <m:rPr>
                    <m:scr m:val="script"/>
                  </m:rPr>
                  <w:rPr>
                    <w:rFonts w:ascii="Cambria Math" w:hAnsi="Cambria Math" w:cs="Arial"/>
                  </w:rPr>
                  <m:t>L</m:t>
                </m:r>
                <m:d>
                  <m:dPr>
                    <m:ctrlPr>
                      <w:rPr>
                        <w:rFonts w:ascii="Cambria Math" w:hAnsi="Cambria Math" w:cs="Arial"/>
                        <w:i/>
                      </w:rPr>
                    </m:ctrlPr>
                  </m:dPr>
                  <m:e>
                    <m:r>
                      <m:rPr>
                        <m:sty m:val="b"/>
                      </m:rPr>
                      <w:rPr>
                        <w:rFonts w:ascii="Cambria Math" w:hAnsi="Cambria Math" w:cs="Arial"/>
                      </w:rPr>
                      <m:t>Θ</m:t>
                    </m:r>
                    <m:ctrlPr>
                      <w:rPr>
                        <w:rFonts w:ascii="Cambria Math" w:hAnsi="Cambria Math" w:cs="Arial"/>
                        <w:b/>
                      </w:rPr>
                    </m:ctrlPr>
                  </m:e>
                </m:d>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1</m:t>
                    </m:r>
                  </m:sub>
                </m:sSub>
                <m:nary>
                  <m:naryPr>
                    <m:chr m:val="∑"/>
                    <m:supHide m:val="1"/>
                    <m:ctrlPr>
                      <w:rPr>
                        <w:rFonts w:ascii="Cambria Math" w:eastAsia="Cambria Math" w:hAnsi="Cambria Math" w:cs="Arial"/>
                        <w:i/>
                      </w:rPr>
                    </m:ctrlPr>
                  </m:naryPr>
                  <m:sub>
                    <m:r>
                      <w:rPr>
                        <w:rFonts w:ascii="Cambria Math" w:eastAsia="Cambria Math" w:hAnsi="Cambria Math" w:cs="Arial"/>
                      </w:rPr>
                      <m:t>n∈S</m:t>
                    </m:r>
                  </m:sub>
                  <m:sup/>
                  <m:e>
                    <m:r>
                      <w:rPr>
                        <w:rFonts w:ascii="Cambria Math" w:hAnsi="Cambria Math" w:cs="Arial"/>
                      </w:rPr>
                      <m:t>Q</m:t>
                    </m:r>
                    <m:d>
                      <m:dPr>
                        <m:ctrlPr>
                          <w:rPr>
                            <w:rFonts w:ascii="Cambria Math" w:hAnsi="Cambria Math" w:cs="Arial"/>
                            <w:i/>
                          </w:rPr>
                        </m:ctrlPr>
                      </m:dPr>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d>
                  </m:e>
                </m:nary>
                <m:r>
                  <w:rPr>
                    <w:rFonts w:ascii="Cambria Math" w:eastAsia="Cambria Math" w:hAnsi="Cambria Math" w:cs="Arial"/>
                  </w:rPr>
                  <m:t>+</m:t>
                </m:r>
                <m:sSub>
                  <m:sSubPr>
                    <m:ctrlPr>
                      <w:rPr>
                        <w:rFonts w:ascii="Cambria Math" w:eastAsia="Cambria Math" w:hAnsi="Cambria Math" w:cs="Arial"/>
                        <w:i/>
                      </w:rPr>
                    </m:ctrlPr>
                  </m:sSubPr>
                  <m:e>
                    <m:r>
                      <w:rPr>
                        <w:rFonts w:ascii="Cambria Math" w:eastAsia="Cambria Math" w:hAnsi="Cambria Math" w:cs="Arial"/>
                      </w:rPr>
                      <m:t>λ</m:t>
                    </m:r>
                  </m:e>
                  <m:sub>
                    <m:r>
                      <w:rPr>
                        <w:rFonts w:ascii="Cambria Math" w:eastAsia="Cambria Math" w:hAnsi="Cambria Math" w:cs="Arial"/>
                      </w:rPr>
                      <m:t>2</m:t>
                    </m:r>
                  </m:sub>
                </m:sSub>
                <m:nary>
                  <m:naryPr>
                    <m:chr m:val="∑"/>
                    <m:supHide m:val="1"/>
                    <m:ctrlPr>
                      <w:rPr>
                        <w:rFonts w:ascii="Cambria Math" w:eastAsia="Cambria Math" w:hAnsi="Cambria Math" w:cs="Arial"/>
                        <w:i/>
                      </w:rPr>
                    </m:ctrlPr>
                  </m:naryPr>
                  <m:sub>
                    <m:r>
                      <w:rPr>
                        <w:rFonts w:ascii="Cambria Math" w:eastAsia="Cambria Math" w:hAnsi="Cambria Math" w:cs="Arial"/>
                      </w:rPr>
                      <m:t>n∈</m:t>
                    </m:r>
                    <m:sSub>
                      <m:sSubPr>
                        <m:ctrlPr>
                          <w:rPr>
                            <w:rFonts w:ascii="Cambria Math" w:eastAsia="Cambria Math" w:hAnsi="Cambria Math" w:cs="Arial"/>
                            <w:i/>
                          </w:rPr>
                        </m:ctrlPr>
                      </m:sSubPr>
                      <m:e>
                        <m:r>
                          <w:rPr>
                            <w:rFonts w:ascii="Cambria Math" w:eastAsia="Cambria Math" w:hAnsi="Cambria Math" w:cs="Arial"/>
                          </w:rPr>
                          <m:t>S</m:t>
                        </m:r>
                      </m:e>
                      <m:sub>
                        <m:r>
                          <w:rPr>
                            <w:rFonts w:ascii="Cambria Math" w:eastAsia="Cambria Math" w:hAnsi="Cambria Math" w:cs="Arial"/>
                          </w:rPr>
                          <m:t>L</m:t>
                        </m:r>
                      </m:sub>
                    </m:sSub>
                  </m:sub>
                  <m:sup/>
                  <m:e>
                    <m:r>
                      <w:rPr>
                        <w:rFonts w:ascii="Cambria Math" w:hAnsi="Cambria Math" w:cs="Arial"/>
                      </w:rPr>
                      <m:t>logf</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e>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e>
                    </m:d>
                  </m:e>
                </m:nary>
              </m:oMath>
            </m:oMathPara>
          </w:p>
        </w:tc>
        <w:tc>
          <w:tcPr>
            <w:tcW w:w="1133" w:type="dxa"/>
            <w:vAlign w:val="center"/>
          </w:tcPr>
          <w:p w14:paraId="0EFAB0F1" w14:textId="7720FD29" w:rsidR="005A37E2" w:rsidRDefault="005A37E2" w:rsidP="00F506E3">
            <w:pPr>
              <w:spacing w:line="480" w:lineRule="auto"/>
              <w:jc w:val="right"/>
              <w:rPr>
                <w:rFonts w:ascii="Arial" w:eastAsiaTheme="minorEastAsia" w:hAnsi="Arial" w:cs="Arial"/>
              </w:rPr>
            </w:pPr>
            <w:r>
              <w:rPr>
                <w:rFonts w:ascii="Arial" w:eastAsiaTheme="minorEastAsia" w:hAnsi="Arial" w:cs="Arial"/>
              </w:rPr>
              <w:t>(45)</w:t>
            </w:r>
          </w:p>
        </w:tc>
      </w:tr>
    </w:tbl>
    <w:p w14:paraId="7D01728C" w14:textId="0B2A9E7C" w:rsidR="004527D1" w:rsidRDefault="00A31B17" w:rsidP="00F506E3">
      <w:pPr>
        <w:spacing w:line="480" w:lineRule="auto"/>
        <w:jc w:val="both"/>
        <w:rPr>
          <w:rFonts w:ascii="Arial" w:eastAsiaTheme="minorEastAsia" w:hAnsi="Arial" w:cs="Arial"/>
        </w:rPr>
      </w:pPr>
      <w:r>
        <w:rPr>
          <w:rFonts w:ascii="Arial" w:eastAsiaTheme="minorEastAsia" w:hAnsi="Arial" w:cs="Arial"/>
        </w:rPr>
        <w:t xml:space="preserve">where </w:t>
      </w:r>
      <m:oMath>
        <m:r>
          <w:rPr>
            <w:rFonts w:ascii="Cambria Math" w:eastAsia="Cambria Math" w:hAnsi="Cambria Math" w:cs="Arial"/>
          </w:rPr>
          <m:t>S</m:t>
        </m:r>
      </m:oMath>
      <w:r>
        <w:rPr>
          <w:rFonts w:ascii="Arial" w:eastAsiaTheme="minorEastAsia" w:hAnsi="Arial" w:cs="Arial"/>
        </w:rPr>
        <w:t xml:space="preserve"> is a set of indices for all cells and </w:t>
      </w:r>
      <m:oMath>
        <m:sSub>
          <m:sSubPr>
            <m:ctrlPr>
              <w:rPr>
                <w:rFonts w:ascii="Cambria Math" w:eastAsia="Cambria Math" w:hAnsi="Cambria Math" w:cs="Arial"/>
                <w:i/>
              </w:rPr>
            </m:ctrlPr>
          </m:sSubPr>
          <m:e>
            <m:r>
              <w:rPr>
                <w:rFonts w:ascii="Cambria Math" w:eastAsia="Cambria Math" w:hAnsi="Cambria Math" w:cs="Arial"/>
              </w:rPr>
              <m:t>S</m:t>
            </m:r>
          </m:e>
          <m:sub>
            <m:r>
              <w:rPr>
                <w:rFonts w:ascii="Cambria Math" w:eastAsia="Cambria Math" w:hAnsi="Cambria Math" w:cs="Arial"/>
              </w:rPr>
              <m:t>L</m:t>
            </m:r>
          </m:sub>
        </m:sSub>
      </m:oMath>
      <w:r>
        <w:rPr>
          <w:rFonts w:ascii="Arial" w:eastAsiaTheme="minorEastAsia" w:hAnsi="Arial" w:cs="Arial"/>
        </w:rPr>
        <w:t xml:space="preserve">is a subset of </w:t>
      </w:r>
      <m:oMath>
        <m:r>
          <w:rPr>
            <w:rFonts w:ascii="Cambria Math" w:eastAsia="Cambria Math" w:hAnsi="Cambria Math" w:cs="Arial"/>
          </w:rPr>
          <m:t>S</m:t>
        </m:r>
      </m:oMath>
      <w:r>
        <w:rPr>
          <w:rFonts w:ascii="Arial" w:eastAsiaTheme="minorEastAsia" w:hAnsi="Arial" w:cs="Arial"/>
        </w:rPr>
        <w:t xml:space="preserve"> for only cells with cell type labels, </w:t>
      </w:r>
      <m:oMath>
        <m:r>
          <w:rPr>
            <w:rFonts w:ascii="Cambria Math" w:hAnsi="Cambria Math" w:cs="Arial"/>
          </w:rPr>
          <m:t>Q</m:t>
        </m:r>
      </m:oMath>
      <w:r w:rsidR="00D30998" w:rsidRPr="004527D1">
        <w:rPr>
          <w:rFonts w:ascii="Arial" w:eastAsiaTheme="minorEastAsia" w:hAnsi="Arial" w:cs="Arial"/>
        </w:rPr>
        <w:t xml:space="preserve"> </w:t>
      </w:r>
      <w:r w:rsidR="00D30998">
        <w:rPr>
          <w:rFonts w:ascii="Arial" w:eastAsiaTheme="minorEastAsia" w:hAnsi="Arial" w:cs="Arial"/>
        </w:rPr>
        <w:t>is</w:t>
      </w:r>
      <w:r w:rsidR="004527D1" w:rsidRPr="004527D1">
        <w:rPr>
          <w:rFonts w:ascii="Arial" w:eastAsiaTheme="minorEastAsia" w:hAnsi="Arial" w:cs="Arial"/>
        </w:rPr>
        <w:t xml:space="preserve"> modified Newman and Girvan modularity</w:t>
      </w:r>
      <w:r w:rsidR="00AE4D59">
        <w:rPr>
          <w:rFonts w:ascii="Arial" w:eastAsiaTheme="minorEastAsia" w:hAnsi="Arial" w:cs="Arial"/>
        </w:rPr>
        <w:t xml:space="preserve"> </w:t>
      </w:r>
      <w:r w:rsidR="0019774E">
        <w:rPr>
          <w:rFonts w:ascii="Arial" w:eastAsiaTheme="minorEastAsia" w:hAnsi="Arial" w:cs="Arial"/>
        </w:rPr>
        <w:fldChar w:fldCharType="begin"/>
      </w:r>
      <w:r w:rsidR="00930FB6">
        <w:rPr>
          <w:rFonts w:ascii="Arial" w:eastAsiaTheme="minorEastAsia" w:hAnsi="Arial" w:cs="Arial"/>
        </w:rPr>
        <w:instrText xml:space="preserve"> ADDIN EN.CITE &lt;EndNote&gt;&lt;Cite&gt;&lt;Author&gt;Newman&lt;/Author&gt;&lt;Year&gt;2006&lt;/Year&gt;&lt;RecNum&gt;166&lt;/RecNum&gt;&lt;DisplayText&gt;[108]&lt;/DisplayText&gt;&lt;record&gt;&lt;rec-number&gt;166&lt;/rec-number&gt;&lt;foreign-keys&gt;&lt;key app="EN" db-id="zsppx25fofftzxee95fx29p8tatf5vvawtvp" timestamp="0"&gt;166&lt;/key&gt;&lt;/foreign-keys&gt;&lt;ref-type name="Journal Article"&gt;17&lt;/ref-type&gt;&lt;contributors&gt;&lt;authors&gt;&lt;author&gt;Newman, M. E.&lt;/author&gt;&lt;/authors&gt;&lt;/contributors&gt;&lt;auth-address&gt;Department of Physics and Center for the Study of Complex Systems, University of Michigan, Ann Arbor, MI 48109, USA. mejn@umich.edu&lt;/auth-address&gt;&lt;titles&gt;&lt;title&gt;Modularity and community structure in networks&lt;/title&gt;&lt;secondary-title&gt;Proc Natl Acad Sci U S A&lt;/secondary-title&gt;&lt;/titles&gt;&lt;periodical&gt;&lt;full-title&gt;Proc Natl Acad Sci U S A&lt;/full-title&gt;&lt;/periodical&gt;&lt;pages&gt;8577-82&lt;/pages&gt;&lt;volume&gt;103&lt;/volume&gt;&lt;number&gt;23&lt;/number&gt;&lt;edition&gt;2006/05/26&lt;/edition&gt;&lt;dates&gt;&lt;year&gt;2006&lt;/year&gt;&lt;pub-dates&gt;&lt;date&gt;Jun 6&lt;/date&gt;&lt;/pub-dates&gt;&lt;/dates&gt;&lt;isbn&gt;0027-8424 (Print)&amp;#xD;0027-8424 (Linking)&lt;/isbn&gt;&lt;accession-num&gt;16723398&lt;/accession-num&gt;&lt;urls&gt;&lt;related-urls&gt;&lt;url&gt;https://www.ncbi.nlm.nih.gov/pubmed/16723398&lt;/url&gt;&lt;/related-urls&gt;&lt;/urls&gt;&lt;custom2&gt;PMC1482622&lt;/custom2&gt;&lt;electronic-resource-num&gt;10.1073/pnas.0601602103&lt;/electronic-resource-num&gt;&lt;/record&gt;&lt;/Cite&gt;&lt;/EndNote&gt;</w:instrText>
      </w:r>
      <w:r w:rsidR="0019774E">
        <w:rPr>
          <w:rFonts w:ascii="Arial" w:eastAsiaTheme="minorEastAsia" w:hAnsi="Arial" w:cs="Arial"/>
        </w:rPr>
        <w:fldChar w:fldCharType="separate"/>
      </w:r>
      <w:r w:rsidR="00930FB6">
        <w:rPr>
          <w:rFonts w:ascii="Arial" w:eastAsiaTheme="minorEastAsia" w:hAnsi="Arial" w:cs="Arial"/>
          <w:noProof/>
        </w:rPr>
        <w:t>[108]</w:t>
      </w:r>
      <w:r w:rsidR="0019774E">
        <w:rPr>
          <w:rFonts w:ascii="Arial" w:eastAsiaTheme="minorEastAsia" w:hAnsi="Arial" w:cs="Arial"/>
        </w:rPr>
        <w:fldChar w:fldCharType="end"/>
      </w:r>
      <w:r w:rsidR="004527D1" w:rsidRPr="004527D1">
        <w:rPr>
          <w:rFonts w:ascii="Arial" w:eastAsiaTheme="minorEastAsia" w:hAnsi="Arial" w:cs="Arial"/>
        </w:rPr>
        <w:t xml:space="preserve"> </w:t>
      </w:r>
      <w:r w:rsidR="00D30998">
        <w:rPr>
          <w:rFonts w:ascii="Arial" w:eastAsiaTheme="minorEastAsia" w:hAnsi="Arial" w:cs="Arial"/>
        </w:rPr>
        <w:t>that</w:t>
      </w:r>
      <w:r w:rsidR="004527D1" w:rsidRPr="004527D1">
        <w:rPr>
          <w:rFonts w:ascii="Arial" w:eastAsiaTheme="minorEastAsia" w:hAnsi="Arial" w:cs="Arial"/>
        </w:rPr>
        <w:t xml:space="preserve"> quantif</w:t>
      </w:r>
      <w:r w:rsidR="00D30998">
        <w:rPr>
          <w:rFonts w:ascii="Arial" w:eastAsiaTheme="minorEastAsia" w:hAnsi="Arial" w:cs="Arial"/>
        </w:rPr>
        <w:t>ies</w:t>
      </w:r>
      <w:r w:rsidR="004527D1" w:rsidRPr="004527D1">
        <w:rPr>
          <w:rFonts w:ascii="Arial" w:eastAsiaTheme="minorEastAsia" w:hAnsi="Arial" w:cs="Arial"/>
        </w:rPr>
        <w:t xml:space="preserve"> cluster strength</w:t>
      </w:r>
      <w:r w:rsidR="00D30998">
        <w:rPr>
          <w:rFonts w:ascii="Arial" w:eastAsiaTheme="minorEastAsia" w:hAnsi="Arial" w:cs="Arial"/>
        </w:rPr>
        <w:t xml:space="preserve"> using </w:t>
      </w:r>
      <m:oMath>
        <m:sSub>
          <m:sSubPr>
            <m:ctrlPr>
              <w:rPr>
                <w:rFonts w:ascii="Cambria Math" w:hAnsi="Cambria Math" w:cs="Arial"/>
                <w:i/>
              </w:rPr>
            </m:ctrlPr>
          </m:sSubPr>
          <m:e>
            <m:r>
              <m:rPr>
                <m:sty m:val="bi"/>
              </m:rPr>
              <w:rPr>
                <w:rFonts w:ascii="Cambria Math" w:hAnsi="Cambria Math" w:cs="Arial"/>
              </w:rPr>
              <m:t>z</m:t>
            </m:r>
          </m:e>
          <m:sub>
            <m:r>
              <w:rPr>
                <w:rFonts w:ascii="Cambria Math" w:hAnsi="Cambria Math" w:cs="Arial"/>
              </w:rPr>
              <m:t>n</m:t>
            </m:r>
          </m:sub>
        </m:sSub>
      </m:oMath>
      <w:r w:rsidR="00765832">
        <w:rPr>
          <w:rFonts w:ascii="Arial" w:eastAsiaTheme="minorEastAsia" w:hAnsi="Arial" w:cs="Arial"/>
        </w:rPr>
        <w:t xml:space="preserve">, </w:t>
      </w:r>
      <m:oMath>
        <m:r>
          <w:rPr>
            <w:rFonts w:ascii="Cambria Math" w:hAnsi="Cambria Math" w:cs="Arial"/>
          </w:rPr>
          <m:t>f</m:t>
        </m:r>
      </m:oMath>
      <w:r w:rsidR="00765832">
        <w:rPr>
          <w:rFonts w:ascii="Arial" w:eastAsiaTheme="minorEastAsia" w:hAnsi="Arial" w:cs="Arial"/>
        </w:rPr>
        <w:t xml:space="preserve"> is the softmax function, and </w:t>
      </w:r>
      <m:oMath>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oMath>
      <w:r w:rsidR="00765832">
        <w:rPr>
          <w:rFonts w:ascii="Arial" w:eastAsiaTheme="minorEastAsia" w:hAnsi="Arial" w:cs="Arial"/>
        </w:rPr>
        <w:t xml:space="preserve"> is the cell type label. The second loss in (34)</w:t>
      </w:r>
      <w:r w:rsidR="00824B7A">
        <w:rPr>
          <w:rFonts w:ascii="Arial" w:eastAsiaTheme="minorEastAsia" w:hAnsi="Arial" w:cs="Arial"/>
        </w:rPr>
        <w:t xml:space="preserve"> functions as a clustering constraint and the last term is the cross</w:t>
      </w:r>
      <w:r w:rsidR="00B36D7D">
        <w:rPr>
          <w:rFonts w:ascii="Arial" w:eastAsiaTheme="minorEastAsia" w:hAnsi="Arial" w:cs="Arial"/>
        </w:rPr>
        <w:t>-</w:t>
      </w:r>
      <w:r w:rsidR="00824B7A">
        <w:rPr>
          <w:rFonts w:ascii="Arial" w:eastAsiaTheme="minorEastAsia" w:hAnsi="Arial" w:cs="Arial"/>
        </w:rPr>
        <w:t xml:space="preserve">entropy loss that constrains the cell type classification. </w:t>
      </w:r>
    </w:p>
    <w:p w14:paraId="66725036" w14:textId="24061037" w:rsidR="00F73846" w:rsidRPr="00C020F4" w:rsidRDefault="00F73846" w:rsidP="00F506E3">
      <w:pPr>
        <w:spacing w:before="120" w:after="120" w:line="480" w:lineRule="auto"/>
        <w:jc w:val="both"/>
        <w:rPr>
          <w:rFonts w:ascii="Arial" w:eastAsiaTheme="minorEastAsia" w:hAnsi="Arial" w:cs="Arial"/>
        </w:rPr>
      </w:pPr>
      <w:r w:rsidRPr="00C020F4">
        <w:rPr>
          <w:rFonts w:ascii="Arial" w:eastAsiaTheme="minorEastAsia" w:hAnsi="Arial" w:cs="Arial"/>
          <w:i/>
          <w:u w:val="single"/>
        </w:rPr>
        <w:t>Evaluation metrics</w:t>
      </w:r>
      <w:r w:rsidR="00C020F4">
        <w:rPr>
          <w:rFonts w:ascii="Arial" w:eastAsiaTheme="minorEastAsia" w:hAnsi="Arial" w:cs="Arial"/>
        </w:rPr>
        <w:t xml:space="preserve">. </w:t>
      </w:r>
      <w:r w:rsidRPr="00C020F4">
        <w:rPr>
          <w:rFonts w:ascii="Arial" w:eastAsiaTheme="minorEastAsia" w:hAnsi="Arial" w:cs="Arial"/>
        </w:rPr>
        <w:t xml:space="preserve">Accuracy </w:t>
      </w:r>
      <w:r w:rsidR="00C020F4">
        <w:rPr>
          <w:rFonts w:ascii="Arial" w:eastAsiaTheme="minorEastAsia" w:hAnsi="Arial" w:cs="Arial"/>
        </w:rPr>
        <w:t>of cell type</w:t>
      </w:r>
      <w:r w:rsidRPr="00C020F4">
        <w:rPr>
          <w:rFonts w:ascii="Arial" w:eastAsiaTheme="minorEastAsia" w:hAnsi="Arial" w:cs="Arial"/>
        </w:rPr>
        <w:t xml:space="preserve"> classification</w:t>
      </w:r>
      <w:r w:rsidR="00C020F4">
        <w:rPr>
          <w:rFonts w:ascii="Arial" w:eastAsiaTheme="minorEastAsia" w:hAnsi="Arial" w:cs="Arial"/>
        </w:rPr>
        <w:t xml:space="preserve"> was used </w:t>
      </w:r>
      <w:r w:rsidR="006B4B43">
        <w:rPr>
          <w:rFonts w:ascii="Arial" w:eastAsiaTheme="minorEastAsia" w:hAnsi="Arial" w:cs="Arial"/>
        </w:rPr>
        <w:t xml:space="preserve">to </w:t>
      </w:r>
      <w:r w:rsidR="008A6884">
        <w:rPr>
          <w:rFonts w:ascii="Arial" w:eastAsiaTheme="minorEastAsia" w:hAnsi="Arial" w:cs="Arial"/>
        </w:rPr>
        <w:t xml:space="preserve">assess </w:t>
      </w:r>
      <w:r w:rsidR="006B4B43">
        <w:rPr>
          <w:rFonts w:ascii="Arial" w:eastAsiaTheme="minorEastAsia" w:hAnsi="Arial" w:cs="Arial"/>
        </w:rPr>
        <w:t xml:space="preserve">the performance. </w:t>
      </w:r>
    </w:p>
    <w:p w14:paraId="3BF6364F" w14:textId="416A11EA" w:rsidR="00BE6E62" w:rsidRPr="00910562" w:rsidRDefault="004527D1" w:rsidP="00F506E3">
      <w:pPr>
        <w:spacing w:line="480" w:lineRule="auto"/>
        <w:jc w:val="both"/>
        <w:rPr>
          <w:rFonts w:ascii="Arial" w:hAnsi="Arial" w:cs="Arial"/>
        </w:rPr>
      </w:pPr>
      <w:r w:rsidRPr="00910562">
        <w:rPr>
          <w:rFonts w:ascii="Arial" w:hAnsi="Arial" w:cs="Arial"/>
          <w:i/>
          <w:u w:val="single"/>
        </w:rPr>
        <w:t>Results:</w:t>
      </w:r>
      <w:r w:rsidR="00C358F5" w:rsidRPr="00910562">
        <w:rPr>
          <w:rFonts w:ascii="Arial" w:hAnsi="Arial" w:cs="Arial"/>
        </w:rPr>
        <w:t xml:space="preserve"> </w:t>
      </w:r>
      <w:proofErr w:type="spellStart"/>
      <w:r w:rsidRPr="00910562">
        <w:rPr>
          <w:rFonts w:ascii="Arial" w:hAnsi="Arial" w:cs="Arial"/>
        </w:rPr>
        <w:t>netAE</w:t>
      </w:r>
      <w:proofErr w:type="spellEnd"/>
      <w:r w:rsidR="00B8718F" w:rsidRPr="00910562">
        <w:rPr>
          <w:rFonts w:ascii="Arial" w:hAnsi="Arial" w:cs="Arial"/>
        </w:rPr>
        <w:t xml:space="preserve"> was compared with popular</w:t>
      </w:r>
      <w:r w:rsidRPr="00910562">
        <w:rPr>
          <w:rFonts w:ascii="Arial" w:hAnsi="Arial" w:cs="Arial"/>
        </w:rPr>
        <w:t xml:space="preserve"> </w:t>
      </w:r>
      <w:r w:rsidR="00B8718F" w:rsidRPr="00910562">
        <w:rPr>
          <w:rFonts w:ascii="Arial" w:hAnsi="Arial" w:cs="Arial"/>
        </w:rPr>
        <w:t xml:space="preserve">dimension reduction methods including </w:t>
      </w:r>
      <w:proofErr w:type="spellStart"/>
      <w:r w:rsidRPr="00910562">
        <w:rPr>
          <w:rFonts w:ascii="Arial" w:hAnsi="Arial" w:cs="Arial"/>
        </w:rPr>
        <w:t>scVI</w:t>
      </w:r>
      <w:proofErr w:type="spellEnd"/>
      <w:r w:rsidRPr="00910562">
        <w:rPr>
          <w:rFonts w:ascii="Arial" w:hAnsi="Arial" w:cs="Arial"/>
        </w:rPr>
        <w:t xml:space="preserve">, ZIFA, PCA and AE </w:t>
      </w:r>
      <w:r w:rsidR="00B8718F" w:rsidRPr="00910562">
        <w:rPr>
          <w:rFonts w:ascii="Arial" w:hAnsi="Arial" w:cs="Arial"/>
        </w:rPr>
        <w:t xml:space="preserve">as well as a semi-supervised method </w:t>
      </w:r>
      <w:proofErr w:type="spellStart"/>
      <w:r w:rsidR="00B8718F" w:rsidRPr="00910562">
        <w:rPr>
          <w:rFonts w:ascii="Arial" w:hAnsi="Arial" w:cs="Arial"/>
        </w:rPr>
        <w:t>scANVI</w:t>
      </w:r>
      <w:proofErr w:type="spellEnd"/>
      <w:r w:rsidR="00AE4D59" w:rsidRPr="00910562">
        <w:rPr>
          <w:rFonts w:ascii="Arial" w:hAnsi="Arial" w:cs="Arial"/>
        </w:rPr>
        <w:t xml:space="preserve"> </w:t>
      </w:r>
      <w:r w:rsidR="0019774E" w:rsidRPr="00732797">
        <w:rPr>
          <w:rFonts w:ascii="Arial" w:hAnsi="Arial" w:cs="Arial"/>
        </w:rPr>
        <w:fldChar w:fldCharType="begin"/>
      </w:r>
      <w:r w:rsidR="00930FB6">
        <w:rPr>
          <w:rFonts w:ascii="Arial" w:hAnsi="Arial" w:cs="Arial"/>
        </w:rPr>
        <w:instrText xml:space="preserve"> ADDIN EN.CITE &lt;EndNote&gt;&lt;Cite&gt;&lt;Author&gt;Xu&lt;/Author&gt;&lt;Year&gt;2021&lt;/Year&gt;&lt;RecNum&gt;169&lt;/RecNum&gt;&lt;DisplayText&gt;[109]&lt;/DisplayText&gt;&lt;record&gt;&lt;rec-number&gt;169&lt;/rec-number&gt;&lt;foreign-keys&gt;&lt;key app="EN" db-id="zsppx25fofftzxee95fx29p8tatf5vvawtvp" timestamp="0"&gt;169&lt;/key&gt;&lt;/foreign-keys&gt;&lt;ref-type name="Journal Article"&gt;17&lt;/ref-type&gt;&lt;contributors&gt;&lt;authors&gt;&lt;author&gt;Xu, C.&lt;/author&gt;&lt;author&gt;Lopez, R.&lt;/author&gt;&lt;author&gt;Mehlman, E.&lt;/author&gt;&lt;author&gt;Regier, J.&lt;/author&gt;&lt;author&gt;Jordan, M. I.&lt;/author&gt;&lt;author&gt;Yosef, N.&lt;/author&gt;&lt;/authors&gt;&lt;/contributors&gt;&lt;auth-address&gt;Center for Computational Biology, University of California, Berkeley, CA, USA.&amp;#xD;Department of Electrical Engineering and Computer Sciences, University of California, Berkeley, CA, USA.&amp;#xD;Centre de Mathematiques Appliquees Ecole polytechnique, Palaiseau, France.&amp;#xD;Department of Statistics, University of Michigan, Ann Arbor, MI, USA.&amp;#xD;Department of Statistics, University of California, Berkeley, CA, USA.&amp;#xD;Ragon Institute of MGH, MIT and Harvard, Boston, MA, USA.&amp;#xD;Chan-Zuckerberg Biohub Investigator, San Francisco, CA, USA.&lt;/auth-address&gt;&lt;titles&gt;&lt;title&gt;Probabilistic harmonization and annotation of single-cell transcriptomics data with deep generative models&lt;/title&gt;&lt;secondary-title&gt;Mol Syst Biol&lt;/secondary-title&gt;&lt;/titles&gt;&lt;pages&gt;e9620&lt;/pages&gt;&lt;volume&gt;17&lt;/volume&gt;&lt;number&gt;1&lt;/number&gt;&lt;edition&gt;2021/01/26&lt;/edition&gt;&lt;keywords&gt;&lt;keyword&gt;*annotation&lt;/keyword&gt;&lt;keyword&gt;*differential expression&lt;/keyword&gt;&lt;keyword&gt;*harmonization&lt;/keyword&gt;&lt;keyword&gt;*scRNA-seq&lt;/keyword&gt;&lt;keyword&gt;*variational inference&lt;/keyword&gt;&lt;/keywords&gt;&lt;dates&gt;&lt;year&gt;2021&lt;/year&gt;&lt;pub-dates&gt;&lt;date&gt;Jan&lt;/date&gt;&lt;/pub-dates&gt;&lt;/dates&gt;&lt;isbn&gt;1744-4292 (Electronic)&amp;#xD;1744-4292 (Linking)&lt;/isbn&gt;&lt;accession-num&gt;33491336&lt;/accession-num&gt;&lt;urls&gt;&lt;related-urls&gt;&lt;url&gt;https://www.ncbi.nlm.nih.gov/pubmed/33491336&lt;/url&gt;&lt;/related-urls&gt;&lt;/urls&gt;&lt;custom2&gt;PMC7829634&lt;/custom2&gt;&lt;electronic-resource-num&gt;10.15252/msb.20209620&lt;/electronic-resource-num&gt;&lt;/record&gt;&lt;/Cite&gt;&lt;/EndNote&gt;</w:instrText>
      </w:r>
      <w:r w:rsidR="0019774E" w:rsidRPr="00732797">
        <w:rPr>
          <w:rFonts w:ascii="Arial" w:hAnsi="Arial" w:cs="Arial"/>
        </w:rPr>
        <w:fldChar w:fldCharType="separate"/>
      </w:r>
      <w:r w:rsidR="00930FB6">
        <w:rPr>
          <w:rFonts w:ascii="Arial" w:hAnsi="Arial" w:cs="Arial"/>
          <w:noProof/>
        </w:rPr>
        <w:t>[109]</w:t>
      </w:r>
      <w:r w:rsidR="0019774E" w:rsidRPr="00732797">
        <w:rPr>
          <w:rFonts w:ascii="Arial" w:hAnsi="Arial" w:cs="Arial"/>
        </w:rPr>
        <w:fldChar w:fldCharType="end"/>
      </w:r>
      <w:r w:rsidRPr="00910562">
        <w:rPr>
          <w:rFonts w:ascii="Arial" w:hAnsi="Arial" w:cs="Arial"/>
        </w:rPr>
        <w:t xml:space="preserve">. </w:t>
      </w:r>
      <w:r w:rsidR="00B8718F" w:rsidRPr="00910562">
        <w:rPr>
          <w:rFonts w:ascii="Arial" w:hAnsi="Arial" w:cs="Arial"/>
        </w:rPr>
        <w:t>For different dimension reduction methods, cell type c</w:t>
      </w:r>
      <w:r w:rsidRPr="00910562">
        <w:rPr>
          <w:rFonts w:ascii="Arial" w:hAnsi="Arial" w:cs="Arial"/>
        </w:rPr>
        <w:t xml:space="preserve">lassification from latent features of cells </w:t>
      </w:r>
      <w:r w:rsidR="00B8718F" w:rsidRPr="00910562">
        <w:rPr>
          <w:rFonts w:ascii="Arial" w:hAnsi="Arial" w:cs="Arial"/>
        </w:rPr>
        <w:t>was carried out u</w:t>
      </w:r>
      <w:r w:rsidRPr="00910562">
        <w:rPr>
          <w:rFonts w:ascii="Arial" w:hAnsi="Arial" w:cs="Arial"/>
        </w:rPr>
        <w:t>sing KNN and logistic regression</w:t>
      </w:r>
      <w:r w:rsidR="00B8718F" w:rsidRPr="00910562">
        <w:rPr>
          <w:rFonts w:ascii="Arial" w:hAnsi="Arial" w:cs="Arial"/>
        </w:rPr>
        <w:t xml:space="preserve">. </w:t>
      </w:r>
      <w:r w:rsidRPr="00910562">
        <w:rPr>
          <w:rFonts w:ascii="Arial" w:hAnsi="Arial" w:cs="Arial"/>
        </w:rPr>
        <w:t xml:space="preserve"> The effect of </w:t>
      </w:r>
      <w:r w:rsidR="00B8718F" w:rsidRPr="00910562">
        <w:rPr>
          <w:rFonts w:ascii="Arial" w:hAnsi="Arial" w:cs="Arial"/>
        </w:rPr>
        <w:t>different</w:t>
      </w:r>
      <w:r w:rsidRPr="00910562">
        <w:rPr>
          <w:rFonts w:ascii="Arial" w:hAnsi="Arial" w:cs="Arial"/>
        </w:rPr>
        <w:t xml:space="preserve"> labeled samples</w:t>
      </w:r>
      <w:r w:rsidR="00B8718F" w:rsidRPr="00910562">
        <w:rPr>
          <w:rFonts w:ascii="Arial" w:hAnsi="Arial" w:cs="Arial"/>
        </w:rPr>
        <w:t xml:space="preserve"> sizes</w:t>
      </w:r>
      <w:r w:rsidRPr="00910562">
        <w:rPr>
          <w:rFonts w:ascii="Arial" w:hAnsi="Arial" w:cs="Arial"/>
        </w:rPr>
        <w:t xml:space="preserve"> </w:t>
      </w:r>
      <w:r w:rsidR="00B8718F" w:rsidRPr="00910562">
        <w:rPr>
          <w:rFonts w:ascii="Arial" w:hAnsi="Arial" w:cs="Arial"/>
        </w:rPr>
        <w:t xml:space="preserve">on classification performance was also </w:t>
      </w:r>
      <w:r w:rsidRPr="00910562">
        <w:rPr>
          <w:rFonts w:ascii="Arial" w:hAnsi="Arial" w:cs="Arial"/>
        </w:rPr>
        <w:t>investigated</w:t>
      </w:r>
      <w:r w:rsidR="00B8718F" w:rsidRPr="00910562">
        <w:rPr>
          <w:rFonts w:ascii="Arial" w:hAnsi="Arial" w:cs="Arial"/>
        </w:rPr>
        <w:t>, where the sample size varied from as few as</w:t>
      </w:r>
      <w:r w:rsidRPr="00910562">
        <w:rPr>
          <w:rFonts w:ascii="Arial" w:hAnsi="Arial" w:cs="Arial"/>
        </w:rPr>
        <w:t xml:space="preserve"> 10 </w:t>
      </w:r>
      <w:r w:rsidR="00B8718F" w:rsidRPr="00910562">
        <w:rPr>
          <w:rFonts w:ascii="Arial" w:hAnsi="Arial" w:cs="Arial"/>
        </w:rPr>
        <w:t xml:space="preserve">cells to 70% of all cells. </w:t>
      </w:r>
      <w:r w:rsidR="00910562" w:rsidRPr="00910562">
        <w:rPr>
          <w:rFonts w:ascii="Arial" w:hAnsi="Arial" w:cs="Arial"/>
        </w:rPr>
        <w:t xml:space="preserve">Among 3 test datasets (mouse brain cortex, human embryo development, and mouse </w:t>
      </w:r>
      <w:r w:rsidR="00910562" w:rsidRPr="00F506E3">
        <w:rPr>
          <w:rFonts w:ascii="Arial" w:hAnsi="Arial" w:cs="Arial"/>
          <w:shd w:val="clear" w:color="auto" w:fill="FFFFFF"/>
        </w:rPr>
        <w:t>hematopoietic stem and progenitor cells</w:t>
      </w:r>
      <w:r w:rsidR="00910562">
        <w:rPr>
          <w:rFonts w:ascii="Arial" w:hAnsi="Arial" w:cs="Arial"/>
          <w:shd w:val="clear" w:color="auto" w:fill="FFFFFF"/>
        </w:rPr>
        <w:t>)</w:t>
      </w:r>
      <w:r w:rsidRPr="00910562">
        <w:rPr>
          <w:rFonts w:ascii="Arial" w:hAnsi="Arial" w:cs="Arial"/>
        </w:rPr>
        <w:t xml:space="preserve">, </w:t>
      </w:r>
      <w:proofErr w:type="spellStart"/>
      <w:r w:rsidRPr="00910562">
        <w:rPr>
          <w:rFonts w:ascii="Arial" w:hAnsi="Arial" w:cs="Arial"/>
        </w:rPr>
        <w:t>netAE</w:t>
      </w:r>
      <w:proofErr w:type="spellEnd"/>
      <w:r w:rsidRPr="00910562">
        <w:rPr>
          <w:rFonts w:ascii="Arial" w:hAnsi="Arial" w:cs="Arial"/>
        </w:rPr>
        <w:t xml:space="preserve"> outperform</w:t>
      </w:r>
      <w:r w:rsidR="00B8718F" w:rsidRPr="00910562">
        <w:rPr>
          <w:rFonts w:ascii="Arial" w:hAnsi="Arial" w:cs="Arial"/>
        </w:rPr>
        <w:t>ed</w:t>
      </w:r>
      <w:r w:rsidRPr="00910562">
        <w:rPr>
          <w:rFonts w:ascii="Arial" w:hAnsi="Arial" w:cs="Arial"/>
        </w:rPr>
        <w:t xml:space="preserve"> </w:t>
      </w:r>
      <w:r w:rsidR="00910562">
        <w:rPr>
          <w:rFonts w:ascii="Arial" w:hAnsi="Arial" w:cs="Arial"/>
        </w:rPr>
        <w:t>most of</w:t>
      </w:r>
      <w:r w:rsidR="00910562" w:rsidRPr="00910562">
        <w:rPr>
          <w:rFonts w:ascii="Arial" w:hAnsi="Arial" w:cs="Arial"/>
        </w:rPr>
        <w:t xml:space="preserve"> </w:t>
      </w:r>
      <w:r w:rsidRPr="00910562">
        <w:rPr>
          <w:rFonts w:ascii="Arial" w:hAnsi="Arial" w:cs="Arial"/>
        </w:rPr>
        <w:t xml:space="preserve">the baseline </w:t>
      </w:r>
      <w:r w:rsidR="00B8718F" w:rsidRPr="00910562">
        <w:rPr>
          <w:rFonts w:ascii="Arial" w:hAnsi="Arial" w:cs="Arial"/>
        </w:rPr>
        <w:t>methods</w:t>
      </w:r>
      <w:r w:rsidRPr="00910562">
        <w:rPr>
          <w:rFonts w:ascii="Arial" w:hAnsi="Arial" w:cs="Arial"/>
        </w:rPr>
        <w:t xml:space="preserve">. </w:t>
      </w:r>
      <w:bookmarkStart w:id="37" w:name="_Hlk66021552"/>
      <w:r w:rsidR="00C020F4" w:rsidRPr="00910562">
        <w:rPr>
          <w:rFonts w:ascii="Arial" w:hAnsi="Arial" w:cs="Arial"/>
        </w:rPr>
        <w:t xml:space="preserve"> </w:t>
      </w:r>
      <w:r w:rsidR="00BE6E62" w:rsidRPr="00910562">
        <w:rPr>
          <w:rFonts w:ascii="Arial" w:hAnsi="Arial" w:cs="Arial"/>
        </w:rPr>
        <w:t xml:space="preserve">Latent features were visualized using t-SNE and cell clusters by </w:t>
      </w:r>
      <w:proofErr w:type="spellStart"/>
      <w:r w:rsidR="00BE6E62" w:rsidRPr="00910562">
        <w:rPr>
          <w:rFonts w:ascii="Arial" w:hAnsi="Arial" w:cs="Arial"/>
        </w:rPr>
        <w:t>netAE</w:t>
      </w:r>
      <w:proofErr w:type="spellEnd"/>
      <w:r w:rsidR="00BE6E62" w:rsidRPr="00910562">
        <w:rPr>
          <w:rFonts w:ascii="Arial" w:hAnsi="Arial" w:cs="Arial"/>
        </w:rPr>
        <w:t> were tighter than those by other embedding spaces. There was also consistency of better cell-type classification with improved cell type clustering by </w:t>
      </w:r>
      <w:proofErr w:type="spellStart"/>
      <w:r w:rsidR="00BE6E62" w:rsidRPr="00910562">
        <w:rPr>
          <w:rFonts w:ascii="Arial" w:hAnsi="Arial" w:cs="Arial"/>
        </w:rPr>
        <w:t>netAE</w:t>
      </w:r>
      <w:proofErr w:type="spellEnd"/>
      <w:r w:rsidR="00BE6E62" w:rsidRPr="00910562">
        <w:rPr>
          <w:rFonts w:ascii="Arial" w:hAnsi="Arial" w:cs="Arial"/>
        </w:rPr>
        <w:t>. This suggested</w:t>
      </w:r>
      <w:r w:rsidR="00732797">
        <w:rPr>
          <w:rFonts w:ascii="Arial" w:hAnsi="Arial" w:cs="Arial"/>
        </w:rPr>
        <w:t xml:space="preserve"> </w:t>
      </w:r>
      <w:r w:rsidR="00BE6E62" w:rsidRPr="00910562">
        <w:rPr>
          <w:rFonts w:ascii="Arial" w:hAnsi="Arial" w:cs="Arial"/>
        </w:rPr>
        <w:t>that the latent spaces learned with added modularity constraint in the loss helped identify clusters of similar cells.  Ablation study by removing each of the three loss te</w:t>
      </w:r>
      <w:r w:rsidR="00910562">
        <w:rPr>
          <w:rFonts w:ascii="Arial" w:hAnsi="Arial" w:cs="Arial"/>
        </w:rPr>
        <w:t>r</w:t>
      </w:r>
      <w:r w:rsidR="00BE6E62" w:rsidRPr="00910562">
        <w:rPr>
          <w:rFonts w:ascii="Arial" w:hAnsi="Arial" w:cs="Arial"/>
        </w:rPr>
        <w:t xml:space="preserve">ms in Eq </w:t>
      </w:r>
      <w:r w:rsidR="00BE6E62" w:rsidRPr="00910562">
        <w:rPr>
          <w:rFonts w:ascii="Arial" w:hAnsi="Arial" w:cs="Arial"/>
          <w:highlight w:val="yellow"/>
        </w:rPr>
        <w:t>(45)</w:t>
      </w:r>
      <w:r w:rsidR="00BE6E62" w:rsidRPr="00910562">
        <w:rPr>
          <w:rFonts w:ascii="Arial" w:hAnsi="Arial" w:cs="Arial"/>
        </w:rPr>
        <w:t xml:space="preserve"> showed</w:t>
      </w:r>
      <w:r w:rsidR="00910562">
        <w:rPr>
          <w:rFonts w:ascii="Arial" w:hAnsi="Arial" w:cs="Arial"/>
        </w:rPr>
        <w:t xml:space="preserve"> </w:t>
      </w:r>
      <w:r w:rsidR="00BE6E62" w:rsidRPr="00910562">
        <w:rPr>
          <w:rFonts w:ascii="Arial" w:hAnsi="Arial" w:cs="Arial"/>
        </w:rPr>
        <w:t>a</w:t>
      </w:r>
      <w:r w:rsidR="00910562">
        <w:rPr>
          <w:rFonts w:ascii="Arial" w:hAnsi="Arial" w:cs="Arial"/>
        </w:rPr>
        <w:t xml:space="preserve"> </w:t>
      </w:r>
      <w:r w:rsidR="00BE6E62" w:rsidRPr="00910562">
        <w:rPr>
          <w:rFonts w:ascii="Arial" w:hAnsi="Arial" w:cs="Arial"/>
        </w:rPr>
        <w:t>drop of cell-type classification accuracy, suggesting all three were necessary for the optimal performance.  </w:t>
      </w:r>
    </w:p>
    <w:bookmarkEnd w:id="37"/>
    <w:p w14:paraId="3AD59192" w14:textId="77777777" w:rsidR="004527D1" w:rsidRPr="004527D1" w:rsidRDefault="004527D1" w:rsidP="004527D1">
      <w:pPr>
        <w:pBdr>
          <w:top w:val="nil"/>
          <w:left w:val="nil"/>
          <w:bottom w:val="nil"/>
          <w:right w:val="nil"/>
          <w:between w:val="nil"/>
        </w:pBdr>
        <w:autoSpaceDE w:val="0"/>
        <w:autoSpaceDN w:val="0"/>
        <w:adjustRightInd w:val="0"/>
        <w:spacing w:line="360" w:lineRule="auto"/>
        <w:jc w:val="both"/>
        <w:rPr>
          <w:rFonts w:ascii="Arial" w:eastAsia="Arial" w:hAnsi="Arial" w:cs="Arial"/>
          <w:b/>
          <w:color w:val="000000"/>
        </w:rPr>
      </w:pPr>
    </w:p>
    <w:p w14:paraId="0F2C40CC" w14:textId="180253EE" w:rsidR="004527D1" w:rsidRPr="000F36EF" w:rsidRDefault="004527D1" w:rsidP="00146496">
      <w:pPr>
        <w:pStyle w:val="ListParagraph"/>
        <w:numPr>
          <w:ilvl w:val="2"/>
          <w:numId w:val="40"/>
        </w:numPr>
        <w:pBdr>
          <w:top w:val="nil"/>
          <w:left w:val="nil"/>
          <w:bottom w:val="nil"/>
          <w:right w:val="nil"/>
          <w:between w:val="nil"/>
        </w:pBdr>
        <w:autoSpaceDE w:val="0"/>
        <w:autoSpaceDN w:val="0"/>
        <w:adjustRightInd w:val="0"/>
        <w:spacing w:after="0" w:line="360" w:lineRule="auto"/>
        <w:jc w:val="both"/>
        <w:rPr>
          <w:rFonts w:ascii="Arial" w:eastAsia="Arial" w:hAnsi="Arial" w:cs="Arial"/>
          <w:b/>
          <w:color w:val="000000"/>
        </w:rPr>
      </w:pPr>
      <w:proofErr w:type="spellStart"/>
      <w:r w:rsidRPr="000F36EF">
        <w:rPr>
          <w:rFonts w:ascii="Arial" w:eastAsia="Arial" w:hAnsi="Arial" w:cs="Arial"/>
          <w:b/>
          <w:color w:val="000000"/>
        </w:rPr>
        <w:t>scDGN</w:t>
      </w:r>
      <w:proofErr w:type="spellEnd"/>
      <w:r>
        <w:rPr>
          <w:rFonts w:ascii="Arial" w:eastAsia="Arial" w:hAnsi="Arial" w:cs="Arial"/>
          <w:b/>
          <w:color w:val="000000"/>
        </w:rPr>
        <w:t xml:space="preserve"> - </w:t>
      </w:r>
      <w:r>
        <w:rPr>
          <w:rFonts w:ascii="Arial" w:hAnsi="Arial" w:cs="Arial"/>
          <w:b/>
        </w:rPr>
        <w:t>s</w:t>
      </w:r>
      <w:r w:rsidRPr="007D23C2">
        <w:rPr>
          <w:rFonts w:ascii="Arial" w:hAnsi="Arial" w:cs="Arial"/>
          <w:b/>
        </w:rPr>
        <w:t xml:space="preserve">upervised </w:t>
      </w:r>
      <w:r>
        <w:rPr>
          <w:rFonts w:ascii="Arial" w:hAnsi="Arial" w:cs="Arial"/>
          <w:b/>
        </w:rPr>
        <w:t>a</w:t>
      </w:r>
      <w:r w:rsidRPr="007D23C2">
        <w:rPr>
          <w:rFonts w:ascii="Arial" w:hAnsi="Arial" w:cs="Arial"/>
          <w:b/>
        </w:rPr>
        <w:t xml:space="preserve">dversarial </w:t>
      </w:r>
      <w:r>
        <w:rPr>
          <w:rFonts w:ascii="Arial" w:hAnsi="Arial" w:cs="Arial"/>
          <w:b/>
        </w:rPr>
        <w:t>a</w:t>
      </w:r>
      <w:r w:rsidRPr="007D23C2">
        <w:rPr>
          <w:rFonts w:ascii="Arial" w:hAnsi="Arial" w:cs="Arial"/>
          <w:b/>
        </w:rPr>
        <w:t xml:space="preserve">lignment of </w:t>
      </w:r>
      <w:r>
        <w:rPr>
          <w:rFonts w:ascii="Arial" w:hAnsi="Arial" w:cs="Arial"/>
          <w:b/>
        </w:rPr>
        <w:t>s</w:t>
      </w:r>
      <w:r w:rsidRPr="007D23C2">
        <w:rPr>
          <w:rFonts w:ascii="Arial" w:hAnsi="Arial" w:cs="Arial"/>
          <w:b/>
        </w:rPr>
        <w:t>ingle-</w:t>
      </w:r>
      <w:r>
        <w:rPr>
          <w:rFonts w:ascii="Arial" w:hAnsi="Arial" w:cs="Arial"/>
          <w:b/>
        </w:rPr>
        <w:t>c</w:t>
      </w:r>
      <w:r w:rsidRPr="007D23C2">
        <w:rPr>
          <w:rFonts w:ascii="Arial" w:hAnsi="Arial" w:cs="Arial"/>
          <w:b/>
        </w:rPr>
        <w:t xml:space="preserve">ell RNA-seq </w:t>
      </w:r>
      <w:r>
        <w:rPr>
          <w:rFonts w:ascii="Arial" w:hAnsi="Arial" w:cs="Arial"/>
          <w:b/>
        </w:rPr>
        <w:t>d</w:t>
      </w:r>
      <w:r w:rsidRPr="007D23C2">
        <w:rPr>
          <w:rFonts w:ascii="Arial" w:hAnsi="Arial" w:cs="Arial"/>
          <w:b/>
        </w:rPr>
        <w:t>ata</w:t>
      </w:r>
    </w:p>
    <w:p w14:paraId="6B26CAA5" w14:textId="29E5BA64" w:rsidR="00445D2B" w:rsidRPr="006B4B43" w:rsidRDefault="00943500" w:rsidP="00F506E3">
      <w:pPr>
        <w:autoSpaceDE w:val="0"/>
        <w:autoSpaceDN w:val="0"/>
        <w:adjustRightInd w:val="0"/>
        <w:spacing w:line="480" w:lineRule="auto"/>
        <w:jc w:val="both"/>
        <w:rPr>
          <w:rFonts w:ascii="Arial" w:hAnsi="Arial" w:cs="Arial"/>
        </w:rPr>
      </w:pPr>
      <w:proofErr w:type="spellStart"/>
      <w:r>
        <w:rPr>
          <w:rFonts w:ascii="Arial" w:hAnsi="Arial" w:cs="Arial"/>
        </w:rPr>
        <w:t>scDGN</w:t>
      </w:r>
      <w:proofErr w:type="spellEnd"/>
      <w:r w:rsidR="00AE4D59">
        <w:rPr>
          <w:rFonts w:ascii="Arial" w:hAnsi="Arial" w:cs="Arial"/>
        </w:rPr>
        <w:t xml:space="preserve"> </w:t>
      </w:r>
      <w:r w:rsidR="0019774E">
        <w:rPr>
          <w:rFonts w:ascii="Arial" w:hAnsi="Arial" w:cs="Arial"/>
        </w:rPr>
        <w:fldChar w:fldCharType="begin"/>
      </w:r>
      <w:r w:rsidR="00930FB6">
        <w:rPr>
          <w:rFonts w:ascii="Arial" w:hAnsi="Arial" w:cs="Arial"/>
        </w:rPr>
        <w:instrText xml:space="preserve"> ADDIN EN.CITE &lt;EndNote&gt;&lt;Cite&gt;&lt;Author&gt;Ge&lt;/Author&gt;&lt;Year&gt;2021&lt;/Year&gt;&lt;RecNum&gt;172&lt;/RecNum&gt;&lt;DisplayText&gt;[110]&lt;/DisplayText&gt;&lt;record&gt;&lt;rec-number&gt;172&lt;/rec-number&gt;&lt;foreign-keys&gt;&lt;key app="EN" db-id="zsppx25fofftzxee95fx29p8tatf5vvawtvp" timestamp="0"&gt;172&lt;/key&gt;&lt;/foreign-keys&gt;&lt;ref-type name="Journal Article"&gt;17&lt;/ref-type&gt;&lt;contributors&gt;&lt;authors&gt;&lt;author&gt;Ge, S.&lt;/author&gt;&lt;author&gt;Wang, H.&lt;/author&gt;&lt;author&gt;Alavi, A.&lt;/author&gt;&lt;author&gt;Xing, E.&lt;/author&gt;&lt;author&gt;Bar-Joseph, Z.&lt;/author&gt;&lt;/authors&gt;&lt;/contributors&gt;&lt;auth-address&gt;Computational Biology Department, Carnegie Mellon University, Pittsburgh, Pennsylvania, USA.&amp;#xD;Language Technologies Institute, Carnegie Mellon University, Pittsburgh, Pennsylvania, USA.&amp;#xD;Machine Learning Department, Carnegie Mellon University, Pittsburgh, Pennsylvania, USA.&lt;/auth-address&gt;&lt;titles&gt;&lt;title&gt;Supervised Adversarial Alignment of Single-Cell RNA-seq Data&lt;/title&gt;&lt;secondary-title&gt;J Comput Biol&lt;/secondary-title&gt;&lt;/titles&gt;&lt;pages&gt;501-513&lt;/pages&gt;&lt;volume&gt;28&lt;/volume&gt;&lt;number&gt;5&lt;/number&gt;&lt;edition&gt;2021/01/21&lt;/edition&gt;&lt;keywords&gt;&lt;keyword&gt;batch effect removal&lt;/keyword&gt;&lt;keyword&gt;data integration&lt;/keyword&gt;&lt;keyword&gt;dimensionality reduction&lt;/keyword&gt;&lt;keyword&gt;domain adversarial training&lt;/keyword&gt;&lt;keyword&gt;single-cell RNA-seq&lt;/keyword&gt;&lt;/keywords&gt;&lt;dates&gt;&lt;year&gt;2021&lt;/year&gt;&lt;pub-dates&gt;&lt;date&gt;May&lt;/date&gt;&lt;/pub-dates&gt;&lt;/dates&gt;&lt;isbn&gt;1557-8666 (Electronic)&amp;#xD;1066-5277 (Linking)&lt;/isbn&gt;&lt;accession-num&gt;33470876&lt;/accession-num&gt;&lt;urls&gt;&lt;related-urls&gt;&lt;url&gt;https://www.ncbi.nlm.nih.gov/pubmed/33470876&lt;/url&gt;&lt;/related-urls&gt;&lt;/urls&gt;&lt;electronic-resource-num&gt;10.1089/cmb.2020.0439&lt;/electronic-resource-num&gt;&lt;/record&gt;&lt;/Cite&gt;&lt;/EndNote&gt;</w:instrText>
      </w:r>
      <w:r w:rsidR="0019774E">
        <w:rPr>
          <w:rFonts w:ascii="Arial" w:hAnsi="Arial" w:cs="Arial"/>
        </w:rPr>
        <w:fldChar w:fldCharType="separate"/>
      </w:r>
      <w:r w:rsidR="00930FB6">
        <w:rPr>
          <w:rFonts w:ascii="Arial" w:hAnsi="Arial" w:cs="Arial"/>
          <w:noProof/>
        </w:rPr>
        <w:t>[110]</w:t>
      </w:r>
      <w:r w:rsidR="0019774E">
        <w:rPr>
          <w:rFonts w:ascii="Arial" w:hAnsi="Arial" w:cs="Arial"/>
        </w:rPr>
        <w:fldChar w:fldCharType="end"/>
      </w:r>
      <w:r>
        <w:rPr>
          <w:rFonts w:ascii="Arial" w:hAnsi="Arial" w:cs="Arial"/>
        </w:rPr>
        <w:t>, or Single Cell Domain Generalization Network, is a</w:t>
      </w:r>
      <w:r w:rsidR="00532372">
        <w:rPr>
          <w:rFonts w:ascii="Arial" w:hAnsi="Arial" w:cs="Arial"/>
        </w:rPr>
        <w:t>n domain</w:t>
      </w:r>
      <w:r w:rsidR="00D0470B">
        <w:rPr>
          <w:rFonts w:ascii="Arial" w:hAnsi="Arial" w:cs="Arial"/>
        </w:rPr>
        <w:t xml:space="preserve"> adversarial</w:t>
      </w:r>
      <w:r>
        <w:rPr>
          <w:rFonts w:ascii="Arial" w:hAnsi="Arial" w:cs="Arial"/>
        </w:rPr>
        <w:t xml:space="preserve"> network that aims to accurately assign cell types of single cells </w:t>
      </w:r>
      <w:r w:rsidR="00445D2B">
        <w:rPr>
          <w:rFonts w:ascii="Arial" w:hAnsi="Arial" w:cs="Arial"/>
        </w:rPr>
        <w:t>while</w:t>
      </w:r>
      <w:r>
        <w:rPr>
          <w:rFonts w:ascii="Arial" w:hAnsi="Arial" w:cs="Arial"/>
        </w:rPr>
        <w:t xml:space="preserve"> perform</w:t>
      </w:r>
      <w:r w:rsidR="00445D2B">
        <w:rPr>
          <w:rFonts w:ascii="Arial" w:hAnsi="Arial" w:cs="Arial"/>
        </w:rPr>
        <w:t>ing</w:t>
      </w:r>
      <w:r>
        <w:rPr>
          <w:rFonts w:ascii="Arial" w:hAnsi="Arial" w:cs="Arial"/>
        </w:rPr>
        <w:t xml:space="preserve"> batch removal </w:t>
      </w:r>
      <w:r w:rsidR="00D0470B">
        <w:rPr>
          <w:rFonts w:ascii="Arial" w:hAnsi="Arial" w:cs="Arial"/>
        </w:rPr>
        <w:t xml:space="preserve">(domain adaptation) </w:t>
      </w:r>
      <w:r>
        <w:rPr>
          <w:rFonts w:ascii="Arial" w:hAnsi="Arial" w:cs="Arial"/>
        </w:rPr>
        <w:t xml:space="preserve">at the same time. </w:t>
      </w:r>
      <w:r w:rsidR="00445D2B">
        <w:rPr>
          <w:rFonts w:ascii="Arial" w:hAnsi="Arial" w:cs="Arial"/>
        </w:rPr>
        <w:t xml:space="preserve">It </w:t>
      </w:r>
      <w:r w:rsidR="00F030A9">
        <w:rPr>
          <w:rFonts w:ascii="Arial" w:hAnsi="Arial" w:cs="Arial"/>
        </w:rPr>
        <w:t xml:space="preserve">benefits from the superior ability of domain adversarial learning </w:t>
      </w:r>
      <w:r w:rsidR="00445D2B" w:rsidRPr="00445D2B">
        <w:rPr>
          <w:rFonts w:ascii="Arial" w:hAnsi="Arial" w:cs="Arial"/>
        </w:rPr>
        <w:t>to learn representations that are invariant to</w:t>
      </w:r>
      <w:r w:rsidR="00445D2B">
        <w:rPr>
          <w:rFonts w:ascii="Arial" w:hAnsi="Arial" w:cs="Arial"/>
        </w:rPr>
        <w:t xml:space="preserve"> </w:t>
      </w:r>
      <w:r w:rsidR="00445D2B" w:rsidRPr="00445D2B">
        <w:rPr>
          <w:rFonts w:ascii="Arial" w:hAnsi="Arial" w:cs="Arial"/>
        </w:rPr>
        <w:t>technical confounders</w:t>
      </w:r>
      <w:r w:rsidR="00F030A9">
        <w:rPr>
          <w:rFonts w:ascii="Arial" w:hAnsi="Arial" w:cs="Arial"/>
        </w:rPr>
        <w:t xml:space="preserve">. </w:t>
      </w:r>
    </w:p>
    <w:p w14:paraId="4896DD05" w14:textId="7383C06F" w:rsidR="007A018B" w:rsidRDefault="007A018B" w:rsidP="00F506E3">
      <w:pPr>
        <w:autoSpaceDE w:val="0"/>
        <w:autoSpaceDN w:val="0"/>
        <w:adjustRightInd w:val="0"/>
        <w:spacing w:line="480" w:lineRule="auto"/>
        <w:jc w:val="both"/>
        <w:rPr>
          <w:rFonts w:ascii="Arial" w:hAnsi="Arial" w:cs="Arial"/>
        </w:rPr>
      </w:pPr>
      <w:r w:rsidRPr="00C74161">
        <w:rPr>
          <w:rFonts w:ascii="Arial" w:hAnsi="Arial" w:cs="Arial"/>
          <w:i/>
          <w:iCs/>
          <w:u w:val="single"/>
        </w:rPr>
        <w:t>Model.</w:t>
      </w:r>
      <w:r w:rsidRPr="00C74161">
        <w:rPr>
          <w:rFonts w:ascii="Arial" w:hAnsi="Arial" w:cs="Arial"/>
        </w:rPr>
        <w:t xml:space="preserve"> </w:t>
      </w:r>
      <w:proofErr w:type="spellStart"/>
      <w:r>
        <w:rPr>
          <w:rFonts w:ascii="Arial" w:hAnsi="Arial" w:cs="Arial"/>
        </w:rPr>
        <w:t>scDGN</w:t>
      </w:r>
      <w:proofErr w:type="spellEnd"/>
      <w:r>
        <w:rPr>
          <w:rFonts w:ascii="Arial" w:hAnsi="Arial" w:cs="Arial"/>
        </w:rPr>
        <w:t xml:space="preserve"> </w:t>
      </w:r>
      <w:r w:rsidR="00EC459E">
        <w:rPr>
          <w:rFonts w:ascii="Arial" w:hAnsi="Arial" w:cs="Arial"/>
        </w:rPr>
        <w:t xml:space="preserve">takes the log-transformed, normalized expression as the input and </w:t>
      </w:r>
      <w:r>
        <w:rPr>
          <w:rFonts w:ascii="Arial" w:hAnsi="Arial" w:cs="Arial"/>
        </w:rPr>
        <w:t xml:space="preserve">has three main modules: </w:t>
      </w:r>
      <w:proofErr w:type="spellStart"/>
      <w:r>
        <w:rPr>
          <w:rFonts w:ascii="Arial" w:hAnsi="Arial" w:cs="Arial"/>
        </w:rPr>
        <w:t>i</w:t>
      </w:r>
      <w:proofErr w:type="spellEnd"/>
      <w:r>
        <w:rPr>
          <w:rFonts w:ascii="Arial" w:hAnsi="Arial" w:cs="Arial"/>
        </w:rPr>
        <w:t xml:space="preserve">) </w:t>
      </w:r>
      <w:r w:rsidR="00F030A9">
        <w:rPr>
          <w:rFonts w:ascii="Arial" w:hAnsi="Arial" w:cs="Arial"/>
        </w:rPr>
        <w:t xml:space="preserve">an </w:t>
      </w:r>
      <w:r>
        <w:rPr>
          <w:rFonts w:ascii="Arial" w:hAnsi="Arial" w:cs="Arial"/>
        </w:rPr>
        <w:t>encoder (</w:t>
      </w:r>
      <m:oMath>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e>
        </m:d>
      </m:oMath>
      <w:r>
        <w:rPr>
          <w:rFonts w:ascii="Arial" w:hAnsi="Arial" w:cs="Arial"/>
        </w:rPr>
        <w:t xml:space="preserve">) for dimension reduction of scRNA-Seq data, ii) cell-type classifier,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C</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w:rPr>
                    <w:rFonts w:ascii="Cambria Math" w:hAnsi="Cambria Math" w:cs="Arial"/>
                    <w:spacing w:val="-1"/>
                    <w:szCs w:val="20"/>
                    <w:lang w:val="x-none" w:eastAsia="x-none"/>
                  </w:rPr>
                  <m:t>C</m:t>
                </m:r>
              </m:sub>
            </m:sSub>
          </m:sub>
        </m:sSub>
        <m:d>
          <m:dPr>
            <m:ctrlPr>
              <w:rPr>
                <w:rFonts w:ascii="Cambria Math" w:hAnsi="Cambria Math" w:cs="Arial"/>
                <w:i/>
                <w:spacing w:val="-1"/>
                <w:szCs w:val="20"/>
                <w:lang w:val="x-none" w:eastAsia="x-none"/>
              </w:rPr>
            </m:ctrlPr>
          </m:dPr>
          <m:e>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e>
            </m:d>
          </m:e>
        </m:d>
      </m:oMath>
      <w:r>
        <w:rPr>
          <w:rFonts w:ascii="Arial" w:hAnsi="Arial" w:cs="Arial"/>
          <w:spacing w:val="-1"/>
          <w:szCs w:val="20"/>
          <w:lang w:eastAsia="x-none"/>
        </w:rPr>
        <w:t xml:space="preserve"> </w:t>
      </w:r>
      <w:r w:rsidRPr="0034228B">
        <w:rPr>
          <w:rFonts w:ascii="Arial" w:hAnsi="Arial" w:cs="Arial"/>
          <w:spacing w:val="-1"/>
          <w:szCs w:val="20"/>
          <w:lang w:eastAsia="x-none"/>
        </w:rPr>
        <w:t xml:space="preserve">with parameters </w:t>
      </w:r>
      <m:oMath>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w:rPr>
                <w:rFonts w:ascii="Cambria Math" w:hAnsi="Cambria Math" w:cs="Arial"/>
                <w:spacing w:val="-1"/>
                <w:szCs w:val="20"/>
                <w:lang w:val="x-none" w:eastAsia="x-none"/>
              </w:rPr>
              <m:t>C</m:t>
            </m:r>
          </m:sub>
        </m:sSub>
      </m:oMath>
      <w:r>
        <w:rPr>
          <w:rFonts w:ascii="Arial" w:hAnsi="Arial" w:cs="Arial"/>
        </w:rPr>
        <w:t xml:space="preserve">, and iii) domain (batch) discriminator,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d>
          <m:dPr>
            <m:ctrlPr>
              <w:rPr>
                <w:rFonts w:ascii="Cambria Math" w:hAnsi="Cambria Math" w:cs="Arial"/>
                <w:i/>
              </w:rPr>
            </m:ctrlPr>
          </m:dPr>
          <m:e>
            <m:sSub>
              <m:sSubPr>
                <m:ctrlPr>
                  <w:rPr>
                    <w:rFonts w:ascii="Cambria Math" w:eastAsia="Arial" w:hAnsi="Cambria Math" w:cs="Arial"/>
                    <w:i/>
                  </w:rPr>
                </m:ctrlPr>
              </m:sSubPr>
              <m:e>
                <m:r>
                  <w:rPr>
                    <w:rFonts w:ascii="Cambria Math" w:eastAsia="Arial" w:hAnsi="Cambria Math" w:cs="Arial"/>
                  </w:rPr>
                  <m:t>E</m:t>
                </m:r>
              </m:e>
              <m:sub>
                <m:r>
                  <m:rPr>
                    <m:sty m:val="bi"/>
                  </m:rPr>
                  <w:rPr>
                    <w:rFonts w:ascii="Cambria Math" w:eastAsia="Arial" w:hAnsi="Cambria Math" w:cs="Arial"/>
                  </w:rPr>
                  <m:t>ϕ</m:t>
                </m:r>
              </m:sub>
            </m:sSub>
            <m:d>
              <m:dPr>
                <m:ctrlPr>
                  <w:rPr>
                    <w:rFonts w:ascii="Cambria Math" w:eastAsia="Arial"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n</m:t>
                    </m:r>
                  </m:sub>
                </m:sSub>
              </m:e>
            </m:d>
          </m:e>
        </m:d>
      </m:oMath>
      <w:r>
        <w:rPr>
          <w:rFonts w:ascii="Arial" w:hAnsi="Arial" w:cs="Arial"/>
        </w:rPr>
        <w:t xml:space="preserve">. The model has a Siamese </w:t>
      </w:r>
      <w:proofErr w:type="gramStart"/>
      <w:r>
        <w:rPr>
          <w:rFonts w:ascii="Arial" w:hAnsi="Arial" w:cs="Arial"/>
        </w:rPr>
        <w:t>design</w:t>
      </w:r>
      <w:proofErr w:type="gramEnd"/>
      <w:r>
        <w:rPr>
          <w:rFonts w:ascii="Arial" w:hAnsi="Arial" w:cs="Arial"/>
        </w:rPr>
        <w:t xml:space="preserve"> </w:t>
      </w:r>
      <w:r w:rsidR="00EC459E">
        <w:rPr>
          <w:rFonts w:ascii="Arial" w:hAnsi="Arial" w:cs="Arial"/>
        </w:rPr>
        <w:t xml:space="preserve">and the training takes </w:t>
      </w:r>
      <w:r>
        <w:rPr>
          <w:rFonts w:ascii="Arial" w:hAnsi="Arial" w:cs="Arial"/>
        </w:rPr>
        <w:t xml:space="preserve">a pair of cells </w:t>
      </w:r>
      <m:oMath>
        <m:d>
          <m:dPr>
            <m:ctrlPr>
              <w:rPr>
                <w:rFonts w:ascii="Cambria Math" w:hAnsi="Cambria Math" w:cs="Arial"/>
                <w:i/>
              </w:rPr>
            </m:ctrlPr>
          </m:dPr>
          <m:e>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1</m:t>
                </m:r>
              </m:sub>
            </m:sSub>
            <m:r>
              <w:rPr>
                <w:rFonts w:ascii="Cambria Math" w:eastAsia="Arial" w:hAnsi="Cambria Math" w:cs="Arial"/>
              </w:rPr>
              <m:t>,</m:t>
            </m:r>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2</m:t>
                </m:r>
              </m:sub>
            </m:sSub>
          </m:e>
        </m:d>
      </m:oMath>
      <w:r w:rsidR="00EC459E">
        <w:rPr>
          <w:rFonts w:ascii="Arial" w:hAnsi="Arial" w:cs="Arial"/>
        </w:rPr>
        <w:t>, each from the same or different batches</w:t>
      </w:r>
      <w:r>
        <w:rPr>
          <w:rFonts w:ascii="Arial" w:hAnsi="Arial" w:cs="Arial"/>
        </w:rPr>
        <w:t xml:space="preserve">. The encoder network </w:t>
      </w:r>
      <w:r w:rsidR="00984BE3">
        <w:rPr>
          <w:rFonts w:ascii="Arial" w:hAnsi="Arial" w:cs="Arial"/>
        </w:rPr>
        <w:t>contains two hidden layers with 1146 and 100 neurons</w:t>
      </w:r>
      <w:r>
        <w:rPr>
          <w:rFonts w:ascii="Arial" w:hAnsi="Arial" w:cs="Arial"/>
        </w:rPr>
        <w:t xml:space="preserve">.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C</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w:rPr>
                    <w:rFonts w:ascii="Cambria Math" w:hAnsi="Cambria Math" w:cs="Arial"/>
                    <w:spacing w:val="-1"/>
                    <w:szCs w:val="20"/>
                    <w:lang w:val="x-none" w:eastAsia="x-none"/>
                  </w:rPr>
                  <m:t>C</m:t>
                </m:r>
              </m:sub>
            </m:sSub>
          </m:sub>
        </m:sSub>
      </m:oMath>
      <w:r>
        <w:rPr>
          <w:rFonts w:ascii="Arial" w:hAnsi="Arial" w:cs="Arial"/>
        </w:rPr>
        <w:t xml:space="preserve"> </w:t>
      </w:r>
      <w:r w:rsidR="00981C6E">
        <w:rPr>
          <w:rFonts w:ascii="Arial" w:hAnsi="Arial" w:cs="Arial"/>
        </w:rPr>
        <w:t xml:space="preserve">classifies the </w:t>
      </w:r>
      <w:r>
        <w:rPr>
          <w:rFonts w:ascii="Arial" w:hAnsi="Arial" w:cs="Arial"/>
        </w:rPr>
        <w:t xml:space="preserve">cell type </w:t>
      </w:r>
      <w:r w:rsidR="00981C6E">
        <w:rPr>
          <w:rFonts w:ascii="Arial" w:hAnsi="Arial" w:cs="Arial"/>
        </w:rPr>
        <w:t xml:space="preserve">and </w:t>
      </w:r>
      <m:oMath>
        <m:sSub>
          <m:sSubPr>
            <m:ctrlPr>
              <w:rPr>
                <w:rFonts w:ascii="Cambria Math" w:hAnsi="Cambria Math" w:cs="Arial"/>
                <w:i/>
                <w:spacing w:val="-1"/>
                <w:szCs w:val="20"/>
                <w:lang w:val="x-none" w:eastAsia="x-none"/>
              </w:rPr>
            </m:ctrlPr>
          </m:sSubPr>
          <m:e>
            <m:r>
              <w:rPr>
                <w:rFonts w:ascii="Cambria Math" w:hAnsi="Cambria Math" w:cs="Arial"/>
                <w:spacing w:val="-1"/>
                <w:szCs w:val="20"/>
                <w:lang w:val="x-none" w:eastAsia="x-none"/>
              </w:rPr>
              <m:t>D</m:t>
            </m:r>
          </m:e>
          <m:sub>
            <m:sSub>
              <m:sSubPr>
                <m:ctrlPr>
                  <w:rPr>
                    <w:rFonts w:ascii="Cambria Math" w:hAnsi="Cambria Math" w:cs="Arial"/>
                    <w:i/>
                    <w:spacing w:val="-1"/>
                    <w:szCs w:val="20"/>
                    <w:lang w:eastAsia="x-none"/>
                  </w:rPr>
                </m:ctrlPr>
              </m:sSubPr>
              <m:e>
                <m:r>
                  <m:rPr>
                    <m:sty m:val="bi"/>
                  </m:rPr>
                  <w:rPr>
                    <w:rFonts w:ascii="Cambria Math" w:hAnsi="Cambria Math" w:cs="Arial"/>
                    <w:spacing w:val="-1"/>
                    <w:szCs w:val="20"/>
                    <w:lang w:val="x-none" w:eastAsia="x-none"/>
                  </w:rPr>
                  <m:t>ϕ</m:t>
                </m:r>
              </m:e>
              <m:sub>
                <m:r>
                  <m:rPr>
                    <m:scr m:val="monospace"/>
                  </m:rPr>
                  <w:rPr>
                    <w:rFonts w:ascii="Cambria Math" w:hAnsi="Cambria Math" w:cs="Arial"/>
                    <w:spacing w:val="-1"/>
                    <w:szCs w:val="20"/>
                    <w:lang w:val="x-none" w:eastAsia="x-none"/>
                  </w:rPr>
                  <m:t>D</m:t>
                </m:r>
              </m:sub>
            </m:sSub>
          </m:sub>
        </m:sSub>
      </m:oMath>
      <w:r>
        <w:rPr>
          <w:rFonts w:ascii="Arial" w:hAnsi="Arial" w:cs="Arial"/>
        </w:rPr>
        <w:t xml:space="preserve"> </w:t>
      </w:r>
      <w:r w:rsidR="00981C6E">
        <w:rPr>
          <w:rFonts w:ascii="Arial" w:hAnsi="Arial" w:cs="Arial"/>
        </w:rPr>
        <w:t>predicts</w:t>
      </w:r>
      <w:r>
        <w:rPr>
          <w:rFonts w:ascii="Arial" w:hAnsi="Arial" w:cs="Arial"/>
        </w:rPr>
        <w:t xml:space="preserve"> whether </w:t>
      </w:r>
      <m:oMath>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1</m:t>
            </m:r>
          </m:sub>
        </m:sSub>
      </m:oMath>
      <w:r>
        <w:rPr>
          <w:rFonts w:ascii="Arial" w:hAnsi="Arial" w:cs="Arial"/>
        </w:rPr>
        <w:t xml:space="preserve"> and </w:t>
      </w:r>
      <m:oMath>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2</m:t>
            </m:r>
          </m:sub>
        </m:sSub>
      </m:oMath>
      <w:r>
        <w:rPr>
          <w:rFonts w:ascii="Arial" w:hAnsi="Arial" w:cs="Arial"/>
        </w:rPr>
        <w:t xml:space="preserve"> are from the same batch or not. </w:t>
      </w:r>
      <w:r w:rsidR="00981C6E">
        <w:rPr>
          <w:rFonts w:ascii="Arial" w:hAnsi="Arial" w:cs="Arial"/>
        </w:rPr>
        <w:t>T</w:t>
      </w:r>
      <w:r>
        <w:rPr>
          <w:rFonts w:ascii="Arial" w:hAnsi="Arial" w:cs="Arial"/>
        </w:rPr>
        <w:t>he overall loss is denoted by</w:t>
      </w:r>
    </w:p>
    <w:tbl>
      <w:tblPr>
        <w:tblStyle w:val="TableNormal1"/>
        <w:tblW w:w="0" w:type="auto"/>
        <w:tblInd w:w="5" w:type="dxa"/>
        <w:tblLook w:val="04A0" w:firstRow="1" w:lastRow="0" w:firstColumn="1" w:lastColumn="0" w:noHBand="0" w:noVBand="1"/>
      </w:tblPr>
      <w:tblGrid>
        <w:gridCol w:w="846"/>
        <w:gridCol w:w="7654"/>
        <w:gridCol w:w="850"/>
      </w:tblGrid>
      <w:tr w:rsidR="005A37E2" w14:paraId="51E9DD96" w14:textId="77777777" w:rsidTr="005A37E2">
        <w:tc>
          <w:tcPr>
            <w:tcW w:w="846" w:type="dxa"/>
          </w:tcPr>
          <w:p w14:paraId="636B6CE5" w14:textId="77777777" w:rsidR="005A37E2" w:rsidRDefault="005A37E2" w:rsidP="00F506E3">
            <w:pPr>
              <w:autoSpaceDE w:val="0"/>
              <w:autoSpaceDN w:val="0"/>
              <w:adjustRightInd w:val="0"/>
              <w:spacing w:line="480" w:lineRule="auto"/>
              <w:jc w:val="both"/>
              <w:rPr>
                <w:rFonts w:ascii="Arial" w:hAnsi="Arial" w:cs="Arial"/>
              </w:rPr>
            </w:pPr>
          </w:p>
        </w:tc>
        <w:tc>
          <w:tcPr>
            <w:tcW w:w="7654" w:type="dxa"/>
            <w:vAlign w:val="center"/>
          </w:tcPr>
          <w:p w14:paraId="2B3D793D" w14:textId="0102AA59" w:rsidR="005A37E2" w:rsidRDefault="005A37E2" w:rsidP="00F506E3">
            <w:pPr>
              <w:autoSpaceDE w:val="0"/>
              <w:autoSpaceDN w:val="0"/>
              <w:adjustRightInd w:val="0"/>
              <w:spacing w:line="480" w:lineRule="auto"/>
              <w:jc w:val="center"/>
              <w:rPr>
                <w:rFonts w:ascii="Arial" w:hAnsi="Arial" w:cs="Arial"/>
              </w:rPr>
            </w:pPr>
            <m:oMathPara>
              <m:oMath>
                <m:r>
                  <w:rPr>
                    <w:rFonts w:ascii="Cambria Math" w:eastAsia="Cambria Math" w:hAnsi="Cambria Math" w:cs="Arial"/>
                    <w:spacing w:val="-1"/>
                    <w:szCs w:val="20"/>
                    <w:lang w:eastAsia="x-none"/>
                  </w:rPr>
                  <m:t>L</m:t>
                </m:r>
                <m:d>
                  <m:dPr>
                    <m:ctrlPr>
                      <w:rPr>
                        <w:rFonts w:ascii="Cambria Math" w:eastAsia="Cambria Math" w:hAnsi="Cambria Math" w:cs="Arial"/>
                        <w:spacing w:val="-1"/>
                        <w:szCs w:val="20"/>
                        <w:lang w:eastAsia="x-none"/>
                      </w:rPr>
                    </m:ctrlPr>
                  </m:dPr>
                  <m:e>
                    <m:r>
                      <m:rPr>
                        <m:sty m:val="bi"/>
                      </m:rPr>
                      <w:rPr>
                        <w:rFonts w:ascii="Cambria Math" w:eastAsia="Cambria Math" w:hAnsi="Cambria Math" w:cs="Arial"/>
                        <w:spacing w:val="-1"/>
                        <w:szCs w:val="20"/>
                        <w:lang w:eastAsia="x-none"/>
                      </w:rPr>
                      <m:t>ϕ</m:t>
                    </m:r>
                    <m:r>
                      <m:rPr>
                        <m:sty m:val="p"/>
                      </m:rPr>
                      <w:rPr>
                        <w:rFonts w:ascii="Cambria Math" w:eastAsia="Cambria Math" w:hAnsi="Cambria Math" w:cs="Arial"/>
                        <w:spacing w:val="-1"/>
                        <w:szCs w:val="20"/>
                        <w:lang w:eastAsia="x-none"/>
                      </w:rPr>
                      <m:t>,</m:t>
                    </m:r>
                    <m:sSub>
                      <m:sSubPr>
                        <m:ctrlPr>
                          <w:rPr>
                            <w:rFonts w:ascii="Cambria Math" w:eastAsia="Cambria Math" w:hAnsi="Cambria Math" w:cs="Arial"/>
                            <w:i/>
                            <w:spacing w:val="-1"/>
                            <w:szCs w:val="20"/>
                            <w:lang w:eastAsia="x-none"/>
                          </w:rPr>
                        </m:ctrlPr>
                      </m:sSubPr>
                      <m:e>
                        <m:r>
                          <m:rPr>
                            <m:sty m:val="bi"/>
                          </m:rPr>
                          <w:rPr>
                            <w:rFonts w:ascii="Cambria Math" w:eastAsia="Cambria Math" w:hAnsi="Cambria Math" w:cs="Arial"/>
                            <w:spacing w:val="-1"/>
                            <w:szCs w:val="20"/>
                            <w:lang w:eastAsia="x-none"/>
                          </w:rPr>
                          <m:t>ϕ</m:t>
                        </m:r>
                      </m:e>
                      <m:sub>
                        <m:r>
                          <w:rPr>
                            <w:rFonts w:ascii="Cambria Math" w:eastAsia="Cambria Math" w:hAnsi="Cambria Math" w:cs="Arial"/>
                            <w:spacing w:val="-1"/>
                            <w:szCs w:val="20"/>
                            <w:lang w:eastAsia="x-none"/>
                          </w:rPr>
                          <m:t>C</m:t>
                        </m:r>
                      </m:sub>
                    </m:sSub>
                    <m:r>
                      <m:rPr>
                        <m:sty m:val="p"/>
                      </m:rPr>
                      <w:rPr>
                        <w:rFonts w:ascii="Cambria Math" w:eastAsia="Cambria Math" w:hAnsi="Cambria Math" w:cs="Arial"/>
                        <w:spacing w:val="-1"/>
                        <w:szCs w:val="20"/>
                        <w:lang w:eastAsia="x-none"/>
                      </w:rPr>
                      <m:t>,</m:t>
                    </m:r>
                    <m:sSub>
                      <m:sSubPr>
                        <m:ctrlPr>
                          <w:rPr>
                            <w:rFonts w:ascii="Cambria Math" w:eastAsia="Cambria Math" w:hAnsi="Cambria Math" w:cs="Arial"/>
                            <w:i/>
                            <w:spacing w:val="-1"/>
                            <w:szCs w:val="20"/>
                            <w:lang w:eastAsia="x-none"/>
                          </w:rPr>
                        </m:ctrlPr>
                      </m:sSubPr>
                      <m:e>
                        <m:r>
                          <m:rPr>
                            <m:sty m:val="bi"/>
                          </m:rPr>
                          <w:rPr>
                            <w:rFonts w:ascii="Cambria Math" w:eastAsia="Cambria Math" w:hAnsi="Cambria Math" w:cs="Arial"/>
                            <w:spacing w:val="-1"/>
                            <w:szCs w:val="20"/>
                            <w:lang w:eastAsia="x-none"/>
                          </w:rPr>
                          <m:t>ϕ</m:t>
                        </m:r>
                      </m:e>
                      <m:sub>
                        <m:r>
                          <m:rPr>
                            <m:scr m:val="monospace"/>
                          </m:rPr>
                          <w:rPr>
                            <w:rFonts w:ascii="Cambria Math" w:eastAsia="Cambria Math" w:hAnsi="Cambria Math" w:cs="Arial"/>
                            <w:spacing w:val="-1"/>
                            <w:szCs w:val="20"/>
                            <w:lang w:eastAsia="x-none"/>
                          </w:rPr>
                          <m:t>D</m:t>
                        </m:r>
                      </m:sub>
                    </m:sSub>
                  </m:e>
                </m:d>
                <m:r>
                  <m:rPr>
                    <m:sty m:val="p"/>
                  </m:rPr>
                  <w:rPr>
                    <w:rFonts w:ascii="Cambria Math" w:eastAsia="Cambria Math" w:hAnsi="Cambria Math" w:cs="Arial"/>
                    <w:spacing w:val="-1"/>
                    <w:szCs w:val="20"/>
                    <w:lang w:eastAsia="x-none"/>
                  </w:rPr>
                  <m:t>=</m:t>
                </m:r>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L</m:t>
                    </m:r>
                  </m:e>
                  <m:sub>
                    <m:r>
                      <w:rPr>
                        <w:rFonts w:ascii="Cambria Math" w:eastAsia="Cambria Math" w:hAnsi="Cambria Math" w:cs="Arial"/>
                        <w:spacing w:val="-1"/>
                        <w:szCs w:val="20"/>
                        <w:lang w:eastAsia="x-none"/>
                      </w:rPr>
                      <m:t>C</m:t>
                    </m:r>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C</m:t>
                        </m:r>
                      </m:e>
                      <m:sub>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ϕ</m:t>
                            </m:r>
                          </m:e>
                          <m:sub>
                            <m:r>
                              <w:rPr>
                                <w:rFonts w:ascii="Cambria Math" w:eastAsia="Cambria Math" w:hAnsi="Cambria Math" w:cs="Arial"/>
                                <w:spacing w:val="-1"/>
                                <w:szCs w:val="20"/>
                                <w:lang w:eastAsia="x-none"/>
                              </w:rPr>
                              <m:t>C</m:t>
                            </m:r>
                          </m:sub>
                        </m:sSub>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E</m:t>
                            </m:r>
                          </m:e>
                          <m:sub>
                            <m:r>
                              <m:rPr>
                                <m:sty m:val="bi"/>
                              </m:rPr>
                              <w:rPr>
                                <w:rFonts w:ascii="Cambria Math" w:eastAsia="Cambria Math" w:hAnsi="Cambria Math" w:cs="Arial"/>
                                <w:spacing w:val="-1"/>
                                <w:szCs w:val="20"/>
                                <w:lang w:eastAsia="x-none"/>
                              </w:rPr>
                              <m:t>ϕ</m:t>
                            </m:r>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x</m:t>
                                </m:r>
                              </m:e>
                              <m:sub>
                                <m:r>
                                  <m:rPr>
                                    <m:sty m:val="p"/>
                                  </m:rPr>
                                  <w:rPr>
                                    <w:rFonts w:ascii="Cambria Math" w:eastAsia="Cambria Math" w:hAnsi="Cambria Math" w:cs="Arial"/>
                                    <w:spacing w:val="-1"/>
                                    <w:szCs w:val="20"/>
                                    <w:lang w:eastAsia="x-none"/>
                                  </w:rPr>
                                  <m:t>1</m:t>
                                </m:r>
                              </m:sub>
                            </m:sSub>
                          </m:e>
                        </m:d>
                      </m:e>
                    </m:d>
                  </m:e>
                </m:d>
                <m:r>
                  <m:rPr>
                    <m:sty m:val="p"/>
                  </m:rPr>
                  <w:rPr>
                    <w:rFonts w:ascii="Cambria Math" w:eastAsia="Cambria Math" w:hAnsi="Cambria Math" w:cs="Arial"/>
                    <w:spacing w:val="-1"/>
                    <w:szCs w:val="20"/>
                    <w:lang w:eastAsia="x-none"/>
                  </w:rPr>
                  <m:t>-</m:t>
                </m:r>
                <m:r>
                  <w:rPr>
                    <w:rFonts w:ascii="Cambria Math" w:eastAsia="Cambria Math" w:hAnsi="Cambria Math" w:cs="Arial"/>
                    <w:spacing w:val="-1"/>
                    <w:szCs w:val="20"/>
                    <w:lang w:eastAsia="x-none"/>
                  </w:rPr>
                  <m:t>λ</m:t>
                </m:r>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L</m:t>
                    </m:r>
                  </m:e>
                  <m:sub>
                    <m:r>
                      <w:rPr>
                        <w:rFonts w:ascii="Cambria Math" w:eastAsia="Cambria Math" w:hAnsi="Cambria Math" w:cs="Arial"/>
                        <w:spacing w:val="-1"/>
                        <w:szCs w:val="20"/>
                        <w:lang w:eastAsia="x-none"/>
                      </w:rPr>
                      <m:t>D</m:t>
                    </m:r>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D</m:t>
                        </m:r>
                      </m:e>
                      <m:sub>
                        <m:sSub>
                          <m:sSubPr>
                            <m:ctrlPr>
                              <w:rPr>
                                <w:rFonts w:ascii="Cambria Math" w:eastAsia="Cambria Math" w:hAnsi="Cambria Math" w:cs="Arial"/>
                                <w:i/>
                                <w:spacing w:val="-1"/>
                                <w:szCs w:val="20"/>
                                <w:lang w:eastAsia="x-none"/>
                              </w:rPr>
                            </m:ctrlPr>
                          </m:sSubPr>
                          <m:e>
                            <m:r>
                              <m:rPr>
                                <m:sty m:val="bi"/>
                              </m:rPr>
                              <w:rPr>
                                <w:rFonts w:ascii="Cambria Math" w:eastAsia="Cambria Math" w:hAnsi="Cambria Math" w:cs="Arial"/>
                                <w:spacing w:val="-1"/>
                                <w:szCs w:val="20"/>
                                <w:lang w:eastAsia="x-none"/>
                              </w:rPr>
                              <m:t>ϕ</m:t>
                            </m:r>
                          </m:e>
                          <m:sub>
                            <m:r>
                              <m:rPr>
                                <m:scr m:val="monospace"/>
                              </m:rPr>
                              <w:rPr>
                                <w:rFonts w:ascii="Cambria Math" w:eastAsia="Cambria Math" w:hAnsi="Cambria Math" w:cs="Arial"/>
                                <w:spacing w:val="-1"/>
                                <w:szCs w:val="20"/>
                                <w:lang w:eastAsia="x-none"/>
                              </w:rPr>
                              <m:t>D</m:t>
                            </m:r>
                          </m:sub>
                        </m:sSub>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E</m:t>
                            </m:r>
                          </m:e>
                          <m:sub>
                            <m:r>
                              <m:rPr>
                                <m:sty m:val="bi"/>
                              </m:rPr>
                              <w:rPr>
                                <w:rFonts w:ascii="Cambria Math" w:eastAsia="Cambria Math" w:hAnsi="Cambria Math" w:cs="Arial"/>
                                <w:spacing w:val="-1"/>
                                <w:szCs w:val="20"/>
                                <w:lang w:eastAsia="x-none"/>
                              </w:rPr>
                              <m:t>ϕ</m:t>
                            </m:r>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x</m:t>
                                </m:r>
                              </m:e>
                              <m:sub>
                                <m:r>
                                  <m:rPr>
                                    <m:sty m:val="p"/>
                                  </m:rPr>
                                  <w:rPr>
                                    <w:rFonts w:ascii="Cambria Math" w:eastAsia="Cambria Math" w:hAnsi="Cambria Math" w:cs="Arial"/>
                                    <w:spacing w:val="-1"/>
                                    <w:szCs w:val="20"/>
                                    <w:lang w:eastAsia="x-none"/>
                                  </w:rPr>
                                  <m:t>1</m:t>
                                </m:r>
                              </m:sub>
                            </m:sSub>
                          </m:e>
                        </m:d>
                      </m:e>
                    </m:d>
                    <m:r>
                      <m:rPr>
                        <m:sty m:val="p"/>
                      </m:rPr>
                      <w:rPr>
                        <w:rFonts w:ascii="Cambria Math" w:eastAsia="Cambria Math" w:hAnsi="Cambria Math" w:cs="Arial"/>
                        <w:spacing w:val="-1"/>
                        <w:szCs w:val="20"/>
                        <w:lang w:eastAsia="x-none"/>
                      </w:rPr>
                      <m:t>,</m:t>
                    </m:r>
                    <m:sSub>
                      <m:sSubPr>
                        <m:ctrlPr>
                          <w:rPr>
                            <w:rFonts w:ascii="Cambria Math" w:eastAsia="Cambria Math" w:hAnsi="Cambria Math" w:cs="Arial"/>
                            <w:i/>
                            <w:spacing w:val="-1"/>
                            <w:szCs w:val="20"/>
                            <w:lang w:eastAsia="x-none"/>
                          </w:rPr>
                        </m:ctrlPr>
                      </m:sSubPr>
                      <m:e>
                        <m:r>
                          <w:rPr>
                            <w:rFonts w:ascii="Cambria Math" w:eastAsia="Cambria Math" w:hAnsi="Cambria Math" w:cs="Arial"/>
                            <w:spacing w:val="-1"/>
                            <w:szCs w:val="20"/>
                            <w:lang w:eastAsia="x-none"/>
                          </w:rPr>
                          <m:t>D</m:t>
                        </m:r>
                      </m:e>
                      <m:sub>
                        <m:sSub>
                          <m:sSubPr>
                            <m:ctrlPr>
                              <w:rPr>
                                <w:rFonts w:ascii="Cambria Math" w:eastAsia="Cambria Math" w:hAnsi="Cambria Math" w:cs="Arial"/>
                                <w:i/>
                                <w:spacing w:val="-1"/>
                                <w:szCs w:val="20"/>
                                <w:lang w:eastAsia="x-none"/>
                              </w:rPr>
                            </m:ctrlPr>
                          </m:sSubPr>
                          <m:e>
                            <m:r>
                              <m:rPr>
                                <m:sty m:val="bi"/>
                              </m:rPr>
                              <w:rPr>
                                <w:rFonts w:ascii="Cambria Math" w:eastAsia="Cambria Math" w:hAnsi="Cambria Math" w:cs="Arial"/>
                                <w:spacing w:val="-1"/>
                                <w:szCs w:val="20"/>
                                <w:lang w:eastAsia="x-none"/>
                              </w:rPr>
                              <m:t>ϕ</m:t>
                            </m:r>
                          </m:e>
                          <m:sub>
                            <m:r>
                              <m:rPr>
                                <m:scr m:val="monospace"/>
                              </m:rPr>
                              <w:rPr>
                                <w:rFonts w:ascii="Cambria Math" w:eastAsia="Cambria Math" w:hAnsi="Cambria Math" w:cs="Arial"/>
                                <w:spacing w:val="-1"/>
                                <w:szCs w:val="20"/>
                                <w:lang w:eastAsia="x-none"/>
                              </w:rPr>
                              <m:t>D</m:t>
                            </m:r>
                          </m:sub>
                        </m:sSub>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E</m:t>
                            </m:r>
                          </m:e>
                          <m:sub>
                            <m:r>
                              <m:rPr>
                                <m:sty m:val="bi"/>
                              </m:rPr>
                              <w:rPr>
                                <w:rFonts w:ascii="Cambria Math" w:eastAsia="Cambria Math" w:hAnsi="Cambria Math" w:cs="Arial"/>
                                <w:spacing w:val="-1"/>
                                <w:szCs w:val="20"/>
                                <w:lang w:eastAsia="x-none"/>
                              </w:rPr>
                              <m:t>ϕ</m:t>
                            </m:r>
                          </m:sub>
                        </m:sSub>
                        <m:d>
                          <m:dPr>
                            <m:ctrlPr>
                              <w:rPr>
                                <w:rFonts w:ascii="Cambria Math" w:eastAsia="Cambria Math" w:hAnsi="Cambria Math" w:cs="Arial"/>
                                <w:spacing w:val="-1"/>
                                <w:szCs w:val="20"/>
                                <w:lang w:eastAsia="x-none"/>
                              </w:rPr>
                            </m:ctrlPr>
                          </m:dPr>
                          <m:e>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x</m:t>
                                </m:r>
                              </m:e>
                              <m:sub>
                                <m:r>
                                  <m:rPr>
                                    <m:sty m:val="p"/>
                                  </m:rPr>
                                  <w:rPr>
                                    <w:rFonts w:ascii="Cambria Math" w:eastAsia="Cambria Math" w:hAnsi="Cambria Math" w:cs="Arial"/>
                                    <w:spacing w:val="-1"/>
                                    <w:szCs w:val="20"/>
                                    <w:lang w:eastAsia="x-none"/>
                                  </w:rPr>
                                  <m:t>2</m:t>
                                </m:r>
                              </m:sub>
                            </m:sSub>
                          </m:e>
                        </m:d>
                      </m:e>
                    </m:d>
                  </m:e>
                </m:d>
              </m:oMath>
            </m:oMathPara>
          </w:p>
        </w:tc>
        <w:tc>
          <w:tcPr>
            <w:tcW w:w="850" w:type="dxa"/>
            <w:vAlign w:val="center"/>
          </w:tcPr>
          <w:p w14:paraId="7060F026" w14:textId="7EAEA96C" w:rsidR="005A37E2" w:rsidRPr="005A37E2" w:rsidRDefault="005A37E2" w:rsidP="00F506E3">
            <w:pPr>
              <w:autoSpaceDE w:val="0"/>
              <w:autoSpaceDN w:val="0"/>
              <w:adjustRightInd w:val="0"/>
              <w:spacing w:line="480" w:lineRule="auto"/>
              <w:jc w:val="right"/>
              <w:rPr>
                <w:rFonts w:ascii="Cambria Math" w:eastAsia="Cambria Math" w:hAnsi="Cambria Math" w:cs="Arial"/>
                <w:spacing w:val="-1"/>
                <w:szCs w:val="20"/>
                <w:lang w:eastAsia="x-none"/>
              </w:rPr>
            </w:pPr>
            <w:r w:rsidRPr="0037165F">
              <w:rPr>
                <w:rFonts w:ascii="Arial" w:eastAsia="Cambria Math" w:hAnsi="Arial" w:cs="Arial"/>
                <w:spacing w:val="-1"/>
                <w:szCs w:val="20"/>
                <w:lang w:eastAsia="x-none"/>
              </w:rPr>
              <w:t>(46)</w:t>
            </w:r>
          </w:p>
        </w:tc>
      </w:tr>
    </w:tbl>
    <w:p w14:paraId="3D87A7D5" w14:textId="735EF676" w:rsidR="007A018B" w:rsidRPr="006B4B43" w:rsidRDefault="007A018B" w:rsidP="00F506E3">
      <w:pPr>
        <w:autoSpaceDE w:val="0"/>
        <w:autoSpaceDN w:val="0"/>
        <w:adjustRightInd w:val="0"/>
        <w:spacing w:line="480" w:lineRule="auto"/>
        <w:jc w:val="both"/>
        <w:rPr>
          <w:rFonts w:ascii="Arial" w:hAnsi="Arial" w:cs="Arial"/>
          <w:spacing w:val="-1"/>
          <w:szCs w:val="20"/>
          <w:lang w:eastAsia="x-none"/>
        </w:rPr>
      </w:pPr>
      <w:r>
        <w:rPr>
          <w:rFonts w:ascii="Arial" w:hAnsi="Arial" w:cs="Arial"/>
        </w:rPr>
        <w:t>where</w:t>
      </w:r>
      <w:r w:rsidR="00981C6E">
        <w:rPr>
          <w:rFonts w:ascii="Arial" w:hAnsi="Arial" w:cs="Arial"/>
        </w:rPr>
        <w:t xml:space="preserve"> </w:t>
      </w:r>
      <m:oMath>
        <m:sSub>
          <m:sSubPr>
            <m:ctrlPr>
              <w:rPr>
                <w:rFonts w:ascii="Cambria Math" w:eastAsia="Cambria Math" w:hAnsi="Cambria Math" w:cs="Arial"/>
                <w:spacing w:val="-1"/>
                <w:szCs w:val="20"/>
                <w:lang w:eastAsia="x-none"/>
              </w:rPr>
            </m:ctrlPr>
          </m:sSubPr>
          <m:e>
            <m:r>
              <w:rPr>
                <w:rFonts w:ascii="Cambria Math" w:eastAsia="Cambria Math" w:hAnsi="Cambria Math" w:cs="Arial"/>
                <w:spacing w:val="-1"/>
                <w:szCs w:val="20"/>
                <w:lang w:eastAsia="x-none"/>
              </w:rPr>
              <m:t>L</m:t>
            </m:r>
          </m:e>
          <m:sub>
            <m:r>
              <w:rPr>
                <w:rFonts w:ascii="Cambria Math" w:eastAsia="Cambria Math" w:hAnsi="Cambria Math" w:cs="Arial"/>
                <w:spacing w:val="-1"/>
                <w:szCs w:val="20"/>
                <w:lang w:eastAsia="x-none"/>
              </w:rPr>
              <m:t>C</m:t>
            </m:r>
          </m:sub>
        </m:sSub>
      </m:oMath>
      <w:r w:rsidR="00981C6E">
        <w:rPr>
          <w:rFonts w:ascii="Arial" w:hAnsi="Arial" w:cs="Arial"/>
          <w:spacing w:val="-1"/>
          <w:szCs w:val="20"/>
          <w:lang w:eastAsia="x-none"/>
        </w:rPr>
        <w:t xml:space="preserve"> is the cross entropy loss, </w:t>
      </w:r>
      <w:r>
        <w:rPr>
          <w:rFonts w:ascii="Arial" w:hAnsi="Arial" w:cs="Arial"/>
        </w:rPr>
        <w:t xml:space="preserve"> </w:t>
      </w:r>
      <m:oMath>
        <m:sSub>
          <m:sSubPr>
            <m:ctrlPr>
              <w:rPr>
                <w:rFonts w:ascii="Cambria Math" w:eastAsia="Cambria Math" w:hAnsi="Cambria Math" w:cs="Arial"/>
              </w:rPr>
            </m:ctrlPr>
          </m:sSubPr>
          <m:e>
            <m:r>
              <w:rPr>
                <w:rFonts w:ascii="Cambria Math" w:eastAsia="Cambria Math" w:hAnsi="Cambria Math" w:cs="Arial"/>
              </w:rPr>
              <m:t>L</m:t>
            </m:r>
          </m:e>
          <m:sub>
            <m:r>
              <w:rPr>
                <w:rFonts w:ascii="Cambria Math" w:eastAsia="Cambria Math" w:hAnsi="Cambria Math" w:cs="Arial"/>
              </w:rPr>
              <m:t>D</m:t>
            </m:r>
          </m:sub>
        </m:sSub>
      </m:oMath>
      <w:r>
        <w:rPr>
          <w:rFonts w:ascii="Arial" w:hAnsi="Arial" w:cs="Arial"/>
        </w:rPr>
        <w:t xml:space="preserve"> </w:t>
      </w:r>
      <w:r w:rsidR="00981C6E">
        <w:rPr>
          <w:rFonts w:ascii="Arial" w:hAnsi="Arial" w:cs="Arial"/>
        </w:rPr>
        <w:t xml:space="preserve">is </w:t>
      </w:r>
      <w:r>
        <w:rPr>
          <w:rFonts w:ascii="Arial" w:hAnsi="Arial" w:cs="Arial"/>
        </w:rPr>
        <w:t xml:space="preserve">a contrastive loss as described in </w:t>
      </w:r>
      <w:r w:rsidR="00195DF2">
        <w:rPr>
          <w:rFonts w:ascii="Arial" w:hAnsi="Arial" w:cs="Arial"/>
        </w:rPr>
        <w:fldChar w:fldCharType="begin"/>
      </w:r>
      <w:r w:rsidR="00930FB6">
        <w:rPr>
          <w:rFonts w:ascii="Arial" w:hAnsi="Arial" w:cs="Arial"/>
        </w:rPr>
        <w:instrText xml:space="preserve"> ADDIN EN.CITE &lt;EndNote&gt;&lt;Cite&gt;&lt;Author&gt;Hadsell&lt;/Author&gt;&lt;Year&gt;2006&lt;/Year&gt;&lt;RecNum&gt;244&lt;/RecNum&gt;&lt;DisplayText&gt;[111]&lt;/DisplayText&gt;&lt;record&gt;&lt;rec-number&gt;244&lt;/rec-number&gt;&lt;foreign-keys&gt;&lt;key app="EN" db-id="zsppx25fofftzxee95fx29p8tatf5vvawtvp" timestamp="1630725489"&gt;244&lt;/key&gt;&lt;/foreign-keys&gt;&lt;ref-type name="Conference Proceedings"&gt;10&lt;/ref-type&gt;&lt;contributors&gt;&lt;authors&gt;&lt;author&gt;Hadsell, Raia&lt;/author&gt;&lt;author&gt;Chopra, Sumit&lt;/author&gt;&lt;author&gt;LeCun, Yann&lt;/author&gt;&lt;/authors&gt;&lt;/contributors&gt;&lt;titles&gt;&lt;title&gt;Dimensionality reduction by learning an invariant mapping&lt;/title&gt;&lt;secondary-title&gt;2006 IEEE Computer Society Conference on Computer Vision and Pattern Recognition (CVPR&amp;apos;06)&lt;/secondary-title&gt;&lt;/titles&gt;&lt;pages&gt;1735-1742&lt;/pages&gt;&lt;volume&gt;2&lt;/volume&gt;&lt;dates&gt;&lt;year&gt;2006&lt;/year&gt;&lt;/dates&gt;&lt;publisher&gt;IEEE&lt;/publisher&gt;&lt;isbn&gt;0769525970&lt;/isbn&gt;&lt;urls&gt;&lt;/urls&gt;&lt;/record&gt;&lt;/Cite&gt;&lt;/EndNote&gt;</w:instrText>
      </w:r>
      <w:r w:rsidR="00195DF2">
        <w:rPr>
          <w:rFonts w:ascii="Arial" w:hAnsi="Arial" w:cs="Arial"/>
        </w:rPr>
        <w:fldChar w:fldCharType="separate"/>
      </w:r>
      <w:r w:rsidR="00930FB6">
        <w:rPr>
          <w:rFonts w:ascii="Arial" w:hAnsi="Arial" w:cs="Arial"/>
          <w:noProof/>
        </w:rPr>
        <w:t>[111]</w:t>
      </w:r>
      <w:r w:rsidR="00195DF2">
        <w:rPr>
          <w:rFonts w:ascii="Arial" w:hAnsi="Arial" w:cs="Arial"/>
        </w:rPr>
        <w:fldChar w:fldCharType="end"/>
      </w:r>
      <w:r w:rsidR="00981C6E">
        <w:rPr>
          <w:rFonts w:ascii="Arial" w:hAnsi="Arial" w:cs="Arial"/>
        </w:rPr>
        <w:t xml:space="preserve">. </w:t>
      </w:r>
      <w:r w:rsidR="00152D6E">
        <w:rPr>
          <w:rFonts w:ascii="Arial" w:hAnsi="Arial" w:cs="Arial"/>
        </w:rPr>
        <w:t>Notice that</w:t>
      </w:r>
      <w:r w:rsidR="00DE1669">
        <w:rPr>
          <w:rFonts w:ascii="Arial" w:hAnsi="Arial" w:cs="Arial"/>
        </w:rPr>
        <w:t xml:space="preserve"> (46) </w:t>
      </w:r>
      <w:r w:rsidR="00152D6E">
        <w:rPr>
          <w:rFonts w:ascii="Arial" w:hAnsi="Arial" w:cs="Arial"/>
        </w:rPr>
        <w:t xml:space="preserve">has an adversarial formulation and minimizing this loss maximizes the misclassification of cells from different batches, thus making them indistinguishable.  </w:t>
      </w:r>
      <w:r>
        <w:rPr>
          <w:rFonts w:ascii="Arial" w:hAnsi="Arial" w:cs="Arial"/>
        </w:rPr>
        <w:t xml:space="preserve">Similar to </w:t>
      </w:r>
      <w:r w:rsidR="00152D6E">
        <w:rPr>
          <w:rFonts w:ascii="Arial" w:hAnsi="Arial" w:cs="Arial"/>
        </w:rPr>
        <w:t>GAN training,</w:t>
      </w:r>
      <w:r>
        <w:rPr>
          <w:rFonts w:ascii="Arial" w:hAnsi="Arial" w:cs="Arial"/>
        </w:rPr>
        <w:t xml:space="preserve"> </w:t>
      </w:r>
      <w:proofErr w:type="spellStart"/>
      <w:r>
        <w:rPr>
          <w:rFonts w:ascii="Arial" w:hAnsi="Arial" w:cs="Arial"/>
        </w:rPr>
        <w:t>scDGN</w:t>
      </w:r>
      <w:proofErr w:type="spellEnd"/>
      <w:r>
        <w:rPr>
          <w:rFonts w:ascii="Arial" w:hAnsi="Arial" w:cs="Arial"/>
        </w:rPr>
        <w:t xml:space="preserve"> </w:t>
      </w:r>
      <w:r w:rsidR="00152D6E">
        <w:rPr>
          <w:rFonts w:ascii="Arial" w:hAnsi="Arial" w:cs="Arial"/>
        </w:rPr>
        <w:t>is</w:t>
      </w:r>
      <w:r>
        <w:rPr>
          <w:rFonts w:ascii="Arial" w:hAnsi="Arial" w:cs="Arial"/>
        </w:rPr>
        <w:t xml:space="preserve"> trained to </w:t>
      </w:r>
      <w:r w:rsidR="00904B7E">
        <w:rPr>
          <w:rFonts w:ascii="Arial" w:hAnsi="Arial" w:cs="Arial"/>
        </w:rPr>
        <w:t xml:space="preserve">iteratively </w:t>
      </w:r>
      <w:r>
        <w:rPr>
          <w:rFonts w:ascii="Arial" w:hAnsi="Arial" w:cs="Arial"/>
        </w:rPr>
        <w:t>solve:</w:t>
      </w:r>
      <w:r w:rsidRPr="0034228B">
        <w:rPr>
          <w:rFonts w:ascii="Arial" w:hAnsi="Arial" w:cs="Arial"/>
          <w:spacing w:val="-1"/>
          <w:szCs w:val="20"/>
          <w:lang w:val="x-none" w:eastAsia="x-none"/>
        </w:rPr>
        <w:t xml:space="preserve"> </w:t>
      </w:r>
      <m:oMath>
        <m:sSub>
          <m:sSubPr>
            <m:ctrlPr>
              <w:rPr>
                <w:rFonts w:ascii="Cambria Math" w:hAnsi="Cambria Math" w:cs="Arial"/>
                <w:i/>
                <w:spacing w:val="-1"/>
                <w:lang w:eastAsia="x-none"/>
              </w:rPr>
            </m:ctrlPr>
          </m:sSub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e>
          <m:sub>
            <m:r>
              <w:rPr>
                <w:rFonts w:ascii="Cambria Math" w:hAnsi="Cambria Math" w:cs="Arial"/>
                <w:spacing w:val="-1"/>
                <w:lang w:val="x-none" w:eastAsia="x-none"/>
              </w:rPr>
              <m:t>D</m:t>
            </m:r>
          </m:sub>
        </m:sSub>
        <m:r>
          <w:rPr>
            <w:rFonts w:ascii="Cambria Math" w:hAnsi="Cambria Math" w:cs="Arial"/>
            <w:spacing w:val="-1"/>
            <w:lang w:eastAsia="x-none"/>
          </w:rPr>
          <m:t>=</m:t>
        </m:r>
        <m:sSub>
          <m:sSubPr>
            <m:ctrlPr>
              <w:rPr>
                <w:rFonts w:ascii="Cambria Math" w:hAnsi="Cambria Math" w:cs="Arial"/>
                <w:iCs/>
              </w:rPr>
            </m:ctrlPr>
          </m:sSubPr>
          <m:e>
            <m:r>
              <m:rPr>
                <m:sty m:val="p"/>
              </m:rPr>
              <w:rPr>
                <w:rFonts w:ascii="Cambria Math" w:hAnsi="Cambria Math" w:cs="Arial"/>
              </w:rPr>
              <m:t>argmin</m:t>
            </m:r>
          </m:e>
          <m:sub>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ϕ</m:t>
                </m:r>
              </m:e>
              <m:sub>
                <m:r>
                  <w:rPr>
                    <w:rFonts w:ascii="Cambria Math" w:eastAsia="Cambria Math" w:hAnsi="Cambria Math" w:cs="Arial"/>
                    <w:spacing w:val="-1"/>
                    <w:szCs w:val="20"/>
                    <w:lang w:eastAsia="x-none"/>
                  </w:rPr>
                  <m:t>D</m:t>
                </m:r>
              </m:sub>
            </m:sSub>
          </m:sub>
        </m:sSub>
        <m:r>
          <w:rPr>
            <w:rFonts w:ascii="Cambria Math" w:eastAsia="Cambria Math" w:hAnsi="Cambria Math" w:cs="Arial"/>
            <w:spacing w:val="-1"/>
            <w:szCs w:val="20"/>
            <w:lang w:eastAsia="x-none"/>
          </w:rPr>
          <m:t>L</m:t>
        </m:r>
        <m:d>
          <m:dPr>
            <m:ctrlPr>
              <w:rPr>
                <w:rFonts w:ascii="Cambria Math" w:eastAsia="Cambria Math" w:hAnsi="Cambria Math" w:cs="Arial"/>
                <w:spacing w:val="-1"/>
                <w:szCs w:val="20"/>
                <w:lang w:eastAsia="x-none"/>
              </w:rPr>
            </m:ctrlPr>
          </m:d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r>
              <m:rPr>
                <m:sty m:val="p"/>
              </m:rPr>
              <w:rPr>
                <w:rFonts w:ascii="Cambria Math" w:eastAsia="Cambria Math" w:hAnsi="Cambria Math" w:cs="Arial"/>
                <w:spacing w:val="-1"/>
                <w:szCs w:val="20"/>
                <w:lang w:eastAsia="x-none"/>
              </w:rPr>
              <m:t>,</m:t>
            </m:r>
            <m:sSub>
              <m:sSubPr>
                <m:ctrlPr>
                  <w:rPr>
                    <w:rFonts w:ascii="Cambria Math" w:hAnsi="Cambria Math" w:cs="Arial"/>
                    <w:i/>
                    <w:spacing w:val="-1"/>
                    <w:lang w:eastAsia="x-none"/>
                  </w:rPr>
                </m:ctrlPr>
              </m:sSub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e>
              <m:sub>
                <m:r>
                  <w:rPr>
                    <w:rFonts w:ascii="Cambria Math" w:hAnsi="Cambria Math" w:cs="Arial"/>
                    <w:spacing w:val="-1"/>
                    <w:lang w:val="x-none" w:eastAsia="x-none"/>
                  </w:rPr>
                  <m:t>C</m:t>
                </m:r>
              </m:sub>
            </m:sSub>
            <m:r>
              <m:rPr>
                <m:sty m:val="p"/>
              </m:rPr>
              <w:rPr>
                <w:rFonts w:ascii="Cambria Math" w:eastAsia="Cambria Math" w:hAnsi="Cambria Math" w:cs="Arial"/>
                <w:spacing w:val="-1"/>
                <w:szCs w:val="20"/>
                <w:lang w:eastAsia="x-none"/>
              </w:rPr>
              <m:t>,</m:t>
            </m:r>
            <m:sSub>
              <m:sSubPr>
                <m:ctrlPr>
                  <w:rPr>
                    <w:rFonts w:ascii="Cambria Math" w:eastAsia="Cambria Math" w:hAnsi="Cambria Math" w:cs="Arial"/>
                    <w:i/>
                    <w:spacing w:val="-1"/>
                    <w:szCs w:val="20"/>
                    <w:lang w:eastAsia="x-none"/>
                  </w:rPr>
                </m:ctrlPr>
              </m:sSubPr>
              <m:e>
                <m:r>
                  <m:rPr>
                    <m:sty m:val="bi"/>
                  </m:rPr>
                  <w:rPr>
                    <w:rFonts w:ascii="Cambria Math" w:eastAsia="Cambria Math" w:hAnsi="Cambria Math" w:cs="Arial"/>
                    <w:spacing w:val="-1"/>
                    <w:szCs w:val="20"/>
                    <w:lang w:eastAsia="x-none"/>
                  </w:rPr>
                  <m:t>ϕ</m:t>
                </m:r>
              </m:e>
              <m:sub>
                <m:r>
                  <m:rPr>
                    <m:scr m:val="monospace"/>
                  </m:rPr>
                  <w:rPr>
                    <w:rFonts w:ascii="Cambria Math" w:eastAsia="Cambria Math" w:hAnsi="Cambria Math" w:cs="Arial"/>
                    <w:spacing w:val="-1"/>
                    <w:szCs w:val="20"/>
                    <w:lang w:eastAsia="x-none"/>
                  </w:rPr>
                  <m:t>D</m:t>
                </m:r>
              </m:sub>
            </m:sSub>
          </m:e>
        </m:d>
      </m:oMath>
      <w:r>
        <w:rPr>
          <w:rFonts w:ascii="Arial" w:hAnsi="Arial" w:cs="Arial"/>
          <w:spacing w:val="-1"/>
          <w:szCs w:val="20"/>
          <w:lang w:eastAsia="x-none"/>
        </w:rPr>
        <w:t xml:space="preserve"> and </w:t>
      </w:r>
      <m:oMath>
        <m:d>
          <m:dPr>
            <m:ctrlPr>
              <w:rPr>
                <w:rFonts w:ascii="Cambria Math" w:hAnsi="Cambria Math" w:cs="Arial"/>
                <w:i/>
                <w:spacing w:val="-1"/>
                <w:lang w:eastAsia="x-none"/>
              </w:rPr>
            </m:ctrlPr>
          </m:d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r>
              <w:rPr>
                <w:rFonts w:ascii="Cambria Math" w:hAnsi="Cambria Math" w:cs="Arial"/>
                <w:spacing w:val="-1"/>
                <w:lang w:eastAsia="x-none"/>
              </w:rPr>
              <m:t>,</m:t>
            </m:r>
            <m:sSub>
              <m:sSubPr>
                <m:ctrlPr>
                  <w:rPr>
                    <w:rFonts w:ascii="Cambria Math" w:hAnsi="Cambria Math" w:cs="Arial"/>
                    <w:i/>
                    <w:spacing w:val="-1"/>
                    <w:lang w:eastAsia="x-none"/>
                  </w:rPr>
                </m:ctrlPr>
              </m:sSub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e>
              <m:sub>
                <m:r>
                  <w:rPr>
                    <w:rFonts w:ascii="Cambria Math" w:hAnsi="Cambria Math" w:cs="Arial"/>
                    <w:spacing w:val="-1"/>
                    <w:lang w:val="x-none" w:eastAsia="x-none"/>
                  </w:rPr>
                  <m:t>C</m:t>
                </m:r>
              </m:sub>
            </m:sSub>
          </m:e>
        </m:d>
        <m:r>
          <w:rPr>
            <w:rFonts w:ascii="Cambria Math" w:hAnsi="Cambria Math" w:cs="Arial"/>
            <w:spacing w:val="-1"/>
            <w:lang w:eastAsia="x-none"/>
          </w:rPr>
          <m:t>=</m:t>
        </m:r>
        <m:sSub>
          <m:sSubPr>
            <m:ctrlPr>
              <w:rPr>
                <w:rFonts w:ascii="Cambria Math" w:hAnsi="Cambria Math" w:cs="Arial"/>
                <w:iCs/>
              </w:rPr>
            </m:ctrlPr>
          </m:sSubPr>
          <m:e>
            <m:r>
              <m:rPr>
                <m:sty m:val="p"/>
              </m:rPr>
              <w:rPr>
                <w:rFonts w:ascii="Cambria Math" w:hAnsi="Cambria Math" w:cs="Arial"/>
              </w:rPr>
              <m:t>argmin</m:t>
            </m:r>
          </m:e>
          <m:sub>
            <m:r>
              <m:rPr>
                <m:sty m:val="bi"/>
              </m:rPr>
              <w:rPr>
                <w:rFonts w:ascii="Cambria Math" w:eastAsia="Cambria Math" w:hAnsi="Cambria Math" w:cs="Arial"/>
                <w:spacing w:val="-1"/>
                <w:szCs w:val="20"/>
                <w:lang w:eastAsia="x-none"/>
              </w:rPr>
              <m:t>ϕ</m:t>
            </m:r>
            <m:r>
              <m:rPr>
                <m:sty m:val="p"/>
              </m:rPr>
              <w:rPr>
                <w:rFonts w:ascii="Cambria Math" w:eastAsia="Cambria Math" w:hAnsi="Cambria Math" w:cs="Arial"/>
                <w:spacing w:val="-1"/>
                <w:szCs w:val="20"/>
                <w:lang w:eastAsia="x-none"/>
              </w:rPr>
              <m:t>,</m:t>
            </m:r>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ϕ</m:t>
                </m:r>
              </m:e>
              <m:sub>
                <m:r>
                  <w:rPr>
                    <w:rFonts w:ascii="Cambria Math" w:eastAsia="Cambria Math" w:hAnsi="Cambria Math" w:cs="Arial"/>
                    <w:spacing w:val="-1"/>
                    <w:szCs w:val="20"/>
                    <w:lang w:eastAsia="x-none"/>
                  </w:rPr>
                  <m:t>C</m:t>
                </m:r>
              </m:sub>
            </m:sSub>
          </m:sub>
        </m:sSub>
        <m:r>
          <w:rPr>
            <w:rFonts w:ascii="Cambria Math" w:eastAsia="Cambria Math" w:hAnsi="Cambria Math" w:cs="Arial"/>
            <w:spacing w:val="-1"/>
            <w:szCs w:val="20"/>
            <w:lang w:eastAsia="x-none"/>
          </w:rPr>
          <m:t>L</m:t>
        </m:r>
        <m:d>
          <m:dPr>
            <m:ctrlPr>
              <w:rPr>
                <w:rFonts w:ascii="Cambria Math" w:eastAsia="Cambria Math" w:hAnsi="Cambria Math" w:cs="Arial"/>
                <w:spacing w:val="-1"/>
                <w:szCs w:val="20"/>
                <w:lang w:eastAsia="x-none"/>
              </w:rPr>
            </m:ctrlPr>
          </m:dPr>
          <m:e>
            <m:r>
              <m:rPr>
                <m:sty m:val="bi"/>
              </m:rPr>
              <w:rPr>
                <w:rFonts w:ascii="Cambria Math" w:eastAsia="Cambria Math" w:hAnsi="Cambria Math" w:cs="Arial"/>
                <w:spacing w:val="-1"/>
                <w:szCs w:val="20"/>
                <w:lang w:eastAsia="x-none"/>
              </w:rPr>
              <m:t>ϕ</m:t>
            </m:r>
            <m:r>
              <m:rPr>
                <m:sty m:val="p"/>
              </m:rPr>
              <w:rPr>
                <w:rFonts w:ascii="Cambria Math" w:eastAsia="Cambria Math" w:hAnsi="Cambria Math" w:cs="Arial"/>
                <w:spacing w:val="-1"/>
                <w:szCs w:val="20"/>
                <w:lang w:eastAsia="x-none"/>
              </w:rPr>
              <m:t>,</m:t>
            </m:r>
            <m:sSub>
              <m:sSubPr>
                <m:ctrlPr>
                  <w:rPr>
                    <w:rFonts w:ascii="Cambria Math" w:eastAsia="Cambria Math" w:hAnsi="Cambria Math" w:cs="Arial"/>
                    <w:spacing w:val="-1"/>
                    <w:szCs w:val="20"/>
                    <w:lang w:eastAsia="x-none"/>
                  </w:rPr>
                </m:ctrlPr>
              </m:sSubPr>
              <m:e>
                <m:r>
                  <m:rPr>
                    <m:sty m:val="bi"/>
                  </m:rPr>
                  <w:rPr>
                    <w:rFonts w:ascii="Cambria Math" w:eastAsia="Cambria Math" w:hAnsi="Cambria Math" w:cs="Arial"/>
                    <w:spacing w:val="-1"/>
                    <w:szCs w:val="20"/>
                    <w:lang w:eastAsia="x-none"/>
                  </w:rPr>
                  <m:t>ϕ</m:t>
                </m:r>
              </m:e>
              <m:sub>
                <m:r>
                  <w:rPr>
                    <w:rFonts w:ascii="Cambria Math" w:eastAsia="Cambria Math" w:hAnsi="Cambria Math" w:cs="Arial"/>
                    <w:spacing w:val="-1"/>
                    <w:szCs w:val="20"/>
                    <w:lang w:eastAsia="x-none"/>
                  </w:rPr>
                  <m:t>C</m:t>
                </m:r>
              </m:sub>
            </m:sSub>
            <m:r>
              <m:rPr>
                <m:sty m:val="p"/>
              </m:rPr>
              <w:rPr>
                <w:rFonts w:ascii="Cambria Math" w:eastAsia="Cambria Math" w:hAnsi="Cambria Math" w:cs="Arial"/>
                <w:spacing w:val="-1"/>
                <w:szCs w:val="20"/>
                <w:lang w:eastAsia="x-none"/>
              </w:rPr>
              <m:t>,</m:t>
            </m:r>
            <m:sSub>
              <m:sSubPr>
                <m:ctrlPr>
                  <w:rPr>
                    <w:rFonts w:ascii="Cambria Math" w:hAnsi="Cambria Math" w:cs="Arial"/>
                    <w:i/>
                    <w:spacing w:val="-1"/>
                    <w:lang w:eastAsia="x-none"/>
                  </w:rPr>
                </m:ctrlPr>
              </m:sSubPr>
              <m:e>
                <m:acc>
                  <m:accPr>
                    <m:ctrlPr>
                      <w:rPr>
                        <w:rFonts w:ascii="Cambria Math" w:hAnsi="Cambria Math" w:cs="Arial"/>
                        <w:i/>
                        <w:spacing w:val="-1"/>
                        <w:lang w:val="x-none" w:eastAsia="x-none"/>
                      </w:rPr>
                    </m:ctrlPr>
                  </m:accPr>
                  <m:e>
                    <m:r>
                      <m:rPr>
                        <m:sty m:val="bi"/>
                      </m:rPr>
                      <w:rPr>
                        <w:rFonts w:ascii="Cambria Math" w:hAnsi="Cambria Math" w:cs="Arial"/>
                        <w:spacing w:val="-1"/>
                        <w:lang w:val="x-none" w:eastAsia="x-none"/>
                      </w:rPr>
                      <m:t>ϕ</m:t>
                    </m:r>
                  </m:e>
                </m:acc>
              </m:e>
              <m:sub>
                <m:r>
                  <w:rPr>
                    <w:rFonts w:ascii="Cambria Math" w:hAnsi="Cambria Math" w:cs="Arial"/>
                    <w:spacing w:val="-1"/>
                    <w:lang w:val="x-none" w:eastAsia="x-none"/>
                  </w:rPr>
                  <m:t>D</m:t>
                </m:r>
              </m:sub>
            </m:sSub>
          </m:e>
        </m:d>
      </m:oMath>
      <w:r>
        <w:rPr>
          <w:rFonts w:ascii="Arial" w:hAnsi="Arial" w:cs="Arial"/>
          <w:spacing w:val="-1"/>
          <w:szCs w:val="20"/>
          <w:lang w:eastAsia="x-none"/>
        </w:rPr>
        <w:t>.</w:t>
      </w:r>
    </w:p>
    <w:p w14:paraId="196B0298" w14:textId="7D19F8C3" w:rsidR="007A018B" w:rsidRPr="006B4B43" w:rsidRDefault="007A018B" w:rsidP="00F506E3">
      <w:pPr>
        <w:autoSpaceDE w:val="0"/>
        <w:autoSpaceDN w:val="0"/>
        <w:adjustRightInd w:val="0"/>
        <w:spacing w:before="120" w:after="120" w:line="480" w:lineRule="auto"/>
        <w:jc w:val="both"/>
        <w:rPr>
          <w:rFonts w:ascii="Arial" w:hAnsi="Arial" w:cs="Arial"/>
          <w:iCs/>
        </w:rPr>
      </w:pPr>
      <w:r w:rsidRPr="00F36353">
        <w:rPr>
          <w:rFonts w:ascii="Arial" w:hAnsi="Arial" w:cs="Arial"/>
          <w:i/>
          <w:iCs/>
          <w:u w:val="single"/>
        </w:rPr>
        <w:t>Evaluation metrics</w:t>
      </w:r>
      <w:r w:rsidR="006B4B43">
        <w:rPr>
          <w:rFonts w:ascii="Arial" w:hAnsi="Arial" w:cs="Arial"/>
          <w:i/>
          <w:iCs/>
          <w:u w:val="single"/>
        </w:rPr>
        <w:t>.</w:t>
      </w:r>
      <w:r w:rsidRPr="0082552D">
        <w:rPr>
          <w:rFonts w:ascii="Arial" w:hAnsi="Arial" w:cs="Arial"/>
          <w:i/>
          <w:iCs/>
        </w:rPr>
        <w:t xml:space="preserve"> </w:t>
      </w:r>
      <w:proofErr w:type="spellStart"/>
      <w:r w:rsidR="006B4B43">
        <w:rPr>
          <w:rFonts w:ascii="Arial" w:hAnsi="Arial" w:cs="Arial"/>
          <w:iCs/>
        </w:rPr>
        <w:t>Prediciton</w:t>
      </w:r>
      <w:proofErr w:type="spellEnd"/>
      <w:r w:rsidR="006B4B43">
        <w:rPr>
          <w:rFonts w:ascii="Arial" w:hAnsi="Arial" w:cs="Arial"/>
          <w:iCs/>
        </w:rPr>
        <w:t xml:space="preserve"> a</w:t>
      </w:r>
      <w:r w:rsidRPr="0082552D">
        <w:rPr>
          <w:rFonts w:ascii="Arial" w:hAnsi="Arial" w:cs="Arial"/>
          <w:iCs/>
        </w:rPr>
        <w:t>ccuracy</w:t>
      </w:r>
      <w:r w:rsidR="006B4B43">
        <w:rPr>
          <w:rFonts w:ascii="Arial" w:hAnsi="Arial" w:cs="Arial"/>
          <w:iCs/>
        </w:rPr>
        <w:t xml:space="preserve"> was used to evaluate the performance. </w:t>
      </w:r>
    </w:p>
    <w:p w14:paraId="32823779" w14:textId="11D5EA19" w:rsidR="007A018B" w:rsidRPr="007220FC" w:rsidRDefault="007A018B" w:rsidP="00F506E3">
      <w:pPr>
        <w:autoSpaceDE w:val="0"/>
        <w:autoSpaceDN w:val="0"/>
        <w:adjustRightInd w:val="0"/>
        <w:spacing w:line="480" w:lineRule="auto"/>
        <w:jc w:val="both"/>
        <w:rPr>
          <w:rFonts w:ascii="Arial" w:hAnsi="Arial" w:cs="Arial"/>
        </w:rPr>
      </w:pPr>
      <w:r w:rsidRPr="00040C48">
        <w:rPr>
          <w:rFonts w:ascii="Arial" w:hAnsi="Arial" w:cs="Arial"/>
          <w:i/>
          <w:iCs/>
          <w:u w:val="single"/>
        </w:rPr>
        <w:lastRenderedPageBreak/>
        <w:t>Results.</w:t>
      </w:r>
      <w:r>
        <w:rPr>
          <w:rFonts w:ascii="Arial" w:hAnsi="Arial" w:cs="Arial"/>
        </w:rPr>
        <w:t xml:space="preserve"> </w:t>
      </w:r>
      <w:proofErr w:type="spellStart"/>
      <w:r>
        <w:rPr>
          <w:rFonts w:ascii="Arial" w:hAnsi="Arial" w:cs="Arial"/>
        </w:rPr>
        <w:t>scDGN</w:t>
      </w:r>
      <w:proofErr w:type="spellEnd"/>
      <w:r>
        <w:rPr>
          <w:rFonts w:ascii="Arial" w:hAnsi="Arial" w:cs="Arial"/>
        </w:rPr>
        <w:t xml:space="preserve"> </w:t>
      </w:r>
      <w:r w:rsidR="00CF0F76">
        <w:rPr>
          <w:rFonts w:ascii="Arial" w:hAnsi="Arial" w:cs="Arial"/>
        </w:rPr>
        <w:t>was tested for</w:t>
      </w:r>
      <w:r>
        <w:rPr>
          <w:rFonts w:ascii="Arial" w:hAnsi="Arial" w:cs="Arial"/>
        </w:rPr>
        <w:t xml:space="preserve"> classifying cell types and aligning batches </w:t>
      </w:r>
      <w:r w:rsidR="00445D2B" w:rsidRPr="00CF0F76">
        <w:rPr>
          <w:rFonts w:ascii="Arial" w:hAnsi="Arial" w:cs="Arial"/>
        </w:rPr>
        <w:t>ranging in size from 10 to 39 cell</w:t>
      </w:r>
      <w:r w:rsidR="00CF0F76">
        <w:rPr>
          <w:rFonts w:ascii="Arial" w:hAnsi="Arial" w:cs="Arial"/>
        </w:rPr>
        <w:t xml:space="preserve"> </w:t>
      </w:r>
      <w:r w:rsidR="00445D2B" w:rsidRPr="00CF0F76">
        <w:rPr>
          <w:rFonts w:ascii="Arial" w:hAnsi="Arial" w:cs="Arial"/>
        </w:rPr>
        <w:t>types and from 4 to 155 batches</w:t>
      </w:r>
      <w:r w:rsidR="00CF0F76">
        <w:rPr>
          <w:rFonts w:ascii="Arial" w:hAnsi="Arial" w:cs="Arial"/>
        </w:rPr>
        <w:t>.</w:t>
      </w:r>
      <w:r>
        <w:rPr>
          <w:rFonts w:ascii="Arial" w:hAnsi="Arial" w:cs="Arial"/>
        </w:rPr>
        <w:t xml:space="preserve"> </w:t>
      </w:r>
      <w:r w:rsidR="00CF0F76">
        <w:rPr>
          <w:rFonts w:ascii="Arial" w:hAnsi="Arial" w:cs="Arial"/>
        </w:rPr>
        <w:t xml:space="preserve">The performance was </w:t>
      </w:r>
      <w:r>
        <w:rPr>
          <w:rFonts w:ascii="Arial" w:hAnsi="Arial" w:cs="Arial"/>
        </w:rPr>
        <w:t>compared to a series of deep learning and traditional machine learning methods, including Lin et al.</w:t>
      </w:r>
      <w:r w:rsidR="00BD04F5">
        <w:rPr>
          <w:rFonts w:ascii="Arial" w:hAnsi="Arial" w:cs="Arial"/>
        </w:rPr>
        <w:t xml:space="preserve"> DNN</w:t>
      </w:r>
      <w:r w:rsidR="00A33F74" w:rsidRPr="00A33F74">
        <w:t xml:space="preserve"> </w:t>
      </w:r>
      <w:r w:rsidR="00A33F74">
        <w:rPr>
          <w:rFonts w:ascii="Arial" w:hAnsi="Arial" w:cs="Arial"/>
        </w:rPr>
        <w:fldChar w:fldCharType="begin">
          <w:fldData xml:space="preserve">PEVuZE5vdGU+PENpdGU+PEF1dGhvcj5MaW48L0F1dGhvcj48WWVhcj4yMDE3PC9ZZWFyPjxSZWNO
dW0+MTkzPC9SZWNOdW0+PERpc3BsYXlUZXh0Pls2OF08L0Rpc3BsYXlUZXh0PjxyZWNvcmQ+PHJl
Yy1udW1iZXI+MTkzPC9yZWMtbnVtYmVyPjxmb3JlaWduLWtleXM+PGtleSBhcHA9IkVOIiBkYi1p
ZD0ienNwcHgyNWZvZmZ0enhlZTk1ZngyOXA4dGF0ZjV2dmF3dHZwIiB0aW1lc3RhbXA9IjE2Mjg4
MTIzNjEiPjE5Mzwva2V5PjwvZm9yZWlnbi1rZXlzPjxyZWYtdHlwZSBuYW1lPSJKb3VybmFsIEFy
dGljbGUiPjE3PC9yZWYtdHlwZT48Y29udHJpYnV0b3JzPjxhdXRob3JzPjxhdXRob3I+TGluLCBD
LjwvYXV0aG9yPjxhdXRob3I+SmFpbiwgUy48L2F1dGhvcj48YXV0aG9yPktpbSwgSC48L2F1dGhv
cj48YXV0aG9yPkJhci1Kb3NlcGgsIFouPC9hdXRob3I+PC9hdXRob3JzPjwvY29udHJpYnV0b3Jz
PjxhdXRoLWFkZHJlc3M+TWFjaGluZSBMZWFybmluZyBEZXBhcnRtZW50LCBTY2hvb2wgb2YgQ29t
cHV0ZXIgU2NpZW5jZSwgQ2FybmVnaWUgTWVsbG9uIFVuaXZlcnNpdHksIFBpdHRzYnVyZ2gsIFBB
IDE1MjEzLCBVU0EuJiN4RDtDb21wdXRlciBTY2llbmNlIERlcGFydG1lbnQsIFNjaG9vbCBvZiBD
b21wdXRlciBTY2llbmNlLCBDYXJuZWdpZSBNZWxsb24gVW5pdmVyc2l0eSwgUGl0dHNidXJnaCwg
UEEgMTUyMTMsIFVTQS4mI3hEO0NvbXB1dGF0aW9uYWwgQmlvbG9neSBEZXBhcnRtZW50LCBTY2hv
b2wgb2YgQ29tcHV0ZXIgU2NpZW5jZSwgQ2FybmVnaWUgTWVsbG9uIFVuaXZlcnNpdHksIFBpdHRz
YnVyZ2gsIFBBIDE1MjEzLCBVU0EuPC9hdXRoLWFkZHJlc3M+PHRpdGxlcz48dGl0bGU+VXNpbmcg
bmV1cmFsIG5ldHdvcmtzIGZvciByZWR1Y2luZyB0aGUgZGltZW5zaW9ucyBvZiBzaW5nbGUtY2Vs
bCBSTkEtU2VxIGRhdGE8L3RpdGxlPjxzZWNvbmRhcnktdGl0bGU+TnVjbGVpYyBBY2lkcyBSZXM8
L3NlY29uZGFyeS10aXRsZT48L3RpdGxlcz48cGVyaW9kaWNhbD48ZnVsbC10aXRsZT5OdWNsZWlj
IEFjaWRzIFJlczwvZnVsbC10aXRsZT48L3BlcmlvZGljYWw+PHBhZ2VzPmUxNTY8L3BhZ2VzPjx2
b2x1bWU+NDU8L3ZvbHVtZT48bnVtYmVyPjE3PC9udW1iZXI+PGVkaXRpb24+MjAxNy8xMC8wNDwv
ZWRpdGlvbj48a2V5d29yZHM+PGtleXdvcmQ+Q2x1c3RlciBBbmFseXNpczwva2V5d29yZD48a2V5
d29yZD5Db21wdXRhdGlvbmFsIEJpb2xvZ3kvbWV0aG9kczwva2V5d29yZD48a2V5d29yZD5EYXRh
YmFzZXMsIEdlbmV0aWM8L2tleXdvcmQ+PGtleXdvcmQ+RGF0YXNldHMgYXMgVG9waWM8L2tleXdv
cmQ+PGtleXdvcmQ+R2VuZSBFeHByZXNzaW9uIFByb2ZpbGluZzwva2V5d29yZD48a2V5d29yZD4q
R2VuZSBFeHByZXNzaW9uIFJlZ3VsYXRpb248L2tleXdvcmQ+PGtleXdvcmQ+SHVtYW5zPC9rZXl3
b3JkPjxrZXl3b3JkPk11bHRpZmFjdG9yIERpbWVuc2lvbmFsaXR5IFJlZHVjdGlvbi8qc3RhdGlz
dGljcyAmYW1wOyBudW1lcmljYWwgZGF0YTwva2V5d29yZD48a2V5d29yZD4qTmV1cmFsIE5ldHdv
cmtzLCBDb21wdXRlcjwva2V5d29yZD48a2V5d29yZD5Qcm90ZWluIEludGVyYWN0aW9uIE1hcHBp
bmc8L2tleXdvcmQ+PGtleXdvcmQ+Uk5BLypnZW5ldGljcy9tZXRhYm9saXNtPC9rZXl3b3JkPjxr
ZXl3b3JkPlNlcXVlbmNlIEFuYWx5c2lzLCBSTkE8L2tleXdvcmQ+PGtleXdvcmQ+U2luZ2xlLUNl
bGwgQW5hbHlzaXMvKm1ldGhvZHM8L2tleXdvcmQ+PGtleXdvcmQ+KlNvZnR3YXJlPC9rZXl3b3Jk
Pjwva2V5d29yZHM+PGRhdGVzPjx5ZWFyPjIwMTc8L3llYXI+PHB1Yi1kYXRlcz48ZGF0ZT5TZXAg
Mjk8L2RhdGU+PC9wdWItZGF0ZXM+PC9kYXRlcz48aXNibj4xMzYyLTQ5NjIgKEVsZWN0cm9uaWMp
JiN4RDswMzA1LTEwNDggKExpbmtpbmcpPC9pc2JuPjxhY2Nlc3Npb24tbnVtPjI4OTczNDY0PC9h
Y2Nlc3Npb24tbnVtPjx1cmxzPjxyZWxhdGVkLXVybHM+PHVybD5odHRwczovL3d3dy5uY2JpLm5s
bS5uaWguZ292L3B1Ym1lZC8yODk3MzQ2NDwvdXJsPjwvcmVsYXRlZC11cmxzPjwvdXJscz48Y3Vz
dG9tMj5QTUM1NzM3MzMxPC9jdXN0b20yPjxlbGVjdHJvbmljLXJlc291cmNlLW51bT4xMC4xMDkz
L25hci9na3g2ODE8L2VsZWN0cm9uaWMtcmVzb3VyY2UtbnVtPjwvcmVjb3JkPjwvQ2l0ZT48L0Vu
ZE5vdGU+
</w:fldData>
        </w:fldChar>
      </w:r>
      <w:r w:rsidR="002F1B5D">
        <w:rPr>
          <w:rFonts w:ascii="Arial" w:hAnsi="Arial" w:cs="Arial"/>
        </w:rPr>
        <w:instrText xml:space="preserve"> ADDIN EN.CITE </w:instrText>
      </w:r>
      <w:r w:rsidR="002F1B5D">
        <w:rPr>
          <w:rFonts w:ascii="Arial" w:hAnsi="Arial" w:cs="Arial"/>
        </w:rPr>
        <w:fldChar w:fldCharType="begin">
          <w:fldData xml:space="preserve">PEVuZE5vdGU+PENpdGU+PEF1dGhvcj5MaW48L0F1dGhvcj48WWVhcj4yMDE3PC9ZZWFyPjxSZWNO
dW0+MTkzPC9SZWNOdW0+PERpc3BsYXlUZXh0Pls2OF08L0Rpc3BsYXlUZXh0PjxyZWNvcmQ+PHJl
Yy1udW1iZXI+MTkzPC9yZWMtbnVtYmVyPjxmb3JlaWduLWtleXM+PGtleSBhcHA9IkVOIiBkYi1p
ZD0ienNwcHgyNWZvZmZ0enhlZTk1ZngyOXA4dGF0ZjV2dmF3dHZwIiB0aW1lc3RhbXA9IjE2Mjg4
MTIzNjEiPjE5Mzwva2V5PjwvZm9yZWlnbi1rZXlzPjxyZWYtdHlwZSBuYW1lPSJKb3VybmFsIEFy
dGljbGUiPjE3PC9yZWYtdHlwZT48Y29udHJpYnV0b3JzPjxhdXRob3JzPjxhdXRob3I+TGluLCBD
LjwvYXV0aG9yPjxhdXRob3I+SmFpbiwgUy48L2F1dGhvcj48YXV0aG9yPktpbSwgSC48L2F1dGhv
cj48YXV0aG9yPkJhci1Kb3NlcGgsIFouPC9hdXRob3I+PC9hdXRob3JzPjwvY29udHJpYnV0b3Jz
PjxhdXRoLWFkZHJlc3M+TWFjaGluZSBMZWFybmluZyBEZXBhcnRtZW50LCBTY2hvb2wgb2YgQ29t
cHV0ZXIgU2NpZW5jZSwgQ2FybmVnaWUgTWVsbG9uIFVuaXZlcnNpdHksIFBpdHRzYnVyZ2gsIFBB
IDE1MjEzLCBVU0EuJiN4RDtDb21wdXRlciBTY2llbmNlIERlcGFydG1lbnQsIFNjaG9vbCBvZiBD
b21wdXRlciBTY2llbmNlLCBDYXJuZWdpZSBNZWxsb24gVW5pdmVyc2l0eSwgUGl0dHNidXJnaCwg
UEEgMTUyMTMsIFVTQS4mI3hEO0NvbXB1dGF0aW9uYWwgQmlvbG9neSBEZXBhcnRtZW50LCBTY2hv
b2wgb2YgQ29tcHV0ZXIgU2NpZW5jZSwgQ2FybmVnaWUgTWVsbG9uIFVuaXZlcnNpdHksIFBpdHRz
YnVyZ2gsIFBBIDE1MjEzLCBVU0EuPC9hdXRoLWFkZHJlc3M+PHRpdGxlcz48dGl0bGU+VXNpbmcg
bmV1cmFsIG5ldHdvcmtzIGZvciByZWR1Y2luZyB0aGUgZGltZW5zaW9ucyBvZiBzaW5nbGUtY2Vs
bCBSTkEtU2VxIGRhdGE8L3RpdGxlPjxzZWNvbmRhcnktdGl0bGU+TnVjbGVpYyBBY2lkcyBSZXM8
L3NlY29uZGFyeS10aXRsZT48L3RpdGxlcz48cGVyaW9kaWNhbD48ZnVsbC10aXRsZT5OdWNsZWlj
IEFjaWRzIFJlczwvZnVsbC10aXRsZT48L3BlcmlvZGljYWw+PHBhZ2VzPmUxNTY8L3BhZ2VzPjx2
b2x1bWU+NDU8L3ZvbHVtZT48bnVtYmVyPjE3PC9udW1iZXI+PGVkaXRpb24+MjAxNy8xMC8wNDwv
ZWRpdGlvbj48a2V5d29yZHM+PGtleXdvcmQ+Q2x1c3RlciBBbmFseXNpczwva2V5d29yZD48a2V5
d29yZD5Db21wdXRhdGlvbmFsIEJpb2xvZ3kvbWV0aG9kczwva2V5d29yZD48a2V5d29yZD5EYXRh
YmFzZXMsIEdlbmV0aWM8L2tleXdvcmQ+PGtleXdvcmQ+RGF0YXNldHMgYXMgVG9waWM8L2tleXdv
cmQ+PGtleXdvcmQ+R2VuZSBFeHByZXNzaW9uIFByb2ZpbGluZzwva2V5d29yZD48a2V5d29yZD4q
R2VuZSBFeHByZXNzaW9uIFJlZ3VsYXRpb248L2tleXdvcmQ+PGtleXdvcmQ+SHVtYW5zPC9rZXl3
b3JkPjxrZXl3b3JkPk11bHRpZmFjdG9yIERpbWVuc2lvbmFsaXR5IFJlZHVjdGlvbi8qc3RhdGlz
dGljcyAmYW1wOyBudW1lcmljYWwgZGF0YTwva2V5d29yZD48a2V5d29yZD4qTmV1cmFsIE5ldHdv
cmtzLCBDb21wdXRlcjwva2V5d29yZD48a2V5d29yZD5Qcm90ZWluIEludGVyYWN0aW9uIE1hcHBp
bmc8L2tleXdvcmQ+PGtleXdvcmQ+Uk5BLypnZW5ldGljcy9tZXRhYm9saXNtPC9rZXl3b3JkPjxr
ZXl3b3JkPlNlcXVlbmNlIEFuYWx5c2lzLCBSTkE8L2tleXdvcmQ+PGtleXdvcmQ+U2luZ2xlLUNl
bGwgQW5hbHlzaXMvKm1ldGhvZHM8L2tleXdvcmQ+PGtleXdvcmQ+KlNvZnR3YXJlPC9rZXl3b3Jk
Pjwva2V5d29yZHM+PGRhdGVzPjx5ZWFyPjIwMTc8L3llYXI+PHB1Yi1kYXRlcz48ZGF0ZT5TZXAg
Mjk8L2RhdGU+PC9wdWItZGF0ZXM+PC9kYXRlcz48aXNibj4xMzYyLTQ5NjIgKEVsZWN0cm9uaWMp
JiN4RDswMzA1LTEwNDggKExpbmtpbmcpPC9pc2JuPjxhY2Nlc3Npb24tbnVtPjI4OTczNDY0PC9h
Y2Nlc3Npb24tbnVtPjx1cmxzPjxyZWxhdGVkLXVybHM+PHVybD5odHRwczovL3d3dy5uY2JpLm5s
bS5uaWguZ292L3B1Ym1lZC8yODk3MzQ2NDwvdXJsPjwvcmVsYXRlZC11cmxzPjwvdXJscz48Y3Vz
dG9tMj5QTUM1NzM3MzMxPC9jdXN0b20yPjxlbGVjdHJvbmljLXJlc291cmNlLW51bT4xMC4xMDkz
L25hci9na3g2ODE8L2VsZWN0cm9uaWMtcmVzb3VyY2UtbnVtPjwvcmVjb3JkPjwvQ2l0ZT48L0Vu
ZE5vdGU+
</w:fldData>
        </w:fldChar>
      </w:r>
      <w:r w:rsidR="002F1B5D">
        <w:rPr>
          <w:rFonts w:ascii="Arial" w:hAnsi="Arial" w:cs="Arial"/>
        </w:rPr>
        <w:instrText xml:space="preserve"> ADDIN EN.CITE.DATA </w:instrText>
      </w:r>
      <w:r w:rsidR="002F1B5D">
        <w:rPr>
          <w:rFonts w:ascii="Arial" w:hAnsi="Arial" w:cs="Arial"/>
        </w:rPr>
      </w:r>
      <w:r w:rsidR="002F1B5D">
        <w:rPr>
          <w:rFonts w:ascii="Arial" w:hAnsi="Arial" w:cs="Arial"/>
        </w:rPr>
        <w:fldChar w:fldCharType="end"/>
      </w:r>
      <w:r w:rsidR="00A33F74">
        <w:rPr>
          <w:rFonts w:ascii="Arial" w:hAnsi="Arial" w:cs="Arial"/>
        </w:rPr>
      </w:r>
      <w:r w:rsidR="00A33F74">
        <w:rPr>
          <w:rFonts w:ascii="Arial" w:hAnsi="Arial" w:cs="Arial"/>
        </w:rPr>
        <w:fldChar w:fldCharType="separate"/>
      </w:r>
      <w:r w:rsidR="002F1B5D">
        <w:rPr>
          <w:rFonts w:ascii="Arial" w:hAnsi="Arial" w:cs="Arial"/>
          <w:noProof/>
        </w:rPr>
        <w:t>[68]</w:t>
      </w:r>
      <w:r w:rsidR="00A33F74">
        <w:rPr>
          <w:rFonts w:ascii="Arial" w:hAnsi="Arial" w:cs="Arial"/>
        </w:rPr>
        <w:fldChar w:fldCharType="end"/>
      </w:r>
      <w:r>
        <w:rPr>
          <w:rFonts w:ascii="Arial" w:hAnsi="Arial" w:cs="Arial"/>
        </w:rPr>
        <w:t xml:space="preserve">, </w:t>
      </w:r>
      <w:proofErr w:type="spellStart"/>
      <w:r>
        <w:rPr>
          <w:rFonts w:ascii="Arial" w:hAnsi="Arial" w:cs="Arial"/>
        </w:rPr>
        <w:t>CaSTLe</w:t>
      </w:r>
      <w:proofErr w:type="spellEnd"/>
      <w:r>
        <w:rPr>
          <w:rFonts w:ascii="Arial" w:hAnsi="Arial" w:cs="Arial"/>
        </w:rPr>
        <w:t xml:space="preserve"> </w:t>
      </w:r>
      <w:r w:rsidR="0019774E">
        <w:rPr>
          <w:rFonts w:ascii="Arial" w:hAnsi="Arial" w:cs="Arial"/>
        </w:rPr>
        <w:fldChar w:fldCharType="begin"/>
      </w:r>
      <w:r w:rsidR="00930FB6">
        <w:rPr>
          <w:rFonts w:ascii="Arial" w:hAnsi="Arial" w:cs="Arial"/>
        </w:rPr>
        <w:instrText xml:space="preserve"> ADDIN EN.CITE &lt;EndNote&gt;&lt;Cite&gt;&lt;Author&gt;Lieberman&lt;/Author&gt;&lt;Year&gt;2018&lt;/Year&gt;&lt;RecNum&gt;38&lt;/RecNum&gt;&lt;DisplayText&gt;[112]&lt;/DisplayText&gt;&lt;record&gt;&lt;rec-number&gt;38&lt;/rec-number&gt;&lt;foreign-keys&gt;&lt;key app="EN" db-id="rxtpa2xz4r9wxoewz0qvzrvvvez0pe55sfe2" timestamp="1626744902"&gt;38&lt;/key&gt;&lt;/foreign-keys&gt;&lt;ref-type name="Journal Article"&gt;17&lt;/ref-type&gt;&lt;contributors&gt;&lt;authors&gt;&lt;author&gt;Lieberman, Yuval&lt;/author&gt;&lt;author&gt;Rokach, Lior&lt;/author&gt;&lt;author&gt;Shay, Tal&lt;/author&gt;&lt;/authors&gt;&lt;/contributors&gt;&lt;titles&gt;&lt;title&gt;CaSTLe–classification of single cells by transfer learning: harnessing the power of publicly available single cell RNA sequencing experiments to annotate new experiments&lt;/title&gt;&lt;secondary-title&gt;PloS one&lt;/secondary-title&gt;&lt;/titles&gt;&lt;pages&gt;e0205499&lt;/pages&gt;&lt;volume&gt;13&lt;/volume&gt;&lt;number&gt;10&lt;/number&gt;&lt;dates&gt;&lt;year&gt;2018&lt;/year&gt;&lt;/dates&gt;&lt;isbn&gt;1932-6203&lt;/isbn&gt;&lt;urls&gt;&lt;/urls&gt;&lt;/record&gt;&lt;/Cite&gt;&lt;/EndNote&gt;</w:instrText>
      </w:r>
      <w:r w:rsidR="0019774E">
        <w:rPr>
          <w:rFonts w:ascii="Arial" w:hAnsi="Arial" w:cs="Arial"/>
        </w:rPr>
        <w:fldChar w:fldCharType="separate"/>
      </w:r>
      <w:r w:rsidR="00930FB6">
        <w:rPr>
          <w:rFonts w:ascii="Arial" w:hAnsi="Arial" w:cs="Arial"/>
          <w:noProof/>
        </w:rPr>
        <w:t>[112]</w:t>
      </w:r>
      <w:r w:rsidR="0019774E">
        <w:rPr>
          <w:rFonts w:ascii="Arial" w:hAnsi="Arial" w:cs="Arial"/>
        </w:rPr>
        <w:fldChar w:fldCharType="end"/>
      </w:r>
      <w:r>
        <w:rPr>
          <w:rFonts w:ascii="Arial" w:hAnsi="Arial" w:cs="Arial"/>
        </w:rPr>
        <w:t xml:space="preserve">, MNN </w:t>
      </w:r>
      <w:r w:rsidR="0019774E">
        <w:rPr>
          <w:rFonts w:ascii="Arial" w:hAnsi="Arial" w:cs="Arial"/>
        </w:rPr>
        <w:fldChar w:fldCharType="begin"/>
      </w:r>
      <w:r w:rsidR="00030C34">
        <w:rPr>
          <w:rFonts w:ascii="Arial" w:hAnsi="Arial" w:cs="Arial"/>
        </w:rPr>
        <w:instrText xml:space="preserve"> ADDIN EN.CITE &lt;EndNote&gt;&lt;Cite&gt;&lt;Author&gt;Haghverdi&lt;/Author&gt;&lt;Year&gt;2018&lt;/Year&gt;&lt;RecNum&gt;84&lt;/RecNum&gt;&lt;DisplayText&gt;[28]&lt;/DisplayText&gt;&lt;record&gt;&lt;rec-number&gt;84&lt;/rec-number&gt;&lt;foreign-keys&gt;&lt;key app="EN" db-id="zsppx25fofftzxee95fx29p8tatf5vvawtvp" timestamp="0"&gt;84&lt;/key&gt;&lt;/foreign-keys&gt;&lt;ref-type name="Journal Article"&gt;17&lt;/ref-type&gt;&lt;contributors&gt;&lt;authors&gt;&lt;author&gt;Haghverdi, L.&lt;/author&gt;&lt;author&gt;Lun, A. T. L.&lt;/author&gt;&lt;author&gt;Morgan, M. D.&lt;/author&gt;&lt;author&gt;Marioni, J. C.&lt;/author&gt;&lt;/authors&gt;&lt;/contributors&gt;&lt;auth-address&gt;European Molecular Biology Laboratory, European Bioinformatics Institute (EMBL-EBI), Cambridge, UK.&amp;#xD;Institute of Computational Biology, Helmholtz Zentrum Munchen, Munich, Germany.&amp;#xD;Cancer Research UK Cambridge Institute, University of Cambridge, Cambridge, UK.&amp;#xD;Wellcome Trust Sanger Institute, Cambridge, UK.&lt;/auth-address&gt;&lt;titles&gt;&lt;title&gt;Batch effects in single-cell RNA-sequencing data are corrected by matching mutual nearest neighbors&lt;/title&gt;&lt;secondary-title&gt;Nat Biotechnol&lt;/secondary-title&gt;&lt;/titles&gt;&lt;periodical&gt;&lt;full-title&gt;Nat Biotechnol&lt;/full-title&gt;&lt;/periodical&gt;&lt;pages&gt;421-427&lt;/pages&gt;&lt;volume&gt;36&lt;/volume&gt;&lt;number&gt;5&lt;/number&gt;&lt;edition&gt;2018/04/03&lt;/edition&gt;&lt;keywords&gt;&lt;keyword&gt;Algorithms&lt;/keyword&gt;&lt;keyword&gt;Cluster Analysis&lt;/keyword&gt;&lt;keyword&gt;Data Analysis&lt;/keyword&gt;&lt;keyword&gt;High-Throughput Nucleotide Sequencing/*methods&lt;/keyword&gt;&lt;keyword&gt;Sequence Analysis, RNA/*methods&lt;/keyword&gt;&lt;keyword&gt;Single-Cell Analysis/*methods&lt;/keyword&gt;&lt;/keywords&gt;&lt;dates&gt;&lt;year&gt;2018&lt;/year&gt;&lt;pub-dates&gt;&lt;date&gt;Jun&lt;/date&gt;&lt;/pub-dates&gt;&lt;/dates&gt;&lt;isbn&gt;1546-1696 (Electronic)&amp;#xD;1087-0156 (Linking)&lt;/isbn&gt;&lt;accession-num&gt;29608177&lt;/accession-num&gt;&lt;urls&gt;&lt;related-urls&gt;&lt;url&gt;https://www.ncbi.nlm.nih.gov/pubmed/29608177&lt;/url&gt;&lt;/related-urls&gt;&lt;/urls&gt;&lt;custom2&gt;PMC6152897&lt;/custom2&gt;&lt;electronic-resource-num&gt;10.1038/nbt.4091&lt;/electronic-resource-num&gt;&lt;/record&gt;&lt;/Cite&gt;&lt;/EndNote&gt;</w:instrText>
      </w:r>
      <w:r w:rsidR="0019774E">
        <w:rPr>
          <w:rFonts w:ascii="Arial" w:hAnsi="Arial" w:cs="Arial"/>
        </w:rPr>
        <w:fldChar w:fldCharType="separate"/>
      </w:r>
      <w:r w:rsidR="00A04B4D">
        <w:rPr>
          <w:rFonts w:ascii="Arial" w:hAnsi="Arial" w:cs="Arial"/>
          <w:noProof/>
        </w:rPr>
        <w:t>[28]</w:t>
      </w:r>
      <w:r w:rsidR="0019774E">
        <w:rPr>
          <w:rFonts w:ascii="Arial" w:hAnsi="Arial" w:cs="Arial"/>
        </w:rPr>
        <w:fldChar w:fldCharType="end"/>
      </w:r>
      <w:r>
        <w:rPr>
          <w:rFonts w:ascii="Arial" w:hAnsi="Arial" w:cs="Arial"/>
        </w:rPr>
        <w:t xml:space="preserve">, </w:t>
      </w:r>
      <w:proofErr w:type="spellStart"/>
      <w:r>
        <w:rPr>
          <w:rFonts w:ascii="Arial" w:hAnsi="Arial" w:cs="Arial"/>
        </w:rPr>
        <w:t>scVI</w:t>
      </w:r>
      <w:proofErr w:type="spellEnd"/>
      <w:r>
        <w:rPr>
          <w:rFonts w:ascii="Arial" w:hAnsi="Arial" w:cs="Arial"/>
        </w:rPr>
        <w:t xml:space="preserve"> </w:t>
      </w:r>
      <w:r w:rsidR="0019774E">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 </w:instrText>
      </w:r>
      <w:r w:rsidR="00030FDD">
        <w:rPr>
          <w:rFonts w:ascii="Arial" w:hAnsi="Arial" w:cs="Arial"/>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sidR="00030FDD">
        <w:rPr>
          <w:rFonts w:ascii="Arial" w:hAnsi="Arial" w:cs="Arial"/>
        </w:rPr>
        <w:instrText xml:space="preserve"> ADDIN EN.CITE.DATA </w:instrText>
      </w:r>
      <w:r w:rsidR="00030FDD">
        <w:rPr>
          <w:rFonts w:ascii="Arial" w:hAnsi="Arial" w:cs="Arial"/>
        </w:rPr>
      </w:r>
      <w:r w:rsidR="00030FDD">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[13]</w:t>
      </w:r>
      <w:r w:rsidR="0019774E">
        <w:rPr>
          <w:rFonts w:ascii="Arial" w:hAnsi="Arial" w:cs="Arial"/>
        </w:rPr>
        <w:fldChar w:fldCharType="end"/>
      </w:r>
      <w:r>
        <w:rPr>
          <w:rFonts w:ascii="Arial" w:hAnsi="Arial" w:cs="Arial"/>
        </w:rPr>
        <w:t xml:space="preserve">, and Seurat </w:t>
      </w:r>
      <w:r w:rsidR="0019774E">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 </w:instrText>
      </w:r>
      <w:r w:rsidR="00030C34">
        <w:rPr>
          <w:rFonts w:ascii="Arial" w:hAnsi="Arial" w:cs="Arial"/>
        </w:rPr>
        <w:fldChar w:fldCharType="begin">
          <w:fldData xml:space="preserve">PEVuZE5vdGU+PENpdGU+PEF1dGhvcj5TdHVhcnQ8L0F1dGhvcj48WWVhcj4yMDE5PC9ZZWFyPjxS
ZWNOdW0+OTY8L1JlY051bT48RGlzcGxheVRleHQ+WzldPC9EaXNwbGF5VGV4dD48cmVjb3JkPjxy
ZWMtbnVtYmVyPjk2PC9yZWMtbnVtYmVyPjxmb3JlaWduLWtleXM+PGtleSBhcHA9IkVOIiBkYi1p
ZD0ienNwcHgyNWZvZmZ0enhlZTk1ZngyOXA4dGF0ZjV2dmF3dHZwIiB0aW1lc3RhbXA9IjAiPjk2
PC9rZXk+PC9mb3JlaWduLWtleXM+PHJlZi10eXBlIG5hbWU9IkpvdXJuYWwgQXJ0aWNsZSI+MTc8
L3JlZi10eXBlPjxjb250cmlidXRvcnM+PGF1dGhvcnM+PGF1dGhvcj5TdHVhcnQsIFQuPC9hdXRo
b3I+PGF1dGhvcj5CdXRsZXIsIEEuPC9hdXRob3I+PGF1dGhvcj5Ib2ZmbWFuLCBQLjwvYXV0aG9y
PjxhdXRob3I+SGFmZW1laXN0ZXIsIEMuPC9hdXRob3I+PGF1dGhvcj5QYXBhbGV4aSwgRS48L2F1
dGhvcj48YXV0aG9yPk1hdWNrLCBXLiBNLiwgM3JkPC9hdXRob3I+PGF1dGhvcj5IYW8sIFkuPC9h
dXRob3I+PGF1dGhvcj5TdG9lY2tpdXMsIE0uPC9hdXRob3I+PGF1dGhvcj5TbWliZXJ0LCBQLjwv
YXV0aG9yPjxhdXRob3I+U2F0aWphLCBSLjwvYXV0aG9yPjwvYXV0aG9ycz48L2NvbnRyaWJ1dG9y
cz48YXV0aC1hZGRyZXNzPk5ldyBZb3JrIEdlbm9tZSBDZW50ZXIsIE5ldyBZb3JrLCBOWSwgVVNB
LiYjeEQ7TmV3IFlvcmsgR2Vub21lIENlbnRlciwgTmV3IFlvcmssIE5ZLCBVU0E7IENlbnRlciBm
b3IgR2Vub21pY3MgYW5kIFN5c3RlbXMgQmlvbG9neSwgTmV3IFlvcmsgVW5pdmVyc2l0eSwgTmV3
IFlvcmssIE5ZLCBVU0EuJiN4RDtUZWNobm9sb2d5IElubm92YXRpb24gTGFiLCBOZXcgWW9yayBH
ZW5vbWUgQ2VudGVyLCBOZXcgWW9yaywgTlksIFVTQS4mI3hEO05ldyBZb3JrIEdlbm9tZSBDZW50
ZXIsIE5ldyBZb3JrLCBOWSwgVVNBOyBDZW50ZXIgZm9yIEdlbm9taWNzIGFuZCBTeXN0ZW1zIEJp
b2xvZ3ksIE5ldyBZb3JrIFVuaXZlcnNpdHksIE5ldyBZb3JrLCBOWSwgVVNBLiBFbGVjdHJvbmlj
IGFkZHJlc3M6IHJzYXRpamFAbnlnZW5vbWUub3JnLjwvYXV0aC1hZGRyZXNzPjx0aXRsZXM+PHRp
dGxlPkNvbXByZWhlbnNpdmUgSW50ZWdyYXRpb24gb2YgU2luZ2xlLUNlbGwgRGF0YTwvdGl0bGU+
PHNlY29uZGFyeS10aXRsZT5DZWxsPC9zZWNvbmRhcnktdGl0bGU+PC90aXRsZXM+PHBlcmlvZGlj
YWw+PGZ1bGwtdGl0bGU+Q2VsbDwvZnVsbC10aXRsZT48L3BlcmlvZGljYWw+PHBhZ2VzPjE4ODgt
MTkwMiBlMjE8L3BhZ2VzPjx2b2x1bWU+MTc3PC92b2x1bWU+PG51bWJlcj43PC9udW1iZXI+PGVk
aXRpb24+MjAxOS8wNi8xMTwvZWRpdGlvbj48a2V5d29yZHM+PGtleXdvcmQ+KkRhdGFiYXNlcywg
TnVjbGVpYyBBY2lkPC9rZXl3b3JkPjxrZXl3b3JkPipHZW5lIEV4cHJlc3Npb24gUHJvZmlsaW5n
PC9rZXl3b3JkPjxrZXl3b3JkPkh1bWFuczwva2V5d29yZD48a2V5d29yZD4qU2VxdWVuY2UgQW5h
bHlzaXMsIFJOQTwva2V5d29yZD48a2V5d29yZD4qU2luZ2xlLUNlbGwgQW5hbHlzaXM8L2tleXdv
cmQ+PGtleXdvcmQ+KlNvZnR3YXJlPC9rZXl3b3JkPjxrZXl3b3JkPipUcmFuc2NyaXB0b21lPC9r
ZXl3b3JkPjxrZXl3b3JkPippbnRlZ3JhdGlvbjwva2V5d29yZD48a2V5d29yZD4qbXVsdGktbW9k
YWw8L2tleXdvcmQ+PGtleXdvcmQ+KnNjQVRBQy1zZXE8L2tleXdvcmQ+PGtleXdvcmQ+KnNjUk5B
LXNlcTwva2V5d29yZD48a2V5d29yZD4qc2luZ2xlIGNlbGw8L2tleXdvcmQ+PGtleXdvcmQ+KnNp
bmdsZS1jZWxsIEFUQUMgc2VxdWVuY2luZzwva2V5d29yZD48a2V5d29yZD4qc2luZ2xlLWNlbGwg
Uk5BIHNlcXVlbmNpbmc8L2tleXdvcmQ+PC9rZXl3b3Jkcz48ZGF0ZXM+PHllYXI+MjAxOTwveWVh
cj48cHViLWRhdGVzPjxkYXRlPkp1biAxMzwvZGF0ZT48L3B1Yi1kYXRlcz48L2RhdGVzPjxpc2Ju
PjEwOTctNDE3MiAoRWxlY3Ryb25pYykmI3hEOzAwOTItODY3NCAoTGlua2luZyk8L2lzYm4+PGFj
Y2Vzc2lvbi1udW0+MzExNzgxMTg8L2FjY2Vzc2lvbi1udW0+PHVybHM+PHJlbGF0ZWQtdXJscz48
dXJsPmh0dHBzOi8vd3d3Lm5jYmkubmxtLm5paC5nb3YvcHVibWVkLzMxMTc4MTE4PC91cmw+PC9y
ZWxhdGVkLXVybHM+PC91cmxzPjxjdXN0b20yPlBNQzY2ODczOTg8L2N1c3RvbTI+PGVsZWN0cm9u
aWMtcmVzb3VyY2UtbnVtPjEwLjEwMTYvai5jZWxsLjIwMTkuMDUuMDMxPC9lbGVjdHJvbmljLXJl
c291cmNlLW51bT48L3JlY29yZD48L0NpdGU+PC9FbmROb3RlPn==
</w:fldData>
        </w:fldChar>
      </w:r>
      <w:r w:rsidR="00030C34">
        <w:rPr>
          <w:rFonts w:ascii="Arial" w:hAnsi="Arial" w:cs="Arial"/>
        </w:rPr>
        <w:instrText xml:space="preserve"> ADDIN EN.CITE.DATA </w:instrText>
      </w:r>
      <w:r w:rsidR="00030C34">
        <w:rPr>
          <w:rFonts w:ascii="Arial" w:hAnsi="Arial" w:cs="Arial"/>
        </w:rPr>
      </w:r>
      <w:r w:rsidR="00030C34">
        <w:rPr>
          <w:rFonts w:ascii="Arial" w:hAnsi="Arial" w:cs="Arial"/>
        </w:rPr>
        <w:fldChar w:fldCharType="end"/>
      </w:r>
      <w:r w:rsidR="0019774E">
        <w:rPr>
          <w:rFonts w:ascii="Arial" w:hAnsi="Arial" w:cs="Arial"/>
        </w:rPr>
      </w:r>
      <w:r w:rsidR="0019774E">
        <w:rPr>
          <w:rFonts w:ascii="Arial" w:hAnsi="Arial" w:cs="Arial"/>
        </w:rPr>
        <w:fldChar w:fldCharType="separate"/>
      </w:r>
      <w:r w:rsidR="0019774E">
        <w:rPr>
          <w:rFonts w:ascii="Arial" w:hAnsi="Arial" w:cs="Arial"/>
          <w:noProof/>
        </w:rPr>
        <w:t>[9]</w:t>
      </w:r>
      <w:r w:rsidR="0019774E">
        <w:rPr>
          <w:rFonts w:ascii="Arial" w:hAnsi="Arial" w:cs="Arial"/>
        </w:rPr>
        <w:fldChar w:fldCharType="end"/>
      </w:r>
      <w:r>
        <w:rPr>
          <w:rFonts w:ascii="Arial" w:hAnsi="Arial" w:cs="Arial"/>
        </w:rPr>
        <w:t xml:space="preserve">. </w:t>
      </w:r>
      <w:proofErr w:type="spellStart"/>
      <w:r>
        <w:rPr>
          <w:rFonts w:ascii="Arial" w:hAnsi="Arial" w:cs="Arial"/>
        </w:rPr>
        <w:t>scDGN</w:t>
      </w:r>
      <w:proofErr w:type="spellEnd"/>
      <w:r>
        <w:rPr>
          <w:rFonts w:ascii="Arial" w:hAnsi="Arial" w:cs="Arial"/>
        </w:rPr>
        <w:t xml:space="preserve"> </w:t>
      </w:r>
      <w:r w:rsidR="00CF0F76">
        <w:rPr>
          <w:rFonts w:ascii="Arial" w:hAnsi="Arial" w:cs="Arial"/>
        </w:rPr>
        <w:t>outperformed</w:t>
      </w:r>
      <w:r>
        <w:rPr>
          <w:rFonts w:ascii="Arial" w:hAnsi="Arial" w:cs="Arial"/>
        </w:rPr>
        <w:t xml:space="preserve"> all other methods in the classification accuracy on </w:t>
      </w:r>
      <w:r w:rsidR="00C32ED8">
        <w:rPr>
          <w:rFonts w:ascii="Arial" w:hAnsi="Arial" w:cs="Arial"/>
        </w:rPr>
        <w:t xml:space="preserve">a subset of </w:t>
      </w:r>
      <w:proofErr w:type="spellStart"/>
      <w:r>
        <w:rPr>
          <w:rFonts w:ascii="Arial" w:hAnsi="Arial" w:cs="Arial"/>
        </w:rPr>
        <w:t>scQuery</w:t>
      </w:r>
      <w:proofErr w:type="spellEnd"/>
      <w:r w:rsidR="00C32ED8">
        <w:rPr>
          <w:rFonts w:ascii="Arial" w:hAnsi="Arial" w:cs="Arial"/>
        </w:rPr>
        <w:t xml:space="preserve"> datasets</w:t>
      </w:r>
      <w:r>
        <w:rPr>
          <w:rFonts w:ascii="Arial" w:hAnsi="Arial" w:cs="Arial"/>
        </w:rPr>
        <w:t xml:space="preserve"> (0.29), PBMC (0.87), and 4 of the six Seurat pancreatic datasets (0.86-0.95). PCA visualization of the learned data representations demonstrated that </w:t>
      </w:r>
      <w:proofErr w:type="spellStart"/>
      <w:r>
        <w:rPr>
          <w:rFonts w:ascii="Arial" w:hAnsi="Arial" w:cs="Arial"/>
        </w:rPr>
        <w:t>scDGN</w:t>
      </w:r>
      <w:proofErr w:type="spellEnd"/>
      <w:r>
        <w:rPr>
          <w:rFonts w:ascii="Arial" w:hAnsi="Arial" w:cs="Arial"/>
        </w:rPr>
        <w:t xml:space="preserve"> overcame the batch differences and clearly separated cell clusters based on cell types, while other methods were vulnerable to batch effects. In summary, </w:t>
      </w:r>
      <w:proofErr w:type="spellStart"/>
      <w:r>
        <w:rPr>
          <w:rFonts w:ascii="Arial" w:hAnsi="Arial" w:cs="Arial"/>
        </w:rPr>
        <w:t>scDGN</w:t>
      </w:r>
      <w:proofErr w:type="spellEnd"/>
      <w:r>
        <w:rPr>
          <w:rFonts w:ascii="Arial" w:hAnsi="Arial" w:cs="Arial"/>
        </w:rPr>
        <w:t xml:space="preserve"> is a supervised adversarial alignment method to eliminate the batch effect of </w:t>
      </w:r>
      <w:proofErr w:type="spellStart"/>
      <w:r>
        <w:rPr>
          <w:rFonts w:ascii="Arial" w:hAnsi="Arial" w:cs="Arial"/>
        </w:rPr>
        <w:t>scRNA</w:t>
      </w:r>
      <w:proofErr w:type="spellEnd"/>
      <w:r>
        <w:rPr>
          <w:rFonts w:ascii="Arial" w:hAnsi="Arial" w:cs="Arial"/>
        </w:rPr>
        <w:t xml:space="preserve">-Seq data and create cleaner representations of cell types. </w:t>
      </w:r>
    </w:p>
    <w:p w14:paraId="6A1EFA6A" w14:textId="77777777" w:rsidR="000F36EF" w:rsidRPr="00146496" w:rsidRDefault="000F36EF" w:rsidP="00146496">
      <w:pPr>
        <w:rPr>
          <w:rFonts w:eastAsia="Arial"/>
        </w:rPr>
      </w:pPr>
    </w:p>
    <w:p w14:paraId="63E70CB0" w14:textId="388F3917" w:rsidR="00AC217F" w:rsidRDefault="00412C65">
      <w:pPr>
        <w:pStyle w:val="ListParagraph"/>
        <w:numPr>
          <w:ilvl w:val="1"/>
          <w:numId w:val="40"/>
        </w:numPr>
        <w:pBdr>
          <w:top w:val="nil"/>
          <w:left w:val="nil"/>
          <w:bottom w:val="nil"/>
          <w:right w:val="nil"/>
          <w:between w:val="nil"/>
        </w:pBdr>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t>Biological f</w:t>
      </w:r>
      <w:r w:rsidR="00AC217F" w:rsidRPr="007220FC">
        <w:rPr>
          <w:rFonts w:ascii="Arial" w:eastAsia="Arial" w:hAnsi="Arial" w:cs="Arial"/>
          <w:b/>
          <w:color w:val="000000"/>
          <w:sz w:val="24"/>
          <w:szCs w:val="24"/>
        </w:rPr>
        <w:t xml:space="preserve">unction </w:t>
      </w:r>
      <w:r>
        <w:rPr>
          <w:rFonts w:ascii="Arial" w:eastAsia="Arial" w:hAnsi="Arial" w:cs="Arial"/>
          <w:b/>
          <w:color w:val="000000"/>
          <w:sz w:val="24"/>
          <w:szCs w:val="24"/>
        </w:rPr>
        <w:t>prediction</w:t>
      </w:r>
    </w:p>
    <w:p w14:paraId="78F934A0" w14:textId="4FC4263D" w:rsidR="00305680" w:rsidRDefault="00305680" w:rsidP="00305680">
      <w:pPr>
        <w:pBdr>
          <w:top w:val="nil"/>
          <w:left w:val="nil"/>
          <w:bottom w:val="nil"/>
          <w:right w:val="nil"/>
          <w:between w:val="nil"/>
        </w:pBdr>
        <w:spacing w:line="480" w:lineRule="auto"/>
        <w:jc w:val="both"/>
        <w:rPr>
          <w:rFonts w:ascii="Arial" w:eastAsia="Arial" w:hAnsi="Arial" w:cs="Arial"/>
          <w:bCs/>
          <w:color w:val="000000"/>
        </w:rPr>
      </w:pPr>
      <w:r>
        <w:rPr>
          <w:rFonts w:ascii="Arial" w:eastAsia="Arial" w:hAnsi="Arial" w:cs="Arial"/>
          <w:bCs/>
          <w:color w:val="000000"/>
        </w:rPr>
        <w:t>Predicting biological function and/</w:t>
      </w:r>
      <w:proofErr w:type="spellStart"/>
      <w:r>
        <w:rPr>
          <w:rFonts w:ascii="Arial" w:eastAsia="Arial" w:hAnsi="Arial" w:cs="Arial"/>
          <w:bCs/>
          <w:color w:val="000000"/>
        </w:rPr>
        <w:t>reponse</w:t>
      </w:r>
      <w:proofErr w:type="spellEnd"/>
      <w:r>
        <w:rPr>
          <w:rFonts w:ascii="Arial" w:eastAsia="Arial" w:hAnsi="Arial" w:cs="Arial"/>
          <w:bCs/>
          <w:color w:val="000000"/>
        </w:rPr>
        <w:t xml:space="preserve"> to treatment at single cell level or cell types is critical to understand cell system functioning and potent response to stimulation. Utilize DL models that captures gene-gene relationship and their property at latent space, several models we reviewed below provide some exciting </w:t>
      </w:r>
      <w:r w:rsidR="006434B8">
        <w:rPr>
          <w:rFonts w:ascii="Arial" w:eastAsia="Arial" w:hAnsi="Arial" w:cs="Arial"/>
          <w:bCs/>
          <w:color w:val="000000"/>
        </w:rPr>
        <w:t>approach to achieve complex biological functions and outcomes.</w:t>
      </w:r>
    </w:p>
    <w:p w14:paraId="754C73C5" w14:textId="77777777" w:rsidR="00305680" w:rsidRPr="00F506E3" w:rsidRDefault="00305680" w:rsidP="00F506E3">
      <w:pPr>
        <w:pBdr>
          <w:top w:val="nil"/>
          <w:left w:val="nil"/>
          <w:bottom w:val="nil"/>
          <w:right w:val="nil"/>
          <w:between w:val="nil"/>
        </w:pBdr>
        <w:spacing w:line="480" w:lineRule="auto"/>
        <w:jc w:val="both"/>
        <w:rPr>
          <w:rFonts w:ascii="Arial" w:eastAsia="Arial" w:hAnsi="Arial" w:cs="Arial"/>
          <w:bCs/>
          <w:color w:val="000000"/>
        </w:rPr>
      </w:pPr>
    </w:p>
    <w:p w14:paraId="31DE9999" w14:textId="09E2AC36" w:rsidR="00AC217F" w:rsidRPr="00094AE2" w:rsidRDefault="005F227F"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sz w:val="24"/>
        </w:rPr>
      </w:pPr>
      <w:r w:rsidRPr="00094AE2">
        <w:rPr>
          <w:rFonts w:ascii="Arial" w:eastAsia="Arial" w:hAnsi="Arial" w:cs="Arial"/>
          <w:b/>
          <w:color w:val="000000"/>
          <w:sz w:val="24"/>
        </w:rPr>
        <w:t xml:space="preserve">CNNC: </w:t>
      </w:r>
      <w:r w:rsidR="00AC217F" w:rsidRPr="00094AE2">
        <w:rPr>
          <w:rFonts w:ascii="Arial" w:eastAsia="Arial" w:hAnsi="Arial" w:cs="Arial"/>
          <w:b/>
          <w:color w:val="000000"/>
          <w:sz w:val="24"/>
        </w:rPr>
        <w:t xml:space="preserve">convolutional neural network for </w:t>
      </w:r>
      <w:proofErr w:type="spellStart"/>
      <w:r w:rsidR="00AC217F" w:rsidRPr="00094AE2">
        <w:rPr>
          <w:rFonts w:ascii="Arial" w:eastAsia="Arial" w:hAnsi="Arial" w:cs="Arial"/>
          <w:b/>
          <w:color w:val="000000"/>
          <w:sz w:val="24"/>
        </w:rPr>
        <w:t>coexpression</w:t>
      </w:r>
      <w:proofErr w:type="spellEnd"/>
    </w:p>
    <w:p w14:paraId="43B75E5F" w14:textId="1584FCB7" w:rsidR="00AC217F" w:rsidRPr="00491D87" w:rsidRDefault="00AC217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color w:val="000000"/>
        </w:rPr>
        <w:t>CNNC</w:t>
      </w:r>
      <w:r w:rsidR="000120C0">
        <w:rPr>
          <w:rFonts w:ascii="Arial" w:eastAsia="Arial" w:hAnsi="Arial" w:cs="Arial"/>
          <w:color w:val="000000"/>
        </w:rPr>
        <w:t xml:space="preserve"> </w:t>
      </w:r>
      <w:r w:rsidR="0019774E">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&lt;EndNote&gt;&lt;Cite&gt;&lt;Author&gt;Yuan&lt;/Author&gt;&lt;Year&gt;2019&lt;/Year&gt;&lt;RecNum&gt;174&lt;/RecNum&gt;&lt;DisplayText&gt;[113]&lt;/DisplayText&gt;&lt;record&gt;&lt;rec-number&gt;174&lt;/rec-number&gt;&lt;foreign-keys&gt;&lt;key app="EN" db-id="zsppx25fofftzxee95fx29p8tatf5vvawtvp" timestamp="0"&gt;174&lt;/key&gt;&lt;/foreign-keys&gt;&lt;ref-type name="Journal Article"&gt;17&lt;/ref-type&gt;&lt;contributors&gt;&lt;authors&gt;&lt;author&gt;Yuan, Y.&lt;/author&gt;&lt;author&gt;Bar-Joseph, Z.&lt;/author&gt;&lt;/authors&gt;&lt;/contributors&gt;&lt;auth-address&gt;Machine Learning Department, School of Computer Science, Carnegie Mellon University, Pittsburgh, PA 15213.&amp;#xD;Machine Learning Department, School of Computer Science, Carnegie Mellon University, Pittsburgh, PA 15213; zivbj@cs.cmu.edu.&amp;#xD;Computational Biology Department, School of Computer Science, Carnegie Mellon University, Pittsburgh, PA 15213.&lt;/auth-address&gt;&lt;titles&gt;&lt;title&gt;Deep learning for inferring gene relationships from single-cell expression data&lt;/title&gt;&lt;secondary-title&gt;Proc Natl Acad Sci U S A&lt;/secondary-title&gt;&lt;/titles&gt;&lt;periodical&gt;&lt;full-title&gt;Proc Natl Acad Sci U S A&lt;/full-title&gt;&lt;/periodical&gt;&lt;edition&gt;2019/12/12&lt;/edition&gt;&lt;keywords&gt;&lt;keyword&gt;causality inference&lt;/keyword&gt;&lt;keyword&gt;deep learning&lt;/keyword&gt;&lt;keyword&gt;gene interactions&lt;/keyword&gt;&lt;/keywords&gt;&lt;dates&gt;&lt;year&gt;2019&lt;/year&gt;&lt;pub-dates&gt;&lt;date&gt;Dec 10&lt;/date&gt;&lt;/pub-dates&gt;&lt;/dates&gt;&lt;isbn&gt;1091-6490 (Electronic)&amp;#xD;0027-8424 (Linking)&lt;/isbn&gt;&lt;accession-num&gt;31822622&lt;/accession-num&gt;&lt;urls&gt;&lt;related-urls&gt;&lt;url&gt;https://www.ncbi.nlm.nih.gov/pubmed/31822622&lt;/url&gt;&lt;/related-urls&gt;&lt;/urls&gt;&lt;custom2&gt;PMC6936704&lt;/custom2&gt;&lt;electronic-resource-num&gt;10.1073/pnas.1911536116&lt;/electronic-resource-num&gt;&lt;/record&gt;&lt;/Cite&gt;&lt;/EndNote&gt;</w:instrText>
      </w:r>
      <w:r w:rsidR="0019774E">
        <w:rPr>
          <w:rFonts w:ascii="Arial" w:eastAsia="Arial" w:hAnsi="Arial" w:cs="Arial"/>
          <w:color w:val="000000"/>
        </w:rPr>
        <w:fldChar w:fldCharType="separate"/>
      </w:r>
      <w:r w:rsidR="00930FB6">
        <w:rPr>
          <w:rFonts w:ascii="Arial" w:eastAsia="Arial" w:hAnsi="Arial" w:cs="Arial"/>
          <w:noProof/>
          <w:color w:val="000000"/>
        </w:rPr>
        <w:t>[113]</w:t>
      </w:r>
      <w:r w:rsidR="0019774E">
        <w:rPr>
          <w:rFonts w:ascii="Arial" w:eastAsia="Arial" w:hAnsi="Arial" w:cs="Arial"/>
          <w:color w:val="000000"/>
        </w:rPr>
        <w:fldChar w:fldCharType="end"/>
      </w:r>
      <w:r w:rsidRPr="00491D87">
        <w:rPr>
          <w:rFonts w:ascii="Arial" w:eastAsia="Arial" w:hAnsi="Arial" w:cs="Arial"/>
          <w:color w:val="000000"/>
        </w:rPr>
        <w:t xml:space="preserve"> is proposed to infer causal interactions between genes from </w:t>
      </w:r>
      <w:proofErr w:type="spellStart"/>
      <w:r w:rsidR="001D1D0D">
        <w:rPr>
          <w:rFonts w:ascii="Arial" w:eastAsia="Arial" w:hAnsi="Arial" w:cs="Arial"/>
          <w:color w:val="000000"/>
        </w:rPr>
        <w:t>sc</w:t>
      </w:r>
      <w:r w:rsidRPr="00491D87">
        <w:rPr>
          <w:rFonts w:ascii="Arial" w:eastAsia="Arial" w:hAnsi="Arial" w:cs="Arial"/>
          <w:color w:val="000000"/>
        </w:rPr>
        <w:t>RNA</w:t>
      </w:r>
      <w:proofErr w:type="spellEnd"/>
      <w:r w:rsidRPr="00491D87">
        <w:rPr>
          <w:rFonts w:ascii="Arial" w:eastAsia="Arial" w:hAnsi="Arial" w:cs="Arial"/>
          <w:color w:val="000000"/>
        </w:rPr>
        <w:t xml:space="preserve">-seq data.  </w:t>
      </w:r>
    </w:p>
    <w:p w14:paraId="7BBA8F0E" w14:textId="1836D2A9" w:rsidR="00AC217F" w:rsidRPr="00D70B68" w:rsidRDefault="00AC217F" w:rsidP="00F506E3">
      <w:pPr>
        <w:pBdr>
          <w:top w:val="nil"/>
          <w:left w:val="nil"/>
          <w:bottom w:val="nil"/>
          <w:right w:val="nil"/>
          <w:between w:val="nil"/>
        </w:pBdr>
        <w:spacing w:line="480" w:lineRule="auto"/>
        <w:jc w:val="both"/>
        <w:rPr>
          <w:rFonts w:ascii="Arial" w:eastAsia="Arial" w:hAnsi="Arial" w:cs="Arial"/>
          <w:i/>
          <w:color w:val="000000"/>
          <w:u w:val="single"/>
        </w:rPr>
      </w:pPr>
      <w:r w:rsidRPr="00491D87">
        <w:rPr>
          <w:rFonts w:ascii="Arial" w:eastAsia="Arial" w:hAnsi="Arial" w:cs="Arial"/>
          <w:i/>
          <w:color w:val="000000"/>
          <w:u w:val="single"/>
        </w:rPr>
        <w:t>Model</w:t>
      </w:r>
      <w:r w:rsidR="00094AE2">
        <w:rPr>
          <w:rFonts w:ascii="Arial" w:eastAsia="Arial" w:hAnsi="Arial" w:cs="Arial"/>
          <w:i/>
          <w:color w:val="000000"/>
          <w:u w:val="single"/>
        </w:rPr>
        <w:t>.</w:t>
      </w:r>
      <w:r w:rsidR="00094AE2" w:rsidRPr="00094AE2">
        <w:rPr>
          <w:rFonts w:ascii="Arial" w:eastAsia="Arial" w:hAnsi="Arial" w:cs="Arial"/>
          <w:i/>
          <w:color w:val="000000"/>
        </w:rPr>
        <w:t xml:space="preserve"> </w:t>
      </w:r>
      <w:r w:rsidRPr="00491D87">
        <w:rPr>
          <w:rFonts w:ascii="Arial" w:eastAsia="Arial" w:hAnsi="Arial" w:cs="Arial"/>
          <w:color w:val="000000"/>
        </w:rPr>
        <w:t xml:space="preserve">CNNC is a Convolutional Neural Network (CNN), the most popular DL model. CNNC takes expression levels of two genes from </w:t>
      </w:r>
      <w:r w:rsidR="002126DD">
        <w:rPr>
          <w:rFonts w:ascii="Arial" w:eastAsia="Arial" w:hAnsi="Arial" w:cs="Arial"/>
          <w:color w:val="000000"/>
        </w:rPr>
        <w:t>many</w:t>
      </w:r>
      <w:r w:rsidRPr="00491D87">
        <w:rPr>
          <w:rFonts w:ascii="Arial" w:eastAsia="Arial" w:hAnsi="Arial" w:cs="Arial"/>
          <w:color w:val="000000"/>
        </w:rPr>
        <w:t xml:space="preserve"> cells and transforms them into a </w:t>
      </w:r>
      <w:r w:rsidRPr="00491D87">
        <w:rPr>
          <w:rFonts w:ascii="Arial" w:eastAsia="Arial" w:hAnsi="Arial" w:cs="Arial"/>
          <w:color w:val="000000"/>
        </w:rPr>
        <w:lastRenderedPageBreak/>
        <w:t xml:space="preserve">32 x 32 image-like normalized empirical probability function (NEPDF), which measures the probabilities of observing different </w:t>
      </w:r>
      <w:proofErr w:type="spellStart"/>
      <w:r w:rsidRPr="00491D87">
        <w:rPr>
          <w:rFonts w:ascii="Arial" w:eastAsia="Arial" w:hAnsi="Arial" w:cs="Arial"/>
          <w:color w:val="000000"/>
        </w:rPr>
        <w:t>coexpression</w:t>
      </w:r>
      <w:proofErr w:type="spellEnd"/>
      <w:r w:rsidRPr="00491D87">
        <w:rPr>
          <w:rFonts w:ascii="Arial" w:eastAsia="Arial" w:hAnsi="Arial" w:cs="Arial"/>
          <w:color w:val="000000"/>
        </w:rPr>
        <w:t xml:space="preserve"> levels between the two genes. </w:t>
      </w:r>
      <w:r w:rsidR="00244603">
        <w:rPr>
          <w:rFonts w:ascii="Arial" w:eastAsia="Arial" w:hAnsi="Arial" w:cs="Arial"/>
          <w:color w:val="000000"/>
        </w:rPr>
        <w:t>C</w:t>
      </w:r>
      <w:r w:rsidRPr="00491D87">
        <w:rPr>
          <w:rFonts w:ascii="Arial" w:eastAsia="Arial" w:hAnsi="Arial" w:cs="Arial"/>
          <w:color w:val="000000"/>
        </w:rPr>
        <w:t xml:space="preserve">NNC </w:t>
      </w:r>
      <w:r w:rsidR="001D1D0D">
        <w:rPr>
          <w:rFonts w:ascii="Arial" w:eastAsia="Arial" w:hAnsi="Arial" w:cs="Arial"/>
          <w:color w:val="000000"/>
        </w:rPr>
        <w:t xml:space="preserve">includes </w:t>
      </w:r>
      <w:r w:rsidRPr="00491D87">
        <w:rPr>
          <w:rFonts w:ascii="Arial" w:eastAsia="Arial" w:hAnsi="Arial" w:cs="Arial"/>
          <w:color w:val="000000"/>
        </w:rPr>
        <w:t xml:space="preserve">6 convolutional layers, 3 </w:t>
      </w:r>
      <w:proofErr w:type="spellStart"/>
      <w:r w:rsidRPr="00491D87">
        <w:rPr>
          <w:rFonts w:ascii="Arial" w:eastAsia="Arial" w:hAnsi="Arial" w:cs="Arial"/>
          <w:color w:val="000000"/>
        </w:rPr>
        <w:t>maxpooling</w:t>
      </w:r>
      <w:proofErr w:type="spellEnd"/>
      <w:r w:rsidRPr="00491D87">
        <w:rPr>
          <w:rFonts w:ascii="Arial" w:eastAsia="Arial" w:hAnsi="Arial" w:cs="Arial"/>
          <w:color w:val="000000"/>
        </w:rPr>
        <w:t xml:space="preserve"> layers, 1 flatten layer</w:t>
      </w:r>
      <w:r w:rsidR="001D1D0D">
        <w:rPr>
          <w:rFonts w:ascii="Arial" w:eastAsia="Arial" w:hAnsi="Arial" w:cs="Arial"/>
          <w:color w:val="000000"/>
        </w:rPr>
        <w:t>,</w:t>
      </w:r>
      <w:r w:rsidRPr="00491D87">
        <w:rPr>
          <w:rFonts w:ascii="Arial" w:eastAsia="Arial" w:hAnsi="Arial" w:cs="Arial"/>
          <w:color w:val="000000"/>
        </w:rPr>
        <w:t xml:space="preserve"> and </w:t>
      </w:r>
      <w:r w:rsidR="005F227F">
        <w:rPr>
          <w:rFonts w:ascii="Arial" w:eastAsia="Arial" w:hAnsi="Arial" w:cs="Arial"/>
          <w:color w:val="000000"/>
        </w:rPr>
        <w:t>one</w:t>
      </w:r>
      <w:r w:rsidRPr="00491D87">
        <w:rPr>
          <w:rFonts w:ascii="Arial" w:eastAsia="Arial" w:hAnsi="Arial" w:cs="Arial"/>
          <w:color w:val="000000"/>
        </w:rPr>
        <w:t xml:space="preserve"> output layer. </w:t>
      </w:r>
      <w:r w:rsidR="001D1D0D">
        <w:rPr>
          <w:rFonts w:ascii="Arial" w:eastAsia="Arial" w:hAnsi="Arial" w:cs="Arial"/>
          <w:color w:val="000000"/>
        </w:rPr>
        <w:t xml:space="preserve">All </w:t>
      </w:r>
      <w:r w:rsidR="001D1D0D" w:rsidRPr="00491D87">
        <w:rPr>
          <w:rFonts w:ascii="Arial" w:eastAsia="Arial" w:hAnsi="Arial" w:cs="Arial"/>
          <w:color w:val="000000"/>
        </w:rPr>
        <w:t xml:space="preserve">convolution layers </w:t>
      </w:r>
      <w:r w:rsidR="001D1D0D">
        <w:rPr>
          <w:rFonts w:ascii="Arial" w:eastAsia="Arial" w:hAnsi="Arial" w:cs="Arial"/>
          <w:color w:val="000000"/>
        </w:rPr>
        <w:t xml:space="preserve">have </w:t>
      </w:r>
      <w:r w:rsidRPr="00491D87">
        <w:rPr>
          <w:rFonts w:ascii="Arial" w:eastAsia="Arial" w:hAnsi="Arial" w:cs="Arial"/>
          <w:color w:val="000000"/>
        </w:rPr>
        <w:t>32 kernel</w:t>
      </w:r>
      <w:r w:rsidR="001D1D0D">
        <w:rPr>
          <w:rFonts w:ascii="Arial" w:eastAsia="Arial" w:hAnsi="Arial" w:cs="Arial"/>
          <w:color w:val="000000"/>
        </w:rPr>
        <w:t xml:space="preserve">s </w:t>
      </w:r>
      <w:proofErr w:type="gramStart"/>
      <w:r w:rsidR="001D1D0D">
        <w:rPr>
          <w:rFonts w:ascii="Arial" w:eastAsia="Arial" w:hAnsi="Arial" w:cs="Arial"/>
          <w:color w:val="000000"/>
        </w:rPr>
        <w:t xml:space="preserve">of </w:t>
      </w:r>
      <w:r w:rsidRPr="00491D87">
        <w:rPr>
          <w:rFonts w:ascii="Arial" w:eastAsia="Arial" w:hAnsi="Arial" w:cs="Arial"/>
          <w:color w:val="000000"/>
        </w:rPr>
        <w:t xml:space="preserve"> size</w:t>
      </w:r>
      <w:proofErr w:type="gramEnd"/>
      <w:r w:rsidRPr="00491D87">
        <w:rPr>
          <w:rFonts w:ascii="Arial" w:eastAsia="Arial" w:hAnsi="Arial" w:cs="Arial"/>
          <w:color w:val="000000"/>
        </w:rPr>
        <w:t xml:space="preserve"> 3x3. </w:t>
      </w:r>
      <w:r w:rsidR="001D1D0D">
        <w:rPr>
          <w:rFonts w:ascii="Arial" w:eastAsia="Arial" w:hAnsi="Arial" w:cs="Arial"/>
          <w:color w:val="000000"/>
        </w:rPr>
        <w:t xml:space="preserve"> Depending on the application, t</w:t>
      </w:r>
      <w:r w:rsidRPr="00491D87">
        <w:rPr>
          <w:rFonts w:ascii="Arial" w:eastAsia="Arial" w:hAnsi="Arial" w:cs="Arial"/>
          <w:color w:val="000000"/>
        </w:rPr>
        <w:t>he output layer</w:t>
      </w:r>
      <w:r w:rsidR="001D1D0D">
        <w:rPr>
          <w:rFonts w:ascii="Arial" w:eastAsia="Arial" w:hAnsi="Arial" w:cs="Arial"/>
          <w:color w:val="000000"/>
        </w:rPr>
        <w:t xml:space="preserve"> can be designed to </w:t>
      </w:r>
      <w:r w:rsidRPr="00491D87">
        <w:rPr>
          <w:rFonts w:ascii="Arial" w:eastAsia="Arial" w:hAnsi="Arial" w:cs="Arial"/>
          <w:color w:val="000000"/>
        </w:rPr>
        <w:t>predict the state of interaction (Yes/No) between the genes</w:t>
      </w:r>
      <w:r w:rsidR="001D1D0D">
        <w:rPr>
          <w:rFonts w:ascii="Arial" w:eastAsia="Arial" w:hAnsi="Arial" w:cs="Arial"/>
          <w:color w:val="000000"/>
        </w:rPr>
        <w:t xml:space="preserve"> or the </w:t>
      </w:r>
      <w:r w:rsidRPr="00491D87">
        <w:rPr>
          <w:rFonts w:ascii="Arial" w:eastAsia="Arial" w:hAnsi="Arial" w:cs="Arial"/>
          <w:color w:val="000000"/>
        </w:rPr>
        <w:t xml:space="preserve">causal interaction </w:t>
      </w:r>
      <w:r w:rsidR="001D1D0D">
        <w:rPr>
          <w:rFonts w:ascii="Arial" w:eastAsia="Arial" w:hAnsi="Arial" w:cs="Arial"/>
          <w:color w:val="000000"/>
        </w:rPr>
        <w:t xml:space="preserve">between the input genes </w:t>
      </w:r>
      <w:r w:rsidRPr="00491D87">
        <w:rPr>
          <w:rFonts w:ascii="Arial" w:eastAsia="Arial" w:hAnsi="Arial" w:cs="Arial"/>
          <w:color w:val="000000"/>
        </w:rPr>
        <w:t xml:space="preserve">(no interaction, gene </w:t>
      </w:r>
      <w:r w:rsidR="001D1D0D">
        <w:rPr>
          <w:rFonts w:ascii="Arial" w:eastAsia="Arial" w:hAnsi="Arial" w:cs="Arial"/>
          <w:color w:val="000000"/>
        </w:rPr>
        <w:t>A</w:t>
      </w:r>
      <w:r w:rsidRPr="00491D87">
        <w:rPr>
          <w:rFonts w:ascii="Arial" w:eastAsia="Arial" w:hAnsi="Arial" w:cs="Arial"/>
          <w:color w:val="000000"/>
        </w:rPr>
        <w:t xml:space="preserve"> regulates gene </w:t>
      </w:r>
      <w:r w:rsidR="001D1D0D">
        <w:rPr>
          <w:rFonts w:ascii="Arial" w:eastAsia="Arial" w:hAnsi="Arial" w:cs="Arial"/>
          <w:color w:val="000000"/>
        </w:rPr>
        <w:t>B</w:t>
      </w:r>
      <w:r w:rsidRPr="00491D87">
        <w:rPr>
          <w:rFonts w:ascii="Arial" w:eastAsia="Arial" w:hAnsi="Arial" w:cs="Arial"/>
          <w:color w:val="000000"/>
        </w:rPr>
        <w:t xml:space="preserve">, or gene </w:t>
      </w:r>
      <w:r w:rsidR="001D1D0D">
        <w:rPr>
          <w:rFonts w:ascii="Arial" w:eastAsia="Arial" w:hAnsi="Arial" w:cs="Arial"/>
          <w:color w:val="000000"/>
        </w:rPr>
        <w:t>B</w:t>
      </w:r>
      <w:r w:rsidRPr="00491D87">
        <w:rPr>
          <w:rFonts w:ascii="Arial" w:eastAsia="Arial" w:hAnsi="Arial" w:cs="Arial"/>
          <w:color w:val="000000"/>
        </w:rPr>
        <w:t xml:space="preserve"> regulates gene </w:t>
      </w:r>
      <w:r w:rsidR="001D1D0D">
        <w:rPr>
          <w:rFonts w:ascii="Arial" w:eastAsia="Arial" w:hAnsi="Arial" w:cs="Arial"/>
          <w:color w:val="000000"/>
        </w:rPr>
        <w:t>A</w:t>
      </w:r>
      <w:r w:rsidRPr="00491D87">
        <w:rPr>
          <w:rFonts w:ascii="Arial" w:eastAsia="Arial" w:hAnsi="Arial" w:cs="Arial"/>
          <w:color w:val="000000"/>
        </w:rPr>
        <w:t>)</w:t>
      </w:r>
      <w:r w:rsidR="001D1D0D">
        <w:rPr>
          <w:rFonts w:ascii="Arial" w:eastAsia="Arial" w:hAnsi="Arial" w:cs="Arial"/>
          <w:color w:val="000000"/>
        </w:rPr>
        <w:t>.</w:t>
      </w:r>
      <w:r w:rsidRPr="00491D87">
        <w:rPr>
          <w:rFonts w:ascii="Arial" w:eastAsia="Arial" w:hAnsi="Arial" w:cs="Arial"/>
          <w:color w:val="000000"/>
        </w:rPr>
        <w:t xml:space="preserve">  </w:t>
      </w:r>
    </w:p>
    <w:p w14:paraId="780AB0BC" w14:textId="698DFF78" w:rsidR="00AC217F" w:rsidRPr="00491D87" w:rsidRDefault="00AC217F" w:rsidP="00F506E3">
      <w:pPr>
        <w:pBdr>
          <w:top w:val="nil"/>
          <w:left w:val="nil"/>
          <w:bottom w:val="nil"/>
          <w:right w:val="nil"/>
          <w:between w:val="nil"/>
        </w:pBdr>
        <w:spacing w:before="120" w:after="120" w:line="480" w:lineRule="auto"/>
        <w:jc w:val="both"/>
        <w:rPr>
          <w:rFonts w:ascii="Arial" w:eastAsia="Arial" w:hAnsi="Arial" w:cs="Arial"/>
          <w:i/>
          <w:color w:val="000000"/>
          <w:u w:val="single"/>
        </w:rPr>
      </w:pPr>
      <w:r w:rsidRPr="00491D87">
        <w:rPr>
          <w:rFonts w:ascii="Arial" w:eastAsia="Arial" w:hAnsi="Arial" w:cs="Arial"/>
          <w:i/>
          <w:color w:val="000000"/>
          <w:u w:val="single"/>
        </w:rPr>
        <w:t xml:space="preserve">Evaluation </w:t>
      </w:r>
      <w:proofErr w:type="spellStart"/>
      <w:r w:rsidRPr="00491D87">
        <w:rPr>
          <w:rFonts w:ascii="Arial" w:eastAsia="Arial" w:hAnsi="Arial" w:cs="Arial"/>
          <w:i/>
          <w:color w:val="000000"/>
          <w:u w:val="single"/>
        </w:rPr>
        <w:t>matri</w:t>
      </w:r>
      <w:r w:rsidR="00117519">
        <w:rPr>
          <w:rFonts w:ascii="Arial" w:eastAsia="Arial" w:hAnsi="Arial" w:cs="Arial"/>
          <w:i/>
          <w:color w:val="000000"/>
          <w:u w:val="single"/>
        </w:rPr>
        <w:t>cs</w:t>
      </w:r>
      <w:proofErr w:type="spellEnd"/>
      <w:r w:rsidR="00094AE2">
        <w:rPr>
          <w:rFonts w:ascii="Arial" w:eastAsia="Arial" w:hAnsi="Arial" w:cs="Arial"/>
          <w:i/>
          <w:color w:val="000000"/>
          <w:u w:val="single"/>
        </w:rPr>
        <w:t>.</w:t>
      </w:r>
      <w:r w:rsidR="00094AE2" w:rsidRPr="00094AE2">
        <w:rPr>
          <w:rFonts w:ascii="Arial" w:eastAsia="Arial" w:hAnsi="Arial" w:cs="Arial"/>
          <w:color w:val="000000"/>
        </w:rPr>
        <w:t xml:space="preserve"> </w:t>
      </w:r>
      <w:r w:rsidR="00094AE2">
        <w:rPr>
          <w:rFonts w:ascii="Arial" w:eastAsia="Arial" w:hAnsi="Arial" w:cs="Arial"/>
          <w:color w:val="000000"/>
        </w:rPr>
        <w:t xml:space="preserve">Prediction </w:t>
      </w:r>
      <w:r w:rsidRPr="00491D87">
        <w:rPr>
          <w:rFonts w:ascii="Arial" w:eastAsia="Arial" w:hAnsi="Arial" w:cs="Arial"/>
          <w:color w:val="000000"/>
        </w:rPr>
        <w:t>AUROC</w:t>
      </w:r>
      <w:r w:rsidR="00094AE2">
        <w:rPr>
          <w:rFonts w:ascii="Arial" w:eastAsia="Arial" w:hAnsi="Arial" w:cs="Arial"/>
          <w:color w:val="000000"/>
        </w:rPr>
        <w:t xml:space="preserve">, </w:t>
      </w:r>
      <w:r w:rsidRPr="00491D87">
        <w:rPr>
          <w:rFonts w:ascii="Arial" w:eastAsia="Arial" w:hAnsi="Arial" w:cs="Arial"/>
          <w:color w:val="000000"/>
        </w:rPr>
        <w:t xml:space="preserve">AUPRC, </w:t>
      </w:r>
      <w:r w:rsidR="00094AE2">
        <w:rPr>
          <w:rFonts w:ascii="Arial" w:eastAsia="Arial" w:hAnsi="Arial" w:cs="Arial"/>
          <w:color w:val="000000"/>
        </w:rPr>
        <w:t>and a</w:t>
      </w:r>
      <w:r w:rsidRPr="00491D87">
        <w:rPr>
          <w:rFonts w:ascii="Arial" w:eastAsia="Arial" w:hAnsi="Arial" w:cs="Arial"/>
          <w:color w:val="000000"/>
        </w:rPr>
        <w:t>ccuracy</w:t>
      </w:r>
      <w:r w:rsidR="00094AE2">
        <w:rPr>
          <w:rFonts w:ascii="Arial" w:eastAsia="Arial" w:hAnsi="Arial" w:cs="Arial"/>
          <w:color w:val="000000"/>
        </w:rPr>
        <w:t xml:space="preserve"> were assessed. </w:t>
      </w:r>
      <w:r w:rsidRPr="00491D87">
        <w:rPr>
          <w:rFonts w:ascii="Arial" w:eastAsia="Arial" w:hAnsi="Arial" w:cs="Arial"/>
          <w:color w:val="000000"/>
        </w:rPr>
        <w:t xml:space="preserve"> </w:t>
      </w:r>
    </w:p>
    <w:p w14:paraId="5D07EEC5" w14:textId="7F7B8B26" w:rsidR="009D4366" w:rsidRPr="00D70B68" w:rsidRDefault="00AC217F" w:rsidP="00F506E3">
      <w:pPr>
        <w:pBdr>
          <w:top w:val="nil"/>
          <w:left w:val="nil"/>
          <w:bottom w:val="nil"/>
          <w:right w:val="nil"/>
          <w:between w:val="nil"/>
        </w:pBdr>
        <w:spacing w:line="480" w:lineRule="auto"/>
        <w:jc w:val="both"/>
        <w:rPr>
          <w:rFonts w:ascii="Arial" w:eastAsia="Arial" w:hAnsi="Arial" w:cs="Arial"/>
          <w:i/>
          <w:color w:val="000000"/>
          <w:u w:val="single"/>
        </w:rPr>
      </w:pPr>
      <w:r w:rsidRPr="00A81A36">
        <w:rPr>
          <w:rFonts w:ascii="Arial" w:eastAsia="Arial" w:hAnsi="Arial" w:cs="Arial"/>
          <w:i/>
          <w:color w:val="000000"/>
          <w:u w:val="single"/>
        </w:rPr>
        <w:t>Result</w:t>
      </w:r>
      <w:r w:rsidR="00094AE2" w:rsidRPr="00A81A36">
        <w:rPr>
          <w:rFonts w:ascii="Arial" w:eastAsia="Arial" w:hAnsi="Arial" w:cs="Arial"/>
          <w:i/>
          <w:color w:val="000000"/>
          <w:u w:val="single"/>
        </w:rPr>
        <w:t>.</w:t>
      </w:r>
      <w:r w:rsidR="00094AE2" w:rsidRPr="00A81A36">
        <w:rPr>
          <w:rFonts w:ascii="Arial" w:eastAsia="Arial" w:hAnsi="Arial" w:cs="Arial"/>
          <w:i/>
          <w:color w:val="000000"/>
        </w:rPr>
        <w:t xml:space="preserve"> </w:t>
      </w:r>
      <w:r w:rsidR="009D4366" w:rsidRPr="00A81A36">
        <w:rPr>
          <w:rFonts w:ascii="Arial" w:eastAsia="Arial" w:hAnsi="Arial" w:cs="Arial"/>
          <w:color w:val="000000"/>
        </w:rPr>
        <w:t xml:space="preserve">CNNC was trained to predict transcription factor (TF)-Gene interactions using the </w:t>
      </w:r>
      <w:proofErr w:type="spellStart"/>
      <w:r w:rsidR="009D4366" w:rsidRPr="00A81A36">
        <w:rPr>
          <w:rFonts w:ascii="Arial" w:eastAsia="Arial" w:hAnsi="Arial" w:cs="Arial"/>
          <w:color w:val="000000"/>
        </w:rPr>
        <w:t>mESC</w:t>
      </w:r>
      <w:proofErr w:type="spellEnd"/>
      <w:r w:rsidR="009D4366" w:rsidRPr="00A81A36">
        <w:rPr>
          <w:rFonts w:ascii="Arial" w:eastAsia="Arial" w:hAnsi="Arial" w:cs="Arial"/>
          <w:color w:val="000000"/>
        </w:rPr>
        <w:t xml:space="preserve"> data from</w:t>
      </w:r>
      <w:r w:rsidR="00A81A36" w:rsidRPr="00A81A36">
        <w:rPr>
          <w:rFonts w:ascii="Arial" w:eastAsia="Arial" w:hAnsi="Arial" w:cs="Arial"/>
          <w:color w:val="000000"/>
        </w:rPr>
        <w:t xml:space="preserve"> </w:t>
      </w:r>
      <w:proofErr w:type="spellStart"/>
      <w:r w:rsidR="00A81A36" w:rsidRPr="00A81A36">
        <w:rPr>
          <w:rFonts w:ascii="Arial" w:eastAsia="Arial" w:hAnsi="Arial" w:cs="Arial"/>
          <w:color w:val="000000"/>
        </w:rPr>
        <w:t>s</w:t>
      </w:r>
      <w:r w:rsidR="00A81A36" w:rsidRPr="00324B0C">
        <w:rPr>
          <w:rFonts w:ascii="Arial" w:eastAsia="Arial" w:hAnsi="Arial" w:cs="Arial"/>
          <w:color w:val="000000"/>
        </w:rPr>
        <w:t>cQuery</w:t>
      </w:r>
      <w:proofErr w:type="spellEnd"/>
      <w:r w:rsidR="009D4366" w:rsidRPr="00324B0C">
        <w:rPr>
          <w:rFonts w:ascii="Arial" w:eastAsia="Arial" w:hAnsi="Arial" w:cs="Arial"/>
          <w:color w:val="000000"/>
        </w:rPr>
        <w:t xml:space="preserve"> </w:t>
      </w:r>
      <w:r w:rsidR="0019774E" w:rsidRPr="00A81A36">
        <w:rPr>
          <w:rFonts w:ascii="Arial" w:eastAsia="Arial" w:hAnsi="Arial" w:cs="Arial"/>
          <w:color w:val="000000"/>
        </w:rPr>
        <w:fldChar w:fldCharType="begin">
          <w:fldData xml:space="preserve">PEVuZE5vdGU+PENpdGU+PEF1dGhvcj5BbGF2aTwvQXV0aG9yPjxZZWFyPjIwMTg8L1llYXI+PFJl
Y051bT4xOTU8L1JlY051bT48RGlzcGxheVRleHQ+WzExNF08L0Rpc3BsYXlUZXh0PjxyZWNvcmQ+
PHJlYy1udW1iZXI+MTk1PC9yZWMtbnVtYmVyPjxmb3JlaWduLWtleXM+PGtleSBhcHA9IkVOIiBk
Yi1pZD0ienNwcHgyNWZvZmZ0enhlZTk1ZngyOXA4dGF0ZjV2dmF3dHZwIiB0aW1lc3RhbXA9IjE2
Mjg4MTMwNDUiPjE5NTwva2V5PjwvZm9yZWlnbi1rZXlzPjxyZWYtdHlwZSBuYW1lPSJKb3VybmFs
IEFydGljbGUiPjE3PC9yZWYtdHlwZT48Y29udHJpYnV0b3JzPjxhdXRob3JzPjxhdXRob3I+QWxh
dmksIEEuPC9hdXRob3I+PGF1dGhvcj5SdWZmYWxvLCBNLjwvYXV0aG9yPjxhdXRob3I+UGFydmFu
Z2FkYSwgQS48L2F1dGhvcj48YXV0aG9yPkh1YW5nLCBaLjwvYXV0aG9yPjxhdXRob3I+QmFyLUpv
c2VwaCwgWi48L2F1dGhvcj48L2F1dGhvcnM+PC9jb250cmlidXRvcnM+PGF1dGgtYWRkcmVzcz5D
b21wdXRhdGlvbmFsIEJpb2xvZ3kgRGVwYXJ0bWVudCwgU2Nob29sIG9mIENvbXB1dGVyIFNjaWVu
Y2UsIENhcm5lZ2llIE1lbGxvbiBVbml2ZXJzaXR5LCBQaXR0c2J1cmdoLCBQQSwgMTUyMTMsIFVT
QS4mI3hEO0NvbXB1dGF0aW9uYWwgQmlvbG9neSBEZXBhcnRtZW50LCBTY2hvb2wgb2YgQ29tcHV0
ZXIgU2NpZW5jZSwgQ2FybmVnaWUgTWVsbG9uIFVuaXZlcnNpdHksIFBpdHRzYnVyZ2gsIFBBLCAx
NTIxMywgVVNBLiB6aXZiakBjcy5jbXUuZWR1LiYjeEQ7TWFjaGluZSBMZWFybmluZyBEZXBhcnRt
ZW50LCBTY2hvb2wgb2YgQ29tcHV0ZXIgU2NpZW5jZSwgQ2FybmVnaWUgTWVsbG9uIFVuaXZlcnNp
dHksIFBpdHRzYnVyZ2gsIFBBLCAxNTIxMywgVVNBLiB6aXZiakBjcy5jbXUuZWR1LjwvYXV0aC1h
ZGRyZXNzPjx0aXRsZXM+PHRpdGxlPkEgd2ViIHNlcnZlciBmb3IgY29tcGFyYXRpdmUgYW5hbHlz
aXMgb2Ygc2luZ2xlLWNlbGwgUk5BLXNlcSBkYXRhPC90aXRsZT48c2Vjb25kYXJ5LXRpdGxlPk5h
dCBDb21tdW48L3NlY29uZGFyeS10aXRsZT48L3RpdGxlcz48cGVyaW9kaWNhbD48ZnVsbC10aXRs
ZT5OYXQgQ29tbXVuPC9mdWxsLXRpdGxlPjwvcGVyaW9kaWNhbD48cGFnZXM+NDc2ODwvcGFnZXM+
PHZvbHVtZT45PC92b2x1bWU+PG51bWJlcj4xPC9udW1iZXI+PGVkaXRpb24+MjAxOC8xMS8xNTwv
ZWRpdGlvbj48a2V5d29yZHM+PGtleXdvcmQ+QW5pbWFsczwva2V5d29yZD48a2V5d29yZD5CcmFp
bjwva2V5d29yZD48a2V5d29yZD5Db21wdXRhdGlvbmFsIEJpb2xvZ3kvbWV0aG9kczwva2V5d29y
ZD48a2V5d29yZD5EYXRhYmFzZXMsIEdlbmV0aWM8L2tleXdvcmQ+PGtleXdvcmQ+R2VuZSBFeHBy
ZXNzaW9uIFJlZ3VsYXRpb248L2tleXdvcmQ+PGtleXdvcmQ+R2VuZXRpYyBNYXJrZXJzPC9rZXl3
b3JkPjxrZXl3b3JkPkludGVybmV0PC9rZXl3b3JkPjxrZXl3b3JkPk1hY3JvcGhhZ2VzPC9rZXl3
b3JkPjxrZXl3b3JkPk1pY2U8L2tleXdvcmQ+PGtleXdvcmQ+TmV1cmFsIE5ldHdvcmtzLCBDb21w
dXRlcjwva2V5d29yZD48a2V5d29yZD5Qcm90ZWluIEludGVyYWN0aW9uIE1hcHBpbmc8L2tleXdv
cmQ+PGtleXdvcmQ+Uk5BLCBTbWFsbCBDeXRvcGxhc21pYy8qYW5hbHlzaXM8L2tleXdvcmQ+PGtl
eXdvcmQ+U2VxdWVuY2UgQW5hbHlzaXMsIFJOQS8qbWV0aG9kczwva2V5d29yZD48a2V5d29yZD5T
aW5nbGUtQ2VsbCBBbmFseXNpcy8qbWV0aG9kczwva2V5d29yZD48a2V5d29yZD4qU29mdHdhcmU8
L2tleXdvcmQ+PC9rZXl3b3Jkcz48ZGF0ZXM+PHllYXI+MjAxODwveWVhcj48cHViLWRhdGVzPjxk
YXRlPk5vdiAxMzwvZGF0ZT48L3B1Yi1kYXRlcz48L2RhdGVzPjxpc2JuPjIwNDEtMTcyMyAoRWxl
Y3Ryb25pYykmI3hEOzIwNDEtMTcyMyAoTGlua2luZyk8L2lzYm4+PGFjY2Vzc2lvbi1udW0+MzA0
MjUyNDk8L2FjY2Vzc2lvbi1udW0+PHVybHM+PHJlbGF0ZWQtdXJscz48dXJsPmh0dHBzOi8vd3d3
Lm5jYmkubmxtLm5paC5nb3YvcHVibWVkLzMwNDI1MjQ5PC91cmw+PC9yZWxhdGVkLXVybHM+PC91
cmxzPjxjdXN0b20yPlBNQzYyMzMxNzA8L2N1c3RvbTI+PGVsZWN0cm9uaWMtcmVzb3VyY2UtbnVt
PjEwLjEwMzgvczQxNDY3LTAxOC0wNzE2NS0yPC9lbGVjdHJvbmljLXJlc291cmNlLW51bT48L3Jl
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PEVuZE5vdGU+PENpdGU+PEF1dGhvcj5BbGF2aTwvQXV0aG9yPjxZZWFyPjIwMTg8L1llYXI+PFJl
Y051bT4xOTU8L1JlY051bT48RGlzcGxheVRleHQ+WzExNF08L0Rpc3BsYXlUZXh0PjxyZWNvcmQ+
PHJlYy1udW1iZXI+MTk1PC9yZWMtbnVtYmVyPjxmb3JlaWduLWtleXM+PGtleSBhcHA9IkVOIiBk
Yi1pZD0ienNwcHgyNWZvZmZ0enhlZTk1ZngyOXA4dGF0ZjV2dmF3dHZwIiB0aW1lc3RhbXA9IjE2
Mjg4MTMwNDUiPjE5NTwva2V5PjwvZm9yZWlnbi1rZXlzPjxyZWYtdHlwZSBuYW1lPSJKb3VybmFs
IEFydGljbGUiPjE3PC9yZWYtdHlwZT48Y29udHJpYnV0b3JzPjxhdXRob3JzPjxhdXRob3I+QWxh
dmksIEEuPC9hdXRob3I+PGF1dGhvcj5SdWZmYWxvLCBNLjwvYXV0aG9yPjxhdXRob3I+UGFydmFu
Z2FkYSwgQS48L2F1dGhvcj48YXV0aG9yPkh1YW5nLCBaLjwvYXV0aG9yPjxhdXRob3I+QmFyLUpv
c2VwaCwgWi48L2F1dGhvcj48L2F1dGhvcnM+PC9jb250cmlidXRvcnM+PGF1dGgtYWRkcmVzcz5D
b21wdXRhdGlvbmFsIEJpb2xvZ3kgRGVwYXJ0bWVudCwgU2Nob29sIG9mIENvbXB1dGVyIFNjaWVu
Y2UsIENhcm5lZ2llIE1lbGxvbiBVbml2ZXJzaXR5LCBQaXR0c2J1cmdoLCBQQSwgMTUyMTMsIFVT
QS4mI3hEO0NvbXB1dGF0aW9uYWwgQmlvbG9neSBEZXBhcnRtZW50LCBTY2hvb2wgb2YgQ29tcHV0
ZXIgU2NpZW5jZSwgQ2FybmVnaWUgTWVsbG9uIFVuaXZlcnNpdHksIFBpdHRzYnVyZ2gsIFBBLCAx
NTIxMywgVVNBLiB6aXZiakBjcy5jbXUuZWR1LiYjeEQ7TWFjaGluZSBMZWFybmluZyBEZXBhcnRt
ZW50LCBTY2hvb2wgb2YgQ29tcHV0ZXIgU2NpZW5jZSwgQ2FybmVnaWUgTWVsbG9uIFVuaXZlcnNp
dHksIFBpdHRzYnVyZ2gsIFBBLCAxNTIxMywgVVNBLiB6aXZiakBjcy5jbXUuZWR1LjwvYXV0aC1h
ZGRyZXNzPjx0aXRsZXM+PHRpdGxlPkEgd2ViIHNlcnZlciBmb3IgY29tcGFyYXRpdmUgYW5hbHlz
aXMgb2Ygc2luZ2xlLWNlbGwgUk5BLXNlcSBkYXRhPC90aXRsZT48c2Vjb25kYXJ5LXRpdGxlPk5h
dCBDb21tdW48L3NlY29uZGFyeS10aXRsZT48L3RpdGxlcz48cGVyaW9kaWNhbD48ZnVsbC10aXRs
ZT5OYXQgQ29tbXVuPC9mdWxsLXRpdGxlPjwvcGVyaW9kaWNhbD48cGFnZXM+NDc2ODwvcGFnZXM+
PHZvbHVtZT45PC92b2x1bWU+PG51bWJlcj4xPC9udW1iZXI+PGVkaXRpb24+MjAxOC8xMS8xNTwv
ZWRpdGlvbj48a2V5d29yZHM+PGtleXdvcmQ+QW5pbWFsczwva2V5d29yZD48a2V5d29yZD5CcmFp
bjwva2V5d29yZD48a2V5d29yZD5Db21wdXRhdGlvbmFsIEJpb2xvZ3kvbWV0aG9kczwva2V5d29y
ZD48a2V5d29yZD5EYXRhYmFzZXMsIEdlbmV0aWM8L2tleXdvcmQ+PGtleXdvcmQ+R2VuZSBFeHBy
ZXNzaW9uIFJlZ3VsYXRpb248L2tleXdvcmQ+PGtleXdvcmQ+R2VuZXRpYyBNYXJrZXJzPC9rZXl3
b3JkPjxrZXl3b3JkPkludGVybmV0PC9rZXl3b3JkPjxrZXl3b3JkPk1hY3JvcGhhZ2VzPC9rZXl3
b3JkPjxrZXl3b3JkPk1pY2U8L2tleXdvcmQ+PGtleXdvcmQ+TmV1cmFsIE5ldHdvcmtzLCBDb21w
dXRlcjwva2V5d29yZD48a2V5d29yZD5Qcm90ZWluIEludGVyYWN0aW9uIE1hcHBpbmc8L2tleXdv
cmQ+PGtleXdvcmQ+Uk5BLCBTbWFsbCBDeXRvcGxhc21pYy8qYW5hbHlzaXM8L2tleXdvcmQ+PGtl
eXdvcmQ+U2VxdWVuY2UgQW5hbHlzaXMsIFJOQS8qbWV0aG9kczwva2V5d29yZD48a2V5d29yZD5T
aW5nbGUtQ2VsbCBBbmFseXNpcy8qbWV0aG9kczwva2V5d29yZD48a2V5d29yZD4qU29mdHdhcmU8
L2tleXdvcmQ+PC9rZXl3b3Jkcz48ZGF0ZXM+PHllYXI+MjAxODwveWVhcj48cHViLWRhdGVzPjxk
YXRlPk5vdiAxMzwvZGF0ZT48L3B1Yi1kYXRlcz48L2RhdGVzPjxpc2JuPjIwNDEtMTcyMyAoRWxl
Y3Ryb25pYykmI3hEOzIwNDEtMTcyMyAoTGlua2luZyk8L2lzYm4+PGFjY2Vzc2lvbi1udW0+MzA0
MjUyNDk8L2FjY2Vzc2lvbi1udW0+PHVybHM+PHJlbGF0ZWQtdXJscz48dXJsPmh0dHBzOi8vd3d3
Lm5jYmkubmxtLm5paC5nb3YvcHVibWVkLzMwNDI1MjQ5PC91cmw+PC9yZWxhdGVkLXVybHM+PC91
cmxzPjxjdXN0b20yPlBNQzYyMzMxNzA8L2N1c3RvbTI+PGVsZWN0cm9uaWMtcmVzb3VyY2UtbnVt
PjEwLjEwMzgvczQxNDY3LTAxOC0wNzE2NS0yPC9lbGVjdHJvbmljLXJlc291cmNlLW51bT48L3Jl
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sidRPr="00A81A36">
        <w:rPr>
          <w:rFonts w:ascii="Arial" w:eastAsia="Arial" w:hAnsi="Arial" w:cs="Arial"/>
          <w:color w:val="000000"/>
        </w:rPr>
      </w:r>
      <w:r w:rsidR="0019774E" w:rsidRPr="00A81A36">
        <w:rPr>
          <w:rFonts w:ascii="Arial" w:eastAsia="Arial" w:hAnsi="Arial" w:cs="Arial"/>
          <w:color w:val="000000"/>
        </w:rPr>
        <w:fldChar w:fldCharType="separate"/>
      </w:r>
      <w:r w:rsidR="00930FB6">
        <w:rPr>
          <w:rFonts w:ascii="Arial" w:eastAsia="Arial" w:hAnsi="Arial" w:cs="Arial"/>
          <w:noProof/>
          <w:color w:val="000000"/>
        </w:rPr>
        <w:t>[114]</w:t>
      </w:r>
      <w:r w:rsidR="0019774E" w:rsidRPr="00A81A36">
        <w:rPr>
          <w:rFonts w:ascii="Arial" w:eastAsia="Arial" w:hAnsi="Arial" w:cs="Arial"/>
          <w:color w:val="000000"/>
        </w:rPr>
        <w:fldChar w:fldCharType="end"/>
      </w:r>
      <w:r w:rsidR="009D4366" w:rsidRPr="00A81A36">
        <w:rPr>
          <w:rFonts w:ascii="Arial" w:eastAsia="Arial" w:hAnsi="Arial" w:cs="Arial"/>
          <w:color w:val="000000"/>
        </w:rPr>
        <w:t xml:space="preserve">, where the ground truth interactions were obtained from the </w:t>
      </w:r>
      <w:proofErr w:type="spellStart"/>
      <w:r w:rsidR="009D4366" w:rsidRPr="00A81A36">
        <w:rPr>
          <w:rFonts w:ascii="Arial" w:eastAsia="Arial" w:hAnsi="Arial" w:cs="Arial"/>
          <w:color w:val="000000"/>
        </w:rPr>
        <w:t>ChIP</w:t>
      </w:r>
      <w:proofErr w:type="spellEnd"/>
      <w:r w:rsidR="009D4366" w:rsidRPr="00A81A36">
        <w:rPr>
          <w:rFonts w:ascii="Arial" w:eastAsia="Arial" w:hAnsi="Arial" w:cs="Arial"/>
          <w:color w:val="000000"/>
        </w:rPr>
        <w:t>-seq dataset</w:t>
      </w:r>
      <w:r w:rsidR="009D4366" w:rsidRPr="00A81A36">
        <w:rPr>
          <w:rFonts w:ascii="Arial" w:eastAsiaTheme="minorEastAsia" w:hAnsi="Arial" w:cs="Arial"/>
        </w:rPr>
        <w:t xml:space="preserve"> from</w:t>
      </w:r>
      <w:r w:rsidR="009D4366" w:rsidRPr="00324B0C">
        <w:rPr>
          <w:rFonts w:ascii="Arial" w:eastAsia="Arial" w:hAnsi="Arial" w:cs="Arial"/>
          <w:color w:val="000000"/>
        </w:rPr>
        <w:t xml:space="preserve"> the GTRD database </w:t>
      </w:r>
      <w:r w:rsidR="0019774E" w:rsidRPr="00A81A36">
        <w:rPr>
          <w:rFonts w:ascii="Arial" w:eastAsia="Arial" w:hAnsi="Arial" w:cs="Arial"/>
          <w:color w:val="000000"/>
        </w:rPr>
        <w:fldChar w:fldCharType="begin"/>
      </w:r>
      <w:r w:rsidR="00930FB6">
        <w:rPr>
          <w:rFonts w:ascii="Arial" w:eastAsia="Arial" w:hAnsi="Arial" w:cs="Arial"/>
          <w:color w:val="000000"/>
        </w:rPr>
        <w:instrText xml:space="preserve"> ADDIN EN.CITE &lt;EndNote&gt;&lt;Cite&gt;&lt;Author&gt;Yevshin&lt;/Author&gt;&lt;Year&gt;2016&lt;/Year&gt;&lt;RecNum&gt;40&lt;/RecNum&gt;&lt;DisplayText&gt;[115]&lt;/DisplayText&gt;&lt;record&gt;&lt;rec-number&gt;40&lt;/rec-number&gt;&lt;foreign-keys&gt;&lt;key app="EN" db-id="rxtpa2xz4r9wxoewz0qvzrvvvez0pe55sfe2" timestamp="1626744902"&gt;40&lt;/key&gt;&lt;/foreign-keys&gt;&lt;ref-type name="Journal Article"&gt;17&lt;/ref-type&gt;&lt;contributors&gt;&lt;authors&gt;&lt;author&gt;Yevshin, Ivan&lt;/author&gt;&lt;author&gt;Sharipov, Ruslan&lt;/author&gt;&lt;author&gt;Valeev, Tagir&lt;/author&gt;&lt;author&gt;Kel, Alexander&lt;/author&gt;&lt;author&gt;Kolpakov, Fedor&lt;/author&gt;&lt;/authors&gt;&lt;/contributors&gt;&lt;titles&gt;&lt;title&gt;GTRD: a database of transcription factor binding sites identified by ChIP-seq experiments&lt;/title&gt;&lt;secondary-title&gt;Nucleic Acids Research&lt;/secondary-title&gt;&lt;/titles&gt;&lt;pages&gt;D61-D67&lt;/pages&gt;&lt;volume&gt;45&lt;/volume&gt;&lt;number&gt;D1&lt;/number&gt;&lt;dates&gt;&lt;year&gt;2016&lt;/year&gt;&lt;/dates&gt;&lt;isbn&gt;0305-1048&lt;/isbn&gt;&lt;urls&gt;&lt;related-urls&gt;&lt;url&gt;https://doi.org/10.1093/nar/gkw951&lt;/url&gt;&lt;/related-urls&gt;&lt;/urls&gt;&lt;electronic-resource-num&gt;10.1093/nar/gkw951&lt;/electronic-resource-num&gt;&lt;access-date&gt;7/19/2020&lt;/access-date&gt;&lt;/record&gt;&lt;/Cite&gt;&lt;/EndNote&gt;</w:instrText>
      </w:r>
      <w:r w:rsidR="0019774E" w:rsidRPr="00A81A36">
        <w:rPr>
          <w:rFonts w:ascii="Arial" w:eastAsia="Arial" w:hAnsi="Arial" w:cs="Arial"/>
          <w:color w:val="000000"/>
        </w:rPr>
        <w:fldChar w:fldCharType="separate"/>
      </w:r>
      <w:r w:rsidR="00930FB6">
        <w:rPr>
          <w:rFonts w:ascii="Arial" w:eastAsia="Arial" w:hAnsi="Arial" w:cs="Arial"/>
          <w:noProof/>
          <w:color w:val="000000"/>
        </w:rPr>
        <w:t>[115]</w:t>
      </w:r>
      <w:r w:rsidR="0019774E" w:rsidRPr="00A81A36">
        <w:rPr>
          <w:rFonts w:ascii="Arial" w:eastAsia="Arial" w:hAnsi="Arial" w:cs="Arial"/>
          <w:color w:val="000000"/>
        </w:rPr>
        <w:fldChar w:fldCharType="end"/>
      </w:r>
      <w:r w:rsidR="009D4366" w:rsidRPr="00A81A36">
        <w:rPr>
          <w:rFonts w:ascii="Arial" w:eastAsia="Arial" w:hAnsi="Arial" w:cs="Arial"/>
          <w:color w:val="000000"/>
        </w:rPr>
        <w:t>. The performance was compared with DNN, count statistics</w:t>
      </w:r>
      <w:r w:rsidR="009D4366" w:rsidRPr="00A81A36">
        <w:rPr>
          <w:rFonts w:ascii="Arial" w:hAnsi="Arial" w:cs="Arial"/>
        </w:rPr>
        <w:t xml:space="preserve"> </w:t>
      </w:r>
      <w:r w:rsidR="0019774E" w:rsidRPr="00A81A36">
        <w:rPr>
          <w:rFonts w:ascii="Arial" w:hAnsi="Arial" w:cs="Arial"/>
        </w:rPr>
        <w:fldChar w:fldCharType="begin"/>
      </w:r>
      <w:r w:rsidR="00930FB6">
        <w:rPr>
          <w:rFonts w:ascii="Arial" w:hAnsi="Arial" w:cs="Arial"/>
        </w:rPr>
        <w:instrText xml:space="preserve"> ADDIN EN.CITE &lt;EndNote&gt;&lt;Cite&gt;&lt;Author&gt;Wang&lt;/Author&gt;&lt;Year&gt;2014&lt;/Year&gt;&lt;RecNum&gt;41&lt;/RecNum&gt;&lt;DisplayText&gt;[116]&lt;/DisplayText&gt;&lt;record&gt;&lt;rec-number&gt;41&lt;/rec-number&gt;&lt;foreign-keys&gt;&lt;key app="EN" db-id="rxtpa2xz4r9wxoewz0qvzrvvvez0pe55sfe2" timestamp="1626744902"&gt;41&lt;/key&gt;&lt;/foreign-keys&gt;&lt;ref-type name="Journal Article"&gt;17&lt;/ref-type&gt;&lt;contributors&gt;&lt;authors&gt;&lt;author&gt;Wang, Y. X. R.&lt;/author&gt;&lt;author&gt;Waterman, M. S.&lt;/author&gt;&lt;author&gt;Huang, H. Y.&lt;/author&gt;&lt;/authors&gt;&lt;/contributors&gt;&lt;auth-address&gt;Univ Calif Berkeley, Dept Stat, Berkeley, CA 94720 USA&amp;#xD;Univ So Calif, Program Mol &amp;amp; Computat Biol, Los Angeles, CA 90089 USA&lt;/auth-address&gt;&lt;titles&gt;&lt;title&gt;Gene coexpression measures in large heterogeneous samples using count statistics&lt;/title&gt;&lt;secondary-title&gt;Proceedings of the National Academy of Sciences of the United States of America&lt;/secondary-title&gt;&lt;alt-title&gt;P Natl Acad Sci USA&lt;/alt-title&gt;&lt;/titles&gt;&lt;pages&gt;16371-16376&lt;/pages&gt;&lt;volume&gt;111&lt;/volume&gt;&lt;number&gt;46&lt;/number&gt;&lt;keywords&gt;&lt;keyword&gt;local rank patterns&lt;/keyword&gt;&lt;keyword&gt;bivariate association&lt;/keyword&gt;&lt;keyword&gt;random permutation statistics&lt;/keyword&gt;&lt;keyword&gt;stein&amp;apos;s approximation&lt;/keyword&gt;&lt;keyword&gt;longest increasing subsequence&lt;/keyword&gt;&lt;keyword&gt;mutual information&lt;/keyword&gt;&lt;keyword&gt;expression data&lt;/keyword&gt;&lt;keyword&gt;saccharomyces-cerevisiae&lt;/keyword&gt;&lt;keyword&gt;transcription factors&lt;/keyword&gt;&lt;keyword&gt;regulatory networks&lt;/keyword&gt;&lt;keyword&gt;random permutations&lt;/keyword&gt;&lt;keyword&gt;variables&lt;/keyword&gt;&lt;/keywords&gt;&lt;dates&gt;&lt;year&gt;2014&lt;/year&gt;&lt;pub-dates&gt;&lt;date&gt;Nov 18&lt;/date&gt;&lt;/pub-dates&gt;&lt;/dates&gt;&lt;isbn&gt;0027-8424&lt;/isbn&gt;&lt;accession-num&gt;WOS:000345153300046&lt;/accession-num&gt;&lt;urls&gt;&lt;related-urls&gt;&lt;url&gt;&lt;style face="underline" font="default" size="100%"&gt;&amp;lt;Go to ISI&amp;gt;://WOS:000345153300046&lt;/style&gt;&lt;/url&gt;&lt;/related-urls&gt;&lt;/urls&gt;&lt;electronic-resource-num&gt;10.1073/pnas.1417128111&lt;/electronic-resource-num&gt;&lt;language&gt;English&lt;/language&gt;&lt;/record&gt;&lt;/Cite&gt;&lt;/EndNote&gt;</w:instrText>
      </w:r>
      <w:r w:rsidR="0019774E" w:rsidRPr="00A81A36">
        <w:rPr>
          <w:rFonts w:ascii="Arial" w:hAnsi="Arial" w:cs="Arial"/>
        </w:rPr>
        <w:fldChar w:fldCharType="separate"/>
      </w:r>
      <w:r w:rsidR="00930FB6">
        <w:rPr>
          <w:rFonts w:ascii="Arial" w:hAnsi="Arial" w:cs="Arial"/>
          <w:noProof/>
        </w:rPr>
        <w:t>[116]</w:t>
      </w:r>
      <w:r w:rsidR="0019774E" w:rsidRPr="00A81A36">
        <w:rPr>
          <w:rFonts w:ascii="Arial" w:hAnsi="Arial" w:cs="Arial"/>
        </w:rPr>
        <w:fldChar w:fldCharType="end"/>
      </w:r>
      <w:r w:rsidR="009D4366" w:rsidRPr="00A81A36">
        <w:rPr>
          <w:rFonts w:ascii="Arial" w:eastAsia="Arial" w:hAnsi="Arial" w:cs="Arial"/>
          <w:color w:val="000000"/>
        </w:rPr>
        <w:t>, and mutual information-based approach</w:t>
      </w:r>
      <w:r w:rsidR="009D4366" w:rsidRPr="00A81A36">
        <w:rPr>
          <w:rFonts w:ascii="Arial" w:hAnsi="Arial" w:cs="Arial"/>
        </w:rPr>
        <w:t xml:space="preserve"> </w:t>
      </w:r>
      <w:r w:rsidR="0019774E" w:rsidRPr="00A81A36">
        <w:rPr>
          <w:rFonts w:ascii="Arial" w:hAnsi="Arial" w:cs="Arial"/>
        </w:rPr>
        <w:fldChar w:fldCharType="begin">
          <w:fldData xml:space="preserve">PEVuZE5vdGU+PENpdGU+PEF1dGhvcj5LcmlzaG5hc3dhbXk8L0F1dGhvcj48WWVhcj4yMDE0PC9Z
ZWFyPjxSZWNOdW0+MTc4PC9SZWNOdW0+PERpc3BsYXlUZXh0PlsxMTddPC9EaXNwbGF5VGV4dD48
cmVjb3JkPjxyZWMtbnVtYmVyPjE3ODwvcmVjLW51bWJlcj48Zm9yZWlnbi1rZXlzPjxrZXkgYXBw
PSJFTiIgZGItaWQ9InpzcHB4MjVmb2ZmdHp4ZWU5NWZ4MjlwOHRhdGY1dnZhd3R2cCIgdGltZXN0
YW1wPSIwIj4xNzg8L2tleT48L2ZvcmVpZ24ta2V5cz48cmVmLXR5cGUgbmFtZT0iSm91cm5hbCBB
cnRpY2xlIj4xNzwvcmVmLXR5cGU+PGNvbnRyaWJ1dG9ycz48YXV0aG9ycz48YXV0aG9yPktyaXNo
bmFzd2FteSwgUy48L2F1dGhvcj48YXV0aG9yPlNwaXR6ZXIsIE0uIEguPC9hdXRob3I+PGF1dGhv
cj5NaW5ndWVuZWF1LCBNLjwvYXV0aG9yPjxhdXRob3I+QmVuZGFsbCwgUy4gQy48L2F1dGhvcj48
YXV0aG9yPkxpdHZpbiwgTy48L2F1dGhvcj48YXV0aG9yPlN0b25lLCBFLjwvYXV0aG9yPjxhdXRo
b3I+UGUmYXBvcztlciwgRC48L2F1dGhvcj48YXV0aG9yPk5vbGFuLCBHLiBQLjwvYXV0aG9yPjwv
YXV0aG9ycz48L2NvbnRyaWJ1dG9ycz48YXV0aC1hZGRyZXNzPkRlcGFydG1lbnQgb2YgQmlvbG9n
aWNhbCBTY2llbmNlcywgRGVwYXJ0bWVudCBvZiBTeXN0ZW1zIEJpb2xvZ3ksIENvbHVtYmlhIFVu
aXZlcnNpdHksIE5ldyBZb3JrLCBOWSwgVVNBLiYjeEQ7QmF4dGVyIExhYm9yYXRvcnkgaW4gU3Rl
bSBDZWxsIEJpb2xvZ3ksIERlcGFydG1lbnQgb2YgTWljcm9iaW9sb2d5IGFuZCBJbW11bm9sb2d5
LCBTdGFuZm9yZCBVbml2ZXJzaXR5LCBTdGFuZm9yZCwgQ0EsIFVTQS4mI3hEO0RpdmlzaW9uIG9m
IEltbXVub2xvZ3ksIERlcGFydG1lbnQgb2YgTWljcm9iaW9sb2d5IGFuZCBJbW11bm9iaW9sb2d5
LCBIYXJ2YXJkIE1lZGljYWwgU2Nob29sLCBCb3N0b24sIE1BLCBVU0EuJiN4RDtNb2xlY3VsYXIg
QmlvbG9neSBTZWN0aW9uLCBEaXZpc2lvbiBvZiBCaW9sb2dpY2FsIFNjaWVuY2VzLCBEZXBhcnRt
ZW50IG9mIENlbGx1bGFyIGFuZCBNb2xlY3VsYXIgTWVkaWNpbmUsIFVuaXZlcnNpdHkgb2YgQ2Fs
aWZvcm5pYSBTYW4gRGllZ28sIExhIEpvbGxhLCBDQSwgVVNBLiYjeEQ7RGVwYXJ0bWVudCBvZiBC
aW9sb2dpY2FsIFNjaWVuY2VzLCBEZXBhcnRtZW50IG9mIFN5c3RlbXMgQmlvbG9neSwgQ29sdW1i
aWEgVW5pdmVyc2l0eSwgTmV3IFlvcmssIE5ZLCBVU0EuIGRwZWVyQGJpb2xvZ3kuY29sdW1iaWEu
ZWR1LjwvYXV0aC1hZGRyZXNzPjx0aXRsZXM+PHRpdGxlPlN5c3RlbXMgYmlvbG9neS4gQ29uZGl0
aW9uYWwgZGVuc2l0eS1iYXNlZCBhbmFseXNpcyBvZiBUIGNlbGwgc2lnbmFsaW5nIGluIHNpbmds
ZS1jZWxsIGRhdGE8L3RpdGxlPjxzZWNvbmRhcnktdGl0bGU+U2NpZW5jZTwvc2Vjb25kYXJ5LXRp
dGxlPjwvdGl0bGVzPjxwZXJpb2RpY2FsPjxmdWxsLXRpdGxlPlNjaWVuY2U8L2Z1bGwtdGl0bGU+
PC9wZXJpb2RpY2FsPjxwYWdlcz4xMjUwNjg5PC9wYWdlcz48dm9sdW1lPjM0Njwvdm9sdW1lPjxu
dW1iZXI+NjIxMzwvbnVtYmVyPjxlZGl0aW9uPjIwMTQvMTAvMjU8L2VkaXRpb24+PGtleXdvcmRz
PjxrZXl3b3JkPkFuaW1hbHM8L2tleXdvcmQ+PGtleXdvcmQ+Q0Q0LVBvc2l0aXZlIFQtTHltcGhv
Y3l0ZXMvKmltbXVub2xvZ3k8L2tleXdvcmQ+PGtleXdvcmQ+Q29tcHV0ZXIgU2ltdWxhdGlvbjwv
a2V5d29yZD48a2V5d29yZD5JbWFnZSBDeXRvbWV0cnk8L2tleXdvcmQ+PGtleXdvcmQ+TWFsZTwv
a2V5d29yZD48a2V5d29yZD5NaWNlPC9rZXl3b3JkPjxrZXl3b3JkPk1pY2UsIE11dGFudCBTdHJh
aW5zPC9rZXl3b3JkPjxrZXl3b3JkPk1pdG9nZW4tQWN0aXZhdGVkIFByb3RlaW4gS2luYXNlIDEv
Z2VuZXRpY3M8L2tleXdvcmQ+PGtleXdvcmQ+UmVjZXB0b3JzLCBBbnRpZ2VuLCBULUNlbGwvKm1l
dGFib2xpc208L2tleXdvcmQ+PGtleXdvcmQ+Umlib3NvbWFsIFByb3RlaW4gUzYvbWV0YWJvbGlz
bTwva2V5d29yZD48a2V5d29yZD5TaWduYWwgVHJhbnNkdWN0aW9uPC9rZXl3b3JkPjxrZXl3b3Jk
PlNpbmdsZS1DZWxsIEFuYWx5c2lzLyptZXRob2RzPC9rZXl3b3JkPjxrZXl3b3JkPlN5c3RlbXMg
QmlvbG9neS8qbWV0aG9kczwva2V5d29yZD48a2V5d29yZD5lSUYtMiBLaW5hc2UvbWV0YWJvbGlz
bTwva2V5d29yZD48L2tleXdvcmRzPjxkYXRlcz48eWVhcj4yMDE0PC95ZWFyPjxwdWItZGF0ZXM+
PGRhdGU+Tm92IDI4PC9kYXRlPjwvcHViLWRhdGVzPjwvZGF0ZXM+PGlzYm4+MTA5NS05MjAzIChF
bGVjdHJvbmljKSYjeEQ7MDAzNi04MDc1IChMaW5raW5nKTwvaXNibj48YWNjZXNzaW9uLW51bT4y
NTM0MjY1OTwvYWNjZXNzaW9uLW51bT48dXJscz48cmVsYXRlZC11cmxzPjx1cmw+aHR0cHM6Ly93
d3cubmNiaS5ubG0ubmloLmdvdi9wdWJtZWQvMjUzNDI2NTk8L3VybD48L3JlbGF0ZWQtdXJscz48
L3VybHM+PGN1c3RvbTI+UE1DNDMzNDE1NTwvY3VzdG9tMj48ZWxlY3Ryb25pYy1yZXNvdXJjZS1u
dW0+MTAuMTEyNi9zY2llbmNlLjEyNTA2ODk8L2VsZWN0cm9uaWMtcmVzb3VyY2UtbnVtPjwvcmVj
b3JkPjwvQ2l0ZT48L0VuZE5vdGU+
</w:fldData>
        </w:fldChar>
      </w:r>
      <w:r w:rsidR="00930FB6">
        <w:rPr>
          <w:rFonts w:ascii="Arial" w:hAnsi="Arial" w:cs="Arial"/>
        </w:rPr>
        <w:instrText xml:space="preserve"> ADDIN EN.CITE </w:instrText>
      </w:r>
      <w:r w:rsidR="00930FB6">
        <w:rPr>
          <w:rFonts w:ascii="Arial" w:hAnsi="Arial" w:cs="Arial"/>
        </w:rPr>
        <w:fldChar w:fldCharType="begin">
          <w:fldData xml:space="preserve">PEVuZE5vdGU+PENpdGU+PEF1dGhvcj5LcmlzaG5hc3dhbXk8L0F1dGhvcj48WWVhcj4yMDE0PC9Z
ZWFyPjxSZWNOdW0+MTc4PC9SZWNOdW0+PERpc3BsYXlUZXh0PlsxMTddPC9EaXNwbGF5VGV4dD48
cmVjb3JkPjxyZWMtbnVtYmVyPjE3ODwvcmVjLW51bWJlcj48Zm9yZWlnbi1rZXlzPjxrZXkgYXBw
PSJFTiIgZGItaWQ9InpzcHB4MjVmb2ZmdHp4ZWU5NWZ4MjlwOHRhdGY1dnZhd3R2cCIgdGltZXN0
YW1wPSIwIj4xNzg8L2tleT48L2ZvcmVpZ24ta2V5cz48cmVmLXR5cGUgbmFtZT0iSm91cm5hbCBB
cnRpY2xlIj4xNzwvcmVmLXR5cGU+PGNvbnRyaWJ1dG9ycz48YXV0aG9ycz48YXV0aG9yPktyaXNo
bmFzd2FteSwgUy48L2F1dGhvcj48YXV0aG9yPlNwaXR6ZXIsIE0uIEguPC9hdXRob3I+PGF1dGhv
cj5NaW5ndWVuZWF1LCBNLjwvYXV0aG9yPjxhdXRob3I+QmVuZGFsbCwgUy4gQy48L2F1dGhvcj48
YXV0aG9yPkxpdHZpbiwgTy48L2F1dGhvcj48YXV0aG9yPlN0b25lLCBFLjwvYXV0aG9yPjxhdXRo
b3I+UGUmYXBvcztlciwgRC48L2F1dGhvcj48YXV0aG9yPk5vbGFuLCBHLiBQLjwvYXV0aG9yPjwv
YXV0aG9ycz48L2NvbnRyaWJ1dG9ycz48YXV0aC1hZGRyZXNzPkRlcGFydG1lbnQgb2YgQmlvbG9n
aWNhbCBTY2llbmNlcywgRGVwYXJ0bWVudCBvZiBTeXN0ZW1zIEJpb2xvZ3ksIENvbHVtYmlhIFVu
aXZlcnNpdHksIE5ldyBZb3JrLCBOWSwgVVNBLiYjeEQ7QmF4dGVyIExhYm9yYXRvcnkgaW4gU3Rl
bSBDZWxsIEJpb2xvZ3ksIERlcGFydG1lbnQgb2YgTWljcm9iaW9sb2d5IGFuZCBJbW11bm9sb2d5
LCBTdGFuZm9yZCBVbml2ZXJzaXR5LCBTdGFuZm9yZCwgQ0EsIFVTQS4mI3hEO0RpdmlzaW9uIG9m
IEltbXVub2xvZ3ksIERlcGFydG1lbnQgb2YgTWljcm9iaW9sb2d5IGFuZCBJbW11bm9iaW9sb2d5
LCBIYXJ2YXJkIE1lZGljYWwgU2Nob29sLCBCb3N0b24sIE1BLCBVU0EuJiN4RDtNb2xlY3VsYXIg
QmlvbG9neSBTZWN0aW9uLCBEaXZpc2lvbiBvZiBCaW9sb2dpY2FsIFNjaWVuY2VzLCBEZXBhcnRt
ZW50IG9mIENlbGx1bGFyIGFuZCBNb2xlY3VsYXIgTWVkaWNpbmUsIFVuaXZlcnNpdHkgb2YgQ2Fs
aWZvcm5pYSBTYW4gRGllZ28sIExhIEpvbGxhLCBDQSwgVVNBLiYjeEQ7RGVwYXJ0bWVudCBvZiBC
aW9sb2dpY2FsIFNjaWVuY2VzLCBEZXBhcnRtZW50IG9mIFN5c3RlbXMgQmlvbG9neSwgQ29sdW1i
aWEgVW5pdmVyc2l0eSwgTmV3IFlvcmssIE5ZLCBVU0EuIGRwZWVyQGJpb2xvZ3kuY29sdW1iaWEu
ZWR1LjwvYXV0aC1hZGRyZXNzPjx0aXRsZXM+PHRpdGxlPlN5c3RlbXMgYmlvbG9neS4gQ29uZGl0
aW9uYWwgZGVuc2l0eS1iYXNlZCBhbmFseXNpcyBvZiBUIGNlbGwgc2lnbmFsaW5nIGluIHNpbmds
ZS1jZWxsIGRhdGE8L3RpdGxlPjxzZWNvbmRhcnktdGl0bGU+U2NpZW5jZTwvc2Vjb25kYXJ5LXRp
dGxlPjwvdGl0bGVzPjxwZXJpb2RpY2FsPjxmdWxsLXRpdGxlPlNjaWVuY2U8L2Z1bGwtdGl0bGU+
PC9wZXJpb2RpY2FsPjxwYWdlcz4xMjUwNjg5PC9wYWdlcz48dm9sdW1lPjM0Njwvdm9sdW1lPjxu
dW1iZXI+NjIxMzwvbnVtYmVyPjxlZGl0aW9uPjIwMTQvMTAvMjU8L2VkaXRpb24+PGtleXdvcmRz
PjxrZXl3b3JkPkFuaW1hbHM8L2tleXdvcmQ+PGtleXdvcmQ+Q0Q0LVBvc2l0aXZlIFQtTHltcGhv
Y3l0ZXMvKmltbXVub2xvZ3k8L2tleXdvcmQ+PGtleXdvcmQ+Q29tcHV0ZXIgU2ltdWxhdGlvbjwv
a2V5d29yZD48a2V5d29yZD5JbWFnZSBDeXRvbWV0cnk8L2tleXdvcmQ+PGtleXdvcmQ+TWFsZTwv
a2V5d29yZD48a2V5d29yZD5NaWNlPC9rZXl3b3JkPjxrZXl3b3JkPk1pY2UsIE11dGFudCBTdHJh
aW5zPC9rZXl3b3JkPjxrZXl3b3JkPk1pdG9nZW4tQWN0aXZhdGVkIFByb3RlaW4gS2luYXNlIDEv
Z2VuZXRpY3M8L2tleXdvcmQ+PGtleXdvcmQ+UmVjZXB0b3JzLCBBbnRpZ2VuLCBULUNlbGwvKm1l
dGFib2xpc208L2tleXdvcmQ+PGtleXdvcmQ+Umlib3NvbWFsIFByb3RlaW4gUzYvbWV0YWJvbGlz
bTwva2V5d29yZD48a2V5d29yZD5TaWduYWwgVHJhbnNkdWN0aW9uPC9rZXl3b3JkPjxrZXl3b3Jk
PlNpbmdsZS1DZWxsIEFuYWx5c2lzLyptZXRob2RzPC9rZXl3b3JkPjxrZXl3b3JkPlN5c3RlbXMg
QmlvbG9neS8qbWV0aG9kczwva2V5d29yZD48a2V5d29yZD5lSUYtMiBLaW5hc2UvbWV0YWJvbGlz
bTwva2V5d29yZD48L2tleXdvcmRzPjxkYXRlcz48eWVhcj4yMDE0PC95ZWFyPjxwdWItZGF0ZXM+
PGRhdGU+Tm92IDI4PC9kYXRlPjwvcHViLWRhdGVzPjwvZGF0ZXM+PGlzYm4+MTA5NS05MjAzIChF
bGVjdHJvbmljKSYjeEQ7MDAzNi04MDc1IChMaW5raW5nKTwvaXNibj48YWNjZXNzaW9uLW51bT4y
NTM0MjY1OTwvYWNjZXNzaW9uLW51bT48dXJscz48cmVsYXRlZC11cmxzPjx1cmw+aHR0cHM6Ly93
d3cubmNiaS5ubG0ubmloLmdvdi9wdWJtZWQvMjUzNDI2NTk8L3VybD48L3JlbGF0ZWQtdXJscz48
L3VybHM+PGN1c3RvbTI+UE1DNDMzNDE1NTwvY3VzdG9tMj48ZWxlY3Ryb25pYy1yZXNvdXJjZS1u
dW0+MTAuMTEyNi9zY2llbmNlLjEyNTA2ODk8L2VsZWN0cm9uaWMtcmVzb3VyY2UtbnVtPjwvcmVj
b3JkPjwvQ2l0ZT48L0VuZE5vdGU+
</w:fldData>
        </w:fldChar>
      </w:r>
      <w:r w:rsidR="00930FB6">
        <w:rPr>
          <w:rFonts w:ascii="Arial" w:hAnsi="Arial" w:cs="Arial"/>
        </w:rPr>
        <w:instrText xml:space="preserve"> ADDIN EN.CITE.DATA </w:instrText>
      </w:r>
      <w:r w:rsidR="00930FB6">
        <w:rPr>
          <w:rFonts w:ascii="Arial" w:hAnsi="Arial" w:cs="Arial"/>
        </w:rPr>
      </w:r>
      <w:r w:rsidR="00930FB6">
        <w:rPr>
          <w:rFonts w:ascii="Arial" w:hAnsi="Arial" w:cs="Arial"/>
        </w:rPr>
        <w:fldChar w:fldCharType="end"/>
      </w:r>
      <w:r w:rsidR="0019774E" w:rsidRPr="00A81A36">
        <w:rPr>
          <w:rFonts w:ascii="Arial" w:hAnsi="Arial" w:cs="Arial"/>
        </w:rPr>
      </w:r>
      <w:r w:rsidR="0019774E" w:rsidRPr="00A81A36">
        <w:rPr>
          <w:rFonts w:ascii="Arial" w:hAnsi="Arial" w:cs="Arial"/>
        </w:rPr>
        <w:fldChar w:fldCharType="separate"/>
      </w:r>
      <w:r w:rsidR="00930FB6">
        <w:rPr>
          <w:rFonts w:ascii="Arial" w:hAnsi="Arial" w:cs="Arial"/>
          <w:noProof/>
        </w:rPr>
        <w:t>[117]</w:t>
      </w:r>
      <w:r w:rsidR="0019774E" w:rsidRPr="00A81A36">
        <w:rPr>
          <w:rFonts w:ascii="Arial" w:hAnsi="Arial" w:cs="Arial"/>
        </w:rPr>
        <w:fldChar w:fldCharType="end"/>
      </w:r>
      <w:r w:rsidR="009D4366" w:rsidRPr="00A81A36">
        <w:rPr>
          <w:rFonts w:ascii="Arial" w:eastAsia="Arial" w:hAnsi="Arial" w:cs="Arial"/>
          <w:color w:val="000000"/>
        </w:rPr>
        <w:t>.  CNNC was sho</w:t>
      </w:r>
      <w:r w:rsidR="009D4366" w:rsidRPr="00117519">
        <w:rPr>
          <w:rFonts w:ascii="Arial" w:eastAsia="Arial" w:hAnsi="Arial" w:cs="Arial"/>
          <w:color w:val="000000"/>
        </w:rPr>
        <w:t xml:space="preserve">wn to have more than 20% higher AUPRC than other methods and reported almost no false-negative for the top 5% predictions. CNNC was also trained to predict the </w:t>
      </w:r>
      <w:r w:rsidR="009D4366" w:rsidRPr="002529BE">
        <w:rPr>
          <w:rFonts w:ascii="Arial" w:eastAsia="Arial" w:hAnsi="Arial" w:cs="Arial"/>
          <w:color w:val="000000"/>
        </w:rPr>
        <w:t>p</w:t>
      </w:r>
      <w:r w:rsidR="009D4366" w:rsidRPr="00A81A36">
        <w:rPr>
          <w:rFonts w:ascii="Arial" w:eastAsia="Arial" w:hAnsi="Arial" w:cs="Arial"/>
          <w:color w:val="000000"/>
        </w:rPr>
        <w:t>athway regulator-target gene pairs. The positive regulator-gene pairs were obtained from KEGG</w:t>
      </w:r>
      <w:r w:rsidR="009D4366" w:rsidRPr="00A81A36">
        <w:rPr>
          <w:rFonts w:ascii="Arial" w:hAnsi="Arial" w:cs="Arial"/>
        </w:rPr>
        <w:t xml:space="preserve"> </w:t>
      </w:r>
      <w:r w:rsidR="0019774E" w:rsidRPr="00A81A36">
        <w:rPr>
          <w:rFonts w:ascii="Arial" w:hAnsi="Arial" w:cs="Arial"/>
        </w:rPr>
        <w:fldChar w:fldCharType="begin"/>
      </w:r>
      <w:r w:rsidR="00930FB6">
        <w:rPr>
          <w:rFonts w:ascii="Arial" w:hAnsi="Arial" w:cs="Arial"/>
        </w:rPr>
        <w:instrText xml:space="preserve"> ADDIN EN.CITE &lt;EndNote&gt;&lt;Cite&gt;&lt;Author&gt;Kanehisa&lt;/Author&gt;&lt;Year&gt;2017&lt;/Year&gt;&lt;RecNum&gt;198&lt;/RecNum&gt;&lt;DisplayText&gt;[118]&lt;/DisplayText&gt;&lt;record&gt;&lt;rec-number&gt;198&lt;/rec-number&gt;&lt;foreign-keys&gt;&lt;key app="EN" db-id="zsppx25fofftzxee95fx29p8tatf5vvawtvp" timestamp="1628813285"&gt;198&lt;/key&gt;&lt;/foreign-keys&gt;&lt;ref-type name="Journal Article"&gt;17&lt;/ref-type&gt;&lt;contributors&gt;&lt;authors&gt;&lt;author&gt;Kanehisa, M.&lt;/author&gt;&lt;author&gt;Furumichi, M.&lt;/author&gt;&lt;author&gt;Tanabe, M.&lt;/author&gt;&lt;author&gt;Sato, Y.&lt;/author&gt;&lt;author&gt;Morishima, K.&lt;/author&gt;&lt;/authors&gt;&lt;/contributors&gt;&lt;auth-address&gt;Institute for Chemical Research, Kyoto University, Uji, Kyoto 611-0011, Japan kanehisa@kuicr.kyoto-u.ac.jp.&amp;#xD;Institute for Chemical Research, Kyoto University, Uji, Kyoto 611-0011, Japan.&amp;#xD;Healthcare Solutions Department, Fujitsu Kyushu Systems Ltd., Hakata-ku, Fukuoka 812-0007, Japan.&lt;/auth-address&gt;&lt;titles&gt;&lt;title&gt;KEGG: new perspectives on genomes, pathways, diseases and drugs&lt;/title&gt;&lt;secondary-title&gt;Nucleic Acids Res&lt;/secondary-title&gt;&lt;/titles&gt;&lt;periodical&gt;&lt;full-title&gt;Nucleic Acids Res&lt;/full-title&gt;&lt;/periodical&gt;&lt;pages&gt;D353-D361&lt;/pages&gt;&lt;volume&gt;45&lt;/volume&gt;&lt;number&gt;D1&lt;/number&gt;&lt;edition&gt;2016/12/03&lt;/edition&gt;&lt;keywords&gt;&lt;keyword&gt;Computational Biology/*methods&lt;/keyword&gt;&lt;keyword&gt;*Databases, Genetic&lt;/keyword&gt;&lt;keyword&gt;Drug Discovery&lt;/keyword&gt;&lt;keyword&gt;Genomics/*methods&lt;/keyword&gt;&lt;keyword&gt;Metabolic Networks and Pathways&lt;/keyword&gt;&lt;keyword&gt;Web Browser&lt;/keyword&gt;&lt;/keywords&gt;&lt;dates&gt;&lt;year&gt;2017&lt;/year&gt;&lt;pub-dates&gt;&lt;date&gt;Jan 4&lt;/date&gt;&lt;/pub-dates&gt;&lt;/dates&gt;&lt;isbn&gt;1362-4962 (Electronic)&amp;#xD;0305-1048 (Linking)&lt;/isbn&gt;&lt;accession-num&gt;27899662&lt;/accession-num&gt;&lt;urls&gt;&lt;related-urls&gt;&lt;url&gt;https://www.ncbi.nlm.nih.gov/pubmed/27899662&lt;/url&gt;&lt;/related-urls&gt;&lt;/urls&gt;&lt;custom2&gt;PMC5210567&lt;/custom2&gt;&lt;electronic-resource-num&gt;10.1093/nar/gkw1092&lt;/electronic-resource-num&gt;&lt;/record&gt;&lt;/Cite&gt;&lt;/EndNote&gt;</w:instrText>
      </w:r>
      <w:r w:rsidR="0019774E" w:rsidRPr="00A81A36">
        <w:rPr>
          <w:rFonts w:ascii="Arial" w:hAnsi="Arial" w:cs="Arial"/>
        </w:rPr>
        <w:fldChar w:fldCharType="separate"/>
      </w:r>
      <w:r w:rsidR="00930FB6">
        <w:rPr>
          <w:rFonts w:ascii="Arial" w:hAnsi="Arial" w:cs="Arial"/>
          <w:noProof/>
        </w:rPr>
        <w:t>[118]</w:t>
      </w:r>
      <w:r w:rsidR="0019774E" w:rsidRPr="00A81A36">
        <w:rPr>
          <w:rFonts w:ascii="Arial" w:hAnsi="Arial" w:cs="Arial"/>
        </w:rPr>
        <w:fldChar w:fldCharType="end"/>
      </w:r>
      <w:r w:rsidR="009D4366" w:rsidRPr="00A81A36">
        <w:rPr>
          <w:rFonts w:ascii="Arial" w:eastAsia="Arial" w:hAnsi="Arial" w:cs="Arial"/>
          <w:color w:val="000000"/>
        </w:rPr>
        <w:t>,</w:t>
      </w:r>
      <w:r w:rsidR="00F6434C" w:rsidRPr="00A81A36">
        <w:rPr>
          <w:rFonts w:ascii="Arial" w:eastAsia="Arial" w:hAnsi="Arial" w:cs="Arial"/>
          <w:color w:val="000000"/>
        </w:rPr>
        <w:t xml:space="preserve"> </w:t>
      </w:r>
      <w:proofErr w:type="spellStart"/>
      <w:r w:rsidR="009D4366" w:rsidRPr="00A81A36">
        <w:rPr>
          <w:rFonts w:ascii="Arial" w:eastAsia="Arial" w:hAnsi="Arial" w:cs="Arial"/>
          <w:color w:val="000000"/>
        </w:rPr>
        <w:t>Reactome</w:t>
      </w:r>
      <w:proofErr w:type="spellEnd"/>
      <w:r w:rsidR="009D4366" w:rsidRPr="00A81A36">
        <w:rPr>
          <w:rFonts w:ascii="Arial" w:hAnsi="Arial" w:cs="Arial"/>
        </w:rPr>
        <w:t xml:space="preserve"> </w:t>
      </w:r>
      <w:r w:rsidR="0019774E" w:rsidRPr="00A81A36">
        <w:rPr>
          <w:rFonts w:ascii="Arial" w:hAnsi="Arial" w:cs="Arial"/>
        </w:rPr>
        <w:fldChar w:fldCharType="begin">
          <w:fldData xml:space="preserve">PEVuZE5vdGU+PENpdGU+PEF1dGhvcj5GYWJyZWdhdDwvQXV0aG9yPjxZZWFyPjIwMTg8L1llYXI+
PFJlY051bT4xNzY8L1JlY051bT48RGlzcGxheVRleHQ+WzExOV08L0Rpc3BsYXlUZXh0PjxyZWNv
cmQ+PHJlYy1udW1iZXI+MTc2PC9yZWMtbnVtYmVyPjxmb3JlaWduLWtleXM+PGtleSBhcHA9IkVO
IiBkYi1pZD0ienNwcHgyNWZvZmZ0enhlZTk1ZngyOXA4dGF0ZjV2dmF3dHZwIiB0aW1lc3RhbXA9
IjAiPjE3Njwva2V5PjwvZm9yZWlnbi1rZXlzPjxyZWYtdHlwZSBuYW1lPSJKb3VybmFsIEFydGlj
bGUiPjE3PC9yZWYtdHlwZT48Y29udHJpYnV0b3JzPjxhdXRob3JzPjxhdXRob3I+RmFicmVnYXQs
IEEuPC9hdXRob3I+PGF1dGhvcj5KdXBlLCBTLjwvYXV0aG9yPjxhdXRob3I+TWF0dGhld3MsIEwu
PC9hdXRob3I+PGF1dGhvcj5TaWRpcm9wb3Vsb3MsIEsuPC9hdXRob3I+PGF1dGhvcj5HaWxsZXNw
aWUsIE0uPC9hdXRob3I+PGF1dGhvcj5HYXJhcGF0aSwgUC48L2F1dGhvcj48YXV0aG9yPkhhdywg
Ui48L2F1dGhvcj48YXV0aG9yPkphc3NhbCwgQi48L2F1dGhvcj48YXV0aG9yPktvcm5pbmdlciwg
Ri48L2F1dGhvcj48YXV0aG9yPk1heSwgQi48L2F1dGhvcj48YXV0aG9yPk1pbGFjaWMsIE0uPC9h
dXRob3I+PGF1dGhvcj5Sb2NhLCBDLiBELjwvYXV0aG9yPjxhdXRob3I+Um90aGZlbHMsIEsuPC9h
dXRob3I+PGF1dGhvcj5TZXZpbGxhLCBDLjwvYXV0aG9yPjxhdXRob3I+U2hhbW92c2t5LCBWLjwv
YXV0aG9yPjxhdXRob3I+U2hvcnNlciwgUy48L2F1dGhvcj48YXV0aG9yPlZhcnVzYWksIFQuPC9h
dXRob3I+PGF1dGhvcj5WaXRlcmksIEcuPC9hdXRob3I+PGF1dGhvcj5XZWlzZXIsIEouPC9hdXRo
b3I+PGF1dGhvcj5XdSwgRy48L2F1dGhvcj48YXV0aG9yPlN0ZWluLCBMLjwvYXV0aG9yPjxhdXRo
b3I+SGVybWpha29iLCBILjwvYXV0aG9yPjxhdXRob3I+RCZhcG9zO0V1c3RhY2hpbywgUC48L2F1
dGhvcj48L2F1dGhvcnM+PC9jb250cmlidXRvcnM+PGF1dGgtYWRkcmVzcz5FdXJvcGVhbiBNb2xl
Y3VsYXIgQmlvbG9neSBMYWJvcmF0b3J5LCBFdXJvcGVhbiBCaW9pbmZvcm1hdGljcyBJbnN0aXR1
dGUgKEVNQkwtRUJJKSwgV2VsbGNvbWUgR2Vub21lIENhbXB1cywgSGlueHRvbiwgQ2FtYnJpZGdl
c2hpcmUgQ0IxMCAxU0QsIFVLLiYjeEQ7T3BlbiBUYXJnZXRzLCBXZWxsY29tZSBHZW5vbWUgQ2Ft
cHVzLCBIaW54dG9uLCBDYW1icmlkZ2VzaGlyZSBDQjEwIDFTRCwgVUsuJiN4RDtOWVUgU2Nob29s
IG9mIE1lZGljaW5lLCBOZXcgWW9yaywgTlkgMTAwMTYsIFVTQS4mI3hEO09udGFyaW8gSW5zdGl0
dXRlIGZvciBDYW5jZXIgUmVzZWFyY2gsIFRvcm9udG8sIE9OLCBNNUcgMEEzLCBDYW5hZGEuJiN4
RDtDb2xsZWdlIG9mIFBoYXJtYWN5IGFuZCBIZWFsdGggU2NpZW5jZXMsIFN0LiBKb2huJmFwb3M7
cyBVbml2ZXJzaXR5LCBRdWVlbnMsIE5ZIDExNDM5LCBVU0EuJiN4RDtPcmVnb24gSGVhbHRoIFNj
aWVuY2VzIFVuaXZlcnNpdHksIFBvcnRsYW5kLCBPUiA5NzIzOSwgVVNBLiYjeEQ7RGVwYXJ0bWVu
dCBvZiBNb2xlY3VsYXIgR2VuZXRpY3MsIFVuaXZlcnNpdHkgb2YgVG9yb250bywgVG9yb250bywg
T04gTTVTIDFBMSwgQ2FuYWRhLiYjeEQ7TmF0aW9uYWwgQ2VudGVyIGZvciBQcm90ZWluIFNjaWVu
Y2VzLCBCZWlqaW5nLCBDaGluYS48L2F1dGgtYWRkcmVzcz48dGl0bGVzPjx0aXRsZT5UaGUgUmVh
Y3RvbWUgUGF0aHdheSBLbm93bGVkZ2ViYXNlPC90aXRsZT48c2Vjb25kYXJ5LXRpdGxlPk51Y2xl
aWMgQWNpZHMgUmVzPC9zZWNvbmRhcnktdGl0bGU+PC90aXRsZXM+PHBlcmlvZGljYWw+PGZ1bGwt
dGl0bGU+TnVjbGVpYyBBY2lkcyBSZXM8L2Z1bGwtdGl0bGU+PC9wZXJpb2RpY2FsPjxwYWdlcz5E
NjQ5LUQ2NTU8L3BhZ2VzPjx2b2x1bWU+NDY8L3ZvbHVtZT48bnVtYmVyPkQxPC9udW1iZXI+PGVk
aXRpb24+MjAxNy8xMS8xODwvZWRpdGlvbj48a2V5d29yZHM+PGtleXdvcmQ+Q29tcHV0ZXIgR3Jh
cGhpY3M8L2tleXdvcmQ+PGtleXdvcmQ+RGF0YWJhc2VzLCBDaGVtaWNhbDwva2V5d29yZD48a2V5
d29yZD5EYXRhYmFzZXMsIFByb3RlaW48L2tleXdvcmQ+PGtleXdvcmQ+SHVtYW5zPC9rZXl3b3Jk
PjxrZXl3b3JkPkludGVybmV0PC9rZXl3b3JkPjxrZXl3b3JkPipLbm93bGVkZ2UgQmFzZXM8L2tl
eXdvcmQ+PGtleXdvcmQ+Kk1ldGFib2xpYyBOZXR3b3JrcyBhbmQgUGF0aHdheXM8L2tleXdvcmQ+
PGtleXdvcmQ+TW9sZWN1bGFyIFNlcXVlbmNlIEFubm90YXRpb248L2tleXdvcmQ+PGtleXdvcmQ+
U2lnbmFsIFRyYW5zZHVjdGlvbjwva2V5d29yZD48a2V5d29yZD5Vc2VyLUNvbXB1dGVyIEludGVy
ZmFjZTwva2V5d29yZD48L2tleXdvcmRzPjxkYXRlcz48eWVhcj4yMDE4PC95ZWFyPjxwdWItZGF0
ZXM+PGRhdGU+SmFuIDQ8L2RhdGU+PC9wdWItZGF0ZXM+PC9kYXRlcz48aXNibj4xMzYyLTQ5NjIg
KEVsZWN0cm9uaWMpJiN4RDswMzA1LTEwNDggKExpbmtpbmcpPC9pc2JuPjxhY2Nlc3Npb24tbnVt
PjI5MTQ1NjI5PC9hY2Nlc3Npb24tbnVtPjx1cmxzPjxyZWxhdGVkLXVybHM+PHVybD5odHRwczov
L3d3dy5uY2JpLm5sbS5uaWguZ292L3B1Ym1lZC8yOTE0NTYyOTwvdXJsPjwvcmVsYXRlZC11cmxz
PjwvdXJscz48Y3VzdG9tMj5QTUM1NzUzMTg3PC9jdXN0b20yPjxlbGVjdHJvbmljLXJlc291cmNl
LW51bT4xMC4xMDkzL25hci9na3gxMTMyPC9lbGVjdHJvbmljLXJlc291cmNlLW51bT48L3JlY29y
ZD48L0NpdGU+PC9FbmROb3RlPgB=
</w:fldData>
        </w:fldChar>
      </w:r>
      <w:r w:rsidR="00930FB6">
        <w:rPr>
          <w:rFonts w:ascii="Arial" w:hAnsi="Arial" w:cs="Arial"/>
        </w:rPr>
        <w:instrText xml:space="preserve"> ADDIN EN.CITE </w:instrText>
      </w:r>
      <w:r w:rsidR="00930FB6">
        <w:rPr>
          <w:rFonts w:ascii="Arial" w:hAnsi="Arial" w:cs="Arial"/>
        </w:rPr>
        <w:fldChar w:fldCharType="begin">
          <w:fldData xml:space="preserve">PEVuZE5vdGU+PENpdGU+PEF1dGhvcj5GYWJyZWdhdDwvQXV0aG9yPjxZZWFyPjIwMTg8L1llYXI+
PFJlY051bT4xNzY8L1JlY051bT48RGlzcGxheVRleHQ+WzExOV08L0Rpc3BsYXlUZXh0PjxyZWNv
cmQ+PHJlYy1udW1iZXI+MTc2PC9yZWMtbnVtYmVyPjxmb3JlaWduLWtleXM+PGtleSBhcHA9IkVO
IiBkYi1pZD0ienNwcHgyNWZvZmZ0enhlZTk1ZngyOXA4dGF0ZjV2dmF3dHZwIiB0aW1lc3RhbXA9
IjAiPjE3Njwva2V5PjwvZm9yZWlnbi1rZXlzPjxyZWYtdHlwZSBuYW1lPSJKb3VybmFsIEFydGlj
bGUiPjE3PC9yZWYtdHlwZT48Y29udHJpYnV0b3JzPjxhdXRob3JzPjxhdXRob3I+RmFicmVnYXQs
IEEuPC9hdXRob3I+PGF1dGhvcj5KdXBlLCBTLjwvYXV0aG9yPjxhdXRob3I+TWF0dGhld3MsIEwu
PC9hdXRob3I+PGF1dGhvcj5TaWRpcm9wb3Vsb3MsIEsuPC9hdXRob3I+PGF1dGhvcj5HaWxsZXNw
aWUsIE0uPC9hdXRob3I+PGF1dGhvcj5HYXJhcGF0aSwgUC48L2F1dGhvcj48YXV0aG9yPkhhdywg
Ui48L2F1dGhvcj48YXV0aG9yPkphc3NhbCwgQi48L2F1dGhvcj48YXV0aG9yPktvcm5pbmdlciwg
Ri48L2F1dGhvcj48YXV0aG9yPk1heSwgQi48L2F1dGhvcj48YXV0aG9yPk1pbGFjaWMsIE0uPC9h
dXRob3I+PGF1dGhvcj5Sb2NhLCBDLiBELjwvYXV0aG9yPjxhdXRob3I+Um90aGZlbHMsIEsuPC9h
dXRob3I+PGF1dGhvcj5TZXZpbGxhLCBDLjwvYXV0aG9yPjxhdXRob3I+U2hhbW92c2t5LCBWLjwv
YXV0aG9yPjxhdXRob3I+U2hvcnNlciwgUy48L2F1dGhvcj48YXV0aG9yPlZhcnVzYWksIFQuPC9h
dXRob3I+PGF1dGhvcj5WaXRlcmksIEcuPC9hdXRob3I+PGF1dGhvcj5XZWlzZXIsIEouPC9hdXRo
b3I+PGF1dGhvcj5XdSwgRy48L2F1dGhvcj48YXV0aG9yPlN0ZWluLCBMLjwvYXV0aG9yPjxhdXRo
b3I+SGVybWpha29iLCBILjwvYXV0aG9yPjxhdXRob3I+RCZhcG9zO0V1c3RhY2hpbywgUC48L2F1
dGhvcj48L2F1dGhvcnM+PC9jb250cmlidXRvcnM+PGF1dGgtYWRkcmVzcz5FdXJvcGVhbiBNb2xl
Y3VsYXIgQmlvbG9neSBMYWJvcmF0b3J5LCBFdXJvcGVhbiBCaW9pbmZvcm1hdGljcyBJbnN0aXR1
dGUgKEVNQkwtRUJJKSwgV2VsbGNvbWUgR2Vub21lIENhbXB1cywgSGlueHRvbiwgQ2FtYnJpZGdl
c2hpcmUgQ0IxMCAxU0QsIFVLLiYjeEQ7T3BlbiBUYXJnZXRzLCBXZWxsY29tZSBHZW5vbWUgQ2Ft
cHVzLCBIaW54dG9uLCBDYW1icmlkZ2VzaGlyZSBDQjEwIDFTRCwgVUsuJiN4RDtOWVUgU2Nob29s
IG9mIE1lZGljaW5lLCBOZXcgWW9yaywgTlkgMTAwMTYsIFVTQS4mI3hEO09udGFyaW8gSW5zdGl0
dXRlIGZvciBDYW5jZXIgUmVzZWFyY2gsIFRvcm9udG8sIE9OLCBNNUcgMEEzLCBDYW5hZGEuJiN4
RDtDb2xsZWdlIG9mIFBoYXJtYWN5IGFuZCBIZWFsdGggU2NpZW5jZXMsIFN0LiBKb2huJmFwb3M7
cyBVbml2ZXJzaXR5LCBRdWVlbnMsIE5ZIDExNDM5LCBVU0EuJiN4RDtPcmVnb24gSGVhbHRoIFNj
aWVuY2VzIFVuaXZlcnNpdHksIFBvcnRsYW5kLCBPUiA5NzIzOSwgVVNBLiYjeEQ7RGVwYXJ0bWVu
dCBvZiBNb2xlY3VsYXIgR2VuZXRpY3MsIFVuaXZlcnNpdHkgb2YgVG9yb250bywgVG9yb250bywg
T04gTTVTIDFBMSwgQ2FuYWRhLiYjeEQ7TmF0aW9uYWwgQ2VudGVyIGZvciBQcm90ZWluIFNjaWVu
Y2VzLCBCZWlqaW5nLCBDaGluYS48L2F1dGgtYWRkcmVzcz48dGl0bGVzPjx0aXRsZT5UaGUgUmVh
Y3RvbWUgUGF0aHdheSBLbm93bGVkZ2ViYXNlPC90aXRsZT48c2Vjb25kYXJ5LXRpdGxlPk51Y2xl
aWMgQWNpZHMgUmVzPC9zZWNvbmRhcnktdGl0bGU+PC90aXRsZXM+PHBlcmlvZGljYWw+PGZ1bGwt
dGl0bGU+TnVjbGVpYyBBY2lkcyBSZXM8L2Z1bGwtdGl0bGU+PC9wZXJpb2RpY2FsPjxwYWdlcz5E
NjQ5LUQ2NTU8L3BhZ2VzPjx2b2x1bWU+NDY8L3ZvbHVtZT48bnVtYmVyPkQxPC9udW1iZXI+PGVk
aXRpb24+MjAxNy8xMS8xODwvZWRpdGlvbj48a2V5d29yZHM+PGtleXdvcmQ+Q29tcHV0ZXIgR3Jh
cGhpY3M8L2tleXdvcmQ+PGtleXdvcmQ+RGF0YWJhc2VzLCBDaGVtaWNhbDwva2V5d29yZD48a2V5
d29yZD5EYXRhYmFzZXMsIFByb3RlaW48L2tleXdvcmQ+PGtleXdvcmQ+SHVtYW5zPC9rZXl3b3Jk
PjxrZXl3b3JkPkludGVybmV0PC9rZXl3b3JkPjxrZXl3b3JkPipLbm93bGVkZ2UgQmFzZXM8L2tl
eXdvcmQ+PGtleXdvcmQ+Kk1ldGFib2xpYyBOZXR3b3JrcyBhbmQgUGF0aHdheXM8L2tleXdvcmQ+
PGtleXdvcmQ+TW9sZWN1bGFyIFNlcXVlbmNlIEFubm90YXRpb248L2tleXdvcmQ+PGtleXdvcmQ+
U2lnbmFsIFRyYW5zZHVjdGlvbjwva2V5d29yZD48a2V5d29yZD5Vc2VyLUNvbXB1dGVyIEludGVy
ZmFjZTwva2V5d29yZD48L2tleXdvcmRzPjxkYXRlcz48eWVhcj4yMDE4PC95ZWFyPjxwdWItZGF0
ZXM+PGRhdGU+SmFuIDQ8L2RhdGU+PC9wdWItZGF0ZXM+PC9kYXRlcz48aXNibj4xMzYyLTQ5NjIg
KEVsZWN0cm9uaWMpJiN4RDswMzA1LTEwNDggKExpbmtpbmcpPC9pc2JuPjxhY2Nlc3Npb24tbnVt
PjI5MTQ1NjI5PC9hY2Nlc3Npb24tbnVtPjx1cmxzPjxyZWxhdGVkLXVybHM+PHVybD5odHRwczov
L3d3dy5uY2JpLm5sbS5uaWguZ292L3B1Ym1lZC8yOTE0NTYyOTwvdXJsPjwvcmVsYXRlZC11cmxz
PjwvdXJscz48Y3VzdG9tMj5QTUM1NzUzMTg3PC9jdXN0b20yPjxlbGVjdHJvbmljLXJlc291cmNl
LW51bT4xMC4xMDkzL25hci9na3gxMTMyPC9lbGVjdHJvbmljLXJlc291cmNlLW51bT48L3JlY29y
ZD48L0NpdGU+PC9FbmROb3RlPgB=
</w:fldData>
        </w:fldChar>
      </w:r>
      <w:r w:rsidR="00930FB6">
        <w:rPr>
          <w:rFonts w:ascii="Arial" w:hAnsi="Arial" w:cs="Arial"/>
        </w:rPr>
        <w:instrText xml:space="preserve"> ADDIN EN.CITE.DATA </w:instrText>
      </w:r>
      <w:r w:rsidR="00930FB6">
        <w:rPr>
          <w:rFonts w:ascii="Arial" w:hAnsi="Arial" w:cs="Arial"/>
        </w:rPr>
      </w:r>
      <w:r w:rsidR="00930FB6">
        <w:rPr>
          <w:rFonts w:ascii="Arial" w:hAnsi="Arial" w:cs="Arial"/>
        </w:rPr>
        <w:fldChar w:fldCharType="end"/>
      </w:r>
      <w:r w:rsidR="0019774E" w:rsidRPr="00A81A36">
        <w:rPr>
          <w:rFonts w:ascii="Arial" w:hAnsi="Arial" w:cs="Arial"/>
        </w:rPr>
      </w:r>
      <w:r w:rsidR="0019774E" w:rsidRPr="00A81A36">
        <w:rPr>
          <w:rFonts w:ascii="Arial" w:hAnsi="Arial" w:cs="Arial"/>
        </w:rPr>
        <w:fldChar w:fldCharType="separate"/>
      </w:r>
      <w:r w:rsidR="00930FB6">
        <w:rPr>
          <w:rFonts w:ascii="Arial" w:hAnsi="Arial" w:cs="Arial"/>
          <w:noProof/>
        </w:rPr>
        <w:t>[119]</w:t>
      </w:r>
      <w:r w:rsidR="0019774E" w:rsidRPr="00A81A36">
        <w:rPr>
          <w:rFonts w:ascii="Arial" w:hAnsi="Arial" w:cs="Arial"/>
        </w:rPr>
        <w:fldChar w:fldCharType="end"/>
      </w:r>
      <w:r w:rsidR="009D4366" w:rsidRPr="00A81A36">
        <w:rPr>
          <w:rFonts w:ascii="Arial" w:eastAsia="Arial" w:hAnsi="Arial" w:cs="Arial"/>
          <w:color w:val="000000"/>
        </w:rPr>
        <w:t xml:space="preserve">, and negative samples were genes pairs </w:t>
      </w:r>
      <w:r w:rsidR="00F6434C" w:rsidRPr="00A81A36">
        <w:rPr>
          <w:rFonts w:ascii="Arial" w:eastAsia="Arial" w:hAnsi="Arial" w:cs="Arial"/>
          <w:color w:val="000000"/>
        </w:rPr>
        <w:t xml:space="preserve">that </w:t>
      </w:r>
      <w:r w:rsidR="009D4366" w:rsidRPr="00324B0C">
        <w:rPr>
          <w:rFonts w:ascii="Arial" w:eastAsia="Arial" w:hAnsi="Arial" w:cs="Arial"/>
          <w:color w:val="000000"/>
        </w:rPr>
        <w:t xml:space="preserve">appeared in pathways but not interacted. CNNC was shown to have better performance </w:t>
      </w:r>
      <w:r w:rsidR="00324B0C">
        <w:rPr>
          <w:rFonts w:ascii="Arial" w:eastAsia="Arial" w:hAnsi="Arial" w:cs="Arial"/>
          <w:color w:val="000000"/>
        </w:rPr>
        <w:t xml:space="preserve">of predicting regulator-gene pairs </w:t>
      </w:r>
      <w:r w:rsidR="00324B0C" w:rsidRPr="00A81A36">
        <w:rPr>
          <w:rFonts w:ascii="Arial" w:eastAsia="Arial" w:hAnsi="Arial" w:cs="Arial"/>
          <w:color w:val="000000"/>
        </w:rPr>
        <w:t xml:space="preserve">on both KEGG and </w:t>
      </w:r>
      <w:proofErr w:type="spellStart"/>
      <w:r w:rsidR="00324B0C" w:rsidRPr="00A81A36">
        <w:rPr>
          <w:rFonts w:ascii="Arial" w:eastAsia="Arial" w:hAnsi="Arial" w:cs="Arial"/>
          <w:color w:val="000000"/>
        </w:rPr>
        <w:t>Reactome</w:t>
      </w:r>
      <w:proofErr w:type="spellEnd"/>
      <w:r w:rsidR="00324B0C" w:rsidRPr="00A81A36">
        <w:rPr>
          <w:rFonts w:ascii="Arial" w:eastAsia="Arial" w:hAnsi="Arial" w:cs="Arial"/>
          <w:color w:val="000000"/>
        </w:rPr>
        <w:t xml:space="preserve"> pathways</w:t>
      </w:r>
      <w:r w:rsidR="00324B0C">
        <w:rPr>
          <w:rFonts w:ascii="Arial" w:eastAsia="Arial" w:hAnsi="Arial" w:cs="Arial"/>
          <w:color w:val="000000"/>
        </w:rPr>
        <w:t xml:space="preserve"> </w:t>
      </w:r>
      <w:r w:rsidR="009D4366" w:rsidRPr="00324B0C">
        <w:rPr>
          <w:rFonts w:ascii="Arial" w:eastAsia="Arial" w:hAnsi="Arial" w:cs="Arial"/>
          <w:color w:val="000000"/>
        </w:rPr>
        <w:t>than other methods</w:t>
      </w:r>
      <w:r w:rsidR="000279F8" w:rsidRPr="00324B0C">
        <w:rPr>
          <w:rFonts w:ascii="Arial" w:eastAsia="Arial" w:hAnsi="Arial" w:cs="Arial"/>
          <w:color w:val="000000"/>
        </w:rPr>
        <w:t xml:space="preserve"> including </w:t>
      </w:r>
      <w:r w:rsidR="00364197" w:rsidRPr="00324B0C">
        <w:rPr>
          <w:rFonts w:ascii="Arial" w:eastAsia="Arial" w:hAnsi="Arial" w:cs="Arial"/>
          <w:color w:val="000000"/>
        </w:rPr>
        <w:t>Pearson correlation, count statistics,</w:t>
      </w:r>
      <w:r w:rsidR="000279F8" w:rsidRPr="00324B0C">
        <w:rPr>
          <w:rFonts w:ascii="Arial" w:eastAsia="Arial" w:hAnsi="Arial" w:cs="Arial"/>
          <w:color w:val="000000"/>
        </w:rPr>
        <w:t xml:space="preserve"> </w:t>
      </w:r>
      <w:r w:rsidR="00364197" w:rsidRPr="00324B0C">
        <w:rPr>
          <w:rFonts w:ascii="Arial" w:eastAsia="Arial" w:hAnsi="Arial" w:cs="Arial"/>
          <w:color w:val="000000"/>
        </w:rPr>
        <w:t>GENIE3</w:t>
      </w:r>
      <w:r w:rsidR="00364197" w:rsidRPr="00F506E3">
        <w:rPr>
          <w:rFonts w:ascii="Arial" w:hAnsi="Arial" w:cs="Arial"/>
        </w:rPr>
        <w:t xml:space="preserve"> </w:t>
      </w:r>
      <w:r w:rsidR="0019774E" w:rsidRPr="00F506E3">
        <w:rPr>
          <w:rFonts w:ascii="Arial" w:hAnsi="Arial" w:cs="Arial"/>
        </w:rPr>
        <w:fldChar w:fldCharType="begin"/>
      </w:r>
      <w:r w:rsidR="00930FB6">
        <w:rPr>
          <w:rFonts w:ascii="Arial" w:hAnsi="Arial" w:cs="Arial"/>
        </w:rPr>
        <w:instrText xml:space="preserve"> ADDIN EN.CITE &lt;EndNote&gt;&lt;Cite&gt;&lt;Author&gt;Huynh-Thu&lt;/Author&gt;&lt;Year&gt;2010&lt;/Year&gt;&lt;RecNum&gt;45&lt;/RecNum&gt;&lt;DisplayText&gt;[120]&lt;/DisplayText&gt;&lt;record&gt;&lt;rec-number&gt;45&lt;/rec-number&gt;&lt;foreign-keys&gt;&lt;key app="EN" db-id="rxtpa2xz4r9wxoewz0qvzrvvvez0pe55sfe2" timestamp="1626744902"&gt;45&lt;/key&gt;&lt;/foreign-keys&gt;&lt;ref-type name="Journal Article"&gt;17&lt;/ref-type&gt;&lt;contributors&gt;&lt;authors&gt;&lt;author&gt;Huynh-Thu, Vân Anh&lt;/author&gt;&lt;author&gt;Irrthum, Alexandre&lt;/author&gt;&lt;author&gt;Wehenkel, Louis&lt;/author&gt;&lt;author&gt;Geurts, Pierre&lt;/author&gt;&lt;/authors&gt;&lt;/contributors&gt;&lt;titles&gt;&lt;title&gt;Inferring regulatory networks from expression data using tree-based methods&lt;/title&gt;&lt;secondary-title&gt;PloS one&lt;/secondary-title&gt;&lt;alt-title&gt;PLoS One&lt;/alt-title&gt;&lt;/titles&gt;&lt;pages&gt;e12776&lt;/pages&gt;&lt;volume&gt;5&lt;/volume&gt;&lt;number&gt;9&lt;/number&gt;&lt;keywords&gt;&lt;keyword&gt;Algorithms&lt;/keyword&gt;&lt;keyword&gt;Computational Biology/*methods&lt;/keyword&gt;&lt;keyword&gt;Escherichia coli/genetics&lt;/keyword&gt;&lt;keyword&gt;*Gene Expression Regulation&lt;/keyword&gt;&lt;keyword&gt;*Gene Regulatory Networks&lt;/keyword&gt;&lt;keyword&gt;Oligonucleotide Array Sequence Analysis&lt;/keyword&gt;&lt;/keywords&gt;&lt;dates&gt;&lt;year&gt;2010&lt;/year&gt;&lt;/dates&gt;&lt;publisher&gt;Public Library of Science&lt;/publisher&gt;&lt;isbn&gt;1932-6203&lt;/isbn&gt;&lt;accession-num&gt;20927193&lt;/accession-num&gt;&lt;urls&gt;&lt;related-urls&gt;&lt;url&gt;https://pubmed.ncbi.nlm.nih.gov/20927193&lt;/url&gt;&lt;url&gt;https://www.ncbi.nlm.nih.gov/pmc/articles/PMC2946910/&lt;/url&gt;&lt;/related-urls&gt;&lt;/urls&gt;&lt;electronic-resource-num&gt;10.1371/journal.pone.0012776&lt;/electronic-resource-num&gt;&lt;remote-database-name&gt;PubMed&lt;/remote-database-name&gt;&lt;language&gt;eng&lt;/language&gt;&lt;/record&gt;&lt;/Cite&gt;&lt;/EndNote&gt;</w:instrText>
      </w:r>
      <w:r w:rsidR="0019774E" w:rsidRPr="00F506E3">
        <w:rPr>
          <w:rFonts w:ascii="Arial" w:hAnsi="Arial" w:cs="Arial"/>
        </w:rPr>
        <w:fldChar w:fldCharType="separate"/>
      </w:r>
      <w:r w:rsidR="00930FB6">
        <w:rPr>
          <w:rFonts w:ascii="Arial" w:hAnsi="Arial" w:cs="Arial"/>
          <w:noProof/>
        </w:rPr>
        <w:t>[120]</w:t>
      </w:r>
      <w:r w:rsidR="0019774E" w:rsidRPr="00F506E3">
        <w:rPr>
          <w:rFonts w:ascii="Arial" w:hAnsi="Arial" w:cs="Arial"/>
        </w:rPr>
        <w:fldChar w:fldCharType="end"/>
      </w:r>
      <w:r w:rsidR="00364197" w:rsidRPr="00A81A36">
        <w:rPr>
          <w:rFonts w:ascii="Arial" w:eastAsia="Arial" w:hAnsi="Arial" w:cs="Arial"/>
          <w:color w:val="000000"/>
        </w:rPr>
        <w:t>,</w:t>
      </w:r>
      <w:r w:rsidR="000279F8" w:rsidRPr="00A81A36">
        <w:rPr>
          <w:rFonts w:ascii="Arial" w:eastAsia="Arial" w:hAnsi="Arial" w:cs="Arial"/>
          <w:color w:val="000000"/>
        </w:rPr>
        <w:t xml:space="preserve"> </w:t>
      </w:r>
      <w:r w:rsidR="00364197" w:rsidRPr="00A81A36">
        <w:rPr>
          <w:rFonts w:ascii="Arial" w:eastAsia="Arial" w:hAnsi="Arial" w:cs="Arial"/>
          <w:color w:val="000000"/>
        </w:rPr>
        <w:t>Mutual information,</w:t>
      </w:r>
      <w:r w:rsidR="000279F8" w:rsidRPr="00A81A36">
        <w:rPr>
          <w:rFonts w:ascii="Arial" w:eastAsia="Arial" w:hAnsi="Arial" w:cs="Arial"/>
          <w:color w:val="000000"/>
        </w:rPr>
        <w:t xml:space="preserve"> </w:t>
      </w:r>
      <w:r w:rsidR="00364197" w:rsidRPr="00A81A36">
        <w:rPr>
          <w:rFonts w:ascii="Arial" w:eastAsia="Arial" w:hAnsi="Arial" w:cs="Arial"/>
          <w:color w:val="000000"/>
        </w:rPr>
        <w:t xml:space="preserve">Bayesian </w:t>
      </w:r>
      <w:r w:rsidR="00324B0C">
        <w:rPr>
          <w:rFonts w:ascii="Arial" w:eastAsia="Arial" w:hAnsi="Arial" w:cs="Arial"/>
          <w:color w:val="000000"/>
        </w:rPr>
        <w:t xml:space="preserve">directed </w:t>
      </w:r>
      <w:r w:rsidR="00364197" w:rsidRPr="00A81A36">
        <w:rPr>
          <w:rFonts w:ascii="Arial" w:eastAsia="Arial" w:hAnsi="Arial" w:cs="Arial"/>
          <w:color w:val="000000"/>
        </w:rPr>
        <w:t>network</w:t>
      </w:r>
      <w:r w:rsidR="00324B0C">
        <w:rPr>
          <w:rFonts w:ascii="Arial" w:eastAsia="Arial" w:hAnsi="Arial" w:cs="Arial"/>
          <w:color w:val="000000"/>
        </w:rPr>
        <w:t xml:space="preserve"> (BDN),</w:t>
      </w:r>
      <w:r w:rsidR="00364197" w:rsidRPr="00A81A36">
        <w:rPr>
          <w:rFonts w:ascii="Arial" w:eastAsia="Arial" w:hAnsi="Arial" w:cs="Arial"/>
          <w:color w:val="000000"/>
        </w:rPr>
        <w:t xml:space="preserve"> and DREMI</w:t>
      </w:r>
      <w:r w:rsidR="00364197" w:rsidRPr="00F506E3">
        <w:rPr>
          <w:rFonts w:ascii="Arial" w:hAnsi="Arial" w:cs="Arial"/>
        </w:rPr>
        <w:t xml:space="preserve"> </w:t>
      </w:r>
      <w:r w:rsidR="0019774E" w:rsidRPr="00F506E3">
        <w:rPr>
          <w:rFonts w:ascii="Arial" w:hAnsi="Arial" w:cs="Arial"/>
        </w:rPr>
        <w:fldChar w:fldCharType="begin">
          <w:fldData xml:space="preserve">PEVuZE5vdGU+PENpdGU+PEF1dGhvcj5LcmlzaG5hc3dhbXk8L0F1dGhvcj48WWVhcj4yMDE0PC9Z
ZWFyPjxSZWNOdW0+MTc4PC9SZWNOdW0+PERpc3BsYXlUZXh0PlsxMTddPC9EaXNwbGF5VGV4dD48
cmVjb3JkPjxyZWMtbnVtYmVyPjE3ODwvcmVjLW51bWJlcj48Zm9yZWlnbi1rZXlzPjxrZXkgYXBw
PSJFTiIgZGItaWQ9InpzcHB4MjVmb2ZmdHp4ZWU5NWZ4MjlwOHRhdGY1dnZhd3R2cCIgdGltZXN0
YW1wPSIwIj4xNzg8L2tleT48L2ZvcmVpZ24ta2V5cz48cmVmLXR5cGUgbmFtZT0iSm91cm5hbCBB
cnRpY2xlIj4xNzwvcmVmLXR5cGU+PGNvbnRyaWJ1dG9ycz48YXV0aG9ycz48YXV0aG9yPktyaXNo
bmFzd2FteSwgUy48L2F1dGhvcj48YXV0aG9yPlNwaXR6ZXIsIE0uIEguPC9hdXRob3I+PGF1dGhv
cj5NaW5ndWVuZWF1LCBNLjwvYXV0aG9yPjxhdXRob3I+QmVuZGFsbCwgUy4gQy48L2F1dGhvcj48
YXV0aG9yPkxpdHZpbiwgTy48L2F1dGhvcj48YXV0aG9yPlN0b25lLCBFLjwvYXV0aG9yPjxhdXRo
b3I+UGUmYXBvcztlciwgRC48L2F1dGhvcj48YXV0aG9yPk5vbGFuLCBHLiBQLjwvYXV0aG9yPjwv
YXV0aG9ycz48L2NvbnRyaWJ1dG9ycz48YXV0aC1hZGRyZXNzPkRlcGFydG1lbnQgb2YgQmlvbG9n
aWNhbCBTY2llbmNlcywgRGVwYXJ0bWVudCBvZiBTeXN0ZW1zIEJpb2xvZ3ksIENvbHVtYmlhIFVu
aXZlcnNpdHksIE5ldyBZb3JrLCBOWSwgVVNBLiYjeEQ7QmF4dGVyIExhYm9yYXRvcnkgaW4gU3Rl
bSBDZWxsIEJpb2xvZ3ksIERlcGFydG1lbnQgb2YgTWljcm9iaW9sb2d5IGFuZCBJbW11bm9sb2d5
LCBTdGFuZm9yZCBVbml2ZXJzaXR5LCBTdGFuZm9yZCwgQ0EsIFVTQS4mI3hEO0RpdmlzaW9uIG9m
IEltbXVub2xvZ3ksIERlcGFydG1lbnQgb2YgTWljcm9iaW9sb2d5IGFuZCBJbW11bm9iaW9sb2d5
LCBIYXJ2YXJkIE1lZGljYWwgU2Nob29sLCBCb3N0b24sIE1BLCBVU0EuJiN4RDtNb2xlY3VsYXIg
QmlvbG9neSBTZWN0aW9uLCBEaXZpc2lvbiBvZiBCaW9sb2dpY2FsIFNjaWVuY2VzLCBEZXBhcnRt
ZW50IG9mIENlbGx1bGFyIGFuZCBNb2xlY3VsYXIgTWVkaWNpbmUsIFVuaXZlcnNpdHkgb2YgQ2Fs
aWZvcm5pYSBTYW4gRGllZ28sIExhIEpvbGxhLCBDQSwgVVNBLiYjeEQ7RGVwYXJ0bWVudCBvZiBC
aW9sb2dpY2FsIFNjaWVuY2VzLCBEZXBhcnRtZW50IG9mIFN5c3RlbXMgQmlvbG9neSwgQ29sdW1i
aWEgVW5pdmVyc2l0eSwgTmV3IFlvcmssIE5ZLCBVU0EuIGRwZWVyQGJpb2xvZ3kuY29sdW1iaWEu
ZWR1LjwvYXV0aC1hZGRyZXNzPjx0aXRsZXM+PHRpdGxlPlN5c3RlbXMgYmlvbG9neS4gQ29uZGl0
aW9uYWwgZGVuc2l0eS1iYXNlZCBhbmFseXNpcyBvZiBUIGNlbGwgc2lnbmFsaW5nIGluIHNpbmds
ZS1jZWxsIGRhdGE8L3RpdGxlPjxzZWNvbmRhcnktdGl0bGU+U2NpZW5jZTwvc2Vjb25kYXJ5LXRp
dGxlPjwvdGl0bGVzPjxwZXJpb2RpY2FsPjxmdWxsLXRpdGxlPlNjaWVuY2U8L2Z1bGwtdGl0bGU+
PC9wZXJpb2RpY2FsPjxwYWdlcz4xMjUwNjg5PC9wYWdlcz48dm9sdW1lPjM0Njwvdm9sdW1lPjxu
dW1iZXI+NjIxMzwvbnVtYmVyPjxlZGl0aW9uPjIwMTQvMTAvMjU8L2VkaXRpb24+PGtleXdvcmRz
PjxrZXl3b3JkPkFuaW1hbHM8L2tleXdvcmQ+PGtleXdvcmQ+Q0Q0LVBvc2l0aXZlIFQtTHltcGhv
Y3l0ZXMvKmltbXVub2xvZ3k8L2tleXdvcmQ+PGtleXdvcmQ+Q29tcHV0ZXIgU2ltdWxhdGlvbjwv
a2V5d29yZD48a2V5d29yZD5JbWFnZSBDeXRvbWV0cnk8L2tleXdvcmQ+PGtleXdvcmQ+TWFsZTwv
a2V5d29yZD48a2V5d29yZD5NaWNlPC9rZXl3b3JkPjxrZXl3b3JkPk1pY2UsIE11dGFudCBTdHJh
aW5zPC9rZXl3b3JkPjxrZXl3b3JkPk1pdG9nZW4tQWN0aXZhdGVkIFByb3RlaW4gS2luYXNlIDEv
Z2VuZXRpY3M8L2tleXdvcmQ+PGtleXdvcmQ+UmVjZXB0b3JzLCBBbnRpZ2VuLCBULUNlbGwvKm1l
dGFib2xpc208L2tleXdvcmQ+PGtleXdvcmQ+Umlib3NvbWFsIFByb3RlaW4gUzYvbWV0YWJvbGlz
bTwva2V5d29yZD48a2V5d29yZD5TaWduYWwgVHJhbnNkdWN0aW9uPC9rZXl3b3JkPjxrZXl3b3Jk
PlNpbmdsZS1DZWxsIEFuYWx5c2lzLyptZXRob2RzPC9rZXl3b3JkPjxrZXl3b3JkPlN5c3RlbXMg
QmlvbG9neS8qbWV0aG9kczwva2V5d29yZD48a2V5d29yZD5lSUYtMiBLaW5hc2UvbWV0YWJvbGlz
bTwva2V5d29yZD48L2tleXdvcmRzPjxkYXRlcz48eWVhcj4yMDE0PC95ZWFyPjxwdWItZGF0ZXM+
PGRhdGU+Tm92IDI4PC9kYXRlPjwvcHViLWRhdGVzPjwvZGF0ZXM+PGlzYm4+MTA5NS05MjAzIChF
bGVjdHJvbmljKSYjeEQ7MDAzNi04MDc1IChMaW5raW5nKTwvaXNibj48YWNjZXNzaW9uLW51bT4y
NTM0MjY1OTwvYWNjZXNzaW9uLW51bT48dXJscz48cmVsYXRlZC11cmxzPjx1cmw+aHR0cHM6Ly93
d3cubmNiaS5ubG0ubmloLmdvdi9wdWJtZWQvMjUzNDI2NTk8L3VybD48L3JlbGF0ZWQtdXJscz48
L3VybHM+PGN1c3RvbTI+UE1DNDMzNDE1NTwvY3VzdG9tMj48ZWxlY3Ryb25pYy1yZXNvdXJjZS1u
dW0+MTAuMTEyNi9zY2llbmNlLjEyNTA2ODk8L2VsZWN0cm9uaWMtcmVzb3VyY2UtbnVtPjwvcmVj
b3JkPjwvQ2l0ZT48L0VuZE5vdGU+
</w:fldData>
        </w:fldChar>
      </w:r>
      <w:r w:rsidR="00930FB6">
        <w:rPr>
          <w:rFonts w:ascii="Arial" w:hAnsi="Arial" w:cs="Arial"/>
        </w:rPr>
        <w:instrText xml:space="preserve"> ADDIN EN.CITE </w:instrText>
      </w:r>
      <w:r w:rsidR="00930FB6">
        <w:rPr>
          <w:rFonts w:ascii="Arial" w:hAnsi="Arial" w:cs="Arial"/>
        </w:rPr>
        <w:fldChar w:fldCharType="begin">
          <w:fldData xml:space="preserve">PEVuZE5vdGU+PENpdGU+PEF1dGhvcj5LcmlzaG5hc3dhbXk8L0F1dGhvcj48WWVhcj4yMDE0PC9Z
ZWFyPjxSZWNOdW0+MTc4PC9SZWNOdW0+PERpc3BsYXlUZXh0PlsxMTddPC9EaXNwbGF5VGV4dD48
cmVjb3JkPjxyZWMtbnVtYmVyPjE3ODwvcmVjLW51bWJlcj48Zm9yZWlnbi1rZXlzPjxrZXkgYXBw
PSJFTiIgZGItaWQ9InpzcHB4MjVmb2ZmdHp4ZWU5NWZ4MjlwOHRhdGY1dnZhd3R2cCIgdGltZXN0
YW1wPSIwIj4xNzg8L2tleT48L2ZvcmVpZ24ta2V5cz48cmVmLXR5cGUgbmFtZT0iSm91cm5hbCBB
cnRpY2xlIj4xNzwvcmVmLXR5cGU+PGNvbnRyaWJ1dG9ycz48YXV0aG9ycz48YXV0aG9yPktyaXNo
bmFzd2FteSwgUy48L2F1dGhvcj48YXV0aG9yPlNwaXR6ZXIsIE0uIEguPC9hdXRob3I+PGF1dGhv
cj5NaW5ndWVuZWF1LCBNLjwvYXV0aG9yPjxhdXRob3I+QmVuZGFsbCwgUy4gQy48L2F1dGhvcj48
YXV0aG9yPkxpdHZpbiwgTy48L2F1dGhvcj48YXV0aG9yPlN0b25lLCBFLjwvYXV0aG9yPjxhdXRo
b3I+UGUmYXBvcztlciwgRC48L2F1dGhvcj48YXV0aG9yPk5vbGFuLCBHLiBQLjwvYXV0aG9yPjwv
YXV0aG9ycz48L2NvbnRyaWJ1dG9ycz48YXV0aC1hZGRyZXNzPkRlcGFydG1lbnQgb2YgQmlvbG9n
aWNhbCBTY2llbmNlcywgRGVwYXJ0bWVudCBvZiBTeXN0ZW1zIEJpb2xvZ3ksIENvbHVtYmlhIFVu
aXZlcnNpdHksIE5ldyBZb3JrLCBOWSwgVVNBLiYjeEQ7QmF4dGVyIExhYm9yYXRvcnkgaW4gU3Rl
bSBDZWxsIEJpb2xvZ3ksIERlcGFydG1lbnQgb2YgTWljcm9iaW9sb2d5IGFuZCBJbW11bm9sb2d5
LCBTdGFuZm9yZCBVbml2ZXJzaXR5LCBTdGFuZm9yZCwgQ0EsIFVTQS4mI3hEO0RpdmlzaW9uIG9m
IEltbXVub2xvZ3ksIERlcGFydG1lbnQgb2YgTWljcm9iaW9sb2d5IGFuZCBJbW11bm9iaW9sb2d5
LCBIYXJ2YXJkIE1lZGljYWwgU2Nob29sLCBCb3N0b24sIE1BLCBVU0EuJiN4RDtNb2xlY3VsYXIg
QmlvbG9neSBTZWN0aW9uLCBEaXZpc2lvbiBvZiBCaW9sb2dpY2FsIFNjaWVuY2VzLCBEZXBhcnRt
ZW50IG9mIENlbGx1bGFyIGFuZCBNb2xlY3VsYXIgTWVkaWNpbmUsIFVuaXZlcnNpdHkgb2YgQ2Fs
aWZvcm5pYSBTYW4gRGllZ28sIExhIEpvbGxhLCBDQSwgVVNBLiYjeEQ7RGVwYXJ0bWVudCBvZiBC
aW9sb2dpY2FsIFNjaWVuY2VzLCBEZXBhcnRtZW50IG9mIFN5c3RlbXMgQmlvbG9neSwgQ29sdW1i
aWEgVW5pdmVyc2l0eSwgTmV3IFlvcmssIE5ZLCBVU0EuIGRwZWVyQGJpb2xvZ3kuY29sdW1iaWEu
ZWR1LjwvYXV0aC1hZGRyZXNzPjx0aXRsZXM+PHRpdGxlPlN5c3RlbXMgYmlvbG9neS4gQ29uZGl0
aW9uYWwgZGVuc2l0eS1iYXNlZCBhbmFseXNpcyBvZiBUIGNlbGwgc2lnbmFsaW5nIGluIHNpbmds
ZS1jZWxsIGRhdGE8L3RpdGxlPjxzZWNvbmRhcnktdGl0bGU+U2NpZW5jZTwvc2Vjb25kYXJ5LXRp
dGxlPjwvdGl0bGVzPjxwZXJpb2RpY2FsPjxmdWxsLXRpdGxlPlNjaWVuY2U8L2Z1bGwtdGl0bGU+
PC9wZXJpb2RpY2FsPjxwYWdlcz4xMjUwNjg5PC9wYWdlcz48dm9sdW1lPjM0Njwvdm9sdW1lPjxu
dW1iZXI+NjIxMzwvbnVtYmVyPjxlZGl0aW9uPjIwMTQvMTAvMjU8L2VkaXRpb24+PGtleXdvcmRz
PjxrZXl3b3JkPkFuaW1hbHM8L2tleXdvcmQ+PGtleXdvcmQ+Q0Q0LVBvc2l0aXZlIFQtTHltcGhv
Y3l0ZXMvKmltbXVub2xvZ3k8L2tleXdvcmQ+PGtleXdvcmQ+Q29tcHV0ZXIgU2ltdWxhdGlvbjwv
a2V5d29yZD48a2V5d29yZD5JbWFnZSBDeXRvbWV0cnk8L2tleXdvcmQ+PGtleXdvcmQ+TWFsZTwv
a2V5d29yZD48a2V5d29yZD5NaWNlPC9rZXl3b3JkPjxrZXl3b3JkPk1pY2UsIE11dGFudCBTdHJh
aW5zPC9rZXl3b3JkPjxrZXl3b3JkPk1pdG9nZW4tQWN0aXZhdGVkIFByb3RlaW4gS2luYXNlIDEv
Z2VuZXRpY3M8L2tleXdvcmQ+PGtleXdvcmQ+UmVjZXB0b3JzLCBBbnRpZ2VuLCBULUNlbGwvKm1l
dGFib2xpc208L2tleXdvcmQ+PGtleXdvcmQ+Umlib3NvbWFsIFByb3RlaW4gUzYvbWV0YWJvbGlz
bTwva2V5d29yZD48a2V5d29yZD5TaWduYWwgVHJhbnNkdWN0aW9uPC9rZXl3b3JkPjxrZXl3b3Jk
PlNpbmdsZS1DZWxsIEFuYWx5c2lzLyptZXRob2RzPC9rZXl3b3JkPjxrZXl3b3JkPlN5c3RlbXMg
QmlvbG9neS8qbWV0aG9kczwva2V5d29yZD48a2V5d29yZD5lSUYtMiBLaW5hc2UvbWV0YWJvbGlz
bTwva2V5d29yZD48L2tleXdvcmRzPjxkYXRlcz48eWVhcj4yMDE0PC95ZWFyPjxwdWItZGF0ZXM+
PGRhdGU+Tm92IDI4PC9kYXRlPjwvcHViLWRhdGVzPjwvZGF0ZXM+PGlzYm4+MTA5NS05MjAzIChF
bGVjdHJvbmljKSYjeEQ7MDAzNi04MDc1IChMaW5raW5nKTwvaXNibj48YWNjZXNzaW9uLW51bT4y
NTM0MjY1OTwvYWNjZXNzaW9uLW51bT48dXJscz48cmVsYXRlZC11cmxzPjx1cmw+aHR0cHM6Ly93
d3cubmNiaS5ubG0ubmloLmdvdi9wdWJtZWQvMjUzNDI2NTk8L3VybD48L3JlbGF0ZWQtdXJscz48
L3VybHM+PGN1c3RvbTI+UE1DNDMzNDE1NTwvY3VzdG9tMj48ZWxlY3Ryb25pYy1yZXNvdXJjZS1u
dW0+MTAuMTEyNi9zY2llbmNlLjEyNTA2ODk8L2VsZWN0cm9uaWMtcmVzb3VyY2UtbnVtPjwvcmVj
b3JkPjwvQ2l0ZT48L0VuZE5vdGU+
</w:fldData>
        </w:fldChar>
      </w:r>
      <w:r w:rsidR="00930FB6">
        <w:rPr>
          <w:rFonts w:ascii="Arial" w:hAnsi="Arial" w:cs="Arial"/>
        </w:rPr>
        <w:instrText xml:space="preserve"> ADDIN EN.CITE.DATA </w:instrText>
      </w:r>
      <w:r w:rsidR="00930FB6">
        <w:rPr>
          <w:rFonts w:ascii="Arial" w:hAnsi="Arial" w:cs="Arial"/>
        </w:rPr>
      </w:r>
      <w:r w:rsidR="00930FB6">
        <w:rPr>
          <w:rFonts w:ascii="Arial" w:hAnsi="Arial" w:cs="Arial"/>
        </w:rPr>
        <w:fldChar w:fldCharType="end"/>
      </w:r>
      <w:r w:rsidR="0019774E" w:rsidRPr="00F506E3">
        <w:rPr>
          <w:rFonts w:ascii="Arial" w:hAnsi="Arial" w:cs="Arial"/>
        </w:rPr>
      </w:r>
      <w:r w:rsidR="0019774E" w:rsidRPr="00F506E3">
        <w:rPr>
          <w:rFonts w:ascii="Arial" w:hAnsi="Arial" w:cs="Arial"/>
        </w:rPr>
        <w:fldChar w:fldCharType="separate"/>
      </w:r>
      <w:r w:rsidR="00930FB6">
        <w:rPr>
          <w:rFonts w:ascii="Arial" w:hAnsi="Arial" w:cs="Arial"/>
          <w:noProof/>
        </w:rPr>
        <w:t>[117]</w:t>
      </w:r>
      <w:r w:rsidR="0019774E" w:rsidRPr="00F506E3">
        <w:rPr>
          <w:rFonts w:ascii="Arial" w:hAnsi="Arial" w:cs="Arial"/>
        </w:rPr>
        <w:fldChar w:fldCharType="end"/>
      </w:r>
      <w:r w:rsidR="009D4366" w:rsidRPr="00A81A36">
        <w:rPr>
          <w:rFonts w:ascii="Arial" w:eastAsia="Arial" w:hAnsi="Arial" w:cs="Arial"/>
          <w:color w:val="000000"/>
        </w:rPr>
        <w:t xml:space="preserve">. </w:t>
      </w:r>
      <w:r w:rsidR="009D4366" w:rsidRPr="00324B0C">
        <w:rPr>
          <w:rFonts w:ascii="Arial" w:eastAsia="Arial" w:hAnsi="Arial" w:cs="Arial"/>
          <w:color w:val="000000"/>
        </w:rPr>
        <w:t xml:space="preserve"> CNNC was also applied for causality prediction between two genes, that is if two genes regulate each other and if they do, which gene is the regulator. The grou</w:t>
      </w:r>
      <w:r w:rsidR="00F6434C" w:rsidRPr="00324B0C">
        <w:rPr>
          <w:rFonts w:ascii="Arial" w:eastAsia="Arial" w:hAnsi="Arial" w:cs="Arial"/>
          <w:color w:val="000000"/>
        </w:rPr>
        <w:t>n</w:t>
      </w:r>
      <w:r w:rsidR="009D4366" w:rsidRPr="00324B0C">
        <w:rPr>
          <w:rFonts w:ascii="Arial" w:eastAsia="Arial" w:hAnsi="Arial" w:cs="Arial"/>
          <w:color w:val="000000"/>
        </w:rPr>
        <w:t>d tru</w:t>
      </w:r>
      <w:r w:rsidR="00D70B68" w:rsidRPr="00324B0C">
        <w:rPr>
          <w:rFonts w:ascii="Arial" w:eastAsia="Arial" w:hAnsi="Arial" w:cs="Arial"/>
          <w:color w:val="000000"/>
        </w:rPr>
        <w:t>th</w:t>
      </w:r>
      <w:r w:rsidR="009D4366" w:rsidRPr="00324B0C">
        <w:rPr>
          <w:rFonts w:ascii="Arial" w:eastAsia="Arial" w:hAnsi="Arial" w:cs="Arial"/>
          <w:color w:val="000000"/>
        </w:rPr>
        <w:t xml:space="preserve"> causal relationships were also obtained from the KEGG and </w:t>
      </w:r>
      <w:proofErr w:type="spellStart"/>
      <w:r w:rsidR="009D4366" w:rsidRPr="00324B0C">
        <w:rPr>
          <w:rFonts w:ascii="Arial" w:eastAsia="Arial" w:hAnsi="Arial" w:cs="Arial"/>
          <w:color w:val="000000"/>
        </w:rPr>
        <w:t>Reactome</w:t>
      </w:r>
      <w:proofErr w:type="spellEnd"/>
      <w:r w:rsidR="009D4366" w:rsidRPr="00324B0C">
        <w:rPr>
          <w:rFonts w:ascii="Arial" w:eastAsia="Arial" w:hAnsi="Arial" w:cs="Arial"/>
          <w:color w:val="000000"/>
        </w:rPr>
        <w:t xml:space="preserve"> datasets</w:t>
      </w:r>
      <w:r w:rsidR="009D4366" w:rsidRPr="009D4366">
        <w:rPr>
          <w:rFonts w:ascii="Arial" w:eastAsia="Arial" w:hAnsi="Arial" w:cs="Arial"/>
          <w:color w:val="000000"/>
        </w:rPr>
        <w:t>.</w:t>
      </w:r>
      <w:r w:rsidR="00D70B68" w:rsidRPr="00D70B68">
        <w:rPr>
          <w:rFonts w:ascii="Arial" w:eastAsia="Arial" w:hAnsi="Arial" w:cs="Arial"/>
          <w:color w:val="000000"/>
        </w:rPr>
        <w:t xml:space="preserve"> </w:t>
      </w:r>
      <w:r w:rsidR="000279F8">
        <w:rPr>
          <w:rFonts w:ascii="Arial" w:eastAsia="Arial" w:hAnsi="Arial" w:cs="Arial"/>
          <w:color w:val="000000"/>
        </w:rPr>
        <w:t xml:space="preserve">Again, CNNC reported better </w:t>
      </w:r>
      <w:r w:rsidR="000279F8">
        <w:rPr>
          <w:rFonts w:ascii="Arial" w:eastAsia="Arial" w:hAnsi="Arial" w:cs="Arial"/>
          <w:color w:val="000000"/>
        </w:rPr>
        <w:lastRenderedPageBreak/>
        <w:t>performance than</w:t>
      </w:r>
      <w:r w:rsidR="00324B0C">
        <w:rPr>
          <w:rFonts w:ascii="Arial" w:eastAsia="Arial" w:hAnsi="Arial" w:cs="Arial"/>
          <w:color w:val="000000"/>
        </w:rPr>
        <w:t xml:space="preserve"> BDN</w:t>
      </w:r>
      <w:r w:rsidR="003C41D0">
        <w:rPr>
          <w:rFonts w:ascii="Arial" w:eastAsia="Arial" w:hAnsi="Arial" w:cs="Arial"/>
          <w:color w:val="000000"/>
        </w:rPr>
        <w:t xml:space="preserve">, the common method developed to learn casual </w:t>
      </w:r>
      <w:proofErr w:type="spellStart"/>
      <w:r w:rsidR="003C41D0">
        <w:rPr>
          <w:rFonts w:ascii="Arial" w:eastAsia="Arial" w:hAnsi="Arial" w:cs="Arial"/>
          <w:color w:val="000000"/>
        </w:rPr>
        <w:t>relationshop</w:t>
      </w:r>
      <w:proofErr w:type="spellEnd"/>
      <w:r w:rsidR="003C41D0">
        <w:rPr>
          <w:rFonts w:ascii="Arial" w:eastAsia="Arial" w:hAnsi="Arial" w:cs="Arial"/>
          <w:color w:val="000000"/>
        </w:rPr>
        <w:t xml:space="preserve"> from gene expression data</w:t>
      </w:r>
      <w:r w:rsidR="00324B0C">
        <w:rPr>
          <w:rFonts w:ascii="Arial" w:eastAsia="Arial" w:hAnsi="Arial" w:cs="Arial"/>
          <w:color w:val="000000"/>
        </w:rPr>
        <w:t>.</w:t>
      </w:r>
      <w:r w:rsidR="000279F8">
        <w:rPr>
          <w:rFonts w:ascii="Arial" w:eastAsia="Arial" w:hAnsi="Arial" w:cs="Arial"/>
          <w:color w:val="000000"/>
        </w:rPr>
        <w:t xml:space="preserve"> </w:t>
      </w:r>
      <w:r w:rsidR="009D4366" w:rsidRPr="003C41D0">
        <w:rPr>
          <w:rFonts w:ascii="Arial" w:eastAsia="Arial" w:hAnsi="Arial" w:cs="Arial"/>
          <w:color w:val="000000"/>
        </w:rPr>
        <w:t xml:space="preserve">CNNC was </w:t>
      </w:r>
      <w:r w:rsidR="00297187" w:rsidRPr="003C41D0">
        <w:rPr>
          <w:rFonts w:ascii="Arial" w:eastAsia="Arial" w:hAnsi="Arial" w:cs="Arial"/>
          <w:color w:val="000000"/>
        </w:rPr>
        <w:t xml:space="preserve">finally </w:t>
      </w:r>
      <w:r w:rsidR="009D4366" w:rsidRPr="003C41D0">
        <w:rPr>
          <w:rFonts w:ascii="Arial" w:eastAsia="Arial" w:hAnsi="Arial" w:cs="Arial"/>
          <w:color w:val="000000"/>
        </w:rPr>
        <w:t xml:space="preserve">trained </w:t>
      </w:r>
      <w:r w:rsidR="000279F8" w:rsidRPr="003C41D0">
        <w:rPr>
          <w:rFonts w:ascii="Arial" w:eastAsia="Arial" w:hAnsi="Arial" w:cs="Arial"/>
          <w:color w:val="000000"/>
        </w:rPr>
        <w:t xml:space="preserve">to </w:t>
      </w:r>
      <w:r w:rsidR="009D4366" w:rsidRPr="003C41D0">
        <w:rPr>
          <w:rFonts w:ascii="Arial" w:eastAsia="Arial" w:hAnsi="Arial" w:cs="Arial"/>
          <w:color w:val="000000"/>
        </w:rPr>
        <w:t xml:space="preserve">assign 3 essential cell functions </w:t>
      </w:r>
      <w:r w:rsidR="00954782">
        <w:rPr>
          <w:rFonts w:ascii="Arial" w:eastAsia="Arial" w:hAnsi="Arial" w:cs="Arial"/>
          <w:color w:val="000000"/>
        </w:rPr>
        <w:t>(</w:t>
      </w:r>
      <w:r w:rsidR="009D4366" w:rsidRPr="003C41D0">
        <w:rPr>
          <w:rFonts w:ascii="Arial" w:eastAsia="Arial" w:hAnsi="Arial" w:cs="Arial"/>
          <w:color w:val="000000"/>
        </w:rPr>
        <w:t xml:space="preserve">cell </w:t>
      </w:r>
      <w:r w:rsidR="009D4366" w:rsidRPr="00954782">
        <w:rPr>
          <w:rFonts w:ascii="Arial" w:eastAsia="Arial" w:hAnsi="Arial" w:cs="Arial"/>
          <w:color w:val="000000"/>
        </w:rPr>
        <w:t>cycle, circadian rhythm, and immune system</w:t>
      </w:r>
      <w:r w:rsidR="00954782">
        <w:rPr>
          <w:rFonts w:ascii="Arial" w:eastAsia="Arial" w:hAnsi="Arial" w:cs="Arial"/>
          <w:color w:val="000000"/>
        </w:rPr>
        <w:t>)</w:t>
      </w:r>
      <w:r w:rsidR="003C41D0" w:rsidRPr="00954782">
        <w:rPr>
          <w:rFonts w:ascii="Arial" w:eastAsia="Arial" w:hAnsi="Arial" w:cs="Arial"/>
          <w:color w:val="000000"/>
        </w:rPr>
        <w:t xml:space="preserve"> to genes</w:t>
      </w:r>
      <w:r w:rsidR="009D4366" w:rsidRPr="00954782">
        <w:rPr>
          <w:rFonts w:ascii="Arial" w:eastAsia="Arial" w:hAnsi="Arial" w:cs="Arial"/>
          <w:color w:val="000000"/>
        </w:rPr>
        <w:t xml:space="preserve">. </w:t>
      </w:r>
      <w:r w:rsidR="00954782">
        <w:rPr>
          <w:rFonts w:ascii="Arial" w:eastAsia="Arial" w:hAnsi="Arial" w:cs="Arial"/>
          <w:color w:val="000000"/>
        </w:rPr>
        <w:t xml:space="preserve">This is achieved by training CNNC </w:t>
      </w:r>
      <w:r w:rsidR="00117519">
        <w:rPr>
          <w:rFonts w:ascii="Arial" w:eastAsia="Arial" w:hAnsi="Arial" w:cs="Arial"/>
          <w:color w:val="000000"/>
        </w:rPr>
        <w:t>to predict</w:t>
      </w:r>
      <w:r w:rsidR="00954782">
        <w:rPr>
          <w:rFonts w:ascii="Arial" w:eastAsia="Arial" w:hAnsi="Arial" w:cs="Arial"/>
          <w:color w:val="000000"/>
        </w:rPr>
        <w:t xml:space="preserve"> pair of genes from same function </w:t>
      </w:r>
      <w:r w:rsidR="00117519">
        <w:rPr>
          <w:rFonts w:ascii="Arial" w:eastAsia="Arial" w:hAnsi="Arial" w:cs="Arial"/>
          <w:color w:val="000000"/>
        </w:rPr>
        <w:t>(</w:t>
      </w:r>
      <w:proofErr w:type="gramStart"/>
      <w:r w:rsidR="00117519">
        <w:rPr>
          <w:rFonts w:ascii="Arial" w:eastAsia="Arial" w:hAnsi="Arial" w:cs="Arial"/>
          <w:color w:val="000000"/>
        </w:rPr>
        <w:t>e.g.</w:t>
      </w:r>
      <w:proofErr w:type="gramEnd"/>
      <w:r w:rsidR="00117519">
        <w:rPr>
          <w:rFonts w:ascii="Arial" w:eastAsia="Arial" w:hAnsi="Arial" w:cs="Arial"/>
          <w:color w:val="000000"/>
        </w:rPr>
        <w:t xml:space="preserve"> Cell Cycle defined by </w:t>
      </w:r>
      <w:proofErr w:type="spellStart"/>
      <w:r w:rsidR="00117519">
        <w:rPr>
          <w:rFonts w:ascii="Arial" w:eastAsia="Arial" w:hAnsi="Arial" w:cs="Arial"/>
          <w:color w:val="000000"/>
        </w:rPr>
        <w:t>mSigDB</w:t>
      </w:r>
      <w:proofErr w:type="spellEnd"/>
      <w:r w:rsidR="00117519">
        <w:rPr>
          <w:rFonts w:ascii="Arial" w:eastAsia="Arial" w:hAnsi="Arial" w:cs="Arial"/>
          <w:color w:val="000000"/>
        </w:rPr>
        <w:t xml:space="preserve"> from </w:t>
      </w:r>
      <w:r w:rsidR="00117519" w:rsidRPr="003C41D0">
        <w:rPr>
          <w:rFonts w:ascii="Arial" w:eastAsia="Arial" w:hAnsi="Arial" w:cs="Arial"/>
          <w:color w:val="000000"/>
        </w:rPr>
        <w:t>gene set enrichment analysis (GSEA)</w:t>
      </w:r>
      <w:r w:rsidR="00117519" w:rsidRPr="00F818D1">
        <w:rPr>
          <w:rFonts w:ascii="Arial" w:hAnsi="Arial" w:cs="Arial"/>
        </w:rPr>
        <w:t xml:space="preserve"> </w:t>
      </w:r>
      <w:r w:rsidR="00117519" w:rsidRPr="00F818D1">
        <w:rPr>
          <w:rFonts w:ascii="Arial" w:hAnsi="Arial" w:cs="Arial"/>
        </w:rPr>
        <w:fldChar w:fldCharType="begin">
          <w:fldData xml:space="preserve">PEVuZE5vdGU+PENpdGU+PEF1dGhvcj5TdWJyYW1hbmlhbjwvQXV0aG9yPjxZZWFyPjIwMDU8L1ll
YXI+PFJlY051bT4yMDA8L1JlY051bT48RGlzcGxheVRleHQ+WzEyMV08L0Rpc3BsYXlUZXh0Pjxy
ZWNvcmQ+PHJlYy1udW1iZXI+MjAwPC9yZWMtbnVtYmVyPjxmb3JlaWduLWtleXM+PGtleSBhcHA9
IkVOIiBkYi1pZD0ienNwcHgyNWZvZmZ0enhlZTk1ZngyOXA4dGF0ZjV2dmF3dHZwIiB0aW1lc3Rh
bXA9IjE2Mjg4MTM1MTMiPjIwMDwva2V5PjwvZm9yZWlnbi1rZXlzPjxyZWYtdHlwZSBuYW1lPSJK
b3VybmFsIEFydGljbGUiPjE3PC9yZWYtdHlwZT48Y29udHJpYnV0b3JzPjxhdXRob3JzPjxhdXRo
b3I+U3VicmFtYW5pYW4sIEEuPC9hdXRob3I+PGF1dGhvcj5UYW1heW8sIFAuPC9hdXRob3I+PGF1
dGhvcj5Nb290aGEsIFYuIEsuPC9hdXRob3I+PGF1dGhvcj5NdWtoZXJqZWUsIFMuPC9hdXRob3I+
PGF1dGhvcj5FYmVydCwgQi4gTC48L2F1dGhvcj48YXV0aG9yPkdpbGxldHRlLCBNLiBBLjwvYXV0
aG9yPjxhdXRob3I+UGF1bG92aWNoLCBBLjwvYXV0aG9yPjxhdXRob3I+UG9tZXJveSwgUy4gTC48
L2F1dGhvcj48YXV0aG9yPkdvbHViLCBULiBSLjwvYXV0aG9yPjxhdXRob3I+TGFuZGVyLCBFLiBT
LjwvYXV0aG9yPjxhdXRob3I+TWVzaXJvdiwgSi4gUC48L2F1dGhvcj48L2F1dGhvcnM+PC9jb250
cmlidXRvcnM+PGF1dGgtYWRkcmVzcz5Ccm9hZCBJbnN0aXR1dGUgb2YgTWFzc2FjaHVzZXR0cyBJ
bnN0aXR1dGUgb2YgVGVjaG5vbG9neSBhbmQgSGFydmFyZCwgMzIwIENoYXJsZXMgU3RyZWV0LCBD
YW1icmlkZ2UsIE1BIDAyMTQxLCBVU0EuPC9hdXRoLWFkZHJlc3M+PHRpdGxlcz48dGl0bGU+R2Vu
ZSBzZXQgZW5yaWNobWVudCBhbmFseXNpczogYSBrbm93bGVkZ2UtYmFzZWQgYXBwcm9hY2ggZm9y
IGludGVycHJldGluZyBnZW5vbWUtd2lkZSBleHByZXNzaW9uIHByb2ZpbGVzPC90aXRsZT48c2Vj
b25kYXJ5LXRpdGxlPlByb2MgTmF0bCBBY2FkIFNjaSBVIFMgQTwvc2Vjb25kYXJ5LXRpdGxlPjwv
dGl0bGVzPjxwZXJpb2RpY2FsPjxmdWxsLXRpdGxlPlByb2MgTmF0bCBBY2FkIFNjaSBVIFMgQTwv
ZnVsbC10aXRsZT48L3BlcmlvZGljYWw+PHBhZ2VzPjE1NTQ1LTUwPC9wYWdlcz48dm9sdW1lPjEw
Mjwvdm9sdW1lPjxudW1iZXI+NDM8L251bWJlcj48ZWRpdGlvbj4yMDA1LzEwLzA0PC9lZGl0aW9u
PjxrZXl3b3Jkcz48a2V5d29yZD5DZWxsIExpbmUsIFR1bW9yPC9rZXl3b3JkPjxrZXl3b3JkPkZl
bWFsZTwva2V5d29yZD48a2V5d29yZD5HZW5lIEV4cHJlc3Npb24gUHJvZmlsaW5nLyptZXRob2Rz
PC9rZXl3b3JkPjxrZXl3b3JkPkdlbmVzLCBwNTMvcGh5c2lvbG9neTwva2V5d29yZD48a2V5d29y
ZD5HZW5vbWU8L2tleXdvcmQ+PGtleXdvcmQ+SHVtYW5zPC9rZXl3b3JkPjxrZXl3b3JkPkxldWtl
bWlhLCBNeWVsb2lkLCBBY3V0ZS9nZW5ldGljczwva2V5d29yZD48a2V5d29yZD5MdW5nIE5lb3Bs
YXNtcy9nZW5ldGljcy9tb3J0YWxpdHk8L2tleXdvcmQ+PGtleXdvcmQ+TWFsZTwva2V5d29yZD48
a2V5d29yZD4qT2xpZ29udWNsZW90aWRlIEFycmF5IFNlcXVlbmNlIEFuYWx5c2lzPC9rZXl3b3Jk
PjxrZXl3b3JkPlByZWN1cnNvciBDZWxsIEx5bXBob2JsYXN0aWMgTGV1a2VtaWEtTHltcGhvbWEv
Z2VuZXRpY3M8L2tleXdvcmQ+PC9rZXl3b3Jkcz48ZGF0ZXM+PHllYXI+MjAwNTwveWVhcj48cHVi
LWRhdGVzPjxkYXRlPk9jdCAyNTwvZGF0ZT48L3B1Yi1kYXRlcz48L2RhdGVzPjxpc2JuPjAwMjct
ODQyNCAoUHJpbnQpJiN4RDswMDI3LTg0MjQgKExpbmtpbmcpPC9pc2JuPjxhY2Nlc3Npb24tbnVt
PjE2MTk5NTE3PC9hY2Nlc3Npb24tbnVtPjx1cmxzPjxyZWxhdGVkLXVybHM+PHVybD5odHRwczov
L3d3dy5uY2JpLm5sbS5uaWguZ292L3B1Ym1lZC8xNjE5OTUxNzwvdXJsPjwvcmVsYXRlZC11cmxz
PjwvdXJscz48Y3VzdG9tMj5QTUMxMjM5ODk2PC9jdXN0b20yPjxlbGVjdHJvbmljLXJlc291cmNl
LW51bT4xMC4xMDczL3BuYXMuMDUwNjU4MDEwMjwvZWxlY3Ryb25pYy1yZXNvdXJjZS1udW0+PC9y
ZWNvcmQ+PC9DaXRlPjwvRW5kTm90ZT4A
</w:fldData>
        </w:fldChar>
      </w:r>
      <w:r w:rsidR="00930FB6">
        <w:rPr>
          <w:rFonts w:ascii="Arial" w:hAnsi="Arial" w:cs="Arial"/>
        </w:rPr>
        <w:instrText xml:space="preserve"> ADDIN EN.CITE </w:instrText>
      </w:r>
      <w:r w:rsidR="00930FB6">
        <w:rPr>
          <w:rFonts w:ascii="Arial" w:hAnsi="Arial" w:cs="Arial"/>
        </w:rPr>
        <w:fldChar w:fldCharType="begin">
          <w:fldData xml:space="preserve">PEVuZE5vdGU+PENpdGU+PEF1dGhvcj5TdWJyYW1hbmlhbjwvQXV0aG9yPjxZZWFyPjIwMDU8L1ll
YXI+PFJlY051bT4yMDA8L1JlY051bT48RGlzcGxheVRleHQ+WzEyMV08L0Rpc3BsYXlUZXh0Pjxy
ZWNvcmQ+PHJlYy1udW1iZXI+MjAwPC9yZWMtbnVtYmVyPjxmb3JlaWduLWtleXM+PGtleSBhcHA9
IkVOIiBkYi1pZD0ienNwcHgyNWZvZmZ0enhlZTk1ZngyOXA4dGF0ZjV2dmF3dHZwIiB0aW1lc3Rh
bXA9IjE2Mjg4MTM1MTMiPjIwMDwva2V5PjwvZm9yZWlnbi1rZXlzPjxyZWYtdHlwZSBuYW1lPSJK
b3VybmFsIEFydGljbGUiPjE3PC9yZWYtdHlwZT48Y29udHJpYnV0b3JzPjxhdXRob3JzPjxhdXRo
b3I+U3VicmFtYW5pYW4sIEEuPC9hdXRob3I+PGF1dGhvcj5UYW1heW8sIFAuPC9hdXRob3I+PGF1
dGhvcj5Nb290aGEsIFYuIEsuPC9hdXRob3I+PGF1dGhvcj5NdWtoZXJqZWUsIFMuPC9hdXRob3I+
PGF1dGhvcj5FYmVydCwgQi4gTC48L2F1dGhvcj48YXV0aG9yPkdpbGxldHRlLCBNLiBBLjwvYXV0
aG9yPjxhdXRob3I+UGF1bG92aWNoLCBBLjwvYXV0aG9yPjxhdXRob3I+UG9tZXJveSwgUy4gTC48
L2F1dGhvcj48YXV0aG9yPkdvbHViLCBULiBSLjwvYXV0aG9yPjxhdXRob3I+TGFuZGVyLCBFLiBT
LjwvYXV0aG9yPjxhdXRob3I+TWVzaXJvdiwgSi4gUC48L2F1dGhvcj48L2F1dGhvcnM+PC9jb250
cmlidXRvcnM+PGF1dGgtYWRkcmVzcz5Ccm9hZCBJbnN0aXR1dGUgb2YgTWFzc2FjaHVzZXR0cyBJ
bnN0aXR1dGUgb2YgVGVjaG5vbG9neSBhbmQgSGFydmFyZCwgMzIwIENoYXJsZXMgU3RyZWV0LCBD
YW1icmlkZ2UsIE1BIDAyMTQxLCBVU0EuPC9hdXRoLWFkZHJlc3M+PHRpdGxlcz48dGl0bGU+R2Vu
ZSBzZXQgZW5yaWNobWVudCBhbmFseXNpczogYSBrbm93bGVkZ2UtYmFzZWQgYXBwcm9hY2ggZm9y
IGludGVycHJldGluZyBnZW5vbWUtd2lkZSBleHByZXNzaW9uIHByb2ZpbGVzPC90aXRsZT48c2Vj
b25kYXJ5LXRpdGxlPlByb2MgTmF0bCBBY2FkIFNjaSBVIFMgQTwvc2Vjb25kYXJ5LXRpdGxlPjwv
dGl0bGVzPjxwZXJpb2RpY2FsPjxmdWxsLXRpdGxlPlByb2MgTmF0bCBBY2FkIFNjaSBVIFMgQTwv
ZnVsbC10aXRsZT48L3BlcmlvZGljYWw+PHBhZ2VzPjE1NTQ1LTUwPC9wYWdlcz48dm9sdW1lPjEw
Mjwvdm9sdW1lPjxudW1iZXI+NDM8L251bWJlcj48ZWRpdGlvbj4yMDA1LzEwLzA0PC9lZGl0aW9u
PjxrZXl3b3Jkcz48a2V5d29yZD5DZWxsIExpbmUsIFR1bW9yPC9rZXl3b3JkPjxrZXl3b3JkPkZl
bWFsZTwva2V5d29yZD48a2V5d29yZD5HZW5lIEV4cHJlc3Npb24gUHJvZmlsaW5nLyptZXRob2Rz
PC9rZXl3b3JkPjxrZXl3b3JkPkdlbmVzLCBwNTMvcGh5c2lvbG9neTwva2V5d29yZD48a2V5d29y
ZD5HZW5vbWU8L2tleXdvcmQ+PGtleXdvcmQ+SHVtYW5zPC9rZXl3b3JkPjxrZXl3b3JkPkxldWtl
bWlhLCBNeWVsb2lkLCBBY3V0ZS9nZW5ldGljczwva2V5d29yZD48a2V5d29yZD5MdW5nIE5lb3Bs
YXNtcy9nZW5ldGljcy9tb3J0YWxpdHk8L2tleXdvcmQ+PGtleXdvcmQ+TWFsZTwva2V5d29yZD48
a2V5d29yZD4qT2xpZ29udWNsZW90aWRlIEFycmF5IFNlcXVlbmNlIEFuYWx5c2lzPC9rZXl3b3Jk
PjxrZXl3b3JkPlByZWN1cnNvciBDZWxsIEx5bXBob2JsYXN0aWMgTGV1a2VtaWEtTHltcGhvbWEv
Z2VuZXRpY3M8L2tleXdvcmQ+PC9rZXl3b3Jkcz48ZGF0ZXM+PHllYXI+MjAwNTwveWVhcj48cHVi
LWRhdGVzPjxkYXRlPk9jdCAyNTwvZGF0ZT48L3B1Yi1kYXRlcz48L2RhdGVzPjxpc2JuPjAwMjct
ODQyNCAoUHJpbnQpJiN4RDswMDI3LTg0MjQgKExpbmtpbmcpPC9pc2JuPjxhY2Nlc3Npb24tbnVt
PjE2MTk5NTE3PC9hY2Nlc3Npb24tbnVtPjx1cmxzPjxyZWxhdGVkLXVybHM+PHVybD5odHRwczov
L3d3dy5uY2JpLm5sbS5uaWguZ292L3B1Ym1lZC8xNjE5OTUxNzwvdXJsPjwvcmVsYXRlZC11cmxz
PjwvdXJscz48Y3VzdG9tMj5QTUMxMjM5ODk2PC9jdXN0b20yPjxlbGVjdHJvbmljLXJlc291cmNl
LW51bT4xMC4xMDczL3BuYXMuMDUwNjU4MDEwMjwvZWxlY3Ryb25pYy1yZXNvdXJjZS1udW0+PC9y
ZWNvcmQ+PC9DaXRlPjwvRW5kTm90ZT4A
</w:fldData>
        </w:fldChar>
      </w:r>
      <w:r w:rsidR="00930FB6">
        <w:rPr>
          <w:rFonts w:ascii="Arial" w:hAnsi="Arial" w:cs="Arial"/>
        </w:rPr>
        <w:instrText xml:space="preserve"> ADDIN EN.CITE.DATA </w:instrText>
      </w:r>
      <w:r w:rsidR="00930FB6">
        <w:rPr>
          <w:rFonts w:ascii="Arial" w:hAnsi="Arial" w:cs="Arial"/>
        </w:rPr>
      </w:r>
      <w:r w:rsidR="00930FB6">
        <w:rPr>
          <w:rFonts w:ascii="Arial" w:hAnsi="Arial" w:cs="Arial"/>
        </w:rPr>
        <w:fldChar w:fldCharType="end"/>
      </w:r>
      <w:r w:rsidR="00117519" w:rsidRPr="00F818D1">
        <w:rPr>
          <w:rFonts w:ascii="Arial" w:hAnsi="Arial" w:cs="Arial"/>
        </w:rPr>
      </w:r>
      <w:r w:rsidR="00117519" w:rsidRPr="00F818D1">
        <w:rPr>
          <w:rFonts w:ascii="Arial" w:hAnsi="Arial" w:cs="Arial"/>
        </w:rPr>
        <w:fldChar w:fldCharType="separate"/>
      </w:r>
      <w:r w:rsidR="00930FB6">
        <w:rPr>
          <w:rFonts w:ascii="Arial" w:hAnsi="Arial" w:cs="Arial"/>
          <w:noProof/>
        </w:rPr>
        <w:t>[121]</w:t>
      </w:r>
      <w:r w:rsidR="00117519" w:rsidRPr="00F818D1">
        <w:rPr>
          <w:rFonts w:ascii="Arial" w:hAnsi="Arial" w:cs="Arial"/>
        </w:rPr>
        <w:fldChar w:fldCharType="end"/>
      </w:r>
      <w:r w:rsidR="00117519">
        <w:rPr>
          <w:rFonts w:ascii="Arial" w:eastAsia="Arial" w:hAnsi="Arial" w:cs="Arial"/>
          <w:color w:val="000000"/>
        </w:rPr>
        <w:t xml:space="preserve">) as 1 and all other pairs as 0. </w:t>
      </w:r>
      <w:r w:rsidR="009D4366" w:rsidRPr="009D4366">
        <w:rPr>
          <w:rFonts w:ascii="Arial" w:eastAsia="Arial" w:hAnsi="Arial" w:cs="Arial"/>
          <w:color w:val="000000"/>
        </w:rPr>
        <w:t xml:space="preserve">The performance was compared with </w:t>
      </w:r>
      <w:r w:rsidR="003C41D0">
        <w:rPr>
          <w:rFonts w:ascii="Arial" w:eastAsia="Arial" w:hAnsi="Arial" w:cs="Arial"/>
          <w:color w:val="000000"/>
        </w:rPr>
        <w:t>“</w:t>
      </w:r>
      <w:r w:rsidR="009D4366" w:rsidRPr="009D4366">
        <w:rPr>
          <w:rFonts w:ascii="Arial" w:eastAsia="Arial" w:hAnsi="Arial" w:cs="Arial"/>
          <w:color w:val="000000"/>
        </w:rPr>
        <w:t>guil</w:t>
      </w:r>
      <w:r w:rsidR="00B02C9B">
        <w:rPr>
          <w:rFonts w:ascii="Arial" w:eastAsia="Arial" w:hAnsi="Arial" w:cs="Arial"/>
          <w:color w:val="000000"/>
        </w:rPr>
        <w:t>t by association</w:t>
      </w:r>
      <w:r w:rsidR="003C41D0">
        <w:rPr>
          <w:rFonts w:ascii="Arial" w:eastAsia="Arial" w:hAnsi="Arial" w:cs="Arial"/>
          <w:color w:val="000000"/>
        </w:rPr>
        <w:t>”</w:t>
      </w:r>
      <w:r w:rsidR="00B02C9B">
        <w:rPr>
          <w:rFonts w:ascii="Arial" w:eastAsia="Arial" w:hAnsi="Arial" w:cs="Arial"/>
          <w:color w:val="000000"/>
        </w:rPr>
        <w:t xml:space="preserve"> and DNN</w:t>
      </w:r>
      <w:r w:rsidR="003C41D0">
        <w:rPr>
          <w:rFonts w:ascii="Arial" w:eastAsia="Arial" w:hAnsi="Arial" w:cs="Arial"/>
          <w:color w:val="000000"/>
        </w:rPr>
        <w:t>,</w:t>
      </w:r>
      <w:r w:rsidR="00B02C9B">
        <w:rPr>
          <w:rFonts w:ascii="Arial" w:eastAsia="Arial" w:hAnsi="Arial" w:cs="Arial"/>
          <w:color w:val="000000"/>
        </w:rPr>
        <w:t xml:space="preserve"> and</w:t>
      </w:r>
      <w:r w:rsidR="009D4366" w:rsidRPr="009D4366">
        <w:rPr>
          <w:rFonts w:ascii="Arial" w:eastAsia="Arial" w:hAnsi="Arial" w:cs="Arial"/>
          <w:color w:val="000000"/>
        </w:rPr>
        <w:t xml:space="preserve"> CNNC </w:t>
      </w:r>
      <w:r w:rsidR="00F6434C">
        <w:rPr>
          <w:rFonts w:ascii="Arial" w:eastAsia="Arial" w:hAnsi="Arial" w:cs="Arial"/>
          <w:color w:val="000000"/>
        </w:rPr>
        <w:t>were</w:t>
      </w:r>
      <w:r w:rsidR="009D4366" w:rsidRPr="009D4366">
        <w:rPr>
          <w:rFonts w:ascii="Arial" w:eastAsia="Arial" w:hAnsi="Arial" w:cs="Arial"/>
          <w:color w:val="000000"/>
        </w:rPr>
        <w:t xml:space="preserve"> shown to have more than 4% higher AUROC and reported all positives for the top 10% predictions. </w:t>
      </w:r>
    </w:p>
    <w:p w14:paraId="5980CF32" w14:textId="77777777" w:rsidR="00AC217F" w:rsidRPr="00491D87" w:rsidRDefault="00AC217F" w:rsidP="00AC217F">
      <w:pPr>
        <w:pBdr>
          <w:top w:val="nil"/>
          <w:left w:val="nil"/>
          <w:bottom w:val="nil"/>
          <w:right w:val="nil"/>
          <w:between w:val="nil"/>
        </w:pBdr>
        <w:jc w:val="both"/>
        <w:rPr>
          <w:rFonts w:ascii="Arial" w:eastAsia="Arial" w:hAnsi="Arial" w:cs="Arial"/>
          <w:color w:val="000000"/>
        </w:rPr>
      </w:pPr>
    </w:p>
    <w:p w14:paraId="6BEAC816" w14:textId="50828AA0" w:rsidR="00A014C1" w:rsidRPr="00BF76C7" w:rsidRDefault="00AC217F" w:rsidP="00146496">
      <w:pPr>
        <w:pStyle w:val="ListParagraph"/>
        <w:numPr>
          <w:ilvl w:val="2"/>
          <w:numId w:val="40"/>
        </w:numPr>
        <w:pBdr>
          <w:top w:val="nil"/>
          <w:left w:val="nil"/>
          <w:bottom w:val="nil"/>
          <w:right w:val="nil"/>
          <w:between w:val="nil"/>
        </w:pBdr>
        <w:spacing w:after="0" w:line="360" w:lineRule="auto"/>
        <w:jc w:val="both"/>
        <w:rPr>
          <w:rFonts w:ascii="Arial" w:eastAsia="Arial" w:hAnsi="Arial" w:cs="Arial"/>
          <w:b/>
          <w:color w:val="000000"/>
          <w:sz w:val="24"/>
        </w:rPr>
      </w:pPr>
      <w:proofErr w:type="spellStart"/>
      <w:r w:rsidRPr="00BF76C7">
        <w:rPr>
          <w:rFonts w:ascii="Arial" w:eastAsia="Arial" w:hAnsi="Arial" w:cs="Arial"/>
          <w:b/>
          <w:color w:val="000000"/>
          <w:sz w:val="24"/>
        </w:rPr>
        <w:t>scGen</w:t>
      </w:r>
      <w:proofErr w:type="spellEnd"/>
      <w:r w:rsidR="00117519">
        <w:rPr>
          <w:rFonts w:ascii="Arial" w:eastAsia="Arial" w:hAnsi="Arial" w:cs="Arial"/>
          <w:b/>
          <w:color w:val="000000"/>
          <w:sz w:val="24"/>
        </w:rPr>
        <w:t xml:space="preserve">, </w:t>
      </w:r>
      <w:r w:rsidR="00117519" w:rsidRPr="00117519">
        <w:rPr>
          <w:rFonts w:ascii="Arial" w:eastAsia="Arial" w:hAnsi="Arial" w:cs="Arial"/>
          <w:b/>
          <w:color w:val="000000"/>
          <w:sz w:val="24"/>
        </w:rPr>
        <w:t xml:space="preserve">a generative model to predict perturbation response </w:t>
      </w:r>
      <w:r w:rsidR="002529BE">
        <w:rPr>
          <w:rFonts w:ascii="Arial" w:eastAsia="Arial" w:hAnsi="Arial" w:cs="Arial"/>
          <w:b/>
          <w:color w:val="000000"/>
          <w:sz w:val="24"/>
        </w:rPr>
        <w:t xml:space="preserve">of single cells </w:t>
      </w:r>
      <w:r w:rsidR="00117519" w:rsidRPr="00117519">
        <w:rPr>
          <w:rFonts w:ascii="Arial" w:eastAsia="Arial" w:hAnsi="Arial" w:cs="Arial"/>
          <w:b/>
          <w:color w:val="000000"/>
          <w:sz w:val="24"/>
        </w:rPr>
        <w:t>across cell types</w:t>
      </w:r>
    </w:p>
    <w:p w14:paraId="70EBB04E" w14:textId="6FFBE2D3" w:rsidR="00A014C1" w:rsidRPr="00491D87" w:rsidRDefault="00A014C1" w:rsidP="00F506E3">
      <w:pPr>
        <w:spacing w:line="480" w:lineRule="auto"/>
        <w:jc w:val="both"/>
        <w:rPr>
          <w:rFonts w:ascii="Arial" w:eastAsiaTheme="minorEastAsia" w:hAnsi="Arial" w:cs="Arial"/>
        </w:rPr>
      </w:pPr>
      <w:proofErr w:type="spellStart"/>
      <w:r w:rsidRPr="00491D87">
        <w:rPr>
          <w:rFonts w:ascii="Arial" w:eastAsia="Arial" w:hAnsi="Arial" w:cs="Arial"/>
        </w:rPr>
        <w:t>scGen</w:t>
      </w:r>
      <w:proofErr w:type="spellEnd"/>
      <w:r w:rsidR="0019774E">
        <w:rPr>
          <w:rFonts w:ascii="Arial" w:eastAsia="Arial" w:hAnsi="Arial" w:cs="Arial"/>
        </w:rPr>
        <w:t xml:space="preserve"> </w:t>
      </w:r>
      <w:r w:rsidR="0019774E">
        <w:rPr>
          <w:rFonts w:ascii="Arial" w:eastAsia="Arial" w:hAnsi="Arial" w:cs="Arial"/>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eastAsia="Arial" w:hAnsi="Arial" w:cs="Arial"/>
        </w:rPr>
        <w:instrText xml:space="preserve"> ADDIN EN.CITE </w:instrText>
      </w:r>
      <w:r w:rsidR="00930FB6">
        <w:rPr>
          <w:rFonts w:ascii="Arial" w:eastAsia="Arial" w:hAnsi="Arial" w:cs="Arial"/>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eastAsia="Arial" w:hAnsi="Arial" w:cs="Arial"/>
        </w:rPr>
        <w:instrText xml:space="preserve"> ADDIN EN.CITE.DATA </w:instrText>
      </w:r>
      <w:r w:rsidR="00930FB6">
        <w:rPr>
          <w:rFonts w:ascii="Arial" w:eastAsia="Arial" w:hAnsi="Arial" w:cs="Arial"/>
        </w:rPr>
      </w:r>
      <w:r w:rsidR="00930FB6">
        <w:rPr>
          <w:rFonts w:ascii="Arial" w:eastAsia="Arial" w:hAnsi="Arial" w:cs="Arial"/>
        </w:rPr>
        <w:fldChar w:fldCharType="end"/>
      </w:r>
      <w:r w:rsidR="0019774E">
        <w:rPr>
          <w:rFonts w:ascii="Arial" w:eastAsia="Arial" w:hAnsi="Arial" w:cs="Arial"/>
        </w:rPr>
      </w:r>
      <w:r w:rsidR="0019774E">
        <w:rPr>
          <w:rFonts w:ascii="Arial" w:eastAsia="Arial" w:hAnsi="Arial" w:cs="Arial"/>
        </w:rPr>
        <w:fldChar w:fldCharType="separate"/>
      </w:r>
      <w:r w:rsidR="00930FB6">
        <w:rPr>
          <w:rFonts w:ascii="Arial" w:eastAsia="Arial" w:hAnsi="Arial" w:cs="Arial"/>
          <w:noProof/>
        </w:rPr>
        <w:t>[122]</w:t>
      </w:r>
      <w:r w:rsidR="0019774E">
        <w:rPr>
          <w:rFonts w:ascii="Arial" w:eastAsia="Arial" w:hAnsi="Arial" w:cs="Arial"/>
        </w:rPr>
        <w:fldChar w:fldCharType="end"/>
      </w:r>
      <w:r w:rsidRPr="00491D87">
        <w:rPr>
          <w:rFonts w:ascii="Arial" w:eastAsia="Arial" w:hAnsi="Arial" w:cs="Arial"/>
        </w:rPr>
        <w:t xml:space="preserve"> is designed to learn </w:t>
      </w:r>
      <w:r>
        <w:rPr>
          <w:rFonts w:ascii="Arial" w:eastAsia="Arial" w:hAnsi="Arial" w:cs="Arial"/>
        </w:rPr>
        <w:t>cell response</w:t>
      </w:r>
      <w:r w:rsidRPr="00491D87">
        <w:rPr>
          <w:rFonts w:ascii="Arial" w:eastAsia="Arial" w:hAnsi="Arial" w:cs="Arial"/>
        </w:rPr>
        <w:t xml:space="preserve"> </w:t>
      </w:r>
      <w:r>
        <w:rPr>
          <w:rFonts w:ascii="Arial" w:eastAsia="Arial" w:hAnsi="Arial" w:cs="Arial"/>
        </w:rPr>
        <w:t xml:space="preserve">to certain perturbation (drug treatment, gene knockout, </w:t>
      </w:r>
      <w:proofErr w:type="spellStart"/>
      <w:r>
        <w:rPr>
          <w:rFonts w:ascii="Arial" w:eastAsia="Arial" w:hAnsi="Arial" w:cs="Arial"/>
        </w:rPr>
        <w:t>etc</w:t>
      </w:r>
      <w:proofErr w:type="spellEnd"/>
      <w:r>
        <w:rPr>
          <w:rFonts w:ascii="Arial" w:eastAsia="Arial" w:hAnsi="Arial" w:cs="Arial"/>
        </w:rPr>
        <w:t xml:space="preserve">) from single cell expression data </w:t>
      </w:r>
      <w:r w:rsidRPr="00491D87">
        <w:rPr>
          <w:rFonts w:ascii="Arial" w:eastAsia="Arial" w:hAnsi="Arial" w:cs="Arial"/>
        </w:rPr>
        <w:t xml:space="preserve">and predict the response </w:t>
      </w:r>
      <w:r>
        <w:rPr>
          <w:rFonts w:ascii="Arial" w:eastAsia="Arial" w:hAnsi="Arial" w:cs="Arial"/>
        </w:rPr>
        <w:t>to the same perturbation for a new sample or a new cell type</w:t>
      </w:r>
      <w:r w:rsidRPr="00491D87">
        <w:rPr>
          <w:rFonts w:ascii="Arial" w:eastAsia="Arial" w:hAnsi="Arial" w:cs="Arial"/>
        </w:rPr>
        <w:t xml:space="preserve">. </w:t>
      </w:r>
      <w:r>
        <w:rPr>
          <w:rFonts w:ascii="Arial" w:eastAsia="Arial" w:hAnsi="Arial" w:cs="Arial"/>
        </w:rPr>
        <w:t xml:space="preserve">The novelty of </w:t>
      </w:r>
      <w:proofErr w:type="spellStart"/>
      <w:r>
        <w:rPr>
          <w:rFonts w:ascii="Arial" w:eastAsia="Arial" w:hAnsi="Arial" w:cs="Arial"/>
        </w:rPr>
        <w:t>scGen</w:t>
      </w:r>
      <w:proofErr w:type="spellEnd"/>
      <w:r>
        <w:rPr>
          <w:rFonts w:ascii="Arial" w:eastAsia="Arial" w:hAnsi="Arial" w:cs="Arial"/>
        </w:rPr>
        <w:t xml:space="preserve"> is that it learns the response in the latent space instead of the expression data space.</w:t>
      </w:r>
    </w:p>
    <w:p w14:paraId="429BEE6B" w14:textId="26CE689C" w:rsidR="00AC217F" w:rsidRPr="00F947BE" w:rsidRDefault="00A014C1" w:rsidP="00F506E3">
      <w:pPr>
        <w:pBdr>
          <w:top w:val="nil"/>
          <w:left w:val="nil"/>
          <w:bottom w:val="nil"/>
          <w:right w:val="nil"/>
          <w:between w:val="nil"/>
        </w:pBdr>
        <w:spacing w:line="480" w:lineRule="auto"/>
        <w:jc w:val="both"/>
        <w:rPr>
          <w:rFonts w:ascii="Arial" w:eastAsia="Arial" w:hAnsi="Arial" w:cs="Arial"/>
          <w:i/>
          <w:color w:val="000000"/>
          <w:u w:val="single"/>
        </w:rPr>
      </w:pPr>
      <w:r w:rsidRPr="00491D87">
        <w:rPr>
          <w:rFonts w:ascii="Arial" w:eastAsia="Arial" w:hAnsi="Arial" w:cs="Arial"/>
          <w:i/>
          <w:color w:val="000000"/>
          <w:u w:val="single"/>
        </w:rPr>
        <w:t>Model</w:t>
      </w:r>
      <w:r w:rsidR="00F947BE">
        <w:rPr>
          <w:rFonts w:ascii="Arial" w:eastAsia="Arial" w:hAnsi="Arial" w:cs="Arial"/>
          <w:i/>
          <w:color w:val="000000"/>
          <w:u w:val="single"/>
        </w:rPr>
        <w:t>.</w:t>
      </w:r>
      <w:r w:rsidRPr="00FC2A10">
        <w:rPr>
          <w:rFonts w:ascii="Arial" w:eastAsia="Arial" w:hAnsi="Arial" w:cs="Arial"/>
          <w:i/>
          <w:color w:val="000000"/>
        </w:rPr>
        <w:t xml:space="preserve"> </w:t>
      </w:r>
      <w:proofErr w:type="spellStart"/>
      <w:r w:rsidRPr="00491D87">
        <w:rPr>
          <w:rFonts w:ascii="Arial" w:eastAsia="Arial" w:hAnsi="Arial" w:cs="Arial"/>
          <w:color w:val="000000"/>
        </w:rPr>
        <w:t>ScGen</w:t>
      </w:r>
      <w:proofErr w:type="spellEnd"/>
      <w:r w:rsidRPr="00491D87">
        <w:rPr>
          <w:rFonts w:ascii="Arial" w:eastAsia="Arial" w:hAnsi="Arial" w:cs="Arial"/>
          <w:color w:val="000000"/>
        </w:rPr>
        <w:t xml:space="preserve"> follows the general VAE for </w:t>
      </w:r>
      <w:proofErr w:type="spellStart"/>
      <w:r w:rsidRPr="00491D87">
        <w:rPr>
          <w:rFonts w:ascii="Arial" w:eastAsia="Arial" w:hAnsi="Arial" w:cs="Arial"/>
          <w:color w:val="000000"/>
        </w:rPr>
        <w:t>sc</w:t>
      </w:r>
      <w:r w:rsidR="00117519">
        <w:rPr>
          <w:rFonts w:ascii="Arial" w:eastAsia="Arial" w:hAnsi="Arial" w:cs="Arial"/>
          <w:color w:val="000000"/>
        </w:rPr>
        <w:t>RNA</w:t>
      </w:r>
      <w:proofErr w:type="spellEnd"/>
      <w:r w:rsidRPr="00491D87">
        <w:rPr>
          <w:rFonts w:ascii="Arial" w:eastAsia="Arial" w:hAnsi="Arial" w:cs="Arial"/>
          <w:color w:val="000000"/>
        </w:rPr>
        <w:t>-seq dat</w:t>
      </w:r>
      <w:r>
        <w:rPr>
          <w:rFonts w:ascii="Arial" w:eastAsia="Arial" w:hAnsi="Arial" w:cs="Arial"/>
          <w:color w:val="000000"/>
        </w:rPr>
        <w:t xml:space="preserve">a but uses the “latent space </w:t>
      </w:r>
      <w:proofErr w:type="spellStart"/>
      <w:r>
        <w:rPr>
          <w:rFonts w:ascii="Arial" w:eastAsia="Arial" w:hAnsi="Arial" w:cs="Arial"/>
          <w:color w:val="000000"/>
        </w:rPr>
        <w:t>arithmetics</w:t>
      </w:r>
      <w:proofErr w:type="spellEnd"/>
      <w:r>
        <w:rPr>
          <w:rFonts w:ascii="Arial" w:eastAsia="Arial" w:hAnsi="Arial" w:cs="Arial"/>
          <w:color w:val="000000"/>
        </w:rPr>
        <w:t xml:space="preserve">” to learn perturbations' response. Given </w:t>
      </w:r>
      <w:proofErr w:type="spellStart"/>
      <w:r>
        <w:rPr>
          <w:rFonts w:ascii="Arial" w:eastAsia="Arial" w:hAnsi="Arial" w:cs="Arial"/>
          <w:color w:val="000000"/>
        </w:rPr>
        <w:t>scRNAseq</w:t>
      </w:r>
      <w:proofErr w:type="spellEnd"/>
      <w:r>
        <w:rPr>
          <w:rFonts w:ascii="Arial" w:eastAsia="Arial" w:hAnsi="Arial" w:cs="Arial"/>
          <w:color w:val="000000"/>
        </w:rPr>
        <w:t xml:space="preserve"> samples of perturbed</w:t>
      </w:r>
      <w:r w:rsidR="008D7900">
        <w:rPr>
          <w:rFonts w:ascii="Arial" w:eastAsia="Arial" w:hAnsi="Arial" w:cs="Arial"/>
          <w:color w:val="000000"/>
        </w:rPr>
        <w:t xml:space="preserve"> (denoted as </w:t>
      </w:r>
      <w:r w:rsidR="008D7900" w:rsidRPr="00F506E3">
        <w:rPr>
          <w:rFonts w:ascii="Arial" w:eastAsia="Arial" w:hAnsi="Arial" w:cs="Arial"/>
          <w:i/>
          <w:iCs/>
          <w:color w:val="000000"/>
        </w:rPr>
        <w:t>p</w:t>
      </w:r>
      <w:r w:rsidR="008D7900">
        <w:rPr>
          <w:rFonts w:ascii="Arial" w:eastAsia="Arial" w:hAnsi="Arial" w:cs="Arial"/>
          <w:color w:val="000000"/>
        </w:rPr>
        <w:t>)</w:t>
      </w:r>
      <w:r>
        <w:rPr>
          <w:rFonts w:ascii="Arial" w:eastAsia="Arial" w:hAnsi="Arial" w:cs="Arial"/>
          <w:color w:val="000000"/>
        </w:rPr>
        <w:t xml:space="preserve"> and unperturbed cells</w:t>
      </w:r>
      <w:r w:rsidR="008D7900">
        <w:rPr>
          <w:rFonts w:ascii="Arial" w:eastAsia="Arial" w:hAnsi="Arial" w:cs="Arial"/>
          <w:color w:val="000000"/>
        </w:rPr>
        <w:t xml:space="preserve"> (denoted as </w:t>
      </w:r>
      <w:proofErr w:type="spellStart"/>
      <w:r w:rsidR="008D7900" w:rsidRPr="00F506E3">
        <w:rPr>
          <w:rFonts w:ascii="Arial" w:eastAsia="Arial" w:hAnsi="Arial" w:cs="Arial"/>
          <w:i/>
          <w:iCs/>
          <w:color w:val="000000"/>
        </w:rPr>
        <w:t>unp</w:t>
      </w:r>
      <w:proofErr w:type="spellEnd"/>
      <w:r w:rsidR="008D7900">
        <w:rPr>
          <w:rFonts w:ascii="Arial" w:eastAsia="Arial" w:hAnsi="Arial" w:cs="Arial"/>
          <w:color w:val="000000"/>
        </w:rPr>
        <w:t>)</w:t>
      </w:r>
      <w:r>
        <w:rPr>
          <w:rFonts w:ascii="Arial" w:eastAsia="Arial" w:hAnsi="Arial" w:cs="Arial"/>
          <w:color w:val="000000"/>
        </w:rPr>
        <w:t>, a VAE model is trained.  Then</w:t>
      </w:r>
      <w:r w:rsidRPr="00491D87">
        <w:rPr>
          <w:rFonts w:ascii="Arial" w:eastAsia="Arial" w:hAnsi="Arial" w:cs="Arial"/>
          <w:color w:val="000000"/>
        </w:rPr>
        <w:t xml:space="preserve">, the latent space representation </w:t>
      </w:r>
      <m:oMath>
        <m:sSub>
          <m:sSubPr>
            <m:ctrlPr>
              <w:rPr>
                <w:rFonts w:ascii="Cambria Math" w:eastAsia="Cambria Math" w:hAnsi="Cambria Math" w:cs="Arial"/>
                <w:color w:val="000000"/>
              </w:rPr>
            </m:ctrlPr>
          </m:sSubPr>
          <m:e>
            <m:r>
              <m:rPr>
                <m:sty m:val="bi"/>
              </m:rPr>
              <w:rPr>
                <w:rFonts w:ascii="Cambria Math" w:eastAsia="Cambria Math" w:hAnsi="Cambria Math" w:cs="Arial"/>
                <w:color w:val="000000"/>
              </w:rPr>
              <m:t>z</m:t>
            </m:r>
          </m:e>
          <m:sub>
            <m:r>
              <w:rPr>
                <w:rFonts w:ascii="Cambria Math" w:eastAsia="Cambria Math" w:hAnsi="Cambria Math" w:cs="Arial"/>
                <w:color w:val="000000"/>
              </w:rPr>
              <m:t>p</m:t>
            </m:r>
          </m:sub>
        </m:sSub>
      </m:oMath>
      <w:r w:rsidRPr="00491D87">
        <w:rPr>
          <w:rFonts w:ascii="Arial" w:eastAsia="Arial" w:hAnsi="Arial" w:cs="Arial"/>
          <w:color w:val="000000"/>
        </w:rPr>
        <w:t xml:space="preserve"> </w:t>
      </w:r>
      <w:r>
        <w:rPr>
          <w:rFonts w:ascii="Arial" w:eastAsia="Arial" w:hAnsi="Arial" w:cs="Arial"/>
          <w:color w:val="000000"/>
        </w:rPr>
        <w:t xml:space="preserve">and </w:t>
      </w:r>
      <m:oMath>
        <m:sSub>
          <m:sSubPr>
            <m:ctrlPr>
              <w:rPr>
                <w:rFonts w:ascii="Cambria Math" w:eastAsia="Cambria Math" w:hAnsi="Cambria Math" w:cs="Arial"/>
                <w:color w:val="000000"/>
              </w:rPr>
            </m:ctrlPr>
          </m:sSubPr>
          <m:e>
            <m:r>
              <m:rPr>
                <m:sty m:val="bi"/>
              </m:rPr>
              <w:rPr>
                <w:rFonts w:ascii="Cambria Math" w:eastAsia="Cambria Math" w:hAnsi="Cambria Math" w:cs="Arial"/>
                <w:color w:val="000000"/>
              </w:rPr>
              <m:t>z</m:t>
            </m:r>
          </m:e>
          <m:sub>
            <m:r>
              <w:rPr>
                <w:rFonts w:ascii="Cambria Math" w:eastAsia="Cambria Math" w:hAnsi="Cambria Math" w:cs="Arial"/>
                <w:color w:val="000000"/>
              </w:rPr>
              <m:t>unp</m:t>
            </m:r>
          </m:sub>
        </m:sSub>
      </m:oMath>
      <w:r>
        <w:rPr>
          <w:rFonts w:ascii="Arial" w:eastAsia="Arial" w:hAnsi="Arial" w:cs="Arial"/>
          <w:color w:val="000000"/>
        </w:rPr>
        <w:t>are</w:t>
      </w:r>
      <w:r w:rsidRPr="00491D87">
        <w:rPr>
          <w:rFonts w:ascii="Arial" w:eastAsia="Arial" w:hAnsi="Arial" w:cs="Arial"/>
          <w:color w:val="000000"/>
        </w:rPr>
        <w:t xml:space="preserve"> obtained</w:t>
      </w:r>
      <w:r>
        <w:rPr>
          <w:rFonts w:ascii="Arial" w:eastAsia="Arial" w:hAnsi="Arial" w:cs="Arial"/>
          <w:color w:val="000000"/>
        </w:rPr>
        <w:t xml:space="preserve"> for the perturbed and unperturbed cells</w:t>
      </w:r>
      <w:r w:rsidRPr="00491D87">
        <w:rPr>
          <w:rFonts w:ascii="Arial" w:eastAsia="Arial" w:hAnsi="Arial" w:cs="Arial"/>
          <w:color w:val="000000"/>
        </w:rPr>
        <w:t xml:space="preserve">. </w:t>
      </w:r>
      <w:r>
        <w:rPr>
          <w:rFonts w:ascii="Arial" w:eastAsia="Arial" w:hAnsi="Arial" w:cs="Arial"/>
          <w:color w:val="000000"/>
        </w:rPr>
        <w:t xml:space="preserve">Following the notion that VAE could map nonlinear operations (e.g., perturbation) in the data space to linear operations in the latent space, </w:t>
      </w:r>
      <w:proofErr w:type="spellStart"/>
      <w:r w:rsidRPr="00491D87">
        <w:rPr>
          <w:rFonts w:ascii="Arial" w:eastAsia="Arial" w:hAnsi="Arial" w:cs="Arial"/>
          <w:color w:val="000000"/>
        </w:rPr>
        <w:t>ScGen</w:t>
      </w:r>
      <w:proofErr w:type="spellEnd"/>
      <w:r>
        <w:rPr>
          <w:rFonts w:ascii="Arial" w:eastAsia="Arial" w:hAnsi="Arial" w:cs="Arial"/>
          <w:color w:val="000000"/>
        </w:rPr>
        <w:t xml:space="preserve"> estimate the response in the latent space as  </w:t>
      </w:r>
      <m:oMath>
        <m:r>
          <m:rPr>
            <m:sty m:val="bi"/>
          </m:rPr>
          <w:rPr>
            <w:rFonts w:ascii="Cambria Math" w:eastAsia="Cambria Math" w:hAnsi="Cambria Math" w:cs="Arial"/>
            <w:color w:val="000000"/>
          </w:rPr>
          <m:t>δ</m:t>
        </m:r>
        <m:r>
          <w:rPr>
            <w:rFonts w:ascii="Cambria Math" w:eastAsia="Cambria Math" w:hAnsi="Cambria Math" w:cs="Arial"/>
            <w:color w:val="000000"/>
          </w:rPr>
          <m:t>=</m:t>
        </m:r>
        <m:sSub>
          <m:sSubPr>
            <m:ctrlPr>
              <w:rPr>
                <w:rFonts w:ascii="Cambria Math" w:eastAsia="Cambria Math" w:hAnsi="Cambria Math" w:cs="Arial"/>
                <w:i/>
                <w:color w:val="000000"/>
              </w:rPr>
            </m:ctrlPr>
          </m:sSubPr>
          <m:e>
            <m:acc>
              <m:accPr>
                <m:chr m:val="̅"/>
                <m:ctrlPr>
                  <w:rPr>
                    <w:rFonts w:ascii="Cambria Math" w:eastAsia="Cambria Math" w:hAnsi="Cambria Math" w:cs="Arial"/>
                    <w:i/>
                    <w:color w:val="000000"/>
                  </w:rPr>
                </m:ctrlPr>
              </m:accPr>
              <m:e>
                <m:r>
                  <m:rPr>
                    <m:sty m:val="bi"/>
                  </m:rPr>
                  <w:rPr>
                    <w:rFonts w:ascii="Cambria Math" w:eastAsia="Cambria Math" w:hAnsi="Cambria Math" w:cs="Arial"/>
                    <w:color w:val="000000"/>
                  </w:rPr>
                  <m:t>z</m:t>
                </m:r>
              </m:e>
            </m:acc>
          </m:e>
          <m:sub>
            <m:r>
              <w:rPr>
                <w:rFonts w:ascii="Cambria Math" w:eastAsia="Cambria Math" w:hAnsi="Cambria Math" w:cs="Arial"/>
                <w:color w:val="000000"/>
              </w:rPr>
              <m:t>p</m:t>
            </m:r>
          </m:sub>
        </m:sSub>
        <m:r>
          <w:rPr>
            <w:rFonts w:ascii="Cambria Math" w:eastAsia="Cambria Math" w:hAnsi="Cambria Math" w:cs="Arial"/>
            <w:color w:val="000000"/>
          </w:rPr>
          <m:t>-</m:t>
        </m:r>
        <m:sSub>
          <m:sSubPr>
            <m:ctrlPr>
              <w:rPr>
                <w:rFonts w:ascii="Cambria Math" w:eastAsia="Cambria Math" w:hAnsi="Cambria Math" w:cs="Arial"/>
                <w:i/>
                <w:color w:val="000000"/>
              </w:rPr>
            </m:ctrlPr>
          </m:sSubPr>
          <m:e>
            <m:acc>
              <m:accPr>
                <m:chr m:val="̅"/>
                <m:ctrlPr>
                  <w:rPr>
                    <w:rFonts w:ascii="Cambria Math" w:eastAsia="Cambria Math" w:hAnsi="Cambria Math" w:cs="Arial"/>
                    <w:i/>
                    <w:color w:val="000000"/>
                  </w:rPr>
                </m:ctrlPr>
              </m:accPr>
              <m:e>
                <m:r>
                  <m:rPr>
                    <m:sty m:val="bi"/>
                  </m:rPr>
                  <w:rPr>
                    <w:rFonts w:ascii="Cambria Math" w:eastAsia="Cambria Math" w:hAnsi="Cambria Math" w:cs="Arial"/>
                    <w:color w:val="000000"/>
                  </w:rPr>
                  <m:t>z</m:t>
                </m:r>
              </m:e>
            </m:acc>
          </m:e>
          <m:sub>
            <m:r>
              <w:rPr>
                <w:rFonts w:ascii="Cambria Math" w:eastAsia="Cambria Math" w:hAnsi="Cambria Math" w:cs="Arial"/>
                <w:color w:val="000000"/>
              </w:rPr>
              <m:t>unp</m:t>
            </m:r>
          </m:sub>
        </m:sSub>
      </m:oMath>
      <w:r>
        <w:rPr>
          <w:rFonts w:ascii="Arial" w:eastAsia="Arial" w:hAnsi="Arial" w:cs="Arial"/>
          <w:color w:val="000000"/>
        </w:rPr>
        <w:t xml:space="preserve">, where </w:t>
      </w:r>
      <m:oMath>
        <m:sSub>
          <m:sSubPr>
            <m:ctrlPr>
              <w:rPr>
                <w:rFonts w:ascii="Cambria Math" w:eastAsia="Cambria Math" w:hAnsi="Cambria Math" w:cs="Arial"/>
                <w:i/>
                <w:color w:val="000000"/>
              </w:rPr>
            </m:ctrlPr>
          </m:sSubPr>
          <m:e>
            <m:acc>
              <m:accPr>
                <m:chr m:val="̅"/>
                <m:ctrlPr>
                  <w:rPr>
                    <w:rFonts w:ascii="Cambria Math" w:eastAsia="Cambria Math" w:hAnsi="Cambria Math" w:cs="Arial"/>
                    <w:i/>
                    <w:color w:val="000000"/>
                  </w:rPr>
                </m:ctrlPr>
              </m:accPr>
              <m:e>
                <m:r>
                  <m:rPr>
                    <m:sty m:val="bi"/>
                  </m:rPr>
                  <w:rPr>
                    <w:rFonts w:ascii="Cambria Math" w:eastAsia="Cambria Math" w:hAnsi="Cambria Math" w:cs="Arial"/>
                    <w:color w:val="000000"/>
                  </w:rPr>
                  <m:t>z</m:t>
                </m:r>
              </m:e>
            </m:acc>
            <m:ctrlPr>
              <w:rPr>
                <w:rFonts w:ascii="Cambria Math" w:eastAsia="Arial" w:hAnsi="Cambria Math" w:cs="Arial"/>
                <w:i/>
                <w:color w:val="000000"/>
              </w:rPr>
            </m:ctrlPr>
          </m:e>
          <m:sub>
            <m:r>
              <w:rPr>
                <w:rFonts w:ascii="Cambria Math" w:eastAsia="Arial" w:hAnsi="Cambria Math" w:cs="Arial"/>
                <w:color w:val="000000"/>
              </w:rPr>
              <m:t>⋅</m:t>
            </m:r>
          </m:sub>
        </m:sSub>
      </m:oMath>
      <w:r>
        <w:rPr>
          <w:rFonts w:ascii="Arial" w:eastAsia="Arial" w:hAnsi="Arial" w:cs="Arial"/>
          <w:color w:val="000000"/>
        </w:rPr>
        <w:t xml:space="preserve"> is the average representation of samples from the same cell type or different cell types. </w:t>
      </w:r>
      <w:proofErr w:type="gramStart"/>
      <w:r>
        <w:rPr>
          <w:rFonts w:ascii="Arial" w:eastAsia="Arial" w:hAnsi="Arial" w:cs="Arial"/>
          <w:color w:val="000000"/>
        </w:rPr>
        <w:t>Then,  given</w:t>
      </w:r>
      <w:proofErr w:type="gramEnd"/>
      <w:r>
        <w:rPr>
          <w:rFonts w:ascii="Arial" w:eastAsia="Arial" w:hAnsi="Arial" w:cs="Arial"/>
          <w:color w:val="000000"/>
        </w:rPr>
        <w:t xml:space="preserve"> the </w:t>
      </w:r>
      <w:r w:rsidRPr="00491D87">
        <w:rPr>
          <w:rFonts w:ascii="Arial" w:eastAsia="Arial" w:hAnsi="Arial" w:cs="Arial"/>
        </w:rPr>
        <w:t xml:space="preserve">latent </w:t>
      </w:r>
      <w:r>
        <w:rPr>
          <w:rFonts w:ascii="Arial" w:eastAsia="Arial" w:hAnsi="Arial" w:cs="Arial"/>
        </w:rPr>
        <w:t>representation</w:t>
      </w:r>
      <w:r>
        <w:rPr>
          <w:rFonts w:ascii="Arial" w:eastAsia="Arial" w:hAnsi="Arial" w:cs="Arial"/>
          <w:color w:val="000000"/>
        </w:rPr>
        <w:t xml:space="preserve"> </w:t>
      </w:r>
      <m:oMath>
        <m:sSub>
          <m:sSubPr>
            <m:ctrlPr>
              <w:rPr>
                <w:rFonts w:ascii="Cambria Math" w:eastAsia="Cambria Math" w:hAnsi="Cambria Math" w:cs="Arial"/>
              </w:rPr>
            </m:ctrlPr>
          </m:sSubPr>
          <m:e>
            <m:sSup>
              <m:sSupPr>
                <m:ctrlPr>
                  <w:rPr>
                    <w:rFonts w:ascii="Cambria Math" w:eastAsia="Cambria Math" w:hAnsi="Cambria Math" w:cs="Arial"/>
                    <w:i/>
                  </w:rPr>
                </m:ctrlPr>
              </m:sSupPr>
              <m:e>
                <m:r>
                  <m:rPr>
                    <m:sty m:val="bi"/>
                  </m:rPr>
                  <w:rPr>
                    <w:rFonts w:ascii="Cambria Math" w:eastAsia="Cambria Math" w:hAnsi="Cambria Math" w:cs="Arial"/>
                  </w:rPr>
                  <m:t>z</m:t>
                </m:r>
                <m:ctrlPr>
                  <w:rPr>
                    <w:rFonts w:ascii="Cambria Math" w:eastAsia="Cambria Math" w:hAnsi="Cambria Math" w:cs="Arial"/>
                    <w:b/>
                    <w:i/>
                  </w:rPr>
                </m:ctrlPr>
              </m:e>
              <m:sup>
                <m:r>
                  <w:rPr>
                    <w:rFonts w:ascii="Cambria Math" w:eastAsia="Cambria Math" w:hAnsi="Cambria Math" w:cs="Arial"/>
                  </w:rPr>
                  <m:t>'</m:t>
                </m:r>
              </m:sup>
            </m:sSup>
          </m:e>
          <m:sub>
            <m:r>
              <w:rPr>
                <w:rFonts w:ascii="Cambria Math" w:eastAsia="Cambria Math" w:hAnsi="Cambria Math" w:cs="Arial"/>
              </w:rPr>
              <m:t>unp</m:t>
            </m:r>
            <m:r>
              <m:rPr>
                <m:sty m:val="p"/>
              </m:rPr>
              <w:rPr>
                <w:rFonts w:ascii="Cambria Math" w:eastAsia="Cambria Math" w:hAnsi="Cambria Math" w:cs="Arial"/>
              </w:rPr>
              <m:t xml:space="preserve"> </m:t>
            </m:r>
          </m:sub>
        </m:sSub>
      </m:oMath>
      <w:r>
        <w:rPr>
          <w:rFonts w:ascii="Arial" w:eastAsia="Arial" w:hAnsi="Arial" w:cs="Arial"/>
        </w:rPr>
        <w:t xml:space="preserve"> of an </w:t>
      </w:r>
      <w:r w:rsidRPr="00491D87">
        <w:rPr>
          <w:rFonts w:ascii="Arial" w:eastAsia="Arial" w:hAnsi="Arial" w:cs="Arial"/>
        </w:rPr>
        <w:t>unperturbed cell</w:t>
      </w:r>
      <w:r>
        <w:rPr>
          <w:rFonts w:ascii="Arial" w:eastAsia="Arial" w:hAnsi="Arial" w:cs="Arial"/>
        </w:rPr>
        <w:t xml:space="preserve"> for a new sample from the same or different </w:t>
      </w:r>
      <w:r>
        <w:rPr>
          <w:rFonts w:ascii="Arial" w:eastAsia="Arial" w:hAnsi="Arial" w:cs="Arial"/>
        </w:rPr>
        <w:lastRenderedPageBreak/>
        <w:t>cell type, the</w:t>
      </w:r>
      <w:r w:rsidRPr="00491D87">
        <w:rPr>
          <w:rFonts w:ascii="Arial" w:eastAsia="Arial" w:hAnsi="Arial" w:cs="Arial"/>
        </w:rPr>
        <w:t xml:space="preserve"> </w:t>
      </w:r>
      <w:r>
        <w:rPr>
          <w:rFonts w:ascii="Arial" w:eastAsia="Arial" w:hAnsi="Arial" w:cs="Arial"/>
          <w:color w:val="000000"/>
        </w:rPr>
        <w:t>latent representation of</w:t>
      </w:r>
      <w:r w:rsidRPr="00491D87">
        <w:rPr>
          <w:rFonts w:ascii="Arial" w:eastAsia="Arial" w:hAnsi="Arial" w:cs="Arial"/>
        </w:rPr>
        <w:t xml:space="preserve"> </w:t>
      </w:r>
      <w:r>
        <w:rPr>
          <w:rFonts w:ascii="Arial" w:eastAsia="Arial" w:hAnsi="Arial" w:cs="Arial"/>
        </w:rPr>
        <w:t xml:space="preserve">the corresponding </w:t>
      </w:r>
      <w:r w:rsidRPr="00491D87">
        <w:rPr>
          <w:rFonts w:ascii="Arial" w:eastAsia="Arial" w:hAnsi="Arial" w:cs="Arial"/>
        </w:rPr>
        <w:t>perturbed cell</w:t>
      </w:r>
      <w:r>
        <w:rPr>
          <w:rFonts w:ascii="Arial" w:eastAsia="Arial" w:hAnsi="Arial" w:cs="Arial"/>
        </w:rPr>
        <w:t xml:space="preserve"> </w:t>
      </w:r>
      <w:r w:rsidRPr="00491D87">
        <w:rPr>
          <w:rFonts w:ascii="Arial" w:eastAsia="Arial" w:hAnsi="Arial" w:cs="Arial"/>
        </w:rPr>
        <w:t xml:space="preserve">can be predicted </w:t>
      </w:r>
      <w:r>
        <w:rPr>
          <w:rFonts w:ascii="Arial" w:eastAsia="Arial" w:hAnsi="Arial" w:cs="Arial"/>
        </w:rPr>
        <w:t>as</w:t>
      </w:r>
      <w:r w:rsidRPr="00491D87">
        <w:rPr>
          <w:rFonts w:ascii="Arial" w:eastAsia="Arial" w:hAnsi="Arial" w:cs="Arial"/>
        </w:rPr>
        <w:t xml:space="preserve"> </w:t>
      </w:r>
      <m:oMath>
        <m:sSub>
          <m:sSubPr>
            <m:ctrlPr>
              <w:rPr>
                <w:rFonts w:ascii="Cambria Math" w:eastAsia="Cambria Math" w:hAnsi="Cambria Math" w:cs="Arial"/>
              </w:rPr>
            </m:ctrlPr>
          </m:sSubPr>
          <m:e>
            <m:sSup>
              <m:sSupPr>
                <m:ctrlPr>
                  <w:rPr>
                    <w:rFonts w:ascii="Cambria Math" w:eastAsia="Cambria Math" w:hAnsi="Cambria Math" w:cs="Arial"/>
                    <w:i/>
                  </w:rPr>
                </m:ctrlPr>
              </m:sSupPr>
              <m:e>
                <m:r>
                  <m:rPr>
                    <m:sty m:val="bi"/>
                  </m:rPr>
                  <w:rPr>
                    <w:rFonts w:ascii="Cambria Math" w:eastAsia="Cambria Math" w:hAnsi="Cambria Math" w:cs="Arial"/>
                  </w:rPr>
                  <m:t>z</m:t>
                </m:r>
                <m:ctrlPr>
                  <w:rPr>
                    <w:rFonts w:ascii="Cambria Math" w:eastAsia="Cambria Math" w:hAnsi="Cambria Math" w:cs="Arial"/>
                    <w:b/>
                    <w:i/>
                  </w:rPr>
                </m:ctrlPr>
              </m:e>
              <m:sup>
                <m:r>
                  <w:rPr>
                    <w:rFonts w:ascii="Cambria Math" w:eastAsia="Cambria Math" w:hAnsi="Cambria Math" w:cs="Arial"/>
                  </w:rPr>
                  <m:t>'</m:t>
                </m:r>
              </m:sup>
            </m:sSup>
          </m:e>
          <m:sub>
            <m:r>
              <w:rPr>
                <w:rFonts w:ascii="Cambria Math" w:eastAsia="Cambria Math" w:hAnsi="Cambria Math" w:cs="Arial"/>
              </w:rPr>
              <m:t>p</m:t>
            </m:r>
          </m:sub>
        </m:sSub>
      </m:oMath>
      <w:r w:rsidRPr="00491D87">
        <w:rPr>
          <w:rFonts w:ascii="Arial" w:eastAsia="Arial" w:hAnsi="Arial" w:cs="Arial"/>
        </w:rPr>
        <w:t>=</w:t>
      </w:r>
      <m:oMath>
        <m:sSub>
          <m:sSubPr>
            <m:ctrlPr>
              <w:rPr>
                <w:rFonts w:ascii="Cambria Math" w:eastAsia="Cambria Math" w:hAnsi="Cambria Math" w:cs="Arial"/>
              </w:rPr>
            </m:ctrlPr>
          </m:sSubPr>
          <m:e>
            <m:sSup>
              <m:sSupPr>
                <m:ctrlPr>
                  <w:rPr>
                    <w:rFonts w:ascii="Cambria Math" w:eastAsia="Cambria Math" w:hAnsi="Cambria Math" w:cs="Arial"/>
                    <w:i/>
                  </w:rPr>
                </m:ctrlPr>
              </m:sSupPr>
              <m:e>
                <m:r>
                  <m:rPr>
                    <m:sty m:val="bi"/>
                  </m:rPr>
                  <w:rPr>
                    <w:rFonts w:ascii="Cambria Math" w:eastAsia="Cambria Math" w:hAnsi="Cambria Math" w:cs="Arial"/>
                  </w:rPr>
                  <m:t>z</m:t>
                </m:r>
                <m:ctrlPr>
                  <w:rPr>
                    <w:rFonts w:ascii="Cambria Math" w:eastAsia="Cambria Math" w:hAnsi="Cambria Math" w:cs="Arial"/>
                    <w:b/>
                    <w:i/>
                  </w:rPr>
                </m:ctrlPr>
              </m:e>
              <m:sup>
                <m:r>
                  <w:rPr>
                    <w:rFonts w:ascii="Cambria Math" w:eastAsia="Cambria Math" w:hAnsi="Cambria Math" w:cs="Arial"/>
                  </w:rPr>
                  <m:t>'</m:t>
                </m:r>
              </m:sup>
            </m:sSup>
          </m:e>
          <m:sub>
            <m:r>
              <w:rPr>
                <w:rFonts w:ascii="Cambria Math" w:eastAsia="Cambria Math" w:hAnsi="Cambria Math" w:cs="Arial"/>
              </w:rPr>
              <m:t>unp</m:t>
            </m:r>
            <m:r>
              <m:rPr>
                <m:sty m:val="p"/>
              </m:rPr>
              <w:rPr>
                <w:rFonts w:ascii="Cambria Math" w:eastAsia="Cambria Math" w:hAnsi="Cambria Math" w:cs="Arial"/>
              </w:rPr>
              <m:t xml:space="preserve"> </m:t>
            </m:r>
          </m:sub>
        </m:sSub>
        <m:r>
          <m:rPr>
            <m:sty m:val="p"/>
          </m:rPr>
          <w:rPr>
            <w:rFonts w:ascii="Cambria Math" w:eastAsia="Cambria Math" w:hAnsi="Cambria Math" w:cs="Arial"/>
          </w:rPr>
          <m:t>+</m:t>
        </m:r>
        <m:r>
          <m:rPr>
            <m:sty m:val="bi"/>
          </m:rPr>
          <w:rPr>
            <w:rFonts w:ascii="Cambria Math" w:eastAsia="Cambria Math" w:hAnsi="Cambria Math" w:cs="Arial"/>
            <w:color w:val="000000"/>
          </w:rPr>
          <m:t>δ</m:t>
        </m:r>
      </m:oMath>
      <w:r>
        <w:rPr>
          <w:rFonts w:ascii="Arial" w:eastAsia="Arial" w:hAnsi="Arial" w:cs="Arial"/>
          <w:color w:val="000000"/>
        </w:rPr>
        <w:t xml:space="preserve">. The expression of the perturbed cell can also be estimated by feeding </w:t>
      </w:r>
      <m:oMath>
        <m:sSub>
          <m:sSubPr>
            <m:ctrlPr>
              <w:rPr>
                <w:rFonts w:ascii="Cambria Math" w:eastAsia="Cambria Math" w:hAnsi="Cambria Math" w:cs="Arial"/>
              </w:rPr>
            </m:ctrlPr>
          </m:sSubPr>
          <m:e>
            <m:sSup>
              <m:sSupPr>
                <m:ctrlPr>
                  <w:rPr>
                    <w:rFonts w:ascii="Cambria Math" w:eastAsia="Cambria Math" w:hAnsi="Cambria Math" w:cs="Arial"/>
                    <w:i/>
                  </w:rPr>
                </m:ctrlPr>
              </m:sSupPr>
              <m:e>
                <m:r>
                  <m:rPr>
                    <m:sty m:val="bi"/>
                  </m:rPr>
                  <w:rPr>
                    <w:rFonts w:ascii="Cambria Math" w:eastAsia="Cambria Math" w:hAnsi="Cambria Math" w:cs="Arial"/>
                  </w:rPr>
                  <m:t>z</m:t>
                </m:r>
                <m:ctrlPr>
                  <w:rPr>
                    <w:rFonts w:ascii="Cambria Math" w:eastAsia="Cambria Math" w:hAnsi="Cambria Math" w:cs="Arial"/>
                    <w:b/>
                    <w:i/>
                  </w:rPr>
                </m:ctrlPr>
              </m:e>
              <m:sup>
                <m:r>
                  <w:rPr>
                    <w:rFonts w:ascii="Cambria Math" w:eastAsia="Cambria Math" w:hAnsi="Cambria Math" w:cs="Arial"/>
                  </w:rPr>
                  <m:t>'</m:t>
                </m:r>
              </m:sup>
            </m:sSup>
          </m:e>
          <m:sub>
            <m:r>
              <w:rPr>
                <w:rFonts w:ascii="Cambria Math" w:eastAsia="Cambria Math" w:hAnsi="Cambria Math" w:cs="Arial"/>
              </w:rPr>
              <m:t>p</m:t>
            </m:r>
          </m:sub>
        </m:sSub>
      </m:oMath>
      <w:r>
        <w:rPr>
          <w:rFonts w:ascii="Arial" w:eastAsia="Arial" w:hAnsi="Arial" w:cs="Arial"/>
        </w:rPr>
        <w:t xml:space="preserve"> into the VAE decoder. </w:t>
      </w:r>
      <w:r w:rsidR="00895AD7">
        <w:rPr>
          <w:rFonts w:ascii="Arial" w:eastAsia="Arial" w:hAnsi="Arial" w:cs="Arial"/>
        </w:rPr>
        <w:t xml:space="preserve">The </w:t>
      </w:r>
      <w:proofErr w:type="spellStart"/>
      <w:r w:rsidR="00895AD7">
        <w:rPr>
          <w:rFonts w:ascii="Arial" w:eastAsia="Arial" w:hAnsi="Arial" w:cs="Arial"/>
        </w:rPr>
        <w:t>scGen</w:t>
      </w:r>
      <w:proofErr w:type="spellEnd"/>
      <w:r w:rsidR="00895AD7">
        <w:rPr>
          <w:rFonts w:ascii="Arial" w:eastAsia="Arial" w:hAnsi="Arial" w:cs="Arial"/>
        </w:rPr>
        <w:t xml:space="preserve"> can also be expanded to </w:t>
      </w:r>
      <w:r w:rsidR="008D7900">
        <w:rPr>
          <w:rFonts w:ascii="Arial" w:eastAsia="Arial" w:hAnsi="Arial" w:cs="Arial"/>
        </w:rPr>
        <w:t>samples and treatment across</w:t>
      </w:r>
      <w:r w:rsidR="00895AD7">
        <w:rPr>
          <w:rFonts w:ascii="Arial" w:eastAsia="Arial" w:hAnsi="Arial" w:cs="Arial"/>
        </w:rPr>
        <w:t xml:space="preserve"> two species</w:t>
      </w:r>
      <w:r w:rsidR="008D7900">
        <w:rPr>
          <w:rFonts w:ascii="Arial" w:eastAsia="Arial" w:hAnsi="Arial" w:cs="Arial"/>
        </w:rPr>
        <w:t xml:space="preserve"> (using orthologues between species)</w:t>
      </w:r>
      <w:r w:rsidR="00895AD7">
        <w:rPr>
          <w:rFonts w:ascii="Arial" w:eastAsia="Arial" w:hAnsi="Arial" w:cs="Arial"/>
        </w:rPr>
        <w:t xml:space="preserve">. </w:t>
      </w:r>
      <w:r>
        <w:rPr>
          <w:rFonts w:ascii="Arial" w:eastAsia="Arial" w:hAnsi="Arial" w:cs="Arial"/>
        </w:rPr>
        <w:t>When</w:t>
      </w:r>
      <w:r w:rsidRPr="00491D87">
        <w:rPr>
          <w:rFonts w:ascii="Arial" w:eastAsia="Arial" w:hAnsi="Arial" w:cs="Arial"/>
        </w:rPr>
        <w:t xml:space="preserve"> </w:t>
      </w:r>
      <w:proofErr w:type="spellStart"/>
      <w:r w:rsidRPr="00491D87">
        <w:rPr>
          <w:rFonts w:ascii="Arial" w:eastAsia="Arial" w:hAnsi="Arial" w:cs="Arial"/>
        </w:rPr>
        <w:t>scGen</w:t>
      </w:r>
      <w:proofErr w:type="spellEnd"/>
      <w:r w:rsidRPr="00491D87">
        <w:rPr>
          <w:rFonts w:ascii="Arial" w:eastAsia="Arial" w:hAnsi="Arial" w:cs="Arial"/>
        </w:rPr>
        <w:t xml:space="preserve"> </w:t>
      </w:r>
      <w:r>
        <w:rPr>
          <w:rFonts w:ascii="Arial" w:eastAsia="Arial" w:hAnsi="Arial" w:cs="Arial"/>
        </w:rPr>
        <w:t>is</w:t>
      </w:r>
      <w:r w:rsidRPr="00491D87">
        <w:rPr>
          <w:rFonts w:ascii="Arial" w:eastAsia="Arial" w:hAnsi="Arial" w:cs="Arial"/>
        </w:rPr>
        <w:t xml:space="preserve"> trained </w:t>
      </w:r>
      <w:r>
        <w:rPr>
          <w:rFonts w:ascii="Arial" w:eastAsia="Arial" w:hAnsi="Arial" w:cs="Arial"/>
        </w:rPr>
        <w:t xml:space="preserve">for </w:t>
      </w:r>
      <w:r w:rsidRPr="00491D87">
        <w:rPr>
          <w:rFonts w:ascii="Arial" w:eastAsia="Arial" w:hAnsi="Arial" w:cs="Arial"/>
        </w:rPr>
        <w:t>species</w:t>
      </w:r>
      <w:r w:rsidR="00895AD7">
        <w:rPr>
          <w:rFonts w:ascii="Arial" w:eastAsia="Arial" w:hAnsi="Arial" w:cs="Arial"/>
        </w:rPr>
        <w:t xml:space="preserve"> </w:t>
      </w:r>
      <w:r>
        <w:rPr>
          <w:rFonts w:ascii="Arial" w:eastAsia="Arial" w:hAnsi="Arial" w:cs="Arial"/>
        </w:rPr>
        <w:t>1</w:t>
      </w:r>
      <w:r w:rsidR="00895AD7">
        <w:rPr>
          <w:rFonts w:ascii="Arial" w:eastAsia="Arial" w:hAnsi="Arial" w:cs="Arial"/>
        </w:rPr>
        <w:t xml:space="preserve">, or </w:t>
      </w:r>
      <w:r w:rsidR="00895AD7" w:rsidRPr="00F506E3">
        <w:rPr>
          <w:rFonts w:ascii="Arial" w:eastAsia="Arial" w:hAnsi="Arial" w:cs="Arial"/>
          <w:i/>
          <w:iCs/>
        </w:rPr>
        <w:t>s</w:t>
      </w:r>
      <w:r w:rsidR="00895AD7" w:rsidRPr="00F506E3">
        <w:rPr>
          <w:rFonts w:ascii="Arial" w:eastAsia="Arial" w:hAnsi="Arial" w:cs="Arial"/>
          <w:vertAlign w:val="subscript"/>
        </w:rPr>
        <w:t>1</w:t>
      </w:r>
      <w:r w:rsidR="00895AD7">
        <w:rPr>
          <w:rFonts w:ascii="Arial" w:eastAsia="Arial" w:hAnsi="Arial" w:cs="Arial"/>
        </w:rPr>
        <w:t>,</w:t>
      </w:r>
      <w:r>
        <w:rPr>
          <w:rFonts w:ascii="Arial" w:eastAsia="Arial" w:hAnsi="Arial" w:cs="Arial"/>
        </w:rPr>
        <w:t xml:space="preserve"> with both perturbed and unperturbed cells</w:t>
      </w:r>
      <w:r w:rsidR="00895AD7">
        <w:rPr>
          <w:rFonts w:ascii="Arial" w:eastAsia="Arial" w:hAnsi="Arial" w:cs="Arial"/>
        </w:rPr>
        <w:t xml:space="preserve"> </w:t>
      </w:r>
      <w:r>
        <w:rPr>
          <w:rFonts w:ascii="Arial" w:eastAsia="Arial" w:hAnsi="Arial" w:cs="Arial"/>
        </w:rPr>
        <w:t xml:space="preserve">but </w:t>
      </w:r>
      <w:r w:rsidR="008D7900">
        <w:rPr>
          <w:rFonts w:ascii="Arial" w:eastAsia="Arial" w:hAnsi="Arial" w:cs="Arial"/>
        </w:rPr>
        <w:t>species</w:t>
      </w:r>
      <w:r w:rsidR="00895AD7">
        <w:rPr>
          <w:rFonts w:ascii="Arial" w:eastAsia="Arial" w:hAnsi="Arial" w:cs="Arial"/>
        </w:rPr>
        <w:t xml:space="preserve"> </w:t>
      </w:r>
      <w:r>
        <w:rPr>
          <w:rFonts w:ascii="Arial" w:eastAsia="Arial" w:hAnsi="Arial" w:cs="Arial"/>
        </w:rPr>
        <w:t>2</w:t>
      </w:r>
      <w:r w:rsidR="008D7900">
        <w:rPr>
          <w:rFonts w:ascii="Arial" w:eastAsia="Arial" w:hAnsi="Arial" w:cs="Arial"/>
        </w:rPr>
        <w:t>,</w:t>
      </w:r>
      <w:r w:rsidR="00895AD7">
        <w:rPr>
          <w:rFonts w:ascii="Arial" w:eastAsia="Arial" w:hAnsi="Arial" w:cs="Arial"/>
        </w:rPr>
        <w:t xml:space="preserve"> </w:t>
      </w:r>
      <w:r w:rsidR="00895AD7" w:rsidRPr="0099128D">
        <w:rPr>
          <w:rFonts w:ascii="Arial" w:eastAsia="Arial" w:hAnsi="Arial" w:cs="Arial"/>
          <w:i/>
          <w:iCs/>
        </w:rPr>
        <w:t>s</w:t>
      </w:r>
      <w:r w:rsidR="00895AD7">
        <w:rPr>
          <w:rFonts w:ascii="Arial" w:eastAsia="Arial" w:hAnsi="Arial" w:cs="Arial"/>
          <w:vertAlign w:val="subscript"/>
        </w:rPr>
        <w:t>2</w:t>
      </w:r>
      <w:r w:rsidR="00895AD7">
        <w:rPr>
          <w:rFonts w:ascii="Arial" w:eastAsia="Arial" w:hAnsi="Arial" w:cs="Arial"/>
        </w:rPr>
        <w:t xml:space="preserve">, </w:t>
      </w:r>
      <w:r>
        <w:rPr>
          <w:rFonts w:ascii="Arial" w:eastAsia="Arial" w:hAnsi="Arial" w:cs="Arial"/>
        </w:rPr>
        <w:t>with only unperturbed cells</w:t>
      </w:r>
      <w:r w:rsidRPr="00491D87">
        <w:rPr>
          <w:rFonts w:ascii="Arial" w:eastAsia="Arial" w:hAnsi="Arial" w:cs="Arial"/>
        </w:rPr>
        <w:t xml:space="preserve">, then the </w:t>
      </w:r>
      <w:r>
        <w:rPr>
          <w:rFonts w:ascii="Arial" w:eastAsia="Arial" w:hAnsi="Arial" w:cs="Arial"/>
        </w:rPr>
        <w:t xml:space="preserve">latent code </w:t>
      </w:r>
      <w:r w:rsidRPr="00491D87">
        <w:rPr>
          <w:rFonts w:ascii="Arial" w:eastAsia="Arial" w:hAnsi="Arial" w:cs="Arial"/>
        </w:rPr>
        <w:t xml:space="preserve">for </w:t>
      </w:r>
      <w:r>
        <w:rPr>
          <w:rFonts w:ascii="Arial" w:eastAsia="Arial" w:hAnsi="Arial" w:cs="Arial"/>
        </w:rPr>
        <w:t xml:space="preserve">the </w:t>
      </w:r>
      <w:r w:rsidRPr="00491D87">
        <w:rPr>
          <w:rFonts w:ascii="Arial" w:eastAsia="Arial" w:hAnsi="Arial" w:cs="Arial"/>
        </w:rPr>
        <w:t xml:space="preserve">perturbed </w:t>
      </w:r>
      <w:r>
        <w:rPr>
          <w:rFonts w:ascii="Arial" w:eastAsia="Arial" w:hAnsi="Arial" w:cs="Arial"/>
        </w:rPr>
        <w:t xml:space="preserve">cells from </w:t>
      </w:r>
      <w:r w:rsidR="00895AD7" w:rsidRPr="0099128D">
        <w:rPr>
          <w:rFonts w:ascii="Arial" w:eastAsia="Arial" w:hAnsi="Arial" w:cs="Arial"/>
          <w:i/>
          <w:iCs/>
        </w:rPr>
        <w:t>s</w:t>
      </w:r>
      <w:r w:rsidR="00895AD7">
        <w:rPr>
          <w:rFonts w:ascii="Arial" w:eastAsia="Arial" w:hAnsi="Arial" w:cs="Arial"/>
          <w:vertAlign w:val="subscript"/>
        </w:rPr>
        <w:t>2</w:t>
      </w:r>
      <w:r w:rsidRPr="00491D87">
        <w:rPr>
          <w:rFonts w:ascii="Arial" w:eastAsia="Arial" w:hAnsi="Arial" w:cs="Arial"/>
        </w:rPr>
        <w:t xml:space="preserve"> can be </w:t>
      </w:r>
      <w:r>
        <w:rPr>
          <w:rFonts w:ascii="Arial" w:eastAsia="Arial" w:hAnsi="Arial" w:cs="Arial"/>
        </w:rPr>
        <w:t>predicted as</w:t>
      </w:r>
      <w:r w:rsidRPr="00491D87">
        <w:rPr>
          <w:rFonts w:ascii="Arial" w:eastAsia="Arial" w:hAnsi="Arial" w:cs="Arial"/>
        </w:rPr>
        <w:t xml:space="preserve"> </w:t>
      </w:r>
      <m:oMath>
        <m:sSub>
          <m:sSubPr>
            <m:ctrlPr>
              <w:rPr>
                <w:rFonts w:ascii="Cambria Math" w:eastAsia="Arial" w:hAnsi="Cambria Math" w:cs="Arial"/>
                <w:i/>
              </w:rPr>
            </m:ctrlPr>
          </m:sSubPr>
          <m:e>
            <m:r>
              <m:rPr>
                <m:sty m:val="bi"/>
              </m:rP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2</m:t>
                </m:r>
              </m:sub>
            </m:sSub>
            <m:r>
              <w:rPr>
                <w:rFonts w:ascii="Cambria Math" w:eastAsia="Arial" w:hAnsi="Cambria Math" w:cs="Arial"/>
              </w:rPr>
              <m:t>,p</m:t>
            </m:r>
          </m:sub>
        </m:sSub>
        <m:r>
          <w:rPr>
            <w:rFonts w:ascii="Cambria Math" w:eastAsia="Arial" w:hAnsi="Cambria Math" w:cs="Arial"/>
          </w:rPr>
          <m:t>=</m:t>
        </m:r>
        <m:f>
          <m:fPr>
            <m:ctrlPr>
              <w:rPr>
                <w:rFonts w:ascii="Cambria Math" w:eastAsia="Arial" w:hAnsi="Cambria Math" w:cs="Arial"/>
                <w:i/>
              </w:rPr>
            </m:ctrlPr>
          </m:fPr>
          <m:num>
            <m:r>
              <w:rPr>
                <w:rFonts w:ascii="Cambria Math" w:eastAsia="Arial" w:hAnsi="Cambria Math" w:cs="Arial"/>
              </w:rPr>
              <m:t>1</m:t>
            </m:r>
          </m:num>
          <m:den>
            <m:r>
              <w:rPr>
                <w:rFonts w:ascii="Cambria Math" w:eastAsia="Arial" w:hAnsi="Cambria Math" w:cs="Arial"/>
              </w:rPr>
              <m:t>2</m:t>
            </m:r>
          </m:den>
        </m:f>
        <m:d>
          <m:dPr>
            <m:ctrlPr>
              <w:rPr>
                <w:rFonts w:ascii="Cambria Math" w:eastAsia="Arial" w:hAnsi="Cambria Math" w:cs="Arial"/>
                <w:i/>
              </w:rPr>
            </m:ctrlPr>
          </m:dPr>
          <m:e>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1</m:t>
                    </m:r>
                  </m:sub>
                </m:sSub>
                <m:r>
                  <w:rPr>
                    <w:rFonts w:ascii="Cambria Math" w:eastAsia="Arial" w:hAnsi="Cambria Math" w:cs="Arial"/>
                  </w:rPr>
                  <m:t>,p</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2</m:t>
                    </m:r>
                  </m:sub>
                </m:sSub>
                <m:r>
                  <w:rPr>
                    <w:rFonts w:ascii="Cambria Math" w:eastAsia="Arial" w:hAnsi="Cambria Math" w:cs="Arial"/>
                  </w:rPr>
                  <m:t>,unp</m:t>
                </m:r>
              </m:sub>
            </m:sSub>
            <m:r>
              <w:rPr>
                <w:rFonts w:ascii="Cambria Math" w:eastAsia="Arial" w:hAnsi="Cambria Math" w:cs="Arial"/>
              </w:rPr>
              <m:t>+</m:t>
            </m:r>
            <m:sSub>
              <m:sSubPr>
                <m:ctrlPr>
                  <w:rPr>
                    <w:rFonts w:ascii="Cambria Math" w:eastAsia="Cambria Math" w:hAnsi="Cambria Math" w:cs="Arial"/>
                    <w:i/>
                    <w:iCs/>
                  </w:rPr>
                </m:ctrlPr>
              </m:sSubPr>
              <m:e>
                <m:r>
                  <w:rPr>
                    <w:rFonts w:ascii="Cambria Math" w:eastAsia="Cambria Math" w:hAnsi="Cambria Math" w:cs="Arial"/>
                  </w:rPr>
                  <m:t>δ</m:t>
                </m:r>
              </m:e>
              <m:sub>
                <m:r>
                  <w:rPr>
                    <w:rFonts w:ascii="Cambria Math" w:eastAsia="Cambria Math" w:hAnsi="Cambria Math" w:cs="Arial"/>
                  </w:rPr>
                  <m:t>s</m:t>
                </m:r>
              </m:sub>
            </m:sSub>
            <m:r>
              <w:rPr>
                <w:rFonts w:ascii="Cambria Math" w:eastAsia="Cambria Math" w:hAnsi="Cambria Math" w:cs="Arial"/>
              </w:rPr>
              <m:t>+</m:t>
            </m:r>
            <m:sSub>
              <m:sSubPr>
                <m:ctrlPr>
                  <w:rPr>
                    <w:rFonts w:ascii="Cambria Math" w:eastAsia="Cambria Math" w:hAnsi="Cambria Math" w:cs="Arial"/>
                    <w:i/>
                    <w:iCs/>
                  </w:rPr>
                </m:ctrlPr>
              </m:sSubPr>
              <m:e>
                <m:r>
                  <w:rPr>
                    <w:rFonts w:ascii="Cambria Math" w:eastAsia="Cambria Math" w:hAnsi="Cambria Math" w:cs="Arial"/>
                  </w:rPr>
                  <m:t>δ</m:t>
                </m:r>
              </m:e>
              <m:sub>
                <m:r>
                  <w:rPr>
                    <w:rFonts w:ascii="Cambria Math" w:eastAsia="Arial" w:hAnsi="Cambria Math" w:cs="Arial"/>
                  </w:rPr>
                  <m:t>p</m:t>
                </m:r>
              </m:sub>
            </m:sSub>
          </m:e>
        </m:d>
      </m:oMath>
      <w:r w:rsidRPr="00491D87">
        <w:rPr>
          <w:rFonts w:ascii="Arial" w:eastAsia="Arial" w:hAnsi="Arial" w:cs="Arial"/>
        </w:rPr>
        <w:t xml:space="preserve"> </w:t>
      </w:r>
      <w:r>
        <w:rPr>
          <w:rFonts w:ascii="Arial" w:eastAsia="Arial" w:hAnsi="Arial" w:cs="Arial"/>
        </w:rPr>
        <w:t>w</w:t>
      </w:r>
      <w:r w:rsidRPr="00491D87">
        <w:rPr>
          <w:rFonts w:ascii="Arial" w:eastAsia="Arial" w:hAnsi="Arial" w:cs="Arial"/>
        </w:rPr>
        <w:t>here</w:t>
      </w:r>
      <m:oMath>
        <m:sSub>
          <m:sSubPr>
            <m:ctrlPr>
              <w:rPr>
                <w:rFonts w:ascii="Cambria Math" w:eastAsia="Cambria Math" w:hAnsi="Cambria Math" w:cs="Arial"/>
                <w:i/>
                <w:iCs/>
              </w:rPr>
            </m:ctrlPr>
          </m:sSubPr>
          <m:e>
            <m:r>
              <m:rPr>
                <m:sty m:val="bi"/>
              </m:rPr>
              <w:rPr>
                <w:rFonts w:ascii="Cambria Math" w:eastAsia="Cambria Math" w:hAnsi="Cambria Math" w:cs="Arial"/>
              </w:rPr>
              <m:t>δ</m:t>
            </m:r>
          </m:e>
          <m:sub>
            <m:r>
              <w:rPr>
                <w:rFonts w:ascii="Cambria Math" w:eastAsia="Arial" w:hAnsi="Cambria Math" w:cs="Arial"/>
              </w:rPr>
              <m:t>p</m:t>
            </m:r>
          </m:sub>
        </m:sSub>
        <m:r>
          <w:rPr>
            <w:rFonts w:ascii="Cambria Math" w:eastAsia="Cambria Math" w:hAnsi="Cambria Math" w:cs="Arial"/>
          </w:rPr>
          <m:t>=</m:t>
        </m:r>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1</m:t>
                </m:r>
              </m:sub>
            </m:sSub>
            <m:r>
              <w:rPr>
                <w:rFonts w:ascii="Cambria Math" w:eastAsia="Arial" w:hAnsi="Cambria Math" w:cs="Arial"/>
              </w:rPr>
              <m:t>,unp</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1</m:t>
                </m:r>
              </m:sub>
            </m:sSub>
            <m:r>
              <w:rPr>
                <w:rFonts w:ascii="Cambria Math" w:eastAsia="Arial" w:hAnsi="Cambria Math" w:cs="Arial"/>
              </w:rPr>
              <m:t>,p</m:t>
            </m:r>
          </m:sub>
        </m:sSub>
      </m:oMath>
      <w:r w:rsidRPr="00491D87">
        <w:rPr>
          <w:rFonts w:ascii="Arial" w:eastAsia="Arial" w:hAnsi="Arial" w:cs="Arial"/>
        </w:rPr>
        <w:t xml:space="preserve"> </w:t>
      </w:r>
      <w:r>
        <w:rPr>
          <w:rFonts w:ascii="Arial" w:eastAsia="Arial" w:hAnsi="Arial" w:cs="Arial"/>
          <w:iCs/>
        </w:rPr>
        <w:t>captures</w:t>
      </w:r>
      <w:r w:rsidRPr="00491D87">
        <w:rPr>
          <w:rFonts w:ascii="Arial" w:eastAsia="Arial" w:hAnsi="Arial" w:cs="Arial"/>
          <w:iCs/>
        </w:rPr>
        <w:t xml:space="preserve"> the </w:t>
      </w:r>
      <w:r>
        <w:rPr>
          <w:rFonts w:ascii="Arial" w:eastAsia="Arial" w:hAnsi="Arial" w:cs="Arial"/>
          <w:iCs/>
        </w:rPr>
        <w:t xml:space="preserve">response of perturbation </w:t>
      </w:r>
      <w:r w:rsidRPr="00491D87">
        <w:rPr>
          <w:rFonts w:ascii="Arial" w:eastAsia="Arial" w:hAnsi="Arial" w:cs="Arial"/>
          <w:iCs/>
        </w:rPr>
        <w:t xml:space="preserve">and </w:t>
      </w:r>
      <m:oMath>
        <m:sSub>
          <m:sSubPr>
            <m:ctrlPr>
              <w:rPr>
                <w:rFonts w:ascii="Cambria Math" w:eastAsia="Cambria Math" w:hAnsi="Cambria Math" w:cs="Arial"/>
                <w:i/>
                <w:iCs/>
              </w:rPr>
            </m:ctrlPr>
          </m:sSubPr>
          <m:e>
            <m:r>
              <m:rPr>
                <m:sty m:val="bi"/>
              </m:rPr>
              <w:rPr>
                <w:rFonts w:ascii="Cambria Math" w:eastAsia="Cambria Math" w:hAnsi="Cambria Math" w:cs="Arial"/>
              </w:rPr>
              <m:t>δ</m:t>
            </m:r>
          </m:e>
          <m:sub>
            <m:r>
              <w:rPr>
                <w:rFonts w:ascii="Cambria Math" w:eastAsia="Cambria Math" w:hAnsi="Cambria Math" w:cs="Arial"/>
              </w:rPr>
              <m:t>s</m:t>
            </m:r>
          </m:sub>
        </m:sSub>
        <m:r>
          <w:rPr>
            <w:rFonts w:ascii="Cambria Math" w:eastAsia="Cambria Math" w:hAnsi="Cambria Math" w:cs="Arial"/>
          </w:rPr>
          <m:t>=</m:t>
        </m:r>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1</m:t>
                </m:r>
              </m:sub>
            </m:sSub>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z</m:t>
            </m:r>
          </m:e>
          <m:sub>
            <m:sSub>
              <m:sSubPr>
                <m:ctrlPr>
                  <w:rPr>
                    <w:rFonts w:ascii="Cambria Math" w:eastAsia="Arial" w:hAnsi="Cambria Math" w:cs="Arial"/>
                    <w:i/>
                  </w:rPr>
                </m:ctrlPr>
              </m:sSubPr>
              <m:e>
                <m:r>
                  <w:rPr>
                    <w:rFonts w:ascii="Cambria Math" w:eastAsia="Arial" w:hAnsi="Cambria Math" w:cs="Arial"/>
                  </w:rPr>
                  <m:t>s</m:t>
                </m:r>
              </m:e>
              <m:sub>
                <m:r>
                  <w:rPr>
                    <w:rFonts w:ascii="Cambria Math" w:eastAsia="Arial" w:hAnsi="Cambria Math" w:cs="Arial"/>
                  </w:rPr>
                  <m:t>2</m:t>
                </m:r>
              </m:sub>
            </m:sSub>
          </m:sub>
        </m:sSub>
      </m:oMath>
      <w:r w:rsidRPr="00491D87">
        <w:rPr>
          <w:rFonts w:ascii="Arial" w:eastAsia="Arial" w:hAnsi="Arial" w:cs="Arial"/>
          <w:iCs/>
        </w:rPr>
        <w:t xml:space="preserve"> represents the difference between species. </w:t>
      </w:r>
    </w:p>
    <w:p w14:paraId="6FE6CBFC" w14:textId="47C08FAA" w:rsidR="00AC217F" w:rsidRPr="00491D87" w:rsidRDefault="00AC217F" w:rsidP="00F506E3">
      <w:pPr>
        <w:pBdr>
          <w:top w:val="nil"/>
          <w:left w:val="nil"/>
          <w:bottom w:val="nil"/>
          <w:right w:val="nil"/>
          <w:between w:val="nil"/>
        </w:pBdr>
        <w:spacing w:line="480" w:lineRule="auto"/>
        <w:jc w:val="both"/>
        <w:rPr>
          <w:rFonts w:ascii="Arial" w:eastAsia="Arial" w:hAnsi="Arial" w:cs="Arial"/>
          <w:color w:val="000000"/>
        </w:rPr>
      </w:pPr>
      <w:r w:rsidRPr="00491D87">
        <w:rPr>
          <w:rFonts w:ascii="Arial" w:eastAsia="Arial" w:hAnsi="Arial" w:cs="Arial"/>
          <w:i/>
          <w:color w:val="000000"/>
          <w:u w:val="single"/>
        </w:rPr>
        <w:t xml:space="preserve">Evaluation </w:t>
      </w:r>
      <w:proofErr w:type="spellStart"/>
      <w:r w:rsidRPr="00491D87">
        <w:rPr>
          <w:rFonts w:ascii="Arial" w:eastAsia="Arial" w:hAnsi="Arial" w:cs="Arial"/>
          <w:i/>
          <w:color w:val="000000"/>
          <w:u w:val="single"/>
        </w:rPr>
        <w:t>matri</w:t>
      </w:r>
      <w:r w:rsidR="00117519">
        <w:rPr>
          <w:rFonts w:ascii="Arial" w:eastAsia="Arial" w:hAnsi="Arial" w:cs="Arial"/>
          <w:i/>
          <w:color w:val="000000"/>
          <w:u w:val="single"/>
        </w:rPr>
        <w:t>cs</w:t>
      </w:r>
      <w:proofErr w:type="spellEnd"/>
      <w:r w:rsidR="00F947BE">
        <w:rPr>
          <w:rFonts w:ascii="Arial" w:eastAsia="Arial" w:hAnsi="Arial" w:cs="Arial"/>
          <w:i/>
          <w:color w:val="000000"/>
          <w:u w:val="single"/>
        </w:rPr>
        <w:t>.</w:t>
      </w:r>
      <w:r w:rsidR="00F947BE" w:rsidRPr="00F947BE">
        <w:rPr>
          <w:rFonts w:ascii="Arial" w:eastAsia="Arial" w:hAnsi="Arial" w:cs="Arial"/>
          <w:color w:val="000000"/>
        </w:rPr>
        <w:t xml:space="preserve">  </w:t>
      </w:r>
      <w:commentRangeStart w:id="38"/>
      <w:r w:rsidRPr="00491D87">
        <w:rPr>
          <w:rFonts w:ascii="Arial" w:eastAsia="Arial" w:hAnsi="Arial" w:cs="Arial"/>
          <w:color w:val="000000"/>
        </w:rPr>
        <w:t>Correlation</w:t>
      </w:r>
      <w:r w:rsidR="001F57BC">
        <w:rPr>
          <w:rFonts w:ascii="Arial" w:eastAsia="Arial" w:hAnsi="Arial" w:cs="Arial"/>
          <w:color w:val="000000"/>
        </w:rPr>
        <w:t xml:space="preserve"> and UMAP </w:t>
      </w:r>
      <w:r w:rsidRPr="00491D87">
        <w:rPr>
          <w:rFonts w:ascii="Arial" w:eastAsia="Arial" w:hAnsi="Arial" w:cs="Arial"/>
          <w:color w:val="000000"/>
        </w:rPr>
        <w:t xml:space="preserve">visualization </w:t>
      </w:r>
      <w:commentRangeEnd w:id="38"/>
      <w:r w:rsidR="00F947BE">
        <w:rPr>
          <w:rStyle w:val="CommentReference"/>
          <w:rFonts w:ascii="Calibri" w:eastAsia="SimSun" w:hAnsi="Calibri" w:cs="Calibri"/>
          <w:lang w:eastAsia="zh-CN"/>
        </w:rPr>
        <w:commentReference w:id="38"/>
      </w:r>
      <w:r w:rsidR="001F57BC">
        <w:rPr>
          <w:rFonts w:ascii="Arial" w:eastAsia="Arial" w:hAnsi="Arial" w:cs="Arial"/>
          <w:color w:val="000000"/>
        </w:rPr>
        <w:t xml:space="preserve">were used to assess the performance. </w:t>
      </w:r>
    </w:p>
    <w:p w14:paraId="6A78F262" w14:textId="422E07A8" w:rsidR="00A014C1" w:rsidRPr="00084F3D" w:rsidRDefault="00AC217F" w:rsidP="00F506E3">
      <w:pPr>
        <w:pBdr>
          <w:top w:val="nil"/>
          <w:left w:val="nil"/>
          <w:bottom w:val="nil"/>
          <w:right w:val="nil"/>
          <w:between w:val="nil"/>
        </w:pBdr>
        <w:spacing w:line="480" w:lineRule="auto"/>
        <w:jc w:val="both"/>
        <w:rPr>
          <w:rFonts w:ascii="Arial" w:eastAsia="Arial" w:hAnsi="Arial" w:cs="Arial"/>
          <w:color w:val="000000"/>
        </w:rPr>
      </w:pPr>
      <w:r w:rsidRPr="00084F3D">
        <w:rPr>
          <w:rFonts w:ascii="Arial" w:eastAsia="Arial" w:hAnsi="Arial" w:cs="Arial"/>
          <w:i/>
          <w:color w:val="000000"/>
          <w:u w:val="single"/>
        </w:rPr>
        <w:t>Result</w:t>
      </w:r>
      <w:r w:rsidR="00F947BE" w:rsidRPr="00084F3D">
        <w:rPr>
          <w:rFonts w:ascii="Arial" w:eastAsia="Arial" w:hAnsi="Arial" w:cs="Arial"/>
          <w:i/>
          <w:color w:val="000000"/>
          <w:u w:val="single"/>
        </w:rPr>
        <w:t>.</w:t>
      </w:r>
      <w:r w:rsidR="00F947BE" w:rsidRPr="00084F3D">
        <w:rPr>
          <w:rFonts w:ascii="Arial" w:eastAsia="Arial" w:hAnsi="Arial" w:cs="Arial"/>
          <w:color w:val="000000"/>
        </w:rPr>
        <w:t xml:space="preserve"> </w:t>
      </w:r>
      <w:proofErr w:type="spellStart"/>
      <w:r w:rsidR="00A014C1" w:rsidRPr="00084F3D">
        <w:rPr>
          <w:rFonts w:ascii="Arial" w:eastAsia="Arial" w:hAnsi="Arial" w:cs="Arial"/>
          <w:color w:val="000000"/>
        </w:rPr>
        <w:t>scGen</w:t>
      </w:r>
      <w:proofErr w:type="spellEnd"/>
      <w:r w:rsidR="00A014C1" w:rsidRPr="00084F3D">
        <w:rPr>
          <w:rFonts w:ascii="Arial" w:eastAsia="Arial" w:hAnsi="Arial" w:cs="Arial"/>
          <w:color w:val="000000"/>
        </w:rPr>
        <w:t xml:space="preserve"> was applied to predict perturbation of out-of-samples response in human PBMCs data</w:t>
      </w:r>
      <w:r w:rsidR="00084F3D">
        <w:rPr>
          <w:rFonts w:ascii="Arial" w:eastAsia="Arial" w:hAnsi="Arial" w:cs="Arial"/>
          <w:color w:val="000000"/>
        </w:rPr>
        <w:t xml:space="preserve">, and </w:t>
      </w:r>
      <w:proofErr w:type="spellStart"/>
      <w:r w:rsidR="00084F3D" w:rsidRPr="00084F3D">
        <w:rPr>
          <w:rFonts w:ascii="Arial" w:eastAsia="Arial" w:hAnsi="Arial" w:cs="Arial"/>
          <w:color w:val="000000"/>
        </w:rPr>
        <w:t>scGen</w:t>
      </w:r>
      <w:proofErr w:type="spellEnd"/>
      <w:r w:rsidR="00084F3D" w:rsidRPr="00084F3D">
        <w:rPr>
          <w:rFonts w:ascii="Arial" w:eastAsia="Arial" w:hAnsi="Arial" w:cs="Arial"/>
          <w:color w:val="000000"/>
        </w:rPr>
        <w:t xml:space="preserve"> showed a higher average correlation (R</w:t>
      </w:r>
      <w:r w:rsidR="00084F3D" w:rsidRPr="00084F3D">
        <w:rPr>
          <w:rFonts w:ascii="Arial" w:eastAsia="Arial" w:hAnsi="Arial" w:cs="Arial"/>
          <w:color w:val="000000"/>
          <w:vertAlign w:val="superscript"/>
        </w:rPr>
        <w:t>2</w:t>
      </w:r>
      <w:r w:rsidR="00084F3D" w:rsidRPr="00084F3D">
        <w:rPr>
          <w:rFonts w:ascii="Arial" w:eastAsia="Arial" w:hAnsi="Arial" w:cs="Arial"/>
          <w:color w:val="000000"/>
        </w:rPr>
        <w:t>= 0.948) between predicted and real data for six cell types.</w:t>
      </w:r>
      <w:r w:rsidR="00084F3D">
        <w:rPr>
          <w:rFonts w:ascii="Arial" w:eastAsia="Arial" w:hAnsi="Arial" w:cs="Arial"/>
          <w:color w:val="000000"/>
        </w:rPr>
        <w:t xml:space="preserve"> </w:t>
      </w:r>
      <w:r w:rsidR="00A014C1" w:rsidRPr="00084F3D">
        <w:rPr>
          <w:rFonts w:ascii="Arial" w:eastAsia="Arial" w:hAnsi="Arial" w:cs="Arial"/>
          <w:color w:val="000000"/>
        </w:rPr>
        <w:t>Comparing with other methods including CVAE</w:t>
      </w:r>
      <w:r w:rsidR="00A014C1" w:rsidRPr="00F506E3">
        <w:rPr>
          <w:rFonts w:ascii="Arial" w:hAnsi="Arial" w:cs="Arial"/>
        </w:rPr>
        <w:t xml:space="preserve"> </w:t>
      </w:r>
      <w:r w:rsidR="0019774E" w:rsidRPr="00F506E3">
        <w:rPr>
          <w:rFonts w:ascii="Arial" w:hAnsi="Arial" w:cs="Arial"/>
        </w:rPr>
        <w:fldChar w:fldCharType="begin"/>
      </w:r>
      <w:r w:rsidR="00930FB6">
        <w:rPr>
          <w:rFonts w:ascii="Arial" w:hAnsi="Arial" w:cs="Arial"/>
        </w:rPr>
        <w:instrText xml:space="preserve"> ADDIN EN.CITE &lt;EndNote&gt;&lt;Cite&gt;&lt;Author&gt;Duvenaud&lt;/Author&gt;&lt;Year&gt;2015&lt;/Year&gt;&lt;RecNum&gt;48&lt;/RecNum&gt;&lt;DisplayText&gt;[123]&lt;/DisplayText&gt;&lt;record&gt;&lt;rec-number&gt;48&lt;/rec-number&gt;&lt;foreign-keys&gt;&lt;key app="EN" db-id="rxtpa2xz4r9wxoewz0qvzrvvvez0pe55sfe2" timestamp="1626744902"&gt;48&lt;/key&gt;&lt;/foreign-keys&gt;&lt;ref-type name="Journal Article"&gt;17&lt;/ref-type&gt;&lt;contributors&gt;&lt;authors&gt;&lt;author&gt;Duvenaud, DK&lt;/author&gt;&lt;author&gt;Maclaurin, D&lt;/author&gt;&lt;author&gt;Iparraguirre, J&lt;/author&gt;&lt;author&gt;Bombarell, R&lt;/author&gt;&lt;author&gt;Hirzel, T&lt;/author&gt;&lt;author&gt;Aspuru-Guzik, A&lt;/author&gt;&lt;author&gt;Adams, RP&lt;/author&gt;&lt;/authors&gt;&lt;/contributors&gt;&lt;titles&gt;&lt;title&gt;Advances in Neural Information Processing Systems 28&lt;/title&gt;&lt;secondary-title&gt;Cortes C., Lawrence ND, Lee DD, Sugiyama M., Garnett R., Eds&lt;/secondary-title&gt;&lt;/titles&gt;&lt;pages&gt;2224-2232&lt;/pages&gt;&lt;dates&gt;&lt;year&gt;2015&lt;/year&gt;&lt;/dates&gt;&lt;urls&gt;&lt;/urls&gt;&lt;/record&gt;&lt;/Cite&gt;&lt;/EndNote&gt;</w:instrText>
      </w:r>
      <w:r w:rsidR="0019774E" w:rsidRPr="00F506E3">
        <w:rPr>
          <w:rFonts w:ascii="Arial" w:hAnsi="Arial" w:cs="Arial"/>
        </w:rPr>
        <w:fldChar w:fldCharType="separate"/>
      </w:r>
      <w:r w:rsidR="00930FB6">
        <w:rPr>
          <w:rFonts w:ascii="Arial" w:hAnsi="Arial" w:cs="Arial"/>
          <w:noProof/>
        </w:rPr>
        <w:t>[123]</w:t>
      </w:r>
      <w:r w:rsidR="0019774E" w:rsidRPr="00F506E3">
        <w:rPr>
          <w:rFonts w:ascii="Arial" w:hAnsi="Arial" w:cs="Arial"/>
        </w:rPr>
        <w:fldChar w:fldCharType="end"/>
      </w:r>
      <w:r w:rsidR="00A014C1" w:rsidRPr="00084F3D">
        <w:rPr>
          <w:rFonts w:ascii="Arial" w:eastAsia="Arial" w:hAnsi="Arial" w:cs="Arial"/>
          <w:color w:val="000000"/>
        </w:rPr>
        <w:t>, style transfer GAN</w:t>
      </w:r>
      <w:r w:rsidR="00A014C1" w:rsidRPr="00F506E3">
        <w:rPr>
          <w:rFonts w:ascii="Arial" w:hAnsi="Arial" w:cs="Arial"/>
        </w:rPr>
        <w:t xml:space="preserve"> </w:t>
      </w:r>
      <w:r w:rsidR="0019774E" w:rsidRPr="00F506E3">
        <w:rPr>
          <w:rFonts w:ascii="Arial" w:hAnsi="Arial" w:cs="Arial"/>
        </w:rPr>
        <w:fldChar w:fldCharType="begin"/>
      </w:r>
      <w:r w:rsidR="00930FB6">
        <w:rPr>
          <w:rFonts w:ascii="Arial" w:hAnsi="Arial" w:cs="Arial"/>
        </w:rPr>
        <w:instrText xml:space="preserve"> ADDIN EN.CITE &lt;EndNote&gt;&lt;Cite&gt;&lt;Author&gt;Amodio&lt;/Author&gt;&lt;Year&gt;2018&lt;/Year&gt;&lt;RecNum&gt;49&lt;/RecNum&gt;&lt;DisplayText&gt;[124]&lt;/DisplayText&gt;&lt;record&gt;&lt;rec-number&gt;49&lt;/rec-number&gt;&lt;foreign-keys&gt;&lt;key app="EN" db-id="rxtpa2xz4r9wxoewz0qvzrvvvez0pe55sfe2" timestamp="1626744902"&gt;49&lt;/key&gt;&lt;/foreign-keys&gt;&lt;ref-type name="Conference Proceedings"&gt;10&lt;/ref-type&gt;&lt;contributors&gt;&lt;authors&gt;&lt;author&gt;Amodio, Matthew&lt;/author&gt;&lt;author&gt;Krishnaswamy, Smita&lt;/author&gt;&lt;/authors&gt;&lt;/contributors&gt;&lt;titles&gt;&lt;title&gt;MAGAN: Aligning biological manifolds&lt;/title&gt;&lt;secondary-title&gt;International Conference on Machine Learning&lt;/secondary-title&gt;&lt;/titles&gt;&lt;pages&gt;215-223&lt;/pages&gt;&lt;dates&gt;&lt;year&gt;2018&lt;/year&gt;&lt;/dates&gt;&lt;publisher&gt;PMLR&lt;/publisher&gt;&lt;isbn&gt;2640-3498&lt;/isbn&gt;&lt;urls&gt;&lt;/urls&gt;&lt;/record&gt;&lt;/Cite&gt;&lt;/EndNote&gt;</w:instrText>
      </w:r>
      <w:r w:rsidR="0019774E" w:rsidRPr="00F506E3">
        <w:rPr>
          <w:rFonts w:ascii="Arial" w:hAnsi="Arial" w:cs="Arial"/>
        </w:rPr>
        <w:fldChar w:fldCharType="separate"/>
      </w:r>
      <w:r w:rsidR="00930FB6">
        <w:rPr>
          <w:rFonts w:ascii="Arial" w:hAnsi="Arial" w:cs="Arial"/>
          <w:noProof/>
        </w:rPr>
        <w:t>[124]</w:t>
      </w:r>
      <w:r w:rsidR="0019774E" w:rsidRPr="00F506E3">
        <w:rPr>
          <w:rFonts w:ascii="Arial" w:hAnsi="Arial" w:cs="Arial"/>
        </w:rPr>
        <w:fldChar w:fldCharType="end"/>
      </w:r>
      <w:r w:rsidR="00A014C1" w:rsidRPr="00084F3D">
        <w:rPr>
          <w:rFonts w:ascii="Arial" w:eastAsia="Arial" w:hAnsi="Arial" w:cs="Arial"/>
          <w:color w:val="000000"/>
        </w:rPr>
        <w:t xml:space="preserve">, </w:t>
      </w:r>
      <w:r w:rsidR="00001983" w:rsidRPr="00084F3D">
        <w:rPr>
          <w:rFonts w:ascii="Arial" w:eastAsia="Arial" w:hAnsi="Arial" w:cs="Arial"/>
          <w:color w:val="000000"/>
        </w:rPr>
        <w:t xml:space="preserve">linear approaches based on vector </w:t>
      </w:r>
      <w:proofErr w:type="spellStart"/>
      <w:r w:rsidR="00001983" w:rsidRPr="00084F3D">
        <w:rPr>
          <w:rFonts w:ascii="Arial" w:eastAsia="Arial" w:hAnsi="Arial" w:cs="Arial"/>
          <w:color w:val="000000"/>
        </w:rPr>
        <w:t>arithmetics</w:t>
      </w:r>
      <w:proofErr w:type="spellEnd"/>
      <w:r w:rsidR="00001983" w:rsidRPr="00084F3D">
        <w:rPr>
          <w:rFonts w:ascii="Arial" w:eastAsia="Arial" w:hAnsi="Arial" w:cs="Arial"/>
          <w:color w:val="000000"/>
        </w:rPr>
        <w:t>(</w:t>
      </w:r>
      <w:r w:rsidR="00FC2A10" w:rsidRPr="00084F3D">
        <w:rPr>
          <w:rFonts w:ascii="Arial" w:eastAsia="Arial" w:hAnsi="Arial" w:cs="Arial"/>
          <w:color w:val="000000"/>
        </w:rPr>
        <w:t>VA)</w:t>
      </w:r>
      <w:r w:rsidR="0019774E" w:rsidRPr="00084F3D">
        <w:rPr>
          <w:rFonts w:ascii="Arial" w:eastAsia="Arial" w:hAnsi="Arial" w:cs="Arial"/>
          <w:color w:val="000000"/>
        </w:rPr>
        <w:t xml:space="preserve"> </w:t>
      </w:r>
      <w:r w:rsidR="0019774E" w:rsidRPr="00084F3D">
        <w:rPr>
          <w:rFonts w:ascii="Arial" w:eastAsia="Arial" w:hAnsi="Arial" w:cs="Arial"/>
          <w:color w:val="000000"/>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sidRPr="00084F3D">
        <w:rPr>
          <w:rFonts w:ascii="Arial" w:eastAsia="Arial" w:hAnsi="Arial" w:cs="Arial"/>
          <w:color w:val="000000"/>
        </w:rPr>
      </w:r>
      <w:r w:rsidR="0019774E" w:rsidRPr="00084F3D">
        <w:rPr>
          <w:rFonts w:ascii="Arial" w:eastAsia="Arial" w:hAnsi="Arial" w:cs="Arial"/>
          <w:color w:val="000000"/>
        </w:rPr>
        <w:fldChar w:fldCharType="separate"/>
      </w:r>
      <w:r w:rsidR="00930FB6">
        <w:rPr>
          <w:rFonts w:ascii="Arial" w:eastAsia="Arial" w:hAnsi="Arial" w:cs="Arial"/>
          <w:noProof/>
          <w:color w:val="000000"/>
        </w:rPr>
        <w:t>[122]</w:t>
      </w:r>
      <w:r w:rsidR="0019774E" w:rsidRPr="00084F3D">
        <w:rPr>
          <w:rFonts w:ascii="Arial" w:eastAsia="Arial" w:hAnsi="Arial" w:cs="Arial"/>
          <w:color w:val="000000"/>
        </w:rPr>
        <w:fldChar w:fldCharType="end"/>
      </w:r>
      <w:r w:rsidR="00A014C1" w:rsidRPr="00084F3D">
        <w:rPr>
          <w:rFonts w:ascii="Arial" w:eastAsia="Arial" w:hAnsi="Arial" w:cs="Arial"/>
          <w:color w:val="000000"/>
        </w:rPr>
        <w:t xml:space="preserve"> and PCA+</w:t>
      </w:r>
      <w:r w:rsidR="00FC2A10" w:rsidRPr="00084F3D">
        <w:rPr>
          <w:rFonts w:ascii="Arial" w:eastAsia="Arial" w:hAnsi="Arial" w:cs="Arial"/>
          <w:color w:val="000000"/>
        </w:rPr>
        <w:t>VA</w:t>
      </w:r>
      <w:r w:rsidR="00A014C1" w:rsidRPr="00084F3D">
        <w:rPr>
          <w:rFonts w:ascii="Arial" w:eastAsia="Arial" w:hAnsi="Arial" w:cs="Arial"/>
          <w:color w:val="000000"/>
        </w:rPr>
        <w:t xml:space="preserve">, </w:t>
      </w:r>
      <w:proofErr w:type="spellStart"/>
      <w:r w:rsidR="00084F3D">
        <w:rPr>
          <w:rFonts w:ascii="Arial" w:eastAsia="Arial" w:hAnsi="Arial" w:cs="Arial"/>
          <w:color w:val="000000"/>
        </w:rPr>
        <w:t>scGen</w:t>
      </w:r>
      <w:proofErr w:type="spellEnd"/>
      <w:r w:rsidR="007A66E4">
        <w:rPr>
          <w:rFonts w:ascii="Arial" w:eastAsia="Arial" w:hAnsi="Arial" w:cs="Arial"/>
          <w:color w:val="000000"/>
        </w:rPr>
        <w:t xml:space="preserve"> predicted full distribution of ISG15 gene (strongest regulated gene by IFN-</w:t>
      </w:r>
      <w:r w:rsidR="007A66E4" w:rsidRPr="00F506E3">
        <w:rPr>
          <w:rFonts w:ascii="Symbol" w:eastAsia="Arial" w:hAnsi="Symbol" w:cs="Arial"/>
          <w:color w:val="000000"/>
        </w:rPr>
        <w:t>b</w:t>
      </w:r>
      <w:r w:rsidR="007A66E4">
        <w:rPr>
          <w:rFonts w:ascii="Arial" w:eastAsia="Arial" w:hAnsi="Arial" w:cs="Arial"/>
          <w:color w:val="000000"/>
        </w:rPr>
        <w:t>) response to IFN-</w:t>
      </w:r>
      <w:r w:rsidR="007A66E4" w:rsidRPr="007A66E4">
        <w:rPr>
          <w:rFonts w:ascii="Symbol" w:eastAsia="Arial" w:hAnsi="Symbol" w:cs="Arial"/>
          <w:color w:val="000000"/>
        </w:rPr>
        <w:t xml:space="preserve"> </w:t>
      </w:r>
      <w:r w:rsidR="007A66E4" w:rsidRPr="0099128D">
        <w:rPr>
          <w:rFonts w:ascii="Symbol" w:eastAsia="Arial" w:hAnsi="Symbol" w:cs="Arial"/>
          <w:color w:val="000000"/>
        </w:rPr>
        <w:t>b</w:t>
      </w:r>
      <w:r w:rsidR="007A66E4">
        <w:rPr>
          <w:rFonts w:ascii="Symbol" w:eastAsia="Arial" w:hAnsi="Symbol" w:cs="Arial"/>
          <w:color w:val="000000"/>
        </w:rPr>
        <w:t xml:space="preserve"> </w:t>
      </w:r>
      <w:r w:rsidR="00195DF2">
        <w:rPr>
          <w:rFonts w:ascii="Arial" w:eastAsia="Arial" w:hAnsi="Arial" w:cs="Arial"/>
          <w:color w:val="000000"/>
        </w:rPr>
        <w:fldChar w:fldCharType="begin">
          <w:fldData xml:space="preserve">PEVuZE5vdGU+PENpdGU+PEF1dGhvcj5LYW5nPC9BdXRob3I+PFllYXI+MjAxODwvWWVhcj48UmVj
TnVtPjIxODwvUmVjTnVtPjxEaXNwbGF5VGV4dD5bMTI1XTwvRGlzcGxheVRleHQ+PHJlY29yZD48
cmVjLW51bWJlcj4yMTg8L3JlYy1udW1iZXI+PGZvcmVpZ24ta2V5cz48a2V5IGFwcD0iRU4iIGRi
LWlkPSJ6c3BweDI1Zm9mZnR6eGVlOTVmeDI5cDh0YXRmNXZ2YXd0dnAiIHRpbWVzdGFtcD0iMTYz
MDcyMzUwNyI+MjE4PC9rZXk+PC9mb3JlaWduLWtleXM+PHJlZi10eXBlIG5hbWU9IkpvdXJuYWwg
QXJ0aWNsZSI+MTc8L3JlZi10eXBlPjxjb250cmlidXRvcnM+PGF1dGhvcnM+PGF1dGhvcj5LYW5n
LCBILiBNLjwvYXV0aG9yPjxhdXRob3I+U3VicmFtYW5pYW0sIE0uPC9hdXRob3I+PGF1dGhvcj5U
YXJnLCBTLjwvYXV0aG9yPjxhdXRob3I+Tmd1eWVuLCBNLjwvYXV0aG9yPjxhdXRob3I+TWFsaXNr
b3ZhLCBMLjwvYXV0aG9yPjxhdXRob3I+TWNDYXJ0aHksIEUuPC9hdXRob3I+PGF1dGhvcj5XYW4s
IEUuPC9hdXRob3I+PGF1dGhvcj5Xb25nLCBTLjwvYXV0aG9yPjxhdXRob3I+QnlybmVzLCBMLjwv
YXV0aG9yPjxhdXRob3I+TGFuYXRhLCBDLiBNLjwvYXV0aG9yPjxhdXRob3I+R2F0ZSwgUi4gRS48
L2F1dGhvcj48YXV0aG9yPk1vc3RhZmF2aSwgUy48L2F1dGhvcj48YXV0aG9yPk1hcnNvbiwgQS48
L2F1dGhvcj48YXV0aG9yPlphaXRsZW4sIE4uPC9hdXRob3I+PGF1dGhvcj5Dcmlzd2VsbCwgTC4g
QS48L2F1dGhvcj48YXV0aG9yPlllLCBDLiBKLjwvYXV0aG9yPjwvYXV0aG9ycz48L2NvbnRyaWJ1
dG9ycz48YXV0aC1hZGRyZXNzPkRlcGFydG1lbnQgb2YgQmlvc3RhdGlzdGljcyBhbmQgQ2VudGVy
IGZvciBTdGF0aXN0aWNhbCBHZW5ldGljcywgVW5pdmVyc2l0eSBvZiBNaWNoaWdhbiBTY2hvb2wg
b2YgUHVibGljIEhlYWx0aCwgQW5uIEFyYm9yLCBNaWNoaWdhbiwgVVNBLiYjeEQ7QmlvbG9naWNh
bCBhbmQgTWVkaWNhbCBJbmZvcm1hdGljcyBHcmFkdWF0ZSBQcm9ncmFtLCBVbml2ZXJzaXR5IG9m
IENhbGlmb3JuaWEsIFNhbiBGcmFuY2lzY28sIFNhbiBGcmFuY2lzY28sIENhbGlmb3JuaWEsIFVT
QS4mI3hEO0luc3RpdHV0ZSBmb3IgSHVtYW4gR2VuZXRpY3MgKElIRyksIFVuaXZlcnNpdHkgb2Yg
Q2FsaWZvcm5pYSwgU2FuIEZyYW5jaXNjbywgU2FuIEZyYW5jaXNjbywgQ2FsaWZvcm5pYSwgVVNB
LiYjeEQ7SW5zdGl0dXRlIGZvciBDb21wdXRhdGlvbmFsIEhlYWx0aCBTY2llbmNlcywgVW5pdmVy
c2l0eSBvZiBDYWxpZm9ybmlhLCBTYW4gRnJhbmNpc2NvLCBTYW4gRnJhbmNpc2NvLCBDYWxpZm9y
bmlhLCBVU0EuJiN4RDtEZXBhcnRtZW50IG9mIEVwaWRlbWlvbG9neSBhbmQgQmlvc3RhdGlzdGlj
cywgVW5pdmVyc2l0eSBvZiBDYWxpZm9ybmlhLCBTYW4gRnJhbmNpc2NvLCBTYW4gRnJhbmNpc2Nv
LCBDYWxpZm9ybmlhLCBVU0EuJiN4RDtEZXBhcnRtZW50IG9mIEJpb2VuZ2luZWVyaW5nIGFuZCBU
aGVyYXBldXRpYyBTY2llbmNlcywgVW5pdmVyc2l0eSBvZiBDYWxpZm9ybmlhLCBTYW4gRnJhbmNp
c2NvLCBTYW4gRnJhbmNpc2NvLCBDYWxpZm9ybmlhLCBVU0EuJiN4RDtNZWRpY2FsIFNjaWVudGlz
dCBUcmFpbmluZyBQcm9ncmFtIChNU1RQKSwgVW5pdmVyc2l0eSBvZiBDYWxpZm9ybmlhLCBTYW4g
RnJhbmNpc2NvLCBTYW4gRnJhbmNpc2NvLCBDYWxpZm9ybmlhLCBVU0EuJiN4RDtEZXBhcnRtZW50
IG9mIE1pY3JvYmlvbG9neSBhbmQgSW1tdW5vbG9neSwgVW5pdmVyc2l0eSBvZiBDYWxpZm9ybmlh
LCBTYW4gRnJhbmNpc2NvLCBTYW4gRnJhbmNpc2NvLCBDYWxpZm9ybmlhLCBVU0EuJiN4RDtEaWFi
ZXRlcyBDZW50ZXIsIFVuaXZlcnNpdHkgb2YgQ2FsaWZvcm5pYSwgU2FuIEZyYW5jaXNjbywgU2Fu
IEZyYW5jaXNjbywgQ2FsaWZvcm5pYSwgVVNBLiYjeEQ7SW5ub3ZhdGl2ZSBHZW5vbWljcyBJbnN0
aXR1dGUsIFVuaXZlcnNpdHkgb2YgQ2FsaWZvcm5pYSwgQmVya2VsZXksIEJlcmtlbGV5LCBDYWxp
Zm9ybmlhLCBVU0EuJiN4RDtEZXBhcnRtZW50IG9mIE5ldXJvbG9neSwgVW5pdmVyc2l0eSBvZiBD
YWxpZm9ybmlhLCBTYW4gRnJhbmNpc2NvLCBTYW4gRnJhbmNpc2NvLCBDYWxpZm9ybmlhLCBVU0Eu
JiN4RDtEZXZlbG9wbWVudGFsIGFuZCBTdGVtIENlbGwgQmlvbG9neSBHcmFkdWF0ZSBQcm9ncmFt
LCBVbml2ZXJzaXR5IG9mIENhbGlmb3JuaWEsIFNhbiBGcmFuY2lzY28sIFNhbiBGcmFuY2lzY28s
IENhbGlmb3JuaWEsIFVTQS4mI3hEO0RlcGFydG1lbnQgb2YgTWVkaWNpbmUsIFVuaXZlcnNpdHkg
b2YgQ2FsaWZvcm5pYSwgU2FuIEZyYW5jaXNjbywgU2FuIEZyYW5jaXNjbywgQ2FsaWZvcm5pYSwg
VVNBLiYjeEQ7Um9zYWxpbmQgUnVzc2VsbC9FcGhyYWltIFAgRW5nbGVtYW4gUmhldW1hdG9sb2d5
IFJlc2VhcmNoIENlbnRlciwgVW5pdmVyc2l0eSBvZiBDYWxpZm9ybmlhLCBTYW4gRnJhbmNpc2Nv
LCBTYW4gRnJhbmNpc2NvLCBDYWxpZm9ybmlhLCBVU0EuJiN4RDtEZXBhcnRtZW50IG9mIFN0YXRp
c3RpY3MsIFVuaXZlcnNpdHkgb2YgQnJpdGlzaCBDb2x1bWJpYSwgVmFuY291dmVyLCBCcml0aXNo
IENvbHVtYmlhLCBDYW5hZGEuJiN4RDtVQ1NGIEhlbGVuIERpbGxlciBGYW1pbHkgQ29tcHJlaGVu
c2l2ZSBDYW5jZXIgQ2VudGVyLCBVbml2ZXJzaXR5IG9mIENhbGlmb3JuaWEsIFNhbiBGcmFuY2lz
Y28sIFNhbiBGcmFuY2lzY28sIENhbGlmb3JuaWEsIFVTQS4mI3hEO0NoYW4gWnVja2VyYmVyZyBC
aW9odWIsIFNhbiBGcmFuY2lzY28sIENhbGlmb3JuaWEsIFVTQS4mI3hEO0x1bmcgQmlvbG9neSBD
ZW50ZXIsIFVuaXZlcnNpdHkgb2YgQ2FsaWZvcm5pYSwgU2FuIEZyYW5jaXNjbywgU2FuIEZyYW5j
aXNjbywgQ2FsaWZvcm5pYSwgVVNBLiYjeEQ7RGVwYXJ0bWVudCBvZiBPcm9mYWNpYWwgU2NpZW5j
ZXMsIFVuaXZlcnNpdHkgb2YgQ2FsaWZvcm5pYSwgU2FuIEZyYW5jaXNjbywgU2FuIEZyYW5jaXNj
bywgVVNBLjwvYXV0aC1hZGRyZXNzPjx0aXRsZXM+PHRpdGxlPk11bHRpcGxleGVkIGRyb3BsZXQg
c2luZ2xlLWNlbGwgUk5BLXNlcXVlbmNpbmcgdXNpbmcgbmF0dXJhbCBnZW5ldGljIHZhcmlhdGlv
bjwvdGl0bGU+PHNlY29uZGFyeS10aXRsZT5OYXQgQmlvdGVjaG5vbDwvc2Vjb25kYXJ5LXRpdGxl
PjwvdGl0bGVzPjxwZXJpb2RpY2FsPjxmdWxsLXRpdGxlPk5hdCBCaW90ZWNobm9sPC9mdWxsLXRp
dGxlPjwvcGVyaW9kaWNhbD48cGFnZXM+ODktOTQ8L3BhZ2VzPjx2b2x1bWU+MzY8L3ZvbHVtZT48
bnVtYmVyPjE8L251bWJlcj48ZWRpdGlvbj4yMDE3LzEyLzEyPC9lZGl0aW9uPjxrZXl3b3Jkcz48
a2V5d29yZD5HZW5vdHlwZTwva2V5d29yZD48a2V5d29yZD5IaWdoLVRocm91Z2hwdXQgTnVjbGVv
dGlkZSBTZXF1ZW5jaW5nLyptZXRob2RzPC9rZXl3b3JkPjxrZXl3b3JkPkh1bWFuczwva2V5d29y
ZD48a2V5d29yZD5JbnRlcmZlcm9ucy90aGVyYXBldXRpYyB1c2U8L2tleXdvcmQ+PGtleXdvcmQ+
THVwdXMgRXJ5dGhlbWF0b3N1cywgU3lzdGVtaWMvKmRydWcgdGhlcmFweS9nZW5ldGljczwva2V5
d29yZD48a2V5d29yZD5Qb2x5bW9ycGhpc20sIFNpbmdsZSBOdWNsZW90aWRlL2dlbmV0aWNzPC9r
ZXl3b3JkPjxrZXl3b3JkPlF1YW50aXRhdGl2ZSBUcmFpdCBMb2NpL2dlbmV0aWNzPC9rZXl3b3Jk
PjxrZXl3b3JkPlNpbmdsZS1DZWxsIEFuYWx5c2lzLyptZXRob2RzPC9rZXl3b3JkPjxrZXl3b3Jk
PlRyYW5zY3JpcHRvbWUvKmdlbmV0aWNzPC9rZXl3b3JkPjwva2V5d29yZHM+PGRhdGVzPjx5ZWFy
PjIwMTg8L3llYXI+PHB1Yi1kYXRlcz48ZGF0ZT5KYW48L2RhdGU+PC9wdWItZGF0ZXM+PC9kYXRl
cz48aXNibj4xNTQ2LTE2OTYgKEVsZWN0cm9uaWMpJiN4RDsxMDg3LTAxNTYgKExpbmtpbmcpPC9p
c2JuPjxhY2Nlc3Npb24tbnVtPjI5MjI3NDcwPC9hY2Nlc3Npb24tbnVtPjx1cmxzPjxyZWxhdGVk
LXVybHM+PHVybD5odHRwczovL3d3dy5uY2JpLm5sbS5uaWguZ292L3B1Ym1lZC8yOTIyNzQ3MDwv
dXJsPjwvcmVsYXRlZC11cmxzPjwvdXJscz48Y3VzdG9tMj5QTUM1Nzg0ODU5PC9jdXN0b20yPjxl
bGVjdHJvbmljLXJlc291cmNlLW51bT4xMC4xMDM4L25idC40MDQyPC9lbGVjdHJvbmljLXJlc291
cmNlLW51bT48L3JlY29yZD48L0NpdGU+PC9FbmROb3RlPn==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PEVuZE5vdGU+PENpdGU+PEF1dGhvcj5LYW5nPC9BdXRob3I+PFllYXI+MjAxODwvWWVhcj48UmVj
TnVtPjIxODwvUmVjTnVtPjxEaXNwbGF5VGV4dD5bMTI1XTwvRGlzcGxheVRleHQ+PHJlY29yZD48
cmVjLW51bWJlcj4yMTg8L3JlYy1udW1iZXI+PGZvcmVpZ24ta2V5cz48a2V5IGFwcD0iRU4iIGRi
LWlkPSJ6c3BweDI1Zm9mZnR6eGVlOTVmeDI5cDh0YXRmNXZ2YXd0dnAiIHRpbWVzdGFtcD0iMTYz
MDcyMzUwNyI+MjE4PC9rZXk+PC9mb3JlaWduLWtleXM+PHJlZi10eXBlIG5hbWU9IkpvdXJuYWwg
QXJ0aWNsZSI+MTc8L3JlZi10eXBlPjxjb250cmlidXRvcnM+PGF1dGhvcnM+PGF1dGhvcj5LYW5n
LCBILiBNLjwvYXV0aG9yPjxhdXRob3I+U3VicmFtYW5pYW0sIE0uPC9hdXRob3I+PGF1dGhvcj5U
YXJnLCBTLjwvYXV0aG9yPjxhdXRob3I+Tmd1eWVuLCBNLjwvYXV0aG9yPjxhdXRob3I+TWFsaXNr
b3ZhLCBMLjwvYXV0aG9yPjxhdXRob3I+TWNDYXJ0aHksIEUuPC9hdXRob3I+PGF1dGhvcj5XYW4s
IEUuPC9hdXRob3I+PGF1dGhvcj5Xb25nLCBTLjwvYXV0aG9yPjxhdXRob3I+QnlybmVzLCBMLjwv
YXV0aG9yPjxhdXRob3I+TGFuYXRhLCBDLiBNLjwvYXV0aG9yPjxhdXRob3I+R2F0ZSwgUi4gRS48
L2F1dGhvcj48YXV0aG9yPk1vc3RhZmF2aSwgUy48L2F1dGhvcj48YXV0aG9yPk1hcnNvbiwgQS48
L2F1dGhvcj48YXV0aG9yPlphaXRsZW4sIE4uPC9hdXRob3I+PGF1dGhvcj5Dcmlzd2VsbCwgTC4g
QS48L2F1dGhvcj48YXV0aG9yPlllLCBDLiBKLjwvYXV0aG9yPjwvYXV0aG9ycz48L2NvbnRyaWJ1
dG9ycz48YXV0aC1hZGRyZXNzPkRlcGFydG1lbnQgb2YgQmlvc3RhdGlzdGljcyBhbmQgQ2VudGVy
IGZvciBTdGF0aXN0aWNhbCBHZW5ldGljcywgVW5pdmVyc2l0eSBvZiBNaWNoaWdhbiBTY2hvb2wg
b2YgUHVibGljIEhlYWx0aCwgQW5uIEFyYm9yLCBNaWNoaWdhbiwgVVNBLiYjeEQ7QmlvbG9naWNh
bCBhbmQgTWVkaWNhbCBJbmZvcm1hdGljcyBHcmFkdWF0ZSBQcm9ncmFtLCBVbml2ZXJzaXR5IG9m
IENhbGlmb3JuaWEsIFNhbiBGcmFuY2lzY28sIFNhbiBGcmFuY2lzY28sIENhbGlmb3JuaWEsIFVT
QS4mI3hEO0luc3RpdHV0ZSBmb3IgSHVtYW4gR2VuZXRpY3MgKElIRyksIFVuaXZlcnNpdHkgb2Yg
Q2FsaWZvcm5pYSwgU2FuIEZyYW5jaXNjbywgU2FuIEZyYW5jaXNjbywgQ2FsaWZvcm5pYSwgVVNB
LiYjeEQ7SW5zdGl0dXRlIGZvciBDb21wdXRhdGlvbmFsIEhlYWx0aCBTY2llbmNlcywgVW5pdmVy
c2l0eSBvZiBDYWxpZm9ybmlhLCBTYW4gRnJhbmNpc2NvLCBTYW4gRnJhbmNpc2NvLCBDYWxpZm9y
bmlhLCBVU0EuJiN4RDtEZXBhcnRtZW50IG9mIEVwaWRlbWlvbG9neSBhbmQgQmlvc3RhdGlzdGlj
cywgVW5pdmVyc2l0eSBvZiBDYWxpZm9ybmlhLCBTYW4gRnJhbmNpc2NvLCBTYW4gRnJhbmNpc2Nv
LCBDYWxpZm9ybmlhLCBVU0EuJiN4RDtEZXBhcnRtZW50IG9mIEJpb2VuZ2luZWVyaW5nIGFuZCBU
aGVyYXBldXRpYyBTY2llbmNlcywgVW5pdmVyc2l0eSBvZiBDYWxpZm9ybmlhLCBTYW4gRnJhbmNp
c2NvLCBTYW4gRnJhbmNpc2NvLCBDYWxpZm9ybmlhLCBVU0EuJiN4RDtNZWRpY2FsIFNjaWVudGlz
dCBUcmFpbmluZyBQcm9ncmFtIChNU1RQKSwgVW5pdmVyc2l0eSBvZiBDYWxpZm9ybmlhLCBTYW4g
RnJhbmNpc2NvLCBTYW4gRnJhbmNpc2NvLCBDYWxpZm9ybmlhLCBVU0EuJiN4RDtEZXBhcnRtZW50
IG9mIE1pY3JvYmlvbG9neSBhbmQgSW1tdW5vbG9neSwgVW5pdmVyc2l0eSBvZiBDYWxpZm9ybmlh
LCBTYW4gRnJhbmNpc2NvLCBTYW4gRnJhbmNpc2NvLCBDYWxpZm9ybmlhLCBVU0EuJiN4RDtEaWFi
ZXRlcyBDZW50ZXIsIFVuaXZlcnNpdHkgb2YgQ2FsaWZvcm5pYSwgU2FuIEZyYW5jaXNjbywgU2Fu
IEZyYW5jaXNjbywgQ2FsaWZvcm5pYSwgVVNBLiYjeEQ7SW5ub3ZhdGl2ZSBHZW5vbWljcyBJbnN0
aXR1dGUsIFVuaXZlcnNpdHkgb2YgQ2FsaWZvcm5pYSwgQmVya2VsZXksIEJlcmtlbGV5LCBDYWxp
Zm9ybmlhLCBVU0EuJiN4RDtEZXBhcnRtZW50IG9mIE5ldXJvbG9neSwgVW5pdmVyc2l0eSBvZiBD
YWxpZm9ybmlhLCBTYW4gRnJhbmNpc2NvLCBTYW4gRnJhbmNpc2NvLCBDYWxpZm9ybmlhLCBVU0Eu
JiN4RDtEZXZlbG9wbWVudGFsIGFuZCBTdGVtIENlbGwgQmlvbG9neSBHcmFkdWF0ZSBQcm9ncmFt
LCBVbml2ZXJzaXR5IG9mIENhbGlmb3JuaWEsIFNhbiBGcmFuY2lzY28sIFNhbiBGcmFuY2lzY28s
IENhbGlmb3JuaWEsIFVTQS4mI3hEO0RlcGFydG1lbnQgb2YgTWVkaWNpbmUsIFVuaXZlcnNpdHkg
b2YgQ2FsaWZvcm5pYSwgU2FuIEZyYW5jaXNjbywgU2FuIEZyYW5jaXNjbywgQ2FsaWZvcm5pYSwg
VVNBLiYjeEQ7Um9zYWxpbmQgUnVzc2VsbC9FcGhyYWltIFAgRW5nbGVtYW4gUmhldW1hdG9sb2d5
IFJlc2VhcmNoIENlbnRlciwgVW5pdmVyc2l0eSBvZiBDYWxpZm9ybmlhLCBTYW4gRnJhbmNpc2Nv
LCBTYW4gRnJhbmNpc2NvLCBDYWxpZm9ybmlhLCBVU0EuJiN4RDtEZXBhcnRtZW50IG9mIFN0YXRp
c3RpY3MsIFVuaXZlcnNpdHkgb2YgQnJpdGlzaCBDb2x1bWJpYSwgVmFuY291dmVyLCBCcml0aXNo
IENvbHVtYmlhLCBDYW5hZGEuJiN4RDtVQ1NGIEhlbGVuIERpbGxlciBGYW1pbHkgQ29tcHJlaGVu
c2l2ZSBDYW5jZXIgQ2VudGVyLCBVbml2ZXJzaXR5IG9mIENhbGlmb3JuaWEsIFNhbiBGcmFuY2lz
Y28sIFNhbiBGcmFuY2lzY28sIENhbGlmb3JuaWEsIFVTQS4mI3hEO0NoYW4gWnVja2VyYmVyZyBC
aW9odWIsIFNhbiBGcmFuY2lzY28sIENhbGlmb3JuaWEsIFVTQS4mI3hEO0x1bmcgQmlvbG9neSBD
ZW50ZXIsIFVuaXZlcnNpdHkgb2YgQ2FsaWZvcm5pYSwgU2FuIEZyYW5jaXNjbywgU2FuIEZyYW5j
aXNjbywgQ2FsaWZvcm5pYSwgVVNBLiYjeEQ7RGVwYXJ0bWVudCBvZiBPcm9mYWNpYWwgU2NpZW5j
ZXMsIFVuaXZlcnNpdHkgb2YgQ2FsaWZvcm5pYSwgU2FuIEZyYW5jaXNjbywgU2FuIEZyYW5jaXNj
bywgVVNBLjwvYXV0aC1hZGRyZXNzPjx0aXRsZXM+PHRpdGxlPk11bHRpcGxleGVkIGRyb3BsZXQg
c2luZ2xlLWNlbGwgUk5BLXNlcXVlbmNpbmcgdXNpbmcgbmF0dXJhbCBnZW5ldGljIHZhcmlhdGlv
bjwvdGl0bGU+PHNlY29uZGFyeS10aXRsZT5OYXQgQmlvdGVjaG5vbDwvc2Vjb25kYXJ5LXRpdGxl
PjwvdGl0bGVzPjxwZXJpb2RpY2FsPjxmdWxsLXRpdGxlPk5hdCBCaW90ZWNobm9sPC9mdWxsLXRp
dGxlPjwvcGVyaW9kaWNhbD48cGFnZXM+ODktOTQ8L3BhZ2VzPjx2b2x1bWU+MzY8L3ZvbHVtZT48
bnVtYmVyPjE8L251bWJlcj48ZWRpdGlvbj4yMDE3LzEyLzEyPC9lZGl0aW9uPjxrZXl3b3Jkcz48
a2V5d29yZD5HZW5vdHlwZTwva2V5d29yZD48a2V5d29yZD5IaWdoLVRocm91Z2hwdXQgTnVjbGVv
dGlkZSBTZXF1ZW5jaW5nLyptZXRob2RzPC9rZXl3b3JkPjxrZXl3b3JkPkh1bWFuczwva2V5d29y
ZD48a2V5d29yZD5JbnRlcmZlcm9ucy90aGVyYXBldXRpYyB1c2U8L2tleXdvcmQ+PGtleXdvcmQ+
THVwdXMgRXJ5dGhlbWF0b3N1cywgU3lzdGVtaWMvKmRydWcgdGhlcmFweS9nZW5ldGljczwva2V5
d29yZD48a2V5d29yZD5Qb2x5bW9ycGhpc20sIFNpbmdsZSBOdWNsZW90aWRlL2dlbmV0aWNzPC9r
ZXl3b3JkPjxrZXl3b3JkPlF1YW50aXRhdGl2ZSBUcmFpdCBMb2NpL2dlbmV0aWNzPC9rZXl3b3Jk
PjxrZXl3b3JkPlNpbmdsZS1DZWxsIEFuYWx5c2lzLyptZXRob2RzPC9rZXl3b3JkPjxrZXl3b3Jk
PlRyYW5zY3JpcHRvbWUvKmdlbmV0aWNzPC9rZXl3b3JkPjwva2V5d29yZHM+PGRhdGVzPjx5ZWFy
PjIwMTg8L3llYXI+PHB1Yi1kYXRlcz48ZGF0ZT5KYW48L2RhdGU+PC9wdWItZGF0ZXM+PC9kYXRl
cz48aXNibj4xNTQ2LTE2OTYgKEVsZWN0cm9uaWMpJiN4RDsxMDg3LTAxNTYgKExpbmtpbmcpPC9p
c2JuPjxhY2Nlc3Npb24tbnVtPjI5MjI3NDcwPC9hY2Nlc3Npb24tbnVtPjx1cmxzPjxyZWxhdGVk
LXVybHM+PHVybD5odHRwczovL3d3dy5uY2JpLm5sbS5uaWguZ292L3B1Ym1lZC8yOTIyNzQ3MDwv
dXJsPjwvcmVsYXRlZC11cmxzPjwvdXJscz48Y3VzdG9tMj5QTUM1Nzg0ODU5PC9jdXN0b20yPjxl
bGVjdHJvbmljLXJlc291cmNlLW51bT4xMC4xMDM4L25idC40MDQyPC9lbGVjdHJvbmljLXJlc291
cmNlLW51bT48L3JlY29yZD48L0NpdGU+PC9FbmROb3RlPn==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5DF2">
        <w:rPr>
          <w:rFonts w:ascii="Arial" w:eastAsia="Arial" w:hAnsi="Arial" w:cs="Arial"/>
          <w:color w:val="000000"/>
        </w:rPr>
      </w:r>
      <w:r w:rsidR="00195DF2">
        <w:rPr>
          <w:rFonts w:ascii="Arial" w:eastAsia="Arial" w:hAnsi="Arial" w:cs="Arial"/>
          <w:color w:val="000000"/>
        </w:rPr>
        <w:fldChar w:fldCharType="separate"/>
      </w:r>
      <w:r w:rsidR="00930FB6">
        <w:rPr>
          <w:rFonts w:ascii="Arial" w:eastAsia="Arial" w:hAnsi="Arial" w:cs="Arial"/>
          <w:noProof/>
          <w:color w:val="000000"/>
        </w:rPr>
        <w:t>[125]</w:t>
      </w:r>
      <w:r w:rsidR="00195DF2">
        <w:rPr>
          <w:rFonts w:ascii="Arial" w:eastAsia="Arial" w:hAnsi="Arial" w:cs="Arial"/>
          <w:color w:val="000000"/>
        </w:rPr>
        <w:fldChar w:fldCharType="end"/>
      </w:r>
      <w:r w:rsidR="007A66E4" w:rsidRPr="007A66E4">
        <w:rPr>
          <w:rFonts w:ascii="Arial" w:eastAsia="Arial" w:hAnsi="Arial" w:cs="Arial"/>
          <w:color w:val="000000"/>
        </w:rPr>
        <w:t xml:space="preserve">, </w:t>
      </w:r>
      <w:r w:rsidR="007A66E4">
        <w:rPr>
          <w:rFonts w:ascii="Arial" w:eastAsia="Arial" w:hAnsi="Arial" w:cs="Arial"/>
          <w:color w:val="000000"/>
        </w:rPr>
        <w:t xml:space="preserve">while others might predicted mean (CAVE and style transfer GAN) but failed to produce the full distribution. </w:t>
      </w:r>
      <w:proofErr w:type="spellStart"/>
      <w:r w:rsidR="00A014C1" w:rsidRPr="00084F3D">
        <w:rPr>
          <w:rFonts w:ascii="Arial" w:eastAsia="Arial" w:hAnsi="Arial" w:cs="Arial"/>
          <w:color w:val="000000"/>
        </w:rPr>
        <w:t>scGen</w:t>
      </w:r>
      <w:proofErr w:type="spellEnd"/>
      <w:r w:rsidR="00A014C1" w:rsidRPr="00084F3D">
        <w:rPr>
          <w:rFonts w:ascii="Arial" w:eastAsia="Arial" w:hAnsi="Arial" w:cs="Arial"/>
          <w:color w:val="000000"/>
        </w:rPr>
        <w:t xml:space="preserve"> </w:t>
      </w:r>
      <w:r w:rsidR="00FC2A10" w:rsidRPr="00084F3D">
        <w:rPr>
          <w:rFonts w:ascii="Arial" w:eastAsia="Arial" w:hAnsi="Arial" w:cs="Arial"/>
          <w:color w:val="000000"/>
        </w:rPr>
        <w:t xml:space="preserve">was also tested on predicting the </w:t>
      </w:r>
      <w:r w:rsidR="00A014C1" w:rsidRPr="00084F3D">
        <w:rPr>
          <w:rFonts w:ascii="Arial" w:eastAsia="Arial" w:hAnsi="Arial" w:cs="Arial"/>
          <w:color w:val="000000"/>
        </w:rPr>
        <w:t>intestinal epithelial cells’ response to infection</w:t>
      </w:r>
      <w:r w:rsidR="0039167B">
        <w:rPr>
          <w:rFonts w:ascii="Arial" w:eastAsia="Arial" w:hAnsi="Arial" w:cs="Arial"/>
          <w:color w:val="00000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39167B">
        <w:rPr>
          <w:rFonts w:ascii="Arial" w:eastAsia="Arial" w:hAnsi="Arial" w:cs="Arial"/>
          <w:color w:val="000000"/>
        </w:rPr>
      </w:r>
      <w:r w:rsidR="0039167B">
        <w:rPr>
          <w:rFonts w:ascii="Arial" w:eastAsia="Arial" w:hAnsi="Arial" w:cs="Arial"/>
          <w:color w:val="000000"/>
        </w:rPr>
        <w:fldChar w:fldCharType="separate"/>
      </w:r>
      <w:r w:rsidR="00930FB6">
        <w:rPr>
          <w:rFonts w:ascii="Arial" w:eastAsia="Arial" w:hAnsi="Arial" w:cs="Arial"/>
          <w:noProof/>
          <w:color w:val="000000"/>
        </w:rPr>
        <w:t>[126]</w:t>
      </w:r>
      <w:r w:rsidR="0039167B">
        <w:rPr>
          <w:rFonts w:ascii="Arial" w:eastAsia="Arial" w:hAnsi="Arial" w:cs="Arial"/>
          <w:color w:val="000000"/>
        </w:rPr>
        <w:fldChar w:fldCharType="end"/>
      </w:r>
      <w:r w:rsidR="00A014C1" w:rsidRPr="00084F3D">
        <w:rPr>
          <w:rFonts w:ascii="Arial" w:eastAsia="Arial" w:hAnsi="Arial" w:cs="Arial"/>
          <w:color w:val="000000"/>
        </w:rPr>
        <w:t xml:space="preserve">. For early transit-amplifying cells, </w:t>
      </w:r>
      <w:proofErr w:type="spellStart"/>
      <w:r w:rsidR="00A014C1" w:rsidRPr="00084F3D">
        <w:rPr>
          <w:rFonts w:ascii="Arial" w:eastAsia="Arial" w:hAnsi="Arial" w:cs="Arial"/>
          <w:color w:val="000000"/>
        </w:rPr>
        <w:t>scGen</w:t>
      </w:r>
      <w:proofErr w:type="spellEnd"/>
      <w:r w:rsidR="00A014C1" w:rsidRPr="00084F3D">
        <w:rPr>
          <w:rFonts w:ascii="Arial" w:eastAsia="Arial" w:hAnsi="Arial" w:cs="Arial"/>
          <w:color w:val="000000"/>
        </w:rPr>
        <w:t xml:space="preserve"> showed goo</w:t>
      </w:r>
      <w:r w:rsidR="00FC2A10" w:rsidRPr="00084F3D">
        <w:rPr>
          <w:rFonts w:ascii="Arial" w:eastAsia="Arial" w:hAnsi="Arial" w:cs="Arial"/>
          <w:color w:val="000000"/>
        </w:rPr>
        <w:t>d</w:t>
      </w:r>
      <w:r w:rsidR="00A014C1" w:rsidRPr="00084F3D">
        <w:rPr>
          <w:rFonts w:ascii="Arial" w:eastAsia="Arial" w:hAnsi="Arial" w:cs="Arial"/>
          <w:color w:val="000000"/>
        </w:rPr>
        <w:t xml:space="preserve"> </w:t>
      </w:r>
      <w:r w:rsidR="00FC2A10" w:rsidRPr="00084F3D">
        <w:rPr>
          <w:rFonts w:ascii="Arial" w:eastAsia="Arial" w:hAnsi="Arial" w:cs="Arial"/>
          <w:color w:val="000000"/>
        </w:rPr>
        <w:t>prediction</w:t>
      </w:r>
      <w:r w:rsidR="00A014C1" w:rsidRPr="00084F3D">
        <w:rPr>
          <w:rFonts w:ascii="Arial" w:eastAsia="Arial" w:hAnsi="Arial" w:cs="Arial"/>
          <w:color w:val="000000"/>
        </w:rPr>
        <w:t xml:space="preserve"> (R</w:t>
      </w:r>
      <w:r w:rsidR="00A014C1" w:rsidRPr="00084F3D">
        <w:rPr>
          <w:rFonts w:ascii="Arial" w:eastAsia="Arial" w:hAnsi="Arial" w:cs="Arial"/>
          <w:color w:val="000000"/>
          <w:vertAlign w:val="superscript"/>
        </w:rPr>
        <w:t>2</w:t>
      </w:r>
      <w:r w:rsidR="00A014C1" w:rsidRPr="00084F3D">
        <w:rPr>
          <w:rFonts w:ascii="Arial" w:eastAsia="Arial" w:hAnsi="Arial" w:cs="Arial"/>
          <w:color w:val="000000"/>
        </w:rPr>
        <w:t>=</w:t>
      </w:r>
      <w:r w:rsidR="00A014C1" w:rsidRPr="00084F3D">
        <w:rPr>
          <w:rFonts w:ascii="Arial" w:eastAsia="MinionPro-Regular5" w:hAnsi="Arial" w:cs="Arial"/>
          <w:color w:val="000000"/>
        </w:rPr>
        <w:t>0</w:t>
      </w:r>
      <w:r w:rsidR="00A014C1" w:rsidRPr="00084F3D">
        <w:rPr>
          <w:rFonts w:ascii="Arial" w:eastAsia="TeX_CM_Maths_Italic2" w:hAnsi="Arial" w:cs="Arial"/>
          <w:i/>
          <w:iCs/>
          <w:color w:val="000000"/>
        </w:rPr>
        <w:t>.</w:t>
      </w:r>
      <w:r w:rsidR="00A014C1" w:rsidRPr="00084F3D">
        <w:rPr>
          <w:rFonts w:ascii="Arial" w:eastAsia="MinionPro-Regular5" w:hAnsi="Arial" w:cs="Arial"/>
          <w:color w:val="000000"/>
        </w:rPr>
        <w:t xml:space="preserve">98) </w:t>
      </w:r>
      <w:r w:rsidR="00A014C1" w:rsidRPr="00084F3D">
        <w:rPr>
          <w:rFonts w:ascii="Arial" w:eastAsia="Arial" w:hAnsi="Arial" w:cs="Arial"/>
          <w:color w:val="000000"/>
        </w:rPr>
        <w:t xml:space="preserve">for both H. poly and Salmonella infection.  Finally, </w:t>
      </w:r>
      <w:proofErr w:type="spellStart"/>
      <w:r w:rsidR="00A014C1" w:rsidRPr="00084F3D">
        <w:rPr>
          <w:rFonts w:ascii="Arial" w:eastAsia="Arial" w:hAnsi="Arial" w:cs="Arial"/>
          <w:color w:val="000000"/>
        </w:rPr>
        <w:t>scGen</w:t>
      </w:r>
      <w:proofErr w:type="spellEnd"/>
      <w:r w:rsidR="00A014C1" w:rsidRPr="00084F3D">
        <w:rPr>
          <w:rFonts w:ascii="Arial" w:eastAsia="Arial" w:hAnsi="Arial" w:cs="Arial"/>
          <w:color w:val="000000"/>
        </w:rPr>
        <w:t xml:space="preserve"> was </w:t>
      </w:r>
      <w:r w:rsidR="00575A04" w:rsidRPr="00084F3D">
        <w:rPr>
          <w:rFonts w:ascii="Arial" w:eastAsia="Arial" w:hAnsi="Arial" w:cs="Arial"/>
          <w:color w:val="000000"/>
        </w:rPr>
        <w:t>evaluated for</w:t>
      </w:r>
      <w:r w:rsidR="00A014C1" w:rsidRPr="00084F3D">
        <w:rPr>
          <w:rFonts w:ascii="Arial" w:eastAsia="Arial" w:hAnsi="Arial" w:cs="Arial"/>
          <w:color w:val="000000"/>
        </w:rPr>
        <w:t xml:space="preserve"> perturbation across species using </w:t>
      </w:r>
      <w:proofErr w:type="spellStart"/>
      <w:r w:rsidR="00A014C1" w:rsidRPr="00084F3D">
        <w:rPr>
          <w:rFonts w:ascii="Arial" w:eastAsia="Arial" w:hAnsi="Arial" w:cs="Arial"/>
          <w:color w:val="000000"/>
        </w:rPr>
        <w:t>scRNA</w:t>
      </w:r>
      <w:proofErr w:type="spellEnd"/>
      <w:r w:rsidR="00A014C1" w:rsidRPr="00084F3D">
        <w:rPr>
          <w:rFonts w:ascii="Arial" w:eastAsia="Arial" w:hAnsi="Arial" w:cs="Arial"/>
          <w:color w:val="000000"/>
        </w:rPr>
        <w:t>-seq data set by Hagai et</w:t>
      </w:r>
      <w:r w:rsidR="00A014C1" w:rsidRPr="00084F3D">
        <w:rPr>
          <w:rFonts w:ascii="Arial" w:hAnsi="Arial" w:cs="Arial"/>
        </w:rPr>
        <w:t xml:space="preserve"> </w:t>
      </w:r>
      <w:r w:rsidR="00A014C1" w:rsidRPr="00084F3D">
        <w:rPr>
          <w:rFonts w:ascii="Arial" w:eastAsia="Arial" w:hAnsi="Arial" w:cs="Arial"/>
          <w:color w:val="000000"/>
        </w:rPr>
        <w:t xml:space="preserve">al </w:t>
      </w:r>
      <w:r w:rsidR="0019774E" w:rsidRPr="00084F3D">
        <w:rPr>
          <w:rFonts w:ascii="Arial" w:eastAsia="Arial" w:hAnsi="Arial" w:cs="Arial"/>
          <w:color w:val="000000"/>
        </w:rPr>
        <w:fldChar w:fldCharType="begin">
          <w:fldData xml:space="preserve">PEVuZE5vdGU+PENpdGU+PEF1dGhvcj5IYWdhaTwvQXV0aG9yPjxZZWFyPjIwMTg8L1llYXI+PFJl
Y051bT4yMDI8L1JlY051bT48RGlzcGxheVRleHQ+WzEyN108L0Rpc3BsYXlUZXh0PjxyZWNvcmQ+
PHJlYy1udW1iZXI+MjAyPC9yZWMtbnVtYmVyPjxmb3JlaWduLWtleXM+PGtleSBhcHA9IkVOIiBk
Yi1pZD0ienNwcHgyNWZvZmZ0enhlZTk1ZngyOXA4dGF0ZjV2dmF3dHZwIiB0aW1lc3RhbXA9IjE2
Mjg4MTM3ODIiPjIwMjwva2V5PjwvZm9yZWlnbi1rZXlzPjxyZWYtdHlwZSBuYW1lPSJKb3VybmFs
IEFydGljbGUiPjE3PC9yZWYtdHlwZT48Y29udHJpYnV0b3JzPjxhdXRob3JzPjxhdXRob3I+SGFn
YWksIFQuPC9hdXRob3I+PGF1dGhvcj5DaGVuLCBYLjwvYXV0aG9yPjxhdXRob3I+TWlyYWdhaWEs
IFIuIEouPC9hdXRob3I+PGF1dGhvcj5Sb3N0b20sIFIuPC9hdXRob3I+PGF1dGhvcj5Hb21lcywg
VC48L2F1dGhvcj48YXV0aG9yPkt1bm93c2thLCBOLjwvYXV0aG9yPjxhdXRob3I+SGVucmlrc3Nv
biwgSi48L2F1dGhvcj48YXV0aG9yPlBhcmssIEouIEUuPC9hdXRob3I+PGF1dGhvcj5Qcm9zZXJw
aW8sIFYuPC9hdXRob3I+PGF1dGhvcj5Eb25hdGksIEcuPC9hdXRob3I+PGF1dGhvcj5Cb3NzaW5p
LUNhc3RpbGxvLCBMLjwvYXV0aG9yPjxhdXRob3I+VmllaXJhIEJyYWdhLCBGLiBBLjwvYXV0aG9y
PjxhdXRob3I+TmFhbWF0aSwgRy48L2F1dGhvcj48YXV0aG9yPkZsZXRjaGVyLCBKLjwvYXV0aG9y
PjxhdXRob3I+U3RlcGhlbnNvbiwgRS48L2F1dGhvcj48YXV0aG9yPlZlZ2gsIFAuPC9hdXRob3I+
PGF1dGhvcj5Ucnlua2EsIEcuPC9hdXRob3I+PGF1dGhvcj5Lb25kb3ZhLCBJLjwvYXV0aG9yPjxh
dXRob3I+RGVubmlzLCBNLjwvYXV0aG9yPjxhdXRob3I+SGFuaWZmYSwgTS48L2F1dGhvcj48YXV0
aG9yPk5vdXJtb2hhbW1hZCwgQS48L2F1dGhvcj48YXV0aG9yPkxhc3NpZywgTS48L2F1dGhvcj48
YXV0aG9yPlRlaWNobWFubiwgUy4gQS48L2F1dGhvcj48L2F1dGhvcnM+PC9jb250cmlidXRvcnM+
PGF1dGgtYWRkcmVzcz5XZWxsY29tZSBTYW5nZXIgSW5zdGl0dXRlLCBDYW1icmlkZ2UsIFVLLiB0
emFjaGlAZWJpLmFjLnVrLiYjeEQ7RU1CTC0gRXVyb3BlYW4gQmlvaW5mb3JtYXRpY3MgSW5zdGl0
dXRlLCBDYW1icmlkZ2UsIFVLLiB0emFjaGlAZWJpLmFjLnVrLiYjeEQ7V2VsbGNvbWUgU2FuZ2Vy
IEluc3RpdHV0ZSwgQ2FtYnJpZGdlLCBVSy4mI3hEO0NlbnRyZSBvZiBCaW9sb2dpY2FsIEVuZ2lu
ZWVyaW5nLCBVbml2ZXJzaXR5IG9mIE1pbmhvLCBCcmFnYSwgUG9ydHVnYWwuJiN4RDtFTUJMLSBF
dXJvcGVhbiBCaW9pbmZvcm1hdGljcyBJbnN0aXR1dGUsIENhbWJyaWRnZSwgVUsuJiN4RDtEZXBh
cnRtZW50IG9mIExpZmUgU2NpZW5jZXMgYW5kIFN5c3RlbXMgQmlvbG9neSwgVW5pdmVyc2l0eSBv
ZiBUdXJpbiwgVG9yaW5vLCBJdGFseS4mI3hEO0l0YWxpYW4gSW5zdGl0dXRlIGZvciBHZW5vbWlj
IE1lZGljaW5lIChJSUdNKSwgVG9yaW5vLCBJdGFseS4mI3hEO01vbGVjdWxhciBCaW90ZWNobm9s
b2d5IENlbnRlciwgVW5pdmVyc2l0eSBvZiBUdXJpbiwgVG9yaW5vLCBJdGFseS4mI3hEO09wZW4g
VGFyZ2V0cywgV2VsbGNvbWUgU2FuZ2VyIEluc3RpdHV0ZSwgQ2FtYnJpZGdlLCBVSy4mI3hEO0lu
c3RpdHV0ZSBvZiBDZWxsdWxhciBNZWRpY2luZSwgTmV3Y2FzdGxlIFVuaXZlcnNpdHksIE5ld2Nh
c3RsZSB1cG9uIFR5bmUsIFVLLiYjeEQ7RGl2aXNpb24gb2YgUGF0aG9sb2d5IGFuZCBNaWNyb2Jp
b2xvZ3ksIEFuaW1hbCBTY2llbmNlIERlcGFydG1lbnQsIEJpb21lZGljYWwgUHJpbWF0ZSBSZXNl
YXJjaCBDZW50cmUsIFJpanN3aWprLCBUaGUgTmV0aGVybGFuZHMuJiN4RDtSZXNlYXJjaCBEZXBh
cnRtZW50LCBQdWJsaWMgSGVhbHRoIEVuZ2xhbmQsIE5hdGlvbmFsIEluZmVjdGlvbiBTZXJ2aWNl
LCBQb3J0b24gRG93biwgVUsuJiN4RDtEZXBhcnRtZW50IG9mIERlcm1hdG9sb2d5IGFuZCBOSUhS
IE5ld2Nhc3RsZSBCaW9tZWRpY2FsIFJlc2VhcmNoIENlbnRyZSwgTmV3Y2FzdGxlIEhvc3BpdGFs
cyBOSFMgRm91bmRhdGlvbiBUcnVzdCwgTmV3Y2FzdGxlIHVwb24gVHluZSwgVUsuJiN4RDtNYXgg
UGxhbmNrIEluc3RpdHV0ZSBmb3IgRHluYW1pY3MgYW5kIFNlbGYtT3JnYW5pemF0aW9uLCBHb3R0
aW5nZW4sIEdlcm1hbnkuJiN4RDtEZXBhcnRtZW50IG9mIFBoeXNpY3MsIFVuaXZlcnNpdHkgb2Yg
V2FzaGluZ3RvbiwgU2VhdHRsZSwgV0EsIFVTQS4mI3hEO0luc3RpdHV0ZSBmb3IgQmlvbG9naWNh
bCBQaHlzaWNzLCBVbml2ZXJzaXR5IG9mIENvbG9nbmUsIENvbG9nbmUsIEdlcm1hbnkuJiN4RDtX
ZWxsY29tZSBTYW5nZXIgSW5zdGl0dXRlLCBDYW1icmlkZ2UsIFVLLiBzdDlAc2FuZ2VyLmFjLnVr
LiYjeEQ7RU1CTC0gRXVyb3BlYW4gQmlvaW5mb3JtYXRpY3MgSW5zdGl0dXRlLCBDYW1icmlkZ2Us
IFVLLiBzdDlAc2FuZ2VyLmFjLnVrLiYjeEQ7VGhlb3J5IG9mIENvbmRlbnNlZCBNYXR0ZXIgR3Jv
dXAsIENhdmVuZGlzaCBMYWJvcmF0b3J5LCBVbml2ZXJzaXR5IG9mIENhbWJyaWRnZSwgQ2FtYnJp
ZGdlLCBVSy4gc3Q5QHNhbmdlci5hYy51ay48L2F1dGgtYWRkcmVzcz48dGl0bGVzPjx0aXRsZT5H
ZW5lIGV4cHJlc3Npb24gdmFyaWFiaWxpdHkgYWNyb3NzIGNlbGxzIGFuZCBzcGVjaWVzIHNoYXBl
cyBpbm5hdGUgaW1tdW5pdHk8L3RpdGxlPjxzZWNvbmRhcnktdGl0bGU+TmF0dXJlPC9zZWNvbmRh
cnktdGl0bGU+PC90aXRsZXM+PHBlcmlvZGljYWw+PGZ1bGwtdGl0bGU+TmF0dXJlPC9mdWxsLXRp
dGxlPjwvcGVyaW9kaWNhbD48cGFnZXM+MTk3LTIwMjwvcGFnZXM+PHZvbHVtZT41NjM8L3ZvbHVt
ZT48bnVtYmVyPjc3MzA8L251bWJlcj48ZWRpdGlvbj4yMDE4LzEwLzI2PC9lZGl0aW9uPjxrZXl3
b3Jkcz48a2V5d29yZD5BbmltYWxzPC9rZXl3b3JkPjxrZXl3b3JkPkNlbGxzL2N5dG9sb2d5Lypt
ZXRhYm9saXNtPC9rZXl3b3JkPjxrZXl3b3JkPkN5dG9raW5lcy9nZW5ldGljczwva2V5d29yZD48
a2V5d29yZD4qRXZvbHV0aW9uLCBNb2xlY3VsYXI8L2tleXdvcmQ+PGtleXdvcmQ+SHVtYW5zPC9r
ZXl3b3JkPjxrZXl3b3JkPkltbXVuaXR5LCBJbm5hdGUvKmdlbmV0aWNzLyppbW11bm9sb2d5PC9r
ZXl3b3JkPjxrZXl3b3JkPk9yZ2FuIFNwZWNpZmljaXR5LypnZW5ldGljczwva2V5d29yZD48a2V5
d29yZD5Qcm9tb3RlciBSZWdpb25zLCBHZW5ldGljL2dlbmV0aWNzPC9rZXl3b3JkPjxrZXl3b3Jk
PipTcGVjaWVzIFNwZWNpZmljaXR5PC9rZXl3b3JkPjxrZXl3b3JkPlRyYW5zY3JpcHRpb24sIEdl
bmV0aWMvKmdlbmV0aWNzPC9rZXl3b3JkPjwva2V5d29yZHM+PGRhdGVzPjx5ZWFyPjIwMTg8L3ll
YXI+PHB1Yi1kYXRlcz48ZGF0ZT5Ob3Y8L2RhdGU+PC9wdWItZGF0ZXM+PC9kYXRlcz48aXNibj4x
NDc2LTQ2ODcgKEVsZWN0cm9uaWMpJiN4RDswMDI4LTA4MzYgKExpbmtpbmcpPC9pc2JuPjxhY2Nl
c3Npb24tbnVtPjMwMzU2MjIwPC9hY2Nlc3Npb24tbnVtPjx1cmxzPjxyZWxhdGVkLXVybHM+PHVy
bD5odHRwczovL3d3dy5uY2JpLm5sbS5uaWguZ292L3B1Ym1lZC8zMDM1NjIyMDwvdXJsPjwvcmVs
YXRlZC11cmxzPjwvdXJscz48Y3VzdG9tMj5QTUM2MzQ3OTcyPC9jdXN0b20yPjxlbGVjdHJvbmlj
LXJlc291cmNlLW51bT4xMC4xMDM4L3M0MTU4Ni0wMTgtMDY1Ny0yPC9lbGVjdHJvbmljLXJlc291
cmNlLW51bT48L3JlY29yZD48L0NpdGU+PC9FbmROb3RlPgB=
</w:fldData>
        </w:fldChar>
      </w:r>
      <w:r w:rsidR="00930FB6">
        <w:rPr>
          <w:rFonts w:ascii="Arial" w:eastAsia="Arial" w:hAnsi="Arial" w:cs="Arial"/>
          <w:color w:val="000000"/>
        </w:rPr>
        <w:instrText xml:space="preserve"> ADDIN EN.CITE </w:instrText>
      </w:r>
      <w:r w:rsidR="00930FB6">
        <w:rPr>
          <w:rFonts w:ascii="Arial" w:eastAsia="Arial" w:hAnsi="Arial" w:cs="Arial"/>
          <w:color w:val="000000"/>
        </w:rPr>
        <w:fldChar w:fldCharType="begin">
          <w:fldData xml:space="preserve">PEVuZE5vdGU+PENpdGU+PEF1dGhvcj5IYWdhaTwvQXV0aG9yPjxZZWFyPjIwMTg8L1llYXI+PFJl
Y051bT4yMDI8L1JlY051bT48RGlzcGxheVRleHQ+WzEyN108L0Rpc3BsYXlUZXh0PjxyZWNvcmQ+
PHJlYy1udW1iZXI+MjAyPC9yZWMtbnVtYmVyPjxmb3JlaWduLWtleXM+PGtleSBhcHA9IkVOIiBk
Yi1pZD0ienNwcHgyNWZvZmZ0enhlZTk1ZngyOXA4dGF0ZjV2dmF3dHZwIiB0aW1lc3RhbXA9IjE2
Mjg4MTM3ODIiPjIwMjwva2V5PjwvZm9yZWlnbi1rZXlzPjxyZWYtdHlwZSBuYW1lPSJKb3VybmFs
IEFydGljbGUiPjE3PC9yZWYtdHlwZT48Y29udHJpYnV0b3JzPjxhdXRob3JzPjxhdXRob3I+SGFn
YWksIFQuPC9hdXRob3I+PGF1dGhvcj5DaGVuLCBYLjwvYXV0aG9yPjxhdXRob3I+TWlyYWdhaWEs
IFIuIEouPC9hdXRob3I+PGF1dGhvcj5Sb3N0b20sIFIuPC9hdXRob3I+PGF1dGhvcj5Hb21lcywg
VC48L2F1dGhvcj48YXV0aG9yPkt1bm93c2thLCBOLjwvYXV0aG9yPjxhdXRob3I+SGVucmlrc3Nv
biwgSi48L2F1dGhvcj48YXV0aG9yPlBhcmssIEouIEUuPC9hdXRob3I+PGF1dGhvcj5Qcm9zZXJw
aW8sIFYuPC9hdXRob3I+PGF1dGhvcj5Eb25hdGksIEcuPC9hdXRob3I+PGF1dGhvcj5Cb3NzaW5p
LUNhc3RpbGxvLCBMLjwvYXV0aG9yPjxhdXRob3I+VmllaXJhIEJyYWdhLCBGLiBBLjwvYXV0aG9y
PjxhdXRob3I+TmFhbWF0aSwgRy48L2F1dGhvcj48YXV0aG9yPkZsZXRjaGVyLCBKLjwvYXV0aG9y
PjxhdXRob3I+U3RlcGhlbnNvbiwgRS48L2F1dGhvcj48YXV0aG9yPlZlZ2gsIFAuPC9hdXRob3I+
PGF1dGhvcj5Ucnlua2EsIEcuPC9hdXRob3I+PGF1dGhvcj5Lb25kb3ZhLCBJLjwvYXV0aG9yPjxh
dXRob3I+RGVubmlzLCBNLjwvYXV0aG9yPjxhdXRob3I+SGFuaWZmYSwgTS48L2F1dGhvcj48YXV0
aG9yPk5vdXJtb2hhbW1hZCwgQS48L2F1dGhvcj48YXV0aG9yPkxhc3NpZywgTS48L2F1dGhvcj48
YXV0aG9yPlRlaWNobWFubiwgUy4gQS48L2F1dGhvcj48L2F1dGhvcnM+PC9jb250cmlidXRvcnM+
PGF1dGgtYWRkcmVzcz5XZWxsY29tZSBTYW5nZXIgSW5zdGl0dXRlLCBDYW1icmlkZ2UsIFVLLiB0
emFjaGlAZWJpLmFjLnVrLiYjeEQ7RU1CTC0gRXVyb3BlYW4gQmlvaW5mb3JtYXRpY3MgSW5zdGl0
dXRlLCBDYW1icmlkZ2UsIFVLLiB0emFjaGlAZWJpLmFjLnVrLiYjeEQ7V2VsbGNvbWUgU2FuZ2Vy
IEluc3RpdHV0ZSwgQ2FtYnJpZGdlLCBVSy4mI3hEO0NlbnRyZSBvZiBCaW9sb2dpY2FsIEVuZ2lu
ZWVyaW5nLCBVbml2ZXJzaXR5IG9mIE1pbmhvLCBCcmFnYSwgUG9ydHVnYWwuJiN4RDtFTUJMLSBF
dXJvcGVhbiBCaW9pbmZvcm1hdGljcyBJbnN0aXR1dGUsIENhbWJyaWRnZSwgVUsuJiN4RDtEZXBh
cnRtZW50IG9mIExpZmUgU2NpZW5jZXMgYW5kIFN5c3RlbXMgQmlvbG9neSwgVW5pdmVyc2l0eSBv
ZiBUdXJpbiwgVG9yaW5vLCBJdGFseS4mI3hEO0l0YWxpYW4gSW5zdGl0dXRlIGZvciBHZW5vbWlj
IE1lZGljaW5lIChJSUdNKSwgVG9yaW5vLCBJdGFseS4mI3hEO01vbGVjdWxhciBCaW90ZWNobm9s
b2d5IENlbnRlciwgVW5pdmVyc2l0eSBvZiBUdXJpbiwgVG9yaW5vLCBJdGFseS4mI3hEO09wZW4g
VGFyZ2V0cywgV2VsbGNvbWUgU2FuZ2VyIEluc3RpdHV0ZSwgQ2FtYnJpZGdlLCBVSy4mI3hEO0lu
c3RpdHV0ZSBvZiBDZWxsdWxhciBNZWRpY2luZSwgTmV3Y2FzdGxlIFVuaXZlcnNpdHksIE5ld2Nh
c3RsZSB1cG9uIFR5bmUsIFVLLiYjeEQ7RGl2aXNpb24gb2YgUGF0aG9sb2d5IGFuZCBNaWNyb2Jp
b2xvZ3ksIEFuaW1hbCBTY2llbmNlIERlcGFydG1lbnQsIEJpb21lZGljYWwgUHJpbWF0ZSBSZXNl
YXJjaCBDZW50cmUsIFJpanN3aWprLCBUaGUgTmV0aGVybGFuZHMuJiN4RDtSZXNlYXJjaCBEZXBh
cnRtZW50LCBQdWJsaWMgSGVhbHRoIEVuZ2xhbmQsIE5hdGlvbmFsIEluZmVjdGlvbiBTZXJ2aWNl
LCBQb3J0b24gRG93biwgVUsuJiN4RDtEZXBhcnRtZW50IG9mIERlcm1hdG9sb2d5IGFuZCBOSUhS
IE5ld2Nhc3RsZSBCaW9tZWRpY2FsIFJlc2VhcmNoIENlbnRyZSwgTmV3Y2FzdGxlIEhvc3BpdGFs
cyBOSFMgRm91bmRhdGlvbiBUcnVzdCwgTmV3Y2FzdGxlIHVwb24gVHluZSwgVUsuJiN4RDtNYXgg
UGxhbmNrIEluc3RpdHV0ZSBmb3IgRHluYW1pY3MgYW5kIFNlbGYtT3JnYW5pemF0aW9uLCBHb3R0
aW5nZW4sIEdlcm1hbnkuJiN4RDtEZXBhcnRtZW50IG9mIFBoeXNpY3MsIFVuaXZlcnNpdHkgb2Yg
V2FzaGluZ3RvbiwgU2VhdHRsZSwgV0EsIFVTQS4mI3hEO0luc3RpdHV0ZSBmb3IgQmlvbG9naWNh
bCBQaHlzaWNzLCBVbml2ZXJzaXR5IG9mIENvbG9nbmUsIENvbG9nbmUsIEdlcm1hbnkuJiN4RDtX
ZWxsY29tZSBTYW5nZXIgSW5zdGl0dXRlLCBDYW1icmlkZ2UsIFVLLiBzdDlAc2FuZ2VyLmFjLnVr
LiYjeEQ7RU1CTC0gRXVyb3BlYW4gQmlvaW5mb3JtYXRpY3MgSW5zdGl0dXRlLCBDYW1icmlkZ2Us
IFVLLiBzdDlAc2FuZ2VyLmFjLnVrLiYjeEQ7VGhlb3J5IG9mIENvbmRlbnNlZCBNYXR0ZXIgR3Jv
dXAsIENhdmVuZGlzaCBMYWJvcmF0b3J5LCBVbml2ZXJzaXR5IG9mIENhbWJyaWRnZSwgQ2FtYnJp
ZGdlLCBVSy4gc3Q5QHNhbmdlci5hYy51ay48L2F1dGgtYWRkcmVzcz48dGl0bGVzPjx0aXRsZT5H
ZW5lIGV4cHJlc3Npb24gdmFyaWFiaWxpdHkgYWNyb3NzIGNlbGxzIGFuZCBzcGVjaWVzIHNoYXBl
cyBpbm5hdGUgaW1tdW5pdHk8L3RpdGxlPjxzZWNvbmRhcnktdGl0bGU+TmF0dXJlPC9zZWNvbmRh
cnktdGl0bGU+PC90aXRsZXM+PHBlcmlvZGljYWw+PGZ1bGwtdGl0bGU+TmF0dXJlPC9mdWxsLXRp
dGxlPjwvcGVyaW9kaWNhbD48cGFnZXM+MTk3LTIwMjwvcGFnZXM+PHZvbHVtZT41NjM8L3ZvbHVt
ZT48bnVtYmVyPjc3MzA8L251bWJlcj48ZWRpdGlvbj4yMDE4LzEwLzI2PC9lZGl0aW9uPjxrZXl3
b3Jkcz48a2V5d29yZD5BbmltYWxzPC9rZXl3b3JkPjxrZXl3b3JkPkNlbGxzL2N5dG9sb2d5Lypt
ZXRhYm9saXNtPC9rZXl3b3JkPjxrZXl3b3JkPkN5dG9raW5lcy9nZW5ldGljczwva2V5d29yZD48
a2V5d29yZD4qRXZvbHV0aW9uLCBNb2xlY3VsYXI8L2tleXdvcmQ+PGtleXdvcmQ+SHVtYW5zPC9r
ZXl3b3JkPjxrZXl3b3JkPkltbXVuaXR5LCBJbm5hdGUvKmdlbmV0aWNzLyppbW11bm9sb2d5PC9r
ZXl3b3JkPjxrZXl3b3JkPk9yZ2FuIFNwZWNpZmljaXR5LypnZW5ldGljczwva2V5d29yZD48a2V5
d29yZD5Qcm9tb3RlciBSZWdpb25zLCBHZW5ldGljL2dlbmV0aWNzPC9rZXl3b3JkPjxrZXl3b3Jk
PipTcGVjaWVzIFNwZWNpZmljaXR5PC9rZXl3b3JkPjxrZXl3b3JkPlRyYW5zY3JpcHRpb24sIEdl
bmV0aWMvKmdlbmV0aWNzPC9rZXl3b3JkPjwva2V5d29yZHM+PGRhdGVzPjx5ZWFyPjIwMTg8L3ll
YXI+PHB1Yi1kYXRlcz48ZGF0ZT5Ob3Y8L2RhdGU+PC9wdWItZGF0ZXM+PC9kYXRlcz48aXNibj4x
NDc2LTQ2ODcgKEVsZWN0cm9uaWMpJiN4RDswMDI4LTA4MzYgKExpbmtpbmcpPC9pc2JuPjxhY2Nl
c3Npb24tbnVtPjMwMzU2MjIwPC9hY2Nlc3Npb24tbnVtPjx1cmxzPjxyZWxhdGVkLXVybHM+PHVy
bD5odHRwczovL3d3dy5uY2JpLm5sbS5uaWguZ292L3B1Ym1lZC8zMDM1NjIyMDwvdXJsPjwvcmVs
YXRlZC11cmxzPjwvdXJscz48Y3VzdG9tMj5QTUM2MzQ3OTcyPC9jdXN0b20yPjxlbGVjdHJvbmlj
LXJlc291cmNlLW51bT4xMC4xMDM4L3M0MTU4Ni0wMTgtMDY1Ny0yPC9lbGVjdHJvbmljLXJlc291
cmNlLW51bT48L3JlY29yZD48L0NpdGU+PC9FbmROb3RlPgB=
</w:fldData>
        </w:fldChar>
      </w:r>
      <w:r w:rsidR="00930FB6">
        <w:rPr>
          <w:rFonts w:ascii="Arial" w:eastAsia="Arial" w:hAnsi="Arial" w:cs="Arial"/>
          <w:color w:val="000000"/>
        </w:rPr>
        <w:instrText xml:space="preserve"> ADDIN EN.CITE.DATA </w:instrText>
      </w:r>
      <w:r w:rsidR="00930FB6">
        <w:rPr>
          <w:rFonts w:ascii="Arial" w:eastAsia="Arial" w:hAnsi="Arial" w:cs="Arial"/>
          <w:color w:val="000000"/>
        </w:rPr>
      </w:r>
      <w:r w:rsidR="00930FB6">
        <w:rPr>
          <w:rFonts w:ascii="Arial" w:eastAsia="Arial" w:hAnsi="Arial" w:cs="Arial"/>
          <w:color w:val="000000"/>
        </w:rPr>
        <w:fldChar w:fldCharType="end"/>
      </w:r>
      <w:r w:rsidR="0019774E" w:rsidRPr="00084F3D">
        <w:rPr>
          <w:rFonts w:ascii="Arial" w:eastAsia="Arial" w:hAnsi="Arial" w:cs="Arial"/>
          <w:color w:val="000000"/>
        </w:rPr>
      </w:r>
      <w:r w:rsidR="0019774E" w:rsidRPr="00084F3D">
        <w:rPr>
          <w:rFonts w:ascii="Arial" w:eastAsia="Arial" w:hAnsi="Arial" w:cs="Arial"/>
          <w:color w:val="000000"/>
        </w:rPr>
        <w:fldChar w:fldCharType="separate"/>
      </w:r>
      <w:r w:rsidR="00930FB6">
        <w:rPr>
          <w:rFonts w:ascii="Arial" w:eastAsia="Arial" w:hAnsi="Arial" w:cs="Arial"/>
          <w:noProof/>
          <w:color w:val="000000"/>
        </w:rPr>
        <w:t>[127]</w:t>
      </w:r>
      <w:r w:rsidR="0019774E" w:rsidRPr="00084F3D">
        <w:rPr>
          <w:rFonts w:ascii="Arial" w:eastAsia="Arial" w:hAnsi="Arial" w:cs="Arial"/>
          <w:color w:val="000000"/>
        </w:rPr>
        <w:fldChar w:fldCharType="end"/>
      </w:r>
      <w:r w:rsidR="00A014C1" w:rsidRPr="00084F3D">
        <w:rPr>
          <w:rFonts w:ascii="Arial" w:eastAsia="Arial" w:hAnsi="Arial" w:cs="Arial"/>
          <w:color w:val="000000"/>
        </w:rPr>
        <w:t xml:space="preserve">, which comprised of bone marrow-derived mononuclear phagocytes from mice, rats, rabbits, and pigs perturbed with </w:t>
      </w:r>
      <w:r w:rsidR="00A014C1" w:rsidRPr="00084F3D">
        <w:rPr>
          <w:rFonts w:ascii="Arial" w:eastAsia="Arial" w:hAnsi="Arial" w:cs="Arial"/>
          <w:color w:val="000000"/>
        </w:rPr>
        <w:lastRenderedPageBreak/>
        <w:t xml:space="preserve">lipopolysaccharide (LPS). </w:t>
      </w:r>
      <w:proofErr w:type="spellStart"/>
      <w:r w:rsidR="00935304" w:rsidRPr="00084F3D">
        <w:rPr>
          <w:rFonts w:ascii="Arial" w:eastAsia="Arial" w:hAnsi="Arial" w:cs="Arial"/>
          <w:color w:val="000000"/>
        </w:rPr>
        <w:t>scG</w:t>
      </w:r>
      <w:r w:rsidR="00935304">
        <w:rPr>
          <w:rFonts w:ascii="Arial" w:eastAsia="Arial" w:hAnsi="Arial" w:cs="Arial"/>
          <w:color w:val="000000"/>
        </w:rPr>
        <w:t>en</w:t>
      </w:r>
      <w:r w:rsidR="00935304" w:rsidRPr="00084F3D">
        <w:rPr>
          <w:rFonts w:ascii="Arial" w:eastAsia="Arial" w:hAnsi="Arial" w:cs="Arial"/>
          <w:color w:val="000000"/>
        </w:rPr>
        <w:t>’s</w:t>
      </w:r>
      <w:proofErr w:type="spellEnd"/>
      <w:r w:rsidR="00935304" w:rsidRPr="00084F3D">
        <w:rPr>
          <w:rFonts w:ascii="Arial" w:eastAsia="Arial" w:hAnsi="Arial" w:cs="Arial"/>
          <w:color w:val="000000"/>
        </w:rPr>
        <w:t xml:space="preserve"> </w:t>
      </w:r>
      <w:r w:rsidR="00575A04" w:rsidRPr="00084F3D">
        <w:rPr>
          <w:rFonts w:ascii="Arial" w:eastAsia="Arial" w:hAnsi="Arial" w:cs="Arial"/>
          <w:color w:val="000000"/>
        </w:rPr>
        <w:t xml:space="preserve">predictions of LPS </w:t>
      </w:r>
      <w:proofErr w:type="spellStart"/>
      <w:r w:rsidR="00575A04" w:rsidRPr="00084F3D">
        <w:rPr>
          <w:rFonts w:ascii="Arial" w:eastAsia="Arial" w:hAnsi="Arial" w:cs="Arial"/>
          <w:color w:val="000000"/>
        </w:rPr>
        <w:t>perturbion</w:t>
      </w:r>
      <w:proofErr w:type="spellEnd"/>
      <w:r w:rsidR="00575A04" w:rsidRPr="00084F3D">
        <w:rPr>
          <w:rFonts w:ascii="Arial" w:eastAsia="Arial" w:hAnsi="Arial" w:cs="Arial"/>
          <w:color w:val="000000"/>
        </w:rPr>
        <w:t xml:space="preserve"> responses were shown to be highly correlated (R</w:t>
      </w:r>
      <w:r w:rsidR="00575A04" w:rsidRPr="00084F3D">
        <w:rPr>
          <w:rFonts w:ascii="Arial" w:eastAsia="Arial" w:hAnsi="Arial" w:cs="Arial"/>
          <w:color w:val="000000"/>
          <w:vertAlign w:val="superscript"/>
        </w:rPr>
        <w:t xml:space="preserve">2 </w:t>
      </w:r>
      <w:r w:rsidR="00575A04" w:rsidRPr="00084F3D">
        <w:rPr>
          <w:rFonts w:ascii="Arial" w:eastAsia="Arial" w:hAnsi="Arial" w:cs="Arial"/>
          <w:color w:val="000000"/>
        </w:rPr>
        <w:t xml:space="preserve">= 0.91) with the </w:t>
      </w:r>
      <w:r w:rsidR="00A014C1" w:rsidRPr="00084F3D">
        <w:rPr>
          <w:rFonts w:ascii="Arial" w:eastAsia="Arial" w:hAnsi="Arial" w:cs="Arial"/>
          <w:color w:val="000000"/>
        </w:rPr>
        <w:t>real response</w:t>
      </w:r>
      <w:r w:rsidR="00575A04" w:rsidRPr="00084F3D">
        <w:rPr>
          <w:rFonts w:ascii="Arial" w:eastAsia="Arial" w:hAnsi="Arial" w:cs="Arial"/>
          <w:color w:val="000000"/>
        </w:rPr>
        <w:t>s.</w:t>
      </w:r>
      <w:r w:rsidR="00A014C1" w:rsidRPr="00084F3D">
        <w:rPr>
          <w:rFonts w:ascii="Arial" w:eastAsia="Arial" w:hAnsi="Arial" w:cs="Arial"/>
          <w:color w:val="000000"/>
        </w:rPr>
        <w:t xml:space="preserve"> </w:t>
      </w:r>
    </w:p>
    <w:p w14:paraId="2C298249" w14:textId="77777777" w:rsidR="002C3D8E" w:rsidRPr="00F947BE" w:rsidRDefault="002C3D8E" w:rsidP="00A014C1">
      <w:pPr>
        <w:pBdr>
          <w:top w:val="nil"/>
          <w:left w:val="nil"/>
          <w:bottom w:val="nil"/>
          <w:right w:val="nil"/>
          <w:between w:val="nil"/>
        </w:pBdr>
        <w:spacing w:line="360" w:lineRule="auto"/>
        <w:jc w:val="both"/>
        <w:rPr>
          <w:rFonts w:ascii="Arial" w:eastAsia="Arial" w:hAnsi="Arial" w:cs="Arial"/>
          <w:i/>
          <w:color w:val="000000"/>
          <w:u w:val="single"/>
        </w:rPr>
      </w:pPr>
    </w:p>
    <w:p w14:paraId="5574DF67" w14:textId="4F77F153" w:rsidR="00F947BE" w:rsidRPr="00146496" w:rsidRDefault="00AC217F" w:rsidP="00146496">
      <w:pPr>
        <w:pStyle w:val="ListParagraph"/>
        <w:numPr>
          <w:ilvl w:val="0"/>
          <w:numId w:val="40"/>
        </w:numPr>
        <w:pBdr>
          <w:top w:val="nil"/>
          <w:left w:val="nil"/>
          <w:bottom w:val="nil"/>
          <w:right w:val="nil"/>
          <w:between w:val="nil"/>
        </w:pBdr>
        <w:ind w:left="360" w:hanging="360"/>
        <w:jc w:val="both"/>
        <w:rPr>
          <w:rFonts w:ascii="Arial" w:eastAsia="Arial" w:hAnsi="Arial" w:cs="Arial"/>
          <w:b/>
          <w:color w:val="000000"/>
          <w:sz w:val="24"/>
          <w:szCs w:val="24"/>
        </w:rPr>
      </w:pPr>
      <w:commentRangeStart w:id="39"/>
      <w:r w:rsidRPr="00146496">
        <w:rPr>
          <w:rFonts w:ascii="Arial" w:eastAsia="Arial" w:hAnsi="Arial" w:cs="Arial"/>
          <w:b/>
          <w:color w:val="000000"/>
          <w:sz w:val="24"/>
          <w:szCs w:val="24"/>
        </w:rPr>
        <w:t>Conclusion and discussions</w:t>
      </w:r>
      <w:commentRangeEnd w:id="39"/>
      <w:r w:rsidR="00F947BE" w:rsidRPr="00146496">
        <w:rPr>
          <w:rStyle w:val="CommentReference"/>
          <w:rFonts w:ascii="Arial" w:hAnsi="Arial" w:cs="Arial"/>
          <w:sz w:val="24"/>
          <w:szCs w:val="24"/>
        </w:rPr>
        <w:commentReference w:id="39"/>
      </w:r>
    </w:p>
    <w:p w14:paraId="3544D060" w14:textId="67C898A7" w:rsidR="002C3D8E" w:rsidRPr="002C3D8E" w:rsidRDefault="002C3D8E" w:rsidP="002C3D8E">
      <w:pPr>
        <w:pBdr>
          <w:top w:val="nil"/>
          <w:left w:val="nil"/>
          <w:bottom w:val="nil"/>
          <w:right w:val="nil"/>
          <w:between w:val="nil"/>
        </w:pBdr>
        <w:spacing w:line="360" w:lineRule="auto"/>
        <w:jc w:val="both"/>
        <w:rPr>
          <w:rFonts w:ascii="Arial" w:eastAsia="Arial" w:hAnsi="Arial" w:cs="Arial"/>
          <w:color w:val="000000"/>
        </w:rPr>
      </w:pPr>
      <w:r w:rsidRPr="002C3D8E">
        <w:rPr>
          <w:rFonts w:ascii="Arial" w:eastAsia="Arial" w:hAnsi="Arial" w:cs="Arial"/>
          <w:color w:val="000000"/>
        </w:rPr>
        <w:t xml:space="preserve">Single cell RNA-Seq technologies </w:t>
      </w:r>
      <w:r>
        <w:rPr>
          <w:rFonts w:ascii="Arial" w:eastAsia="Arial" w:hAnsi="Arial" w:cs="Arial"/>
          <w:color w:val="000000"/>
        </w:rPr>
        <w:t xml:space="preserve">are tools that help exploring the cell-type composition of a particular sample and how it is dysregulated during development and disease. </w:t>
      </w:r>
    </w:p>
    <w:p w14:paraId="16CD312A" w14:textId="77777777" w:rsidR="006A3CF6" w:rsidRDefault="006A3CF6" w:rsidP="00663026">
      <w:pPr>
        <w:pBdr>
          <w:top w:val="nil"/>
          <w:left w:val="nil"/>
          <w:bottom w:val="nil"/>
          <w:right w:val="nil"/>
          <w:between w:val="nil"/>
        </w:pBdr>
        <w:jc w:val="both"/>
        <w:rPr>
          <w:rFonts w:ascii="Arial" w:eastAsia="Arial" w:hAnsi="Arial" w:cs="Arial"/>
          <w:b/>
          <w:color w:val="000000"/>
        </w:rPr>
      </w:pPr>
    </w:p>
    <w:p w14:paraId="4D6C7DFA" w14:textId="77777777" w:rsidR="006A3CF6" w:rsidRDefault="006A3CF6">
      <w:pPr>
        <w:spacing w:after="200" w:line="276" w:lineRule="auto"/>
        <w:rPr>
          <w:rFonts w:ascii="Arial" w:eastAsia="Arial" w:hAnsi="Arial" w:cs="Arial"/>
          <w:b/>
          <w:color w:val="000000"/>
        </w:rPr>
      </w:pPr>
      <w:r>
        <w:rPr>
          <w:rFonts w:ascii="Arial" w:eastAsia="Arial" w:hAnsi="Arial" w:cs="Arial"/>
          <w:b/>
          <w:color w:val="000000"/>
        </w:rPr>
        <w:br w:type="page"/>
      </w:r>
    </w:p>
    <w:p w14:paraId="42512363" w14:textId="40CBF705" w:rsidR="0019774E" w:rsidRPr="0019774E" w:rsidRDefault="00AC217F" w:rsidP="0019774E">
      <w:pPr>
        <w:pBdr>
          <w:top w:val="nil"/>
          <w:left w:val="nil"/>
          <w:bottom w:val="nil"/>
          <w:right w:val="nil"/>
          <w:between w:val="nil"/>
        </w:pBdr>
        <w:jc w:val="both"/>
        <w:rPr>
          <w:rFonts w:ascii="Arial" w:eastAsia="Arial" w:hAnsi="Arial" w:cs="Arial"/>
          <w:b/>
          <w:color w:val="000000"/>
        </w:rPr>
      </w:pPr>
      <w:r>
        <w:rPr>
          <w:rFonts w:ascii="Arial" w:eastAsia="Arial" w:hAnsi="Arial" w:cs="Arial"/>
          <w:b/>
          <w:color w:val="000000"/>
        </w:rPr>
        <w:lastRenderedPageBreak/>
        <w:t>Bibliography</w:t>
      </w:r>
    </w:p>
    <w:p w14:paraId="268EB533" w14:textId="77777777" w:rsidR="0019774E" w:rsidRDefault="0019774E"/>
    <w:p w14:paraId="3FE89782" w14:textId="77777777" w:rsidR="00930FB6" w:rsidRPr="00930FB6" w:rsidRDefault="0019774E" w:rsidP="00930FB6">
      <w:pPr>
        <w:pStyle w:val="EndNoteBibliography"/>
        <w:spacing w:after="0"/>
        <w:ind w:left="720" w:hanging="720"/>
      </w:pPr>
      <w:r>
        <w:fldChar w:fldCharType="begin"/>
      </w:r>
      <w:r>
        <w:instrText xml:space="preserve"> ADDIN EN.REFLIST </w:instrText>
      </w:r>
      <w:r>
        <w:fldChar w:fldCharType="separate"/>
      </w:r>
      <w:r w:rsidR="00930FB6" w:rsidRPr="00930FB6">
        <w:t>1.</w:t>
      </w:r>
      <w:r w:rsidR="00930FB6" w:rsidRPr="00930FB6">
        <w:tab/>
        <w:t>Lahnemann D, Koster J, Szczurek E, McCarthy DJ, Hicks SC, Robinson MD, Vallejos CA, Campbell KR, Beerenwinkel N, Mahfouz A</w:t>
      </w:r>
      <w:r w:rsidR="00930FB6" w:rsidRPr="00930FB6">
        <w:rPr>
          <w:i/>
        </w:rPr>
        <w:t xml:space="preserve"> et al</w:t>
      </w:r>
      <w:r w:rsidR="00930FB6" w:rsidRPr="00930FB6">
        <w:t xml:space="preserve">: </w:t>
      </w:r>
      <w:r w:rsidR="00930FB6" w:rsidRPr="00930FB6">
        <w:rPr>
          <w:b/>
        </w:rPr>
        <w:t>Eleven grand challenges in single-cell data science</w:t>
      </w:r>
      <w:r w:rsidR="00930FB6" w:rsidRPr="00930FB6">
        <w:t xml:space="preserve">. </w:t>
      </w:r>
      <w:r w:rsidR="00930FB6" w:rsidRPr="00930FB6">
        <w:rPr>
          <w:i/>
        </w:rPr>
        <w:t xml:space="preserve">Genome Biol </w:t>
      </w:r>
      <w:r w:rsidR="00930FB6" w:rsidRPr="00930FB6">
        <w:t xml:space="preserve">2020, </w:t>
      </w:r>
      <w:r w:rsidR="00930FB6" w:rsidRPr="00930FB6">
        <w:rPr>
          <w:b/>
        </w:rPr>
        <w:t>21</w:t>
      </w:r>
      <w:r w:rsidR="00930FB6" w:rsidRPr="00930FB6">
        <w:t>(1):31.</w:t>
      </w:r>
    </w:p>
    <w:p w14:paraId="6364B0CD" w14:textId="77777777" w:rsidR="00930FB6" w:rsidRPr="00930FB6" w:rsidRDefault="00930FB6" w:rsidP="00930FB6">
      <w:pPr>
        <w:pStyle w:val="EndNoteBibliography"/>
        <w:spacing w:after="0"/>
        <w:ind w:left="720" w:hanging="720"/>
      </w:pPr>
      <w:r w:rsidRPr="00930FB6">
        <w:t>2.</w:t>
      </w:r>
      <w:r w:rsidRPr="00930FB6">
        <w:tab/>
        <w:t xml:space="preserve">Vitak SA, Torkenczy KA, Rosenkrantz JL, Fields AJ, Christiansen L, Wong MH, Carbone L, Steemers FJ, Adey A: </w:t>
      </w:r>
      <w:r w:rsidRPr="00930FB6">
        <w:rPr>
          <w:b/>
        </w:rPr>
        <w:t>Sequencing thousands of single-cell genomes with combinatorial indexing</w:t>
      </w:r>
      <w:r w:rsidRPr="00930FB6">
        <w:t xml:space="preserve">. </w:t>
      </w:r>
      <w:r w:rsidRPr="00930FB6">
        <w:rPr>
          <w:i/>
        </w:rPr>
        <w:t xml:space="preserve">Nat Methods </w:t>
      </w:r>
      <w:r w:rsidRPr="00930FB6">
        <w:t xml:space="preserve">2017, </w:t>
      </w:r>
      <w:r w:rsidRPr="00930FB6">
        <w:rPr>
          <w:b/>
        </w:rPr>
        <w:t>14</w:t>
      </w:r>
      <w:r w:rsidRPr="00930FB6">
        <w:t>(3):302-308.</w:t>
      </w:r>
    </w:p>
    <w:p w14:paraId="4D7A108A" w14:textId="77777777" w:rsidR="00930FB6" w:rsidRPr="00930FB6" w:rsidRDefault="00930FB6" w:rsidP="00930FB6">
      <w:pPr>
        <w:pStyle w:val="EndNoteBibliography"/>
        <w:spacing w:after="0"/>
        <w:ind w:left="720" w:hanging="720"/>
      </w:pPr>
      <w:r w:rsidRPr="00930FB6">
        <w:t>3.</w:t>
      </w:r>
      <w:r w:rsidRPr="00930FB6">
        <w:tab/>
        <w:t xml:space="preserve">Wu H, Wang C, Wu S: </w:t>
      </w:r>
      <w:r w:rsidRPr="00930FB6">
        <w:rPr>
          <w:b/>
        </w:rPr>
        <w:t>Single-Cell Sequencing for Drug Discovery and Drug Development</w:t>
      </w:r>
      <w:r w:rsidRPr="00930FB6">
        <w:t xml:space="preserve">. </w:t>
      </w:r>
      <w:r w:rsidRPr="00930FB6">
        <w:rPr>
          <w:i/>
        </w:rPr>
        <w:t xml:space="preserve">Curr Top Med Chem </w:t>
      </w:r>
      <w:r w:rsidRPr="00930FB6">
        <w:t xml:space="preserve">2017, </w:t>
      </w:r>
      <w:r w:rsidRPr="00930FB6">
        <w:rPr>
          <w:b/>
        </w:rPr>
        <w:t>17</w:t>
      </w:r>
      <w:r w:rsidRPr="00930FB6">
        <w:t>(15):1769-1777.</w:t>
      </w:r>
    </w:p>
    <w:p w14:paraId="463A758C" w14:textId="77777777" w:rsidR="00930FB6" w:rsidRPr="00930FB6" w:rsidRDefault="00930FB6" w:rsidP="00930FB6">
      <w:pPr>
        <w:pStyle w:val="EndNoteBibliography"/>
        <w:spacing w:after="0"/>
        <w:ind w:left="720" w:hanging="720"/>
      </w:pPr>
      <w:r w:rsidRPr="00930FB6">
        <w:t>4.</w:t>
      </w:r>
      <w:r w:rsidRPr="00930FB6">
        <w:tab/>
        <w:t>Bost P, Giladi A, Liu Y, Bendjelal Y, Xu G, David E, Blecher-Gonen R, Cohen M, Medaglia C, Li H</w:t>
      </w:r>
      <w:r w:rsidRPr="00930FB6">
        <w:rPr>
          <w:i/>
        </w:rPr>
        <w:t xml:space="preserve"> et al</w:t>
      </w:r>
      <w:r w:rsidRPr="00930FB6">
        <w:t xml:space="preserve">: </w:t>
      </w:r>
      <w:r w:rsidRPr="00930FB6">
        <w:rPr>
          <w:b/>
        </w:rPr>
        <w:t>Host-Viral Infection Maps Reveal Signatures of Severe COVID-19 Patients</w:t>
      </w:r>
      <w:r w:rsidRPr="00930FB6">
        <w:t xml:space="preserve">. </w:t>
      </w:r>
      <w:r w:rsidRPr="00930FB6">
        <w:rPr>
          <w:i/>
        </w:rPr>
        <w:t xml:space="preserve">Cell </w:t>
      </w:r>
      <w:r w:rsidRPr="00930FB6">
        <w:t xml:space="preserve">2020, </w:t>
      </w:r>
      <w:r w:rsidRPr="00930FB6">
        <w:rPr>
          <w:b/>
        </w:rPr>
        <w:t>181</w:t>
      </w:r>
      <w:r w:rsidRPr="00930FB6">
        <w:t>(7):1475-1488 e1412.</w:t>
      </w:r>
    </w:p>
    <w:p w14:paraId="1591EA49" w14:textId="77777777" w:rsidR="00930FB6" w:rsidRPr="00930FB6" w:rsidRDefault="00930FB6" w:rsidP="00930FB6">
      <w:pPr>
        <w:pStyle w:val="EndNoteBibliography"/>
        <w:spacing w:after="0"/>
        <w:ind w:left="720" w:hanging="720"/>
      </w:pPr>
      <w:r w:rsidRPr="00930FB6">
        <w:t>5.</w:t>
      </w:r>
      <w:r w:rsidRPr="00930FB6">
        <w:tab/>
        <w:t>Kinker GS, Greenwald AC, Tal R, Orlova Z, Cuoco MS, McFarland JM, Warren A, Rodman C, Roth JA, Bender SA</w:t>
      </w:r>
      <w:r w:rsidRPr="00930FB6">
        <w:rPr>
          <w:i/>
        </w:rPr>
        <w:t xml:space="preserve"> et al</w:t>
      </w:r>
      <w:r w:rsidRPr="00930FB6">
        <w:t xml:space="preserve">: </w:t>
      </w:r>
      <w:r w:rsidRPr="00930FB6">
        <w:rPr>
          <w:b/>
        </w:rPr>
        <w:t>Pan-cancer single-cell RNA-seq identifies recurring programs of cellular heterogeneity</w:t>
      </w:r>
      <w:r w:rsidRPr="00930FB6">
        <w:t xml:space="preserve">. </w:t>
      </w:r>
      <w:r w:rsidRPr="00930FB6">
        <w:rPr>
          <w:i/>
        </w:rPr>
        <w:t xml:space="preserve">Nat Genet </w:t>
      </w:r>
      <w:r w:rsidRPr="00930FB6">
        <w:t xml:space="preserve">2020, </w:t>
      </w:r>
      <w:r w:rsidRPr="00930FB6">
        <w:rPr>
          <w:b/>
        </w:rPr>
        <w:t>52</w:t>
      </w:r>
      <w:r w:rsidRPr="00930FB6">
        <w:t>(11):1208-1218.</w:t>
      </w:r>
    </w:p>
    <w:p w14:paraId="10A3A511" w14:textId="77777777" w:rsidR="00930FB6" w:rsidRPr="00930FB6" w:rsidRDefault="00930FB6" w:rsidP="00930FB6">
      <w:pPr>
        <w:pStyle w:val="EndNoteBibliography"/>
        <w:spacing w:after="0"/>
        <w:ind w:left="720" w:hanging="720"/>
      </w:pPr>
      <w:r w:rsidRPr="00930FB6">
        <w:t>6.</w:t>
      </w:r>
      <w:r w:rsidRPr="00930FB6">
        <w:tab/>
        <w:t xml:space="preserve">Navin NE: </w:t>
      </w:r>
      <w:r w:rsidRPr="00930FB6">
        <w:rPr>
          <w:b/>
        </w:rPr>
        <w:t>The first five years of single-cell cancer genomics and beyond</w:t>
      </w:r>
      <w:r w:rsidRPr="00930FB6">
        <w:t xml:space="preserve">. </w:t>
      </w:r>
      <w:r w:rsidRPr="00930FB6">
        <w:rPr>
          <w:i/>
        </w:rPr>
        <w:t xml:space="preserve">Genome Res </w:t>
      </w:r>
      <w:r w:rsidRPr="00930FB6">
        <w:t xml:space="preserve">2015, </w:t>
      </w:r>
      <w:r w:rsidRPr="00930FB6">
        <w:rPr>
          <w:b/>
        </w:rPr>
        <w:t>25</w:t>
      </w:r>
      <w:r w:rsidRPr="00930FB6">
        <w:t>(10):1499-1507.</w:t>
      </w:r>
    </w:p>
    <w:p w14:paraId="5C50A5DC" w14:textId="77777777" w:rsidR="00930FB6" w:rsidRPr="00930FB6" w:rsidRDefault="00930FB6" w:rsidP="00930FB6">
      <w:pPr>
        <w:pStyle w:val="EndNoteBibliography"/>
        <w:spacing w:after="0"/>
        <w:ind w:left="720" w:hanging="720"/>
      </w:pPr>
      <w:r w:rsidRPr="00930FB6">
        <w:t>7.</w:t>
      </w:r>
      <w:r w:rsidRPr="00930FB6">
        <w:tab/>
        <w:t xml:space="preserve">Mannarapu M, Dariya B, Bandapalli OR: </w:t>
      </w:r>
      <w:r w:rsidRPr="00930FB6">
        <w:rPr>
          <w:b/>
        </w:rPr>
        <w:t>Application of single-cell sequencing technologies in pancreatic cancer</w:t>
      </w:r>
      <w:r w:rsidRPr="00930FB6">
        <w:t xml:space="preserve">. </w:t>
      </w:r>
      <w:r w:rsidRPr="00930FB6">
        <w:rPr>
          <w:i/>
        </w:rPr>
        <w:t xml:space="preserve">Mol Cell Biochem </w:t>
      </w:r>
      <w:r w:rsidRPr="00930FB6">
        <w:t xml:space="preserve">2021, </w:t>
      </w:r>
      <w:r w:rsidRPr="00930FB6">
        <w:rPr>
          <w:b/>
        </w:rPr>
        <w:t>476</w:t>
      </w:r>
      <w:r w:rsidRPr="00930FB6">
        <w:t>(6):2429-2437.</w:t>
      </w:r>
    </w:p>
    <w:p w14:paraId="03555FC3" w14:textId="77777777" w:rsidR="00930FB6" w:rsidRPr="00930FB6" w:rsidRDefault="00930FB6" w:rsidP="00930FB6">
      <w:pPr>
        <w:pStyle w:val="EndNoteBibliography"/>
        <w:spacing w:after="0"/>
        <w:ind w:left="720" w:hanging="720"/>
      </w:pPr>
      <w:r w:rsidRPr="00930FB6">
        <w:t>8.</w:t>
      </w:r>
      <w:r w:rsidRPr="00930FB6">
        <w:tab/>
        <w:t>Wauters E, Van Mol P, Garg AD, Jansen S, Van Herck Y, Vanderbeke L, Bassez A, Boeckx B, Malengier-Devlies B, Timmerman A</w:t>
      </w:r>
      <w:r w:rsidRPr="00930FB6">
        <w:rPr>
          <w:i/>
        </w:rPr>
        <w:t xml:space="preserve"> et al</w:t>
      </w:r>
      <w:r w:rsidRPr="00930FB6">
        <w:t xml:space="preserve">: </w:t>
      </w:r>
      <w:r w:rsidRPr="00930FB6">
        <w:rPr>
          <w:b/>
        </w:rPr>
        <w:t>Discriminating mild from critical COVID-19 by innate and adaptive immune single-cell profiling of bronchoalveolar lavages</w:t>
      </w:r>
      <w:r w:rsidRPr="00930FB6">
        <w:t xml:space="preserve">. </w:t>
      </w:r>
      <w:r w:rsidRPr="00930FB6">
        <w:rPr>
          <w:i/>
        </w:rPr>
        <w:t xml:space="preserve">Cell Res </w:t>
      </w:r>
      <w:r w:rsidRPr="00930FB6">
        <w:t xml:space="preserve">2021, </w:t>
      </w:r>
      <w:r w:rsidRPr="00930FB6">
        <w:rPr>
          <w:b/>
        </w:rPr>
        <w:t>31</w:t>
      </w:r>
      <w:r w:rsidRPr="00930FB6">
        <w:t>(3):272-290.</w:t>
      </w:r>
    </w:p>
    <w:p w14:paraId="3AB9AEC1" w14:textId="77777777" w:rsidR="00930FB6" w:rsidRPr="00930FB6" w:rsidRDefault="00930FB6" w:rsidP="00930FB6">
      <w:pPr>
        <w:pStyle w:val="EndNoteBibliography"/>
        <w:spacing w:after="0"/>
        <w:ind w:left="720" w:hanging="720"/>
      </w:pPr>
      <w:r w:rsidRPr="00930FB6">
        <w:t>9.</w:t>
      </w:r>
      <w:r w:rsidRPr="00930FB6">
        <w:tab/>
        <w:t xml:space="preserve">Stuart T, Butler A, Hoffman P, Hafemeister C, Papalexi E, Mauck WM, 3rd, Hao Y, Stoeckius M, Smibert P, Satija R: </w:t>
      </w:r>
      <w:r w:rsidRPr="00930FB6">
        <w:rPr>
          <w:b/>
        </w:rPr>
        <w:t>Comprehensive Integration of Single-Cell Data</w:t>
      </w:r>
      <w:r w:rsidRPr="00930FB6">
        <w:t xml:space="preserve">. </w:t>
      </w:r>
      <w:r w:rsidRPr="00930FB6">
        <w:rPr>
          <w:i/>
        </w:rPr>
        <w:t xml:space="preserve">Cell </w:t>
      </w:r>
      <w:r w:rsidRPr="00930FB6">
        <w:t xml:space="preserve">2019, </w:t>
      </w:r>
      <w:r w:rsidRPr="00930FB6">
        <w:rPr>
          <w:b/>
        </w:rPr>
        <w:t>177</w:t>
      </w:r>
      <w:r w:rsidRPr="00930FB6">
        <w:t>(7):1888-1902 e1821.</w:t>
      </w:r>
    </w:p>
    <w:p w14:paraId="0FEC117B" w14:textId="77777777" w:rsidR="00930FB6" w:rsidRPr="00930FB6" w:rsidRDefault="00930FB6" w:rsidP="00930FB6">
      <w:pPr>
        <w:pStyle w:val="EndNoteBibliography"/>
        <w:spacing w:after="0"/>
        <w:ind w:left="720" w:hanging="720"/>
      </w:pPr>
      <w:r w:rsidRPr="00930FB6">
        <w:t>10.</w:t>
      </w:r>
      <w:r w:rsidRPr="00930FB6">
        <w:tab/>
        <w:t xml:space="preserve">Wolf FA, Angerer P, Theis FJ: </w:t>
      </w:r>
      <w:r w:rsidRPr="00930FB6">
        <w:rPr>
          <w:b/>
        </w:rPr>
        <w:t>SCANPY: large-scale single-cell gene expression data analysis</w:t>
      </w:r>
      <w:r w:rsidRPr="00930FB6">
        <w:t xml:space="preserve">. </w:t>
      </w:r>
      <w:r w:rsidRPr="00930FB6">
        <w:rPr>
          <w:i/>
        </w:rPr>
        <w:t xml:space="preserve">Genome Biol </w:t>
      </w:r>
      <w:r w:rsidRPr="00930FB6">
        <w:t xml:space="preserve">2018, </w:t>
      </w:r>
      <w:r w:rsidRPr="00930FB6">
        <w:rPr>
          <w:b/>
        </w:rPr>
        <w:t>19</w:t>
      </w:r>
      <w:r w:rsidRPr="00930FB6">
        <w:t>(1):15.</w:t>
      </w:r>
    </w:p>
    <w:p w14:paraId="7FE7B07D" w14:textId="77777777" w:rsidR="00930FB6" w:rsidRPr="00930FB6" w:rsidRDefault="00930FB6" w:rsidP="00930FB6">
      <w:pPr>
        <w:pStyle w:val="EndNoteBibliography"/>
        <w:spacing w:after="0"/>
        <w:ind w:left="720" w:hanging="720"/>
      </w:pPr>
      <w:r w:rsidRPr="00930FB6">
        <w:t>11.</w:t>
      </w:r>
      <w:r w:rsidRPr="00930FB6">
        <w:tab/>
        <w:t xml:space="preserve">Srinivasan S, Leshchyk A, Johnson NT, Korkin D: </w:t>
      </w:r>
      <w:r w:rsidRPr="00930FB6">
        <w:rPr>
          <w:b/>
        </w:rPr>
        <w:t>A hybrid deep clustering approach for robust cell type profiling using single-cell RNA-seq data</w:t>
      </w:r>
      <w:r w:rsidRPr="00930FB6">
        <w:t xml:space="preserve">. </w:t>
      </w:r>
      <w:r w:rsidRPr="00930FB6">
        <w:rPr>
          <w:i/>
        </w:rPr>
        <w:t xml:space="preserve">RNA </w:t>
      </w:r>
      <w:r w:rsidRPr="00930FB6">
        <w:t xml:space="preserve">2020, </w:t>
      </w:r>
      <w:r w:rsidRPr="00930FB6">
        <w:rPr>
          <w:b/>
        </w:rPr>
        <w:t>26</w:t>
      </w:r>
      <w:r w:rsidRPr="00930FB6">
        <w:t>(10):1303-1319.</w:t>
      </w:r>
    </w:p>
    <w:p w14:paraId="745222D9" w14:textId="77777777" w:rsidR="00930FB6" w:rsidRPr="00930FB6" w:rsidRDefault="00930FB6" w:rsidP="00930FB6">
      <w:pPr>
        <w:pStyle w:val="EndNoteBibliography"/>
        <w:spacing w:after="0"/>
        <w:ind w:left="720" w:hanging="720"/>
      </w:pPr>
      <w:r w:rsidRPr="00930FB6">
        <w:t>12.</w:t>
      </w:r>
      <w:r w:rsidRPr="00930FB6">
        <w:tab/>
        <w:t xml:space="preserve">Amodio M, Van Dijk D, Srinivasan K, Chen WS, Mohsen H, Moon KR, Campbell A, Zhao Y, Wang X, Venkataswamy M: </w:t>
      </w:r>
      <w:r w:rsidRPr="00930FB6">
        <w:rPr>
          <w:b/>
        </w:rPr>
        <w:t>Exploring single-cell data with deep multitasking neural networks</w:t>
      </w:r>
      <w:r w:rsidRPr="00930FB6">
        <w:t xml:space="preserve">. </w:t>
      </w:r>
      <w:r w:rsidRPr="00930FB6">
        <w:rPr>
          <w:i/>
        </w:rPr>
        <w:t xml:space="preserve">Nature methods </w:t>
      </w:r>
      <w:r w:rsidRPr="00930FB6">
        <w:t>2019:1-7.</w:t>
      </w:r>
    </w:p>
    <w:p w14:paraId="7410FCAC" w14:textId="77777777" w:rsidR="00930FB6" w:rsidRPr="00930FB6" w:rsidRDefault="00930FB6" w:rsidP="00930FB6">
      <w:pPr>
        <w:pStyle w:val="EndNoteBibliography"/>
        <w:spacing w:after="0"/>
        <w:ind w:left="720" w:hanging="720"/>
      </w:pPr>
      <w:r w:rsidRPr="00930FB6">
        <w:t>13.</w:t>
      </w:r>
      <w:r w:rsidRPr="00930FB6">
        <w:tab/>
        <w:t xml:space="preserve">Lopez R, Regier J, Cole MB, Jordan MI, Yosef N: </w:t>
      </w:r>
      <w:r w:rsidRPr="00930FB6">
        <w:rPr>
          <w:b/>
        </w:rPr>
        <w:t>Deep generative modeling for single-cell transcriptomics</w:t>
      </w:r>
      <w:r w:rsidRPr="00930FB6">
        <w:t xml:space="preserve">. </w:t>
      </w:r>
      <w:r w:rsidRPr="00930FB6">
        <w:rPr>
          <w:i/>
        </w:rPr>
        <w:t xml:space="preserve">Nat Methods </w:t>
      </w:r>
      <w:r w:rsidRPr="00930FB6">
        <w:t xml:space="preserve">2018, </w:t>
      </w:r>
      <w:r w:rsidRPr="00930FB6">
        <w:rPr>
          <w:b/>
        </w:rPr>
        <w:t>15</w:t>
      </w:r>
      <w:r w:rsidRPr="00930FB6">
        <w:t>(12):1053-1058.</w:t>
      </w:r>
    </w:p>
    <w:p w14:paraId="4824C447" w14:textId="77777777" w:rsidR="00930FB6" w:rsidRPr="00930FB6" w:rsidRDefault="00930FB6" w:rsidP="00930FB6">
      <w:pPr>
        <w:pStyle w:val="EndNoteBibliography"/>
        <w:spacing w:after="0"/>
        <w:ind w:left="720" w:hanging="720"/>
      </w:pPr>
      <w:r w:rsidRPr="00930FB6">
        <w:t>14.</w:t>
      </w:r>
      <w:r w:rsidRPr="00930FB6">
        <w:tab/>
        <w:t>Amodio M, van Dijk D, Srinivasan K, Chen WS, Mohsen H, Moon KR, Campbell A, Zhao Y, Wang X, Venkataswamy M</w:t>
      </w:r>
      <w:r w:rsidRPr="00930FB6">
        <w:rPr>
          <w:i/>
        </w:rPr>
        <w:t xml:space="preserve"> et al</w:t>
      </w:r>
      <w:r w:rsidRPr="00930FB6">
        <w:t xml:space="preserve">: </w:t>
      </w:r>
      <w:r w:rsidRPr="00930FB6">
        <w:rPr>
          <w:b/>
        </w:rPr>
        <w:t>Exploring single-cell data with deep multitasking neural networks</w:t>
      </w:r>
      <w:r w:rsidRPr="00930FB6">
        <w:t xml:space="preserve">. </w:t>
      </w:r>
      <w:r w:rsidRPr="00930FB6">
        <w:rPr>
          <w:i/>
        </w:rPr>
        <w:t xml:space="preserve">Nat Methods </w:t>
      </w:r>
      <w:r w:rsidRPr="00930FB6">
        <w:t xml:space="preserve">2019, </w:t>
      </w:r>
      <w:r w:rsidRPr="00930FB6">
        <w:rPr>
          <w:b/>
        </w:rPr>
        <w:t>16</w:t>
      </w:r>
      <w:r w:rsidRPr="00930FB6">
        <w:t>(11):1139-1145.</w:t>
      </w:r>
    </w:p>
    <w:p w14:paraId="72C7FCCD" w14:textId="77777777" w:rsidR="00930FB6" w:rsidRPr="00930FB6" w:rsidRDefault="00930FB6" w:rsidP="00930FB6">
      <w:pPr>
        <w:pStyle w:val="EndNoteBibliography"/>
        <w:spacing w:after="0"/>
        <w:ind w:left="720" w:hanging="720"/>
      </w:pPr>
      <w:r w:rsidRPr="00930FB6">
        <w:t>15.</w:t>
      </w:r>
      <w:r w:rsidRPr="00930FB6">
        <w:tab/>
        <w:t xml:space="preserve">Eraslan G, Simon LM, Mircea M, Mueller NS, Theis FJ: </w:t>
      </w:r>
      <w:r w:rsidRPr="00930FB6">
        <w:rPr>
          <w:b/>
        </w:rPr>
        <w:t>Single-cell RNA-seq denoising using a deep count autoencoder</w:t>
      </w:r>
      <w:r w:rsidRPr="00930FB6">
        <w:t xml:space="preserve">. </w:t>
      </w:r>
      <w:r w:rsidRPr="00930FB6">
        <w:rPr>
          <w:i/>
        </w:rPr>
        <w:t xml:space="preserve">Nat Commun </w:t>
      </w:r>
      <w:r w:rsidRPr="00930FB6">
        <w:t xml:space="preserve">2019, </w:t>
      </w:r>
      <w:r w:rsidRPr="00930FB6">
        <w:rPr>
          <w:b/>
        </w:rPr>
        <w:t>10</w:t>
      </w:r>
      <w:r w:rsidRPr="00930FB6">
        <w:t>(1):390.</w:t>
      </w:r>
    </w:p>
    <w:p w14:paraId="4032F37B" w14:textId="77777777" w:rsidR="00930FB6" w:rsidRPr="00930FB6" w:rsidRDefault="00930FB6" w:rsidP="00930FB6">
      <w:pPr>
        <w:pStyle w:val="EndNoteBibliography"/>
        <w:spacing w:after="0"/>
        <w:ind w:left="720" w:hanging="720"/>
      </w:pPr>
      <w:r w:rsidRPr="00930FB6">
        <w:t>16.</w:t>
      </w:r>
      <w:r w:rsidRPr="00930FB6">
        <w:tab/>
        <w:t xml:space="preserve">Xu Y, Zhang Z, You L, Liu J, Fan Z, Zhou X: </w:t>
      </w:r>
      <w:r w:rsidRPr="00930FB6">
        <w:rPr>
          <w:b/>
        </w:rPr>
        <w:t>scIGANs: single-cell RNA-seq imputation using generative adversarial networks</w:t>
      </w:r>
      <w:r w:rsidRPr="00930FB6">
        <w:t xml:space="preserve">. </w:t>
      </w:r>
      <w:r w:rsidRPr="00930FB6">
        <w:rPr>
          <w:i/>
        </w:rPr>
        <w:t xml:space="preserve">Nucleic Acids Res </w:t>
      </w:r>
      <w:r w:rsidRPr="00930FB6">
        <w:t xml:space="preserve">2020, </w:t>
      </w:r>
      <w:r w:rsidRPr="00930FB6">
        <w:rPr>
          <w:b/>
        </w:rPr>
        <w:t>48</w:t>
      </w:r>
      <w:r w:rsidRPr="00930FB6">
        <w:t>(15):e85.</w:t>
      </w:r>
    </w:p>
    <w:p w14:paraId="61094F2E" w14:textId="77777777" w:rsidR="00930FB6" w:rsidRPr="00930FB6" w:rsidRDefault="00930FB6" w:rsidP="00930FB6">
      <w:pPr>
        <w:pStyle w:val="EndNoteBibliography"/>
        <w:spacing w:after="0"/>
        <w:ind w:left="720" w:hanging="720"/>
      </w:pPr>
      <w:r w:rsidRPr="00930FB6">
        <w:t>17.</w:t>
      </w:r>
      <w:r w:rsidRPr="00930FB6">
        <w:tab/>
        <w:t xml:space="preserve">Arisdakessian C, Poirion O, Yunits B, Zhu X, Garmire LX: </w:t>
      </w:r>
      <w:r w:rsidRPr="00930FB6">
        <w:rPr>
          <w:b/>
        </w:rPr>
        <w:t>DeepImpute: an accurate, fast, and scalable deep neural network method to impute single-cell RNA-seq data</w:t>
      </w:r>
      <w:r w:rsidRPr="00930FB6">
        <w:t xml:space="preserve">. </w:t>
      </w:r>
      <w:r w:rsidRPr="00930FB6">
        <w:rPr>
          <w:i/>
        </w:rPr>
        <w:t xml:space="preserve">Genome Biol </w:t>
      </w:r>
      <w:r w:rsidRPr="00930FB6">
        <w:t xml:space="preserve">2019, </w:t>
      </w:r>
      <w:r w:rsidRPr="00930FB6">
        <w:rPr>
          <w:b/>
        </w:rPr>
        <w:t>20</w:t>
      </w:r>
      <w:r w:rsidRPr="00930FB6">
        <w:t>(1):211.</w:t>
      </w:r>
    </w:p>
    <w:p w14:paraId="76EF7E58" w14:textId="77777777" w:rsidR="00930FB6" w:rsidRPr="00930FB6" w:rsidRDefault="00930FB6" w:rsidP="00930FB6">
      <w:pPr>
        <w:pStyle w:val="EndNoteBibliography"/>
        <w:spacing w:after="0"/>
        <w:ind w:left="720" w:hanging="720"/>
      </w:pPr>
      <w:r w:rsidRPr="00930FB6">
        <w:t>18.</w:t>
      </w:r>
      <w:r w:rsidRPr="00930FB6">
        <w:tab/>
        <w:t xml:space="preserve">Tran HTN, Ang KS, Chevrier M, Zhang X, Lee NYS, Goh M, Chen J: </w:t>
      </w:r>
      <w:r w:rsidRPr="00930FB6">
        <w:rPr>
          <w:b/>
        </w:rPr>
        <w:t>A benchmark of batch-effect correction methods for single-cell RNA sequencing data</w:t>
      </w:r>
      <w:r w:rsidRPr="00930FB6">
        <w:t xml:space="preserve">. </w:t>
      </w:r>
      <w:r w:rsidRPr="00930FB6">
        <w:rPr>
          <w:i/>
        </w:rPr>
        <w:t xml:space="preserve">Genome Biol </w:t>
      </w:r>
      <w:r w:rsidRPr="00930FB6">
        <w:t xml:space="preserve">2020, </w:t>
      </w:r>
      <w:r w:rsidRPr="00930FB6">
        <w:rPr>
          <w:b/>
        </w:rPr>
        <w:t>21</w:t>
      </w:r>
      <w:r w:rsidRPr="00930FB6">
        <w:t>(1):12.</w:t>
      </w:r>
    </w:p>
    <w:p w14:paraId="0A4B2D39" w14:textId="77777777" w:rsidR="00930FB6" w:rsidRPr="00930FB6" w:rsidRDefault="00930FB6" w:rsidP="00930FB6">
      <w:pPr>
        <w:pStyle w:val="EndNoteBibliography"/>
        <w:spacing w:after="0"/>
        <w:ind w:left="720" w:hanging="720"/>
      </w:pPr>
      <w:r w:rsidRPr="00930FB6">
        <w:lastRenderedPageBreak/>
        <w:t>19.</w:t>
      </w:r>
      <w:r w:rsidRPr="00930FB6">
        <w:tab/>
        <w:t xml:space="preserve">Petegrosso R, Li Z, Kuang R: </w:t>
      </w:r>
      <w:r w:rsidRPr="00930FB6">
        <w:rPr>
          <w:b/>
        </w:rPr>
        <w:t>Machine learning and statistical methods for clustering single-cell RNA-sequencing data</w:t>
      </w:r>
      <w:r w:rsidRPr="00930FB6">
        <w:t xml:space="preserve">. </w:t>
      </w:r>
      <w:r w:rsidRPr="00930FB6">
        <w:rPr>
          <w:i/>
        </w:rPr>
        <w:t xml:space="preserve">Brief Bioinform </w:t>
      </w:r>
      <w:r w:rsidRPr="00930FB6">
        <w:t xml:space="preserve">2020, </w:t>
      </w:r>
      <w:r w:rsidRPr="00930FB6">
        <w:rPr>
          <w:b/>
        </w:rPr>
        <w:t>21</w:t>
      </w:r>
      <w:r w:rsidRPr="00930FB6">
        <w:t>(4):1209-1223.</w:t>
      </w:r>
    </w:p>
    <w:p w14:paraId="08D2CFC2" w14:textId="77777777" w:rsidR="00930FB6" w:rsidRPr="00930FB6" w:rsidRDefault="00930FB6" w:rsidP="00930FB6">
      <w:pPr>
        <w:pStyle w:val="EndNoteBibliography"/>
        <w:spacing w:after="0"/>
        <w:ind w:left="720" w:hanging="720"/>
      </w:pPr>
      <w:r w:rsidRPr="00930FB6">
        <w:t>20.</w:t>
      </w:r>
      <w:r w:rsidRPr="00930FB6">
        <w:tab/>
        <w:t xml:space="preserve">Abdelaal T, Michielsen L, Cats D, Hoogduin D, Mei H, Reinders MJT, Mahfouz A: </w:t>
      </w:r>
      <w:r w:rsidRPr="00930FB6">
        <w:rPr>
          <w:b/>
        </w:rPr>
        <w:t>A comparison of automatic cell identification methods for single-cell RNA sequencing data</w:t>
      </w:r>
      <w:r w:rsidRPr="00930FB6">
        <w:t xml:space="preserve">. </w:t>
      </w:r>
      <w:r w:rsidRPr="00930FB6">
        <w:rPr>
          <w:i/>
        </w:rPr>
        <w:t xml:space="preserve">Genome Biol </w:t>
      </w:r>
      <w:r w:rsidRPr="00930FB6">
        <w:t xml:space="preserve">2019, </w:t>
      </w:r>
      <w:r w:rsidRPr="00930FB6">
        <w:rPr>
          <w:b/>
        </w:rPr>
        <w:t>20</w:t>
      </w:r>
      <w:r w:rsidRPr="00930FB6">
        <w:t>(1):194.</w:t>
      </w:r>
    </w:p>
    <w:p w14:paraId="43553098" w14:textId="77777777" w:rsidR="00930FB6" w:rsidRPr="00930FB6" w:rsidRDefault="00930FB6" w:rsidP="00930FB6">
      <w:pPr>
        <w:pStyle w:val="EndNoteBibliography"/>
        <w:spacing w:after="0"/>
        <w:ind w:left="720" w:hanging="720"/>
      </w:pPr>
      <w:r w:rsidRPr="00930FB6">
        <w:t>21.</w:t>
      </w:r>
      <w:r w:rsidRPr="00930FB6">
        <w:tab/>
        <w:t xml:space="preserve">Picelli S, Bjorklund AK, Faridani OR, Sagasser S, Winberg G, Sandberg R: </w:t>
      </w:r>
      <w:r w:rsidRPr="00930FB6">
        <w:rPr>
          <w:b/>
        </w:rPr>
        <w:t>Smart-seq2 for sensitive full-length transcriptome profiling in single cells</w:t>
      </w:r>
      <w:r w:rsidRPr="00930FB6">
        <w:t xml:space="preserve">. </w:t>
      </w:r>
      <w:r w:rsidRPr="00930FB6">
        <w:rPr>
          <w:i/>
        </w:rPr>
        <w:t xml:space="preserve">Nat Methods </w:t>
      </w:r>
      <w:r w:rsidRPr="00930FB6">
        <w:t xml:space="preserve">2013, </w:t>
      </w:r>
      <w:r w:rsidRPr="00930FB6">
        <w:rPr>
          <w:b/>
        </w:rPr>
        <w:t>10</w:t>
      </w:r>
      <w:r w:rsidRPr="00930FB6">
        <w:t>(11):1096-1098.</w:t>
      </w:r>
    </w:p>
    <w:p w14:paraId="2ED0104E" w14:textId="77777777" w:rsidR="00930FB6" w:rsidRPr="00930FB6" w:rsidRDefault="00930FB6" w:rsidP="00930FB6">
      <w:pPr>
        <w:pStyle w:val="EndNoteBibliography"/>
        <w:spacing w:after="0"/>
        <w:ind w:left="720" w:hanging="720"/>
      </w:pPr>
      <w:r w:rsidRPr="00930FB6">
        <w:t>22.</w:t>
      </w:r>
      <w:r w:rsidRPr="00930FB6">
        <w:tab/>
        <w:t>Macosko EZ, Basu A, Satija R, Nemesh J, Shekhar K, Goldman M, Tirosh I, Bialas AR, Kamitaki N, Martersteck EM</w:t>
      </w:r>
      <w:r w:rsidRPr="00930FB6">
        <w:rPr>
          <w:i/>
        </w:rPr>
        <w:t xml:space="preserve"> et al</w:t>
      </w:r>
      <w:r w:rsidRPr="00930FB6">
        <w:t xml:space="preserve">: </w:t>
      </w:r>
      <w:r w:rsidRPr="00930FB6">
        <w:rPr>
          <w:b/>
        </w:rPr>
        <w:t>Highly Parallel Genome-wide Expression Profiling of Individual Cells Using Nanoliter Droplets</w:t>
      </w:r>
      <w:r w:rsidRPr="00930FB6">
        <w:t xml:space="preserve">. </w:t>
      </w:r>
      <w:r w:rsidRPr="00930FB6">
        <w:rPr>
          <w:i/>
        </w:rPr>
        <w:t xml:space="preserve">Cell </w:t>
      </w:r>
      <w:r w:rsidRPr="00930FB6">
        <w:t xml:space="preserve">2015, </w:t>
      </w:r>
      <w:r w:rsidRPr="00930FB6">
        <w:rPr>
          <w:b/>
        </w:rPr>
        <w:t>161</w:t>
      </w:r>
      <w:r w:rsidRPr="00930FB6">
        <w:t>(5):1202-1214.</w:t>
      </w:r>
    </w:p>
    <w:p w14:paraId="64BA611D" w14:textId="77777777" w:rsidR="00930FB6" w:rsidRPr="00930FB6" w:rsidRDefault="00930FB6" w:rsidP="00930FB6">
      <w:pPr>
        <w:pStyle w:val="EndNoteBibliography"/>
        <w:spacing w:after="0"/>
        <w:ind w:left="720" w:hanging="720"/>
      </w:pPr>
      <w:r w:rsidRPr="00930FB6">
        <w:t>23.</w:t>
      </w:r>
      <w:r w:rsidRPr="00930FB6">
        <w:tab/>
        <w:t xml:space="preserve">Chen G, Ning B, Shi T: </w:t>
      </w:r>
      <w:r w:rsidRPr="00930FB6">
        <w:rPr>
          <w:b/>
        </w:rPr>
        <w:t>Single-Cell RNA-Seq Technologies and Related Computational Data Analysis</w:t>
      </w:r>
      <w:r w:rsidRPr="00930FB6">
        <w:t xml:space="preserve">. </w:t>
      </w:r>
      <w:r w:rsidRPr="00930FB6">
        <w:rPr>
          <w:i/>
        </w:rPr>
        <w:t xml:space="preserve">Front Genet </w:t>
      </w:r>
      <w:r w:rsidRPr="00930FB6">
        <w:t xml:space="preserve">2019, </w:t>
      </w:r>
      <w:r w:rsidRPr="00930FB6">
        <w:rPr>
          <w:b/>
        </w:rPr>
        <w:t>10</w:t>
      </w:r>
      <w:r w:rsidRPr="00930FB6">
        <w:t>:317.</w:t>
      </w:r>
    </w:p>
    <w:p w14:paraId="522055E9" w14:textId="77777777" w:rsidR="00930FB6" w:rsidRPr="00930FB6" w:rsidRDefault="00930FB6" w:rsidP="00930FB6">
      <w:pPr>
        <w:pStyle w:val="EndNoteBibliography"/>
        <w:spacing w:after="0"/>
        <w:ind w:left="720" w:hanging="720"/>
      </w:pPr>
      <w:r w:rsidRPr="00930FB6">
        <w:t>24.</w:t>
      </w:r>
      <w:r w:rsidRPr="00930FB6">
        <w:tab/>
        <w:t xml:space="preserve">Eisenstein M: </w:t>
      </w:r>
      <w:r w:rsidRPr="00930FB6">
        <w:rPr>
          <w:b/>
        </w:rPr>
        <w:t>Single-cell RNA-seq analysis software providers scramble to offer solutions</w:t>
      </w:r>
      <w:r w:rsidRPr="00930FB6">
        <w:t xml:space="preserve">. </w:t>
      </w:r>
      <w:r w:rsidRPr="00930FB6">
        <w:rPr>
          <w:i/>
        </w:rPr>
        <w:t xml:space="preserve">Nat Biotechnol </w:t>
      </w:r>
      <w:r w:rsidRPr="00930FB6">
        <w:t xml:space="preserve">2020, </w:t>
      </w:r>
      <w:r w:rsidRPr="00930FB6">
        <w:rPr>
          <w:b/>
        </w:rPr>
        <w:t>38</w:t>
      </w:r>
      <w:r w:rsidRPr="00930FB6">
        <w:t>(3):254-257.</w:t>
      </w:r>
    </w:p>
    <w:p w14:paraId="57117F17" w14:textId="77777777" w:rsidR="00930FB6" w:rsidRPr="00930FB6" w:rsidRDefault="00930FB6" w:rsidP="00930FB6">
      <w:pPr>
        <w:pStyle w:val="EndNoteBibliography"/>
        <w:spacing w:after="0"/>
        <w:ind w:left="720" w:hanging="720"/>
      </w:pPr>
      <w:r w:rsidRPr="00930FB6">
        <w:t>25.</w:t>
      </w:r>
      <w:r w:rsidRPr="00930FB6">
        <w:tab/>
        <w:t xml:space="preserve">Vallejos CA, Marioni JC, Richardson S: </w:t>
      </w:r>
      <w:r w:rsidRPr="00930FB6">
        <w:rPr>
          <w:b/>
        </w:rPr>
        <w:t>BASiCS: Bayesian Analysis of Single-Cell Sequencing Data</w:t>
      </w:r>
      <w:r w:rsidRPr="00930FB6">
        <w:t xml:space="preserve">. </w:t>
      </w:r>
      <w:r w:rsidRPr="00930FB6">
        <w:rPr>
          <w:i/>
        </w:rPr>
        <w:t xml:space="preserve">PLoS Comput Biol </w:t>
      </w:r>
      <w:r w:rsidRPr="00930FB6">
        <w:t xml:space="preserve">2015, </w:t>
      </w:r>
      <w:r w:rsidRPr="00930FB6">
        <w:rPr>
          <w:b/>
        </w:rPr>
        <w:t>11</w:t>
      </w:r>
      <w:r w:rsidRPr="00930FB6">
        <w:t>(6):e1004333.</w:t>
      </w:r>
    </w:p>
    <w:p w14:paraId="0A6C58E7" w14:textId="77777777" w:rsidR="00930FB6" w:rsidRPr="00930FB6" w:rsidRDefault="00930FB6" w:rsidP="00930FB6">
      <w:pPr>
        <w:pStyle w:val="EndNoteBibliography"/>
        <w:spacing w:after="0"/>
        <w:ind w:left="720" w:hanging="720"/>
      </w:pPr>
      <w:r w:rsidRPr="00930FB6">
        <w:t>26.</w:t>
      </w:r>
      <w:r w:rsidRPr="00930FB6">
        <w:tab/>
        <w:t xml:space="preserve">Lun AT, Bach K, Marioni JC: </w:t>
      </w:r>
      <w:r w:rsidRPr="00930FB6">
        <w:rPr>
          <w:b/>
        </w:rPr>
        <w:t>Pooling across cells to normalize single-cell RNA sequencing data with many zero counts</w:t>
      </w:r>
      <w:r w:rsidRPr="00930FB6">
        <w:t xml:space="preserve">. </w:t>
      </w:r>
      <w:r w:rsidRPr="00930FB6">
        <w:rPr>
          <w:i/>
        </w:rPr>
        <w:t xml:space="preserve">Genome Biol </w:t>
      </w:r>
      <w:r w:rsidRPr="00930FB6">
        <w:t xml:space="preserve">2016, </w:t>
      </w:r>
      <w:r w:rsidRPr="00930FB6">
        <w:rPr>
          <w:b/>
        </w:rPr>
        <w:t>17</w:t>
      </w:r>
      <w:r w:rsidRPr="00930FB6">
        <w:t>:75.</w:t>
      </w:r>
    </w:p>
    <w:p w14:paraId="56D1288D" w14:textId="77777777" w:rsidR="00930FB6" w:rsidRPr="00930FB6" w:rsidRDefault="00930FB6" w:rsidP="00930FB6">
      <w:pPr>
        <w:pStyle w:val="EndNoteBibliography"/>
        <w:spacing w:after="0"/>
        <w:ind w:left="720" w:hanging="720"/>
      </w:pPr>
      <w:r w:rsidRPr="00930FB6">
        <w:t>27.</w:t>
      </w:r>
      <w:r w:rsidRPr="00930FB6">
        <w:tab/>
        <w:t xml:space="preserve">Hafemeister C, Satija R: </w:t>
      </w:r>
      <w:r w:rsidRPr="00930FB6">
        <w:rPr>
          <w:b/>
        </w:rPr>
        <w:t>Normalization and variance stabilization of single-cell RNA-seq data using regularized negative binomial regression</w:t>
      </w:r>
      <w:r w:rsidRPr="00930FB6">
        <w:t xml:space="preserve">. </w:t>
      </w:r>
      <w:r w:rsidRPr="00930FB6">
        <w:rPr>
          <w:i/>
        </w:rPr>
        <w:t xml:space="preserve">Genome Biol </w:t>
      </w:r>
      <w:r w:rsidRPr="00930FB6">
        <w:t xml:space="preserve">2019, </w:t>
      </w:r>
      <w:r w:rsidRPr="00930FB6">
        <w:rPr>
          <w:b/>
        </w:rPr>
        <w:t>20</w:t>
      </w:r>
      <w:r w:rsidRPr="00930FB6">
        <w:t>(1):296.</w:t>
      </w:r>
    </w:p>
    <w:p w14:paraId="17703B21" w14:textId="77777777" w:rsidR="00930FB6" w:rsidRPr="00930FB6" w:rsidRDefault="00930FB6" w:rsidP="00930FB6">
      <w:pPr>
        <w:pStyle w:val="EndNoteBibliography"/>
        <w:spacing w:after="0"/>
        <w:ind w:left="720" w:hanging="720"/>
      </w:pPr>
      <w:r w:rsidRPr="00930FB6">
        <w:t>28.</w:t>
      </w:r>
      <w:r w:rsidRPr="00930FB6">
        <w:tab/>
        <w:t xml:space="preserve">Haghverdi L, Lun ATL, Morgan MD, Marioni JC: </w:t>
      </w:r>
      <w:r w:rsidRPr="00930FB6">
        <w:rPr>
          <w:b/>
        </w:rPr>
        <w:t>Batch effects in single-cell RNA-sequencing data are corrected by matching mutual nearest neighbors</w:t>
      </w:r>
      <w:r w:rsidRPr="00930FB6">
        <w:t xml:space="preserve">. </w:t>
      </w:r>
      <w:r w:rsidRPr="00930FB6">
        <w:rPr>
          <w:i/>
        </w:rPr>
        <w:t xml:space="preserve">Nat Biotechnol </w:t>
      </w:r>
      <w:r w:rsidRPr="00930FB6">
        <w:t xml:space="preserve">2018, </w:t>
      </w:r>
      <w:r w:rsidRPr="00930FB6">
        <w:rPr>
          <w:b/>
        </w:rPr>
        <w:t>36</w:t>
      </w:r>
      <w:r w:rsidRPr="00930FB6">
        <w:t>(5):421-427.</w:t>
      </w:r>
    </w:p>
    <w:p w14:paraId="2B0F9796" w14:textId="77777777" w:rsidR="00930FB6" w:rsidRPr="00930FB6" w:rsidRDefault="00930FB6" w:rsidP="00930FB6">
      <w:pPr>
        <w:pStyle w:val="EndNoteBibliography"/>
        <w:spacing w:after="0"/>
        <w:ind w:left="720" w:hanging="720"/>
      </w:pPr>
      <w:r w:rsidRPr="00930FB6">
        <w:t>29.</w:t>
      </w:r>
      <w:r w:rsidRPr="00930FB6">
        <w:tab/>
        <w:t xml:space="preserve">Butler A, Hoffman P, Smibert P, Papalexi E, Satija R: </w:t>
      </w:r>
      <w:r w:rsidRPr="00930FB6">
        <w:rPr>
          <w:b/>
        </w:rPr>
        <w:t>Integrating single-cell transcriptomic data across different conditions, technologies, and species</w:t>
      </w:r>
      <w:r w:rsidRPr="00930FB6">
        <w:t xml:space="preserve">. </w:t>
      </w:r>
      <w:r w:rsidRPr="00930FB6">
        <w:rPr>
          <w:i/>
        </w:rPr>
        <w:t xml:space="preserve">Nat Biotechnol </w:t>
      </w:r>
      <w:r w:rsidRPr="00930FB6">
        <w:t xml:space="preserve">2018, </w:t>
      </w:r>
      <w:r w:rsidRPr="00930FB6">
        <w:rPr>
          <w:b/>
        </w:rPr>
        <w:t>36</w:t>
      </w:r>
      <w:r w:rsidRPr="00930FB6">
        <w:t>(5):411-420.</w:t>
      </w:r>
    </w:p>
    <w:p w14:paraId="1B70B9F8" w14:textId="77777777" w:rsidR="00930FB6" w:rsidRPr="00930FB6" w:rsidRDefault="00930FB6" w:rsidP="00930FB6">
      <w:pPr>
        <w:pStyle w:val="EndNoteBibliography"/>
        <w:spacing w:after="0"/>
        <w:ind w:left="720" w:hanging="720"/>
      </w:pPr>
      <w:r w:rsidRPr="00930FB6">
        <w:t>30.</w:t>
      </w:r>
      <w:r w:rsidRPr="00930FB6">
        <w:tab/>
        <w:t xml:space="preserve">Korsunsky I, Millard N, Fan J, Slowikowski K, Zhang F, Wei K, Baglaenko Y, Brenner M, Loh PR, Raychaudhuri S: </w:t>
      </w:r>
      <w:r w:rsidRPr="00930FB6">
        <w:rPr>
          <w:b/>
        </w:rPr>
        <w:t>Fast, sensitive and accurate integration of single-cell data with Harmony</w:t>
      </w:r>
      <w:r w:rsidRPr="00930FB6">
        <w:t xml:space="preserve">. </w:t>
      </w:r>
      <w:r w:rsidRPr="00930FB6">
        <w:rPr>
          <w:i/>
        </w:rPr>
        <w:t xml:space="preserve">Nat Methods </w:t>
      </w:r>
      <w:r w:rsidRPr="00930FB6">
        <w:t xml:space="preserve">2019, </w:t>
      </w:r>
      <w:r w:rsidRPr="00930FB6">
        <w:rPr>
          <w:b/>
        </w:rPr>
        <w:t>16</w:t>
      </w:r>
      <w:r w:rsidRPr="00930FB6">
        <w:t>(12):1289-1296.</w:t>
      </w:r>
    </w:p>
    <w:p w14:paraId="318E1566" w14:textId="77777777" w:rsidR="00930FB6" w:rsidRPr="00930FB6" w:rsidRDefault="00930FB6" w:rsidP="00930FB6">
      <w:pPr>
        <w:pStyle w:val="EndNoteBibliography"/>
        <w:spacing w:after="0"/>
        <w:ind w:left="720" w:hanging="720"/>
      </w:pPr>
      <w:r w:rsidRPr="00930FB6">
        <w:t>31.</w:t>
      </w:r>
      <w:r w:rsidRPr="00930FB6">
        <w:tab/>
        <w:t xml:space="preserve">Peng T, Zhu Q, Yin P, Tan K: </w:t>
      </w:r>
      <w:r w:rsidRPr="00930FB6">
        <w:rPr>
          <w:b/>
        </w:rPr>
        <w:t>SCRABBLE: single-cell RNA-seq imputation constrained by bulk RNA-seq data</w:t>
      </w:r>
      <w:r w:rsidRPr="00930FB6">
        <w:t xml:space="preserve">. </w:t>
      </w:r>
      <w:r w:rsidRPr="00930FB6">
        <w:rPr>
          <w:i/>
        </w:rPr>
        <w:t xml:space="preserve">Genome Biol </w:t>
      </w:r>
      <w:r w:rsidRPr="00930FB6">
        <w:t xml:space="preserve">2019, </w:t>
      </w:r>
      <w:r w:rsidRPr="00930FB6">
        <w:rPr>
          <w:b/>
        </w:rPr>
        <w:t>20</w:t>
      </w:r>
      <w:r w:rsidRPr="00930FB6">
        <w:t>(1):88.</w:t>
      </w:r>
    </w:p>
    <w:p w14:paraId="5BA6F611" w14:textId="77777777" w:rsidR="00930FB6" w:rsidRPr="00930FB6" w:rsidRDefault="00930FB6" w:rsidP="00930FB6">
      <w:pPr>
        <w:pStyle w:val="EndNoteBibliography"/>
        <w:spacing w:after="0"/>
        <w:ind w:left="720" w:hanging="720"/>
      </w:pPr>
      <w:r w:rsidRPr="00930FB6">
        <w:t>32.</w:t>
      </w:r>
      <w:r w:rsidRPr="00930FB6">
        <w:tab/>
        <w:t xml:space="preserve">Huang M, Wang J, Torre E, Dueck H, Shaffer S, Bonasio R, Murray JI, Raj A, Li M, Zhang NR: </w:t>
      </w:r>
      <w:r w:rsidRPr="00930FB6">
        <w:rPr>
          <w:b/>
        </w:rPr>
        <w:t>SAVER: gene expression recovery for single-cell RNA sequencing</w:t>
      </w:r>
      <w:r w:rsidRPr="00930FB6">
        <w:t xml:space="preserve">. </w:t>
      </w:r>
      <w:r w:rsidRPr="00930FB6">
        <w:rPr>
          <w:i/>
        </w:rPr>
        <w:t xml:space="preserve">Nat Methods </w:t>
      </w:r>
      <w:r w:rsidRPr="00930FB6">
        <w:t xml:space="preserve">2018, </w:t>
      </w:r>
      <w:r w:rsidRPr="00930FB6">
        <w:rPr>
          <w:b/>
        </w:rPr>
        <w:t>15</w:t>
      </w:r>
      <w:r w:rsidRPr="00930FB6">
        <w:t>(7):539-542.</w:t>
      </w:r>
    </w:p>
    <w:p w14:paraId="75011A01" w14:textId="77777777" w:rsidR="00930FB6" w:rsidRPr="00930FB6" w:rsidRDefault="00930FB6" w:rsidP="00930FB6">
      <w:pPr>
        <w:pStyle w:val="EndNoteBibliography"/>
        <w:spacing w:after="0"/>
        <w:ind w:left="720" w:hanging="720"/>
      </w:pPr>
      <w:r w:rsidRPr="00930FB6">
        <w:t>33.</w:t>
      </w:r>
      <w:r w:rsidRPr="00930FB6">
        <w:tab/>
        <w:t xml:space="preserve">Li WV, Li JJ: </w:t>
      </w:r>
      <w:r w:rsidRPr="00930FB6">
        <w:rPr>
          <w:b/>
        </w:rPr>
        <w:t>An accurate and robust imputation method scImpute for single-cell RNA-seq data</w:t>
      </w:r>
      <w:r w:rsidRPr="00930FB6">
        <w:t xml:space="preserve">. </w:t>
      </w:r>
      <w:r w:rsidRPr="00930FB6">
        <w:rPr>
          <w:i/>
        </w:rPr>
        <w:t xml:space="preserve">Nat Commun </w:t>
      </w:r>
      <w:r w:rsidRPr="00930FB6">
        <w:t xml:space="preserve">2018, </w:t>
      </w:r>
      <w:r w:rsidRPr="00930FB6">
        <w:rPr>
          <w:b/>
        </w:rPr>
        <w:t>9</w:t>
      </w:r>
      <w:r w:rsidRPr="00930FB6">
        <w:t>(1):997.</w:t>
      </w:r>
    </w:p>
    <w:p w14:paraId="73A5E690" w14:textId="77777777" w:rsidR="00930FB6" w:rsidRPr="00930FB6" w:rsidRDefault="00930FB6" w:rsidP="00930FB6">
      <w:pPr>
        <w:pStyle w:val="EndNoteBibliography"/>
        <w:spacing w:after="0"/>
        <w:ind w:left="720" w:hanging="720"/>
      </w:pPr>
      <w:r w:rsidRPr="00930FB6">
        <w:t>34.</w:t>
      </w:r>
      <w:r w:rsidRPr="00930FB6">
        <w:tab/>
        <w:t xml:space="preserve">Roweis ST, Saul LK: </w:t>
      </w:r>
      <w:r w:rsidRPr="00930FB6">
        <w:rPr>
          <w:b/>
        </w:rPr>
        <w:t>Nonlinear dimensionality reduction by locally linear embedding</w:t>
      </w:r>
      <w:r w:rsidRPr="00930FB6">
        <w:t xml:space="preserve">. </w:t>
      </w:r>
      <w:r w:rsidRPr="00930FB6">
        <w:rPr>
          <w:i/>
        </w:rPr>
        <w:t xml:space="preserve">Science </w:t>
      </w:r>
      <w:r w:rsidRPr="00930FB6">
        <w:t xml:space="preserve">2000, </w:t>
      </w:r>
      <w:r w:rsidRPr="00930FB6">
        <w:rPr>
          <w:b/>
        </w:rPr>
        <w:t>290</w:t>
      </w:r>
      <w:r w:rsidRPr="00930FB6">
        <w:t>(5500):2323-2326.</w:t>
      </w:r>
    </w:p>
    <w:p w14:paraId="2DC62A9C" w14:textId="77777777" w:rsidR="00930FB6" w:rsidRPr="00930FB6" w:rsidRDefault="00930FB6" w:rsidP="00930FB6">
      <w:pPr>
        <w:pStyle w:val="EndNoteBibliography"/>
        <w:spacing w:after="0"/>
        <w:ind w:left="720" w:hanging="720"/>
      </w:pPr>
      <w:r w:rsidRPr="00930FB6">
        <w:t>35.</w:t>
      </w:r>
      <w:r w:rsidRPr="00930FB6">
        <w:tab/>
        <w:t xml:space="preserve">Welch JD, Hartemink AJ, Prins JF: </w:t>
      </w:r>
      <w:r w:rsidRPr="00930FB6">
        <w:rPr>
          <w:b/>
        </w:rPr>
        <w:t>SLICER: inferring branched, nonlinear cellular trajectories from single cell RNA-seq data</w:t>
      </w:r>
      <w:r w:rsidRPr="00930FB6">
        <w:t xml:space="preserve">. </w:t>
      </w:r>
      <w:r w:rsidRPr="00930FB6">
        <w:rPr>
          <w:i/>
        </w:rPr>
        <w:t xml:space="preserve">Genome Biol </w:t>
      </w:r>
      <w:r w:rsidRPr="00930FB6">
        <w:t xml:space="preserve">2016, </w:t>
      </w:r>
      <w:r w:rsidRPr="00930FB6">
        <w:rPr>
          <w:b/>
        </w:rPr>
        <w:t>17</w:t>
      </w:r>
      <w:r w:rsidRPr="00930FB6">
        <w:t>(1):106.</w:t>
      </w:r>
    </w:p>
    <w:p w14:paraId="668238AE" w14:textId="77777777" w:rsidR="00930FB6" w:rsidRPr="00930FB6" w:rsidRDefault="00930FB6" w:rsidP="00930FB6">
      <w:pPr>
        <w:pStyle w:val="EndNoteBibliography"/>
        <w:spacing w:after="0"/>
        <w:ind w:left="720" w:hanging="720"/>
      </w:pPr>
      <w:r w:rsidRPr="00930FB6">
        <w:t>36.</w:t>
      </w:r>
      <w:r w:rsidRPr="00930FB6">
        <w:tab/>
        <w:t xml:space="preserve">Linderman GC, Rachh M, Hoskins JG, Steinerberger S, Kluger Y: </w:t>
      </w:r>
      <w:r w:rsidRPr="00930FB6">
        <w:rPr>
          <w:b/>
        </w:rPr>
        <w:t>Fast interpolation-based t-SNE for improved visualization of single-cell RNA-seq data</w:t>
      </w:r>
      <w:r w:rsidRPr="00930FB6">
        <w:t xml:space="preserve">. </w:t>
      </w:r>
      <w:r w:rsidRPr="00930FB6">
        <w:rPr>
          <w:i/>
        </w:rPr>
        <w:t xml:space="preserve">Nat Methods </w:t>
      </w:r>
      <w:r w:rsidRPr="00930FB6">
        <w:t xml:space="preserve">2019, </w:t>
      </w:r>
      <w:r w:rsidRPr="00930FB6">
        <w:rPr>
          <w:b/>
        </w:rPr>
        <w:t>16</w:t>
      </w:r>
      <w:r w:rsidRPr="00930FB6">
        <w:t>(3):243-245.</w:t>
      </w:r>
    </w:p>
    <w:p w14:paraId="2AAA22D1" w14:textId="77777777" w:rsidR="00930FB6" w:rsidRPr="00930FB6" w:rsidRDefault="00930FB6" w:rsidP="00930FB6">
      <w:pPr>
        <w:pStyle w:val="EndNoteBibliography"/>
        <w:spacing w:after="0"/>
        <w:ind w:left="720" w:hanging="720"/>
      </w:pPr>
      <w:r w:rsidRPr="00930FB6">
        <w:t>37.</w:t>
      </w:r>
      <w:r w:rsidRPr="00930FB6">
        <w:tab/>
        <w:t xml:space="preserve">Becht E, McInnes L, Healy J, Dutertre CA, Kwok IWH, Ng LG, Ginhoux F, Newell EW: </w:t>
      </w:r>
      <w:r w:rsidRPr="00930FB6">
        <w:rPr>
          <w:b/>
        </w:rPr>
        <w:t>Dimensionality reduction for visualizing single-cell data using UMAP</w:t>
      </w:r>
      <w:r w:rsidRPr="00930FB6">
        <w:t xml:space="preserve">. </w:t>
      </w:r>
      <w:r w:rsidRPr="00930FB6">
        <w:rPr>
          <w:i/>
        </w:rPr>
        <w:t xml:space="preserve">Nat Biotechnol </w:t>
      </w:r>
      <w:r w:rsidRPr="00930FB6">
        <w:t>2018.</w:t>
      </w:r>
    </w:p>
    <w:p w14:paraId="6657E74B" w14:textId="77777777" w:rsidR="00930FB6" w:rsidRPr="00930FB6" w:rsidRDefault="00930FB6" w:rsidP="00930FB6">
      <w:pPr>
        <w:pStyle w:val="EndNoteBibliography"/>
        <w:spacing w:after="0"/>
        <w:ind w:left="720" w:hanging="720"/>
      </w:pPr>
      <w:r w:rsidRPr="00930FB6">
        <w:t>38.</w:t>
      </w:r>
      <w:r w:rsidRPr="00930FB6">
        <w:tab/>
        <w:t xml:space="preserve">Subelj L, Bajec M: </w:t>
      </w:r>
      <w:r w:rsidRPr="00930FB6">
        <w:rPr>
          <w:b/>
        </w:rPr>
        <w:t>Unfolding communities in large complex networks: combining defensive and offensive label propagation for core extraction</w:t>
      </w:r>
      <w:r w:rsidRPr="00930FB6">
        <w:t xml:space="preserve">. </w:t>
      </w:r>
      <w:r w:rsidRPr="00930FB6">
        <w:rPr>
          <w:i/>
        </w:rPr>
        <w:t xml:space="preserve">Phys Rev E Stat Nonlin Soft Matter Phys </w:t>
      </w:r>
      <w:r w:rsidRPr="00930FB6">
        <w:t xml:space="preserve">2011, </w:t>
      </w:r>
      <w:r w:rsidRPr="00930FB6">
        <w:rPr>
          <w:b/>
        </w:rPr>
        <w:t>83</w:t>
      </w:r>
      <w:r w:rsidRPr="00930FB6">
        <w:t>(3 Pt 2):036103.</w:t>
      </w:r>
    </w:p>
    <w:p w14:paraId="215C4590" w14:textId="77777777" w:rsidR="00930FB6" w:rsidRPr="00930FB6" w:rsidRDefault="00930FB6" w:rsidP="00930FB6">
      <w:pPr>
        <w:pStyle w:val="EndNoteBibliography"/>
        <w:spacing w:after="0"/>
        <w:ind w:left="720" w:hanging="720"/>
      </w:pPr>
      <w:r w:rsidRPr="00930FB6">
        <w:t>39.</w:t>
      </w:r>
      <w:r w:rsidRPr="00930FB6">
        <w:tab/>
        <w:t xml:space="preserve">Traag VA, Waltman L, van Eck NJ: </w:t>
      </w:r>
      <w:r w:rsidRPr="00930FB6">
        <w:rPr>
          <w:b/>
        </w:rPr>
        <w:t>From Louvain to Leiden: guaranteeing well-connected communities</w:t>
      </w:r>
      <w:r w:rsidRPr="00930FB6">
        <w:t xml:space="preserve">. </w:t>
      </w:r>
      <w:r w:rsidRPr="00930FB6">
        <w:rPr>
          <w:i/>
        </w:rPr>
        <w:t xml:space="preserve">Sci Rep </w:t>
      </w:r>
      <w:r w:rsidRPr="00930FB6">
        <w:t xml:space="preserve">2019, </w:t>
      </w:r>
      <w:r w:rsidRPr="00930FB6">
        <w:rPr>
          <w:b/>
        </w:rPr>
        <w:t>9</w:t>
      </w:r>
      <w:r w:rsidRPr="00930FB6">
        <w:t>(1):5233.</w:t>
      </w:r>
    </w:p>
    <w:p w14:paraId="5D03A451" w14:textId="77777777" w:rsidR="00930FB6" w:rsidRPr="00930FB6" w:rsidRDefault="00930FB6" w:rsidP="00930FB6">
      <w:pPr>
        <w:pStyle w:val="EndNoteBibliography"/>
        <w:spacing w:after="0"/>
        <w:ind w:left="720" w:hanging="720"/>
      </w:pPr>
      <w:r w:rsidRPr="00930FB6">
        <w:lastRenderedPageBreak/>
        <w:t>40.</w:t>
      </w:r>
      <w:r w:rsidRPr="00930FB6">
        <w:tab/>
        <w:t xml:space="preserve">Wang B, Zhu J, Pierson E, Ramazzotti D, Batzoglou S: </w:t>
      </w:r>
      <w:r w:rsidRPr="00930FB6">
        <w:rPr>
          <w:b/>
        </w:rPr>
        <w:t>Visualization and analysis of single-cell RNA-seq data by kernel-based similarity learning</w:t>
      </w:r>
      <w:r w:rsidRPr="00930FB6">
        <w:t xml:space="preserve">. </w:t>
      </w:r>
      <w:r w:rsidRPr="00930FB6">
        <w:rPr>
          <w:i/>
        </w:rPr>
        <w:t xml:space="preserve">Nat Methods </w:t>
      </w:r>
      <w:r w:rsidRPr="00930FB6">
        <w:t xml:space="preserve">2017, </w:t>
      </w:r>
      <w:r w:rsidRPr="00930FB6">
        <w:rPr>
          <w:b/>
        </w:rPr>
        <w:t>14</w:t>
      </w:r>
      <w:r w:rsidRPr="00930FB6">
        <w:t>(4):414-416.</w:t>
      </w:r>
    </w:p>
    <w:p w14:paraId="76CCB484" w14:textId="77777777" w:rsidR="00930FB6" w:rsidRPr="00930FB6" w:rsidRDefault="00930FB6" w:rsidP="00930FB6">
      <w:pPr>
        <w:pStyle w:val="EndNoteBibliography"/>
        <w:spacing w:after="0"/>
        <w:ind w:left="720" w:hanging="720"/>
      </w:pPr>
      <w:r w:rsidRPr="00930FB6">
        <w:t>41.</w:t>
      </w:r>
      <w:r w:rsidRPr="00930FB6">
        <w:tab/>
        <w:t>Finak G, McDavid A, Yajima M, Deng J, Gersuk V, Shalek AK, Slichter CK, Miller HW, McElrath MJ, Prlic M</w:t>
      </w:r>
      <w:r w:rsidRPr="00930FB6">
        <w:rPr>
          <w:i/>
        </w:rPr>
        <w:t xml:space="preserve"> et al</w:t>
      </w:r>
      <w:r w:rsidRPr="00930FB6">
        <w:t xml:space="preserve">: </w:t>
      </w:r>
      <w:r w:rsidRPr="00930FB6">
        <w:rPr>
          <w:b/>
        </w:rPr>
        <w:t>MAST: a flexible statistical framework for assessing transcriptional changes and characterizing heterogeneity in single-cell RNA sequencing data</w:t>
      </w:r>
      <w:r w:rsidRPr="00930FB6">
        <w:t xml:space="preserve">. </w:t>
      </w:r>
      <w:r w:rsidRPr="00930FB6">
        <w:rPr>
          <w:i/>
        </w:rPr>
        <w:t xml:space="preserve">Genome Biol </w:t>
      </w:r>
      <w:r w:rsidRPr="00930FB6">
        <w:t xml:space="preserve">2015, </w:t>
      </w:r>
      <w:r w:rsidRPr="00930FB6">
        <w:rPr>
          <w:b/>
        </w:rPr>
        <w:t>16</w:t>
      </w:r>
      <w:r w:rsidRPr="00930FB6">
        <w:t>:278.</w:t>
      </w:r>
    </w:p>
    <w:p w14:paraId="2A4904ED" w14:textId="77777777" w:rsidR="00930FB6" w:rsidRPr="00930FB6" w:rsidRDefault="00930FB6" w:rsidP="00930FB6">
      <w:pPr>
        <w:pStyle w:val="EndNoteBibliography"/>
        <w:spacing w:after="0"/>
        <w:ind w:left="720" w:hanging="720"/>
      </w:pPr>
      <w:r w:rsidRPr="00930FB6">
        <w:t>42.</w:t>
      </w:r>
      <w:r w:rsidRPr="00930FB6">
        <w:tab/>
        <w:t xml:space="preserve">Kharchenko PV, Silberstein L, Scadden DT: </w:t>
      </w:r>
      <w:r w:rsidRPr="00930FB6">
        <w:rPr>
          <w:b/>
        </w:rPr>
        <w:t>Bayesian approach to single-cell differential expression analysis</w:t>
      </w:r>
      <w:r w:rsidRPr="00930FB6">
        <w:t xml:space="preserve">. </w:t>
      </w:r>
      <w:r w:rsidRPr="00930FB6">
        <w:rPr>
          <w:i/>
        </w:rPr>
        <w:t xml:space="preserve">Nat Methods </w:t>
      </w:r>
      <w:r w:rsidRPr="00930FB6">
        <w:t xml:space="preserve">2014, </w:t>
      </w:r>
      <w:r w:rsidRPr="00930FB6">
        <w:rPr>
          <w:b/>
        </w:rPr>
        <w:t>11</w:t>
      </w:r>
      <w:r w:rsidRPr="00930FB6">
        <w:t>(7):740-742.</w:t>
      </w:r>
    </w:p>
    <w:p w14:paraId="0CB30474" w14:textId="77777777" w:rsidR="00930FB6" w:rsidRPr="00930FB6" w:rsidRDefault="00930FB6" w:rsidP="00930FB6">
      <w:pPr>
        <w:pStyle w:val="EndNoteBibliography"/>
        <w:spacing w:after="0"/>
        <w:ind w:left="720" w:hanging="720"/>
      </w:pPr>
      <w:r w:rsidRPr="00930FB6">
        <w:t>43.</w:t>
      </w:r>
      <w:r w:rsidRPr="00930FB6">
        <w:tab/>
        <w:t xml:space="preserve">Miao Z, Deng K, Wang X, Zhang X: </w:t>
      </w:r>
      <w:r w:rsidRPr="00930FB6">
        <w:rPr>
          <w:b/>
        </w:rPr>
        <w:t>DEsingle for detecting three types of differential expression in single-cell RNA-seq data</w:t>
      </w:r>
      <w:r w:rsidRPr="00930FB6">
        <w:t xml:space="preserve">. </w:t>
      </w:r>
      <w:r w:rsidRPr="00930FB6">
        <w:rPr>
          <w:i/>
        </w:rPr>
        <w:t xml:space="preserve">Bioinformatics </w:t>
      </w:r>
      <w:r w:rsidRPr="00930FB6">
        <w:t xml:space="preserve">2018, </w:t>
      </w:r>
      <w:r w:rsidRPr="00930FB6">
        <w:rPr>
          <w:b/>
        </w:rPr>
        <w:t>34</w:t>
      </w:r>
      <w:r w:rsidRPr="00930FB6">
        <w:t>(18):3223-3224.</w:t>
      </w:r>
    </w:p>
    <w:p w14:paraId="0E023DEC" w14:textId="77777777" w:rsidR="00930FB6" w:rsidRPr="00930FB6" w:rsidRDefault="00930FB6" w:rsidP="00930FB6">
      <w:pPr>
        <w:pStyle w:val="EndNoteBibliography"/>
        <w:spacing w:after="0"/>
        <w:ind w:left="720" w:hanging="720"/>
      </w:pPr>
      <w:r w:rsidRPr="00930FB6">
        <w:t>44.</w:t>
      </w:r>
      <w:r w:rsidRPr="00930FB6">
        <w:tab/>
        <w:t xml:space="preserve">Rosenberg AaH, J. : </w:t>
      </w:r>
      <w:r w:rsidRPr="00930FB6">
        <w:rPr>
          <w:b/>
        </w:rPr>
        <w:t>Proceedings of the 2007 joint conference on empirical methods in natural language processing and computational natural language learning (EMNLP-CoNLL)</w:t>
      </w:r>
      <w:r w:rsidRPr="00930FB6">
        <w:t>. 2007:410-420.</w:t>
      </w:r>
    </w:p>
    <w:p w14:paraId="4559688B" w14:textId="77777777" w:rsidR="00930FB6" w:rsidRPr="00930FB6" w:rsidRDefault="00930FB6" w:rsidP="00930FB6">
      <w:pPr>
        <w:pStyle w:val="EndNoteBibliography"/>
        <w:spacing w:after="0"/>
        <w:ind w:left="720" w:hanging="720"/>
      </w:pPr>
      <w:r w:rsidRPr="00930FB6">
        <w:t>45.</w:t>
      </w:r>
      <w:r w:rsidRPr="00930FB6">
        <w:tab/>
        <w:t xml:space="preserve">Hubert L, Arabie P: </w:t>
      </w:r>
      <w:r w:rsidRPr="00930FB6">
        <w:rPr>
          <w:b/>
        </w:rPr>
        <w:t>Comparing Partitions</w:t>
      </w:r>
      <w:r w:rsidRPr="00930FB6">
        <w:t xml:space="preserve">. </w:t>
      </w:r>
      <w:r w:rsidRPr="00930FB6">
        <w:rPr>
          <w:i/>
        </w:rPr>
        <w:t xml:space="preserve">Journal of Classification </w:t>
      </w:r>
      <w:r w:rsidRPr="00930FB6">
        <w:t xml:space="preserve">1985, </w:t>
      </w:r>
      <w:r w:rsidRPr="00930FB6">
        <w:rPr>
          <w:b/>
        </w:rPr>
        <w:t>2</w:t>
      </w:r>
      <w:r w:rsidRPr="00930FB6">
        <w:t>(2-3):193-218.</w:t>
      </w:r>
    </w:p>
    <w:p w14:paraId="043E463E" w14:textId="77777777" w:rsidR="00930FB6" w:rsidRPr="00930FB6" w:rsidRDefault="00930FB6" w:rsidP="00930FB6">
      <w:pPr>
        <w:pStyle w:val="EndNoteBibliography"/>
        <w:spacing w:after="0"/>
        <w:ind w:left="720" w:hanging="720"/>
      </w:pPr>
      <w:r w:rsidRPr="00930FB6">
        <w:t>46.</w:t>
      </w:r>
      <w:r w:rsidRPr="00930FB6">
        <w:tab/>
        <w:t xml:space="preserve">Rousseeuw PJ: </w:t>
      </w:r>
      <w:r w:rsidRPr="00930FB6">
        <w:rPr>
          <w:b/>
        </w:rPr>
        <w:t>Silhouettes: a graphical aid to the interpretation and validation of cluster analysis</w:t>
      </w:r>
      <w:r w:rsidRPr="00930FB6">
        <w:t xml:space="preserve">. </w:t>
      </w:r>
      <w:r w:rsidRPr="00930FB6">
        <w:rPr>
          <w:i/>
        </w:rPr>
        <w:t xml:space="preserve">Journal of computational and applied mathematics </w:t>
      </w:r>
      <w:r w:rsidRPr="00930FB6">
        <w:t xml:space="preserve">1987, </w:t>
      </w:r>
      <w:r w:rsidRPr="00930FB6">
        <w:rPr>
          <w:b/>
        </w:rPr>
        <w:t>20</w:t>
      </w:r>
      <w:r w:rsidRPr="00930FB6">
        <w:t>:53-65.</w:t>
      </w:r>
    </w:p>
    <w:p w14:paraId="6F6FF711" w14:textId="77777777" w:rsidR="00930FB6" w:rsidRPr="00930FB6" w:rsidRDefault="00930FB6" w:rsidP="00930FB6">
      <w:pPr>
        <w:pStyle w:val="EndNoteBibliography"/>
        <w:spacing w:after="0"/>
        <w:ind w:left="720" w:hanging="720"/>
      </w:pPr>
      <w:r w:rsidRPr="00930FB6">
        <w:t>47.</w:t>
      </w:r>
      <w:r w:rsidRPr="00930FB6">
        <w:tab/>
        <w:t xml:space="preserve">Strehl A, Ghosh J: </w:t>
      </w:r>
      <w:r w:rsidRPr="00930FB6">
        <w:rPr>
          <w:b/>
        </w:rPr>
        <w:t>Cluster ensembles---a knowledge reuse framework for combining multiple partitions</w:t>
      </w:r>
      <w:r w:rsidRPr="00930FB6">
        <w:t xml:space="preserve">. </w:t>
      </w:r>
      <w:r w:rsidRPr="00930FB6">
        <w:rPr>
          <w:i/>
        </w:rPr>
        <w:t xml:space="preserve">Journal of machine learning research </w:t>
      </w:r>
      <w:r w:rsidRPr="00930FB6">
        <w:t xml:space="preserve">2002, </w:t>
      </w:r>
      <w:r w:rsidRPr="00930FB6">
        <w:rPr>
          <w:b/>
        </w:rPr>
        <w:t>3</w:t>
      </w:r>
      <w:r w:rsidRPr="00930FB6">
        <w:t>(Dec):583-617.</w:t>
      </w:r>
    </w:p>
    <w:p w14:paraId="2FD005C8" w14:textId="77777777" w:rsidR="00930FB6" w:rsidRPr="00930FB6" w:rsidRDefault="00930FB6" w:rsidP="00930FB6">
      <w:pPr>
        <w:pStyle w:val="EndNoteBibliography"/>
        <w:spacing w:after="0"/>
        <w:ind w:left="720" w:hanging="720"/>
      </w:pPr>
      <w:r w:rsidRPr="00930FB6">
        <w:t>48.</w:t>
      </w:r>
      <w:r w:rsidRPr="00930FB6">
        <w:tab/>
        <w:t xml:space="preserve">Hou W, Ji Z, Ji H, Hicks SC: </w:t>
      </w:r>
      <w:r w:rsidRPr="00930FB6">
        <w:rPr>
          <w:b/>
        </w:rPr>
        <w:t>A systematic evaluation of single-cell RNA-sequencing imputation methods</w:t>
      </w:r>
      <w:r w:rsidRPr="00930FB6">
        <w:t xml:space="preserve">. </w:t>
      </w:r>
      <w:r w:rsidRPr="00930FB6">
        <w:rPr>
          <w:i/>
        </w:rPr>
        <w:t xml:space="preserve">Genome Biol </w:t>
      </w:r>
      <w:r w:rsidRPr="00930FB6">
        <w:t xml:space="preserve">2020, </w:t>
      </w:r>
      <w:r w:rsidRPr="00930FB6">
        <w:rPr>
          <w:b/>
        </w:rPr>
        <w:t>21</w:t>
      </w:r>
      <w:r w:rsidRPr="00930FB6">
        <w:t>(1):218.</w:t>
      </w:r>
    </w:p>
    <w:p w14:paraId="1ACD7343" w14:textId="77777777" w:rsidR="00930FB6" w:rsidRPr="00930FB6" w:rsidRDefault="00930FB6" w:rsidP="00930FB6">
      <w:pPr>
        <w:pStyle w:val="EndNoteBibliography"/>
        <w:spacing w:after="0"/>
        <w:ind w:left="720" w:hanging="720"/>
      </w:pPr>
      <w:r w:rsidRPr="00930FB6">
        <w:t>49.</w:t>
      </w:r>
      <w:r w:rsidRPr="00930FB6">
        <w:tab/>
        <w:t xml:space="preserve">Sun S, Zhu, J., Ma, Y. and Zhou, X.: </w:t>
      </w:r>
      <w:r w:rsidRPr="00930FB6">
        <w:rPr>
          <w:b/>
        </w:rPr>
        <w:t>Accuracy, robustness and scalability of dimensionality reduction methods for single-cell RNA-seq analysis</w:t>
      </w:r>
      <w:r w:rsidRPr="00930FB6">
        <w:t xml:space="preserve">. </w:t>
      </w:r>
      <w:r w:rsidRPr="00930FB6">
        <w:rPr>
          <w:i/>
        </w:rPr>
        <w:t xml:space="preserve">Genome Biol </w:t>
      </w:r>
      <w:r w:rsidRPr="00930FB6">
        <w:t xml:space="preserve">2019, </w:t>
      </w:r>
      <w:r w:rsidRPr="00930FB6">
        <w:rPr>
          <w:b/>
        </w:rPr>
        <w:t>20</w:t>
      </w:r>
      <w:r w:rsidRPr="00930FB6">
        <w:t>(1):269.</w:t>
      </w:r>
    </w:p>
    <w:p w14:paraId="4FEAA449" w14:textId="77777777" w:rsidR="00930FB6" w:rsidRPr="00930FB6" w:rsidRDefault="00930FB6" w:rsidP="00930FB6">
      <w:pPr>
        <w:pStyle w:val="EndNoteBibliography"/>
        <w:spacing w:after="0"/>
        <w:ind w:left="720" w:hanging="720"/>
      </w:pPr>
      <w:r w:rsidRPr="00930FB6">
        <w:t>50.</w:t>
      </w:r>
      <w:r w:rsidRPr="00930FB6">
        <w:tab/>
        <w:t xml:space="preserve">Hubert LaA, P.: </w:t>
      </w:r>
      <w:r w:rsidRPr="00930FB6">
        <w:rPr>
          <w:b/>
        </w:rPr>
        <w:t>Comparing Partitions</w:t>
      </w:r>
      <w:r w:rsidRPr="00930FB6">
        <w:t xml:space="preserve">. </w:t>
      </w:r>
      <w:r w:rsidRPr="00930FB6">
        <w:rPr>
          <w:i/>
        </w:rPr>
        <w:t xml:space="preserve">Journal of Classification </w:t>
      </w:r>
      <w:r w:rsidRPr="00930FB6">
        <w:t xml:space="preserve">1985, </w:t>
      </w:r>
      <w:r w:rsidRPr="00930FB6">
        <w:rPr>
          <w:b/>
        </w:rPr>
        <w:t>2</w:t>
      </w:r>
      <w:r w:rsidRPr="00930FB6">
        <w:t>:193-218.</w:t>
      </w:r>
    </w:p>
    <w:p w14:paraId="52379384" w14:textId="77777777" w:rsidR="00930FB6" w:rsidRPr="00930FB6" w:rsidRDefault="00930FB6" w:rsidP="00930FB6">
      <w:pPr>
        <w:pStyle w:val="EndNoteBibliography"/>
        <w:spacing w:after="0"/>
        <w:ind w:left="720" w:hanging="720"/>
      </w:pPr>
      <w:r w:rsidRPr="00930FB6">
        <w:t>51.</w:t>
      </w:r>
      <w:r w:rsidRPr="00930FB6">
        <w:tab/>
        <w:t xml:space="preserve">Borgwardt KM, Gretton A, Rasch MJ, Kriegel HP, Scholkopf B, Smola AJ: </w:t>
      </w:r>
      <w:r w:rsidRPr="00930FB6">
        <w:rPr>
          <w:b/>
        </w:rPr>
        <w:t>Integrating structured biological data by Kernel Maximum Mean Discrepancy</w:t>
      </w:r>
      <w:r w:rsidRPr="00930FB6">
        <w:t xml:space="preserve">. </w:t>
      </w:r>
      <w:r w:rsidRPr="00930FB6">
        <w:rPr>
          <w:i/>
        </w:rPr>
        <w:t xml:space="preserve">Bioinformatics </w:t>
      </w:r>
      <w:r w:rsidRPr="00930FB6">
        <w:t xml:space="preserve">2006, </w:t>
      </w:r>
      <w:r w:rsidRPr="00930FB6">
        <w:rPr>
          <w:b/>
        </w:rPr>
        <w:t>22</w:t>
      </w:r>
      <w:r w:rsidRPr="00930FB6">
        <w:t>(14):e49-57.</w:t>
      </w:r>
    </w:p>
    <w:p w14:paraId="55941B71" w14:textId="77777777" w:rsidR="00930FB6" w:rsidRPr="00930FB6" w:rsidRDefault="00930FB6" w:rsidP="00930FB6">
      <w:pPr>
        <w:pStyle w:val="EndNoteBibliography"/>
        <w:spacing w:after="0"/>
        <w:ind w:left="720" w:hanging="720"/>
      </w:pPr>
      <w:r w:rsidRPr="00930FB6">
        <w:t>52.</w:t>
      </w:r>
      <w:r w:rsidRPr="00930FB6">
        <w:tab/>
        <w:t xml:space="preserve">Buttner M, Miao Z, Wolf FA, Teichmann SA, Theis FJ: </w:t>
      </w:r>
      <w:r w:rsidRPr="00930FB6">
        <w:rPr>
          <w:b/>
        </w:rPr>
        <w:t>A test metric for assessing single-cell RNA-seq batch correction</w:t>
      </w:r>
      <w:r w:rsidRPr="00930FB6">
        <w:t xml:space="preserve">. </w:t>
      </w:r>
      <w:r w:rsidRPr="00930FB6">
        <w:rPr>
          <w:i/>
        </w:rPr>
        <w:t xml:space="preserve">Nat Methods </w:t>
      </w:r>
      <w:r w:rsidRPr="00930FB6">
        <w:t xml:space="preserve">2019, </w:t>
      </w:r>
      <w:r w:rsidRPr="00930FB6">
        <w:rPr>
          <w:b/>
        </w:rPr>
        <w:t>16</w:t>
      </w:r>
      <w:r w:rsidRPr="00930FB6">
        <w:t>(1):43-49.</w:t>
      </w:r>
    </w:p>
    <w:p w14:paraId="105BA6D2" w14:textId="77777777" w:rsidR="00930FB6" w:rsidRPr="00930FB6" w:rsidRDefault="00930FB6" w:rsidP="00930FB6">
      <w:pPr>
        <w:pStyle w:val="EndNoteBibliography"/>
        <w:spacing w:after="0"/>
        <w:ind w:left="720" w:hanging="720"/>
      </w:pPr>
      <w:r w:rsidRPr="00930FB6">
        <w:t>53.</w:t>
      </w:r>
      <w:r w:rsidRPr="00930FB6">
        <w:tab/>
        <w:t xml:space="preserve">Cover TM: </w:t>
      </w:r>
      <w:r w:rsidRPr="00930FB6">
        <w:rPr>
          <w:b/>
        </w:rPr>
        <w:t>Elements of information theory</w:t>
      </w:r>
      <w:r w:rsidRPr="00930FB6">
        <w:t>: John Wiley &amp; Sons; 1999.</w:t>
      </w:r>
    </w:p>
    <w:p w14:paraId="5CF69270" w14:textId="77777777" w:rsidR="00930FB6" w:rsidRPr="00930FB6" w:rsidRDefault="00930FB6" w:rsidP="00930FB6">
      <w:pPr>
        <w:pStyle w:val="EndNoteBibliography"/>
        <w:spacing w:after="0"/>
        <w:ind w:left="720" w:hanging="720"/>
      </w:pPr>
      <w:r w:rsidRPr="00930FB6">
        <w:t>54.</w:t>
      </w:r>
      <w:r w:rsidRPr="00930FB6">
        <w:tab/>
        <w:t xml:space="preserve">Rosenberg A, Hirschberg J: </w:t>
      </w:r>
      <w:r w:rsidRPr="00930FB6">
        <w:rPr>
          <w:b/>
        </w:rPr>
        <w:t>V-measure: A conditional entropy-based external cluster evaluation measure</w:t>
      </w:r>
      <w:r w:rsidRPr="00930FB6">
        <w:t xml:space="preserve">. In: </w:t>
      </w:r>
      <w:r w:rsidRPr="00930FB6">
        <w:rPr>
          <w:i/>
        </w:rPr>
        <w:t>Proceedings of the 2007 joint conference on empirical methods in natural language processing and computational natural language learning (EMNLP-CoNLL): 2007</w:t>
      </w:r>
      <w:r w:rsidRPr="00930FB6">
        <w:t>; 2007: 410-420.</w:t>
      </w:r>
    </w:p>
    <w:p w14:paraId="39332257" w14:textId="77777777" w:rsidR="00930FB6" w:rsidRPr="00930FB6" w:rsidRDefault="00930FB6" w:rsidP="00930FB6">
      <w:pPr>
        <w:pStyle w:val="EndNoteBibliography"/>
        <w:spacing w:after="0"/>
        <w:ind w:left="720" w:hanging="720"/>
      </w:pPr>
      <w:r w:rsidRPr="00930FB6">
        <w:t>55.</w:t>
      </w:r>
      <w:r w:rsidRPr="00930FB6">
        <w:tab/>
        <w:t>van Dijk D, Sharma R, Nainys J, Yim K, Kathail P, Carr AJ, Burdziak C, Moon KR, Chaffer CL, Pattabiraman D</w:t>
      </w:r>
      <w:r w:rsidRPr="00930FB6">
        <w:rPr>
          <w:i/>
        </w:rPr>
        <w:t xml:space="preserve"> et al</w:t>
      </w:r>
      <w:r w:rsidRPr="00930FB6">
        <w:t xml:space="preserve">: </w:t>
      </w:r>
      <w:r w:rsidRPr="00930FB6">
        <w:rPr>
          <w:b/>
        </w:rPr>
        <w:t>Recovering Gene Interactions from Single-Cell Data Using Data Diffusion</w:t>
      </w:r>
      <w:r w:rsidRPr="00930FB6">
        <w:t xml:space="preserve">. </w:t>
      </w:r>
      <w:r w:rsidRPr="00930FB6">
        <w:rPr>
          <w:i/>
        </w:rPr>
        <w:t xml:space="preserve">Cell </w:t>
      </w:r>
      <w:r w:rsidRPr="00930FB6">
        <w:t xml:space="preserve">2018, </w:t>
      </w:r>
      <w:r w:rsidRPr="00930FB6">
        <w:rPr>
          <w:b/>
        </w:rPr>
        <w:t>174</w:t>
      </w:r>
      <w:r w:rsidRPr="00930FB6">
        <w:t>(3):716-729 e727.</w:t>
      </w:r>
    </w:p>
    <w:p w14:paraId="2D1C7DA0" w14:textId="77777777" w:rsidR="00930FB6" w:rsidRPr="00930FB6" w:rsidRDefault="00930FB6" w:rsidP="00930FB6">
      <w:pPr>
        <w:pStyle w:val="EndNoteBibliography"/>
        <w:spacing w:after="0"/>
        <w:ind w:left="720" w:hanging="720"/>
      </w:pPr>
      <w:r w:rsidRPr="00930FB6">
        <w:t>56.</w:t>
      </w:r>
      <w:r w:rsidRPr="00930FB6">
        <w:tab/>
        <w:t xml:space="preserve">Wang J, Agarwal D, Huang M, Hu G, Zhou Z, Ye C, Zhang NR: </w:t>
      </w:r>
      <w:r w:rsidRPr="00930FB6">
        <w:rPr>
          <w:b/>
        </w:rPr>
        <w:t>Data denoising with transfer learning in single-cell transcriptomics</w:t>
      </w:r>
      <w:r w:rsidRPr="00930FB6">
        <w:t xml:space="preserve">. </w:t>
      </w:r>
      <w:r w:rsidRPr="00930FB6">
        <w:rPr>
          <w:i/>
        </w:rPr>
        <w:t xml:space="preserve">Nat Methods </w:t>
      </w:r>
      <w:r w:rsidRPr="00930FB6">
        <w:t xml:space="preserve">2019, </w:t>
      </w:r>
      <w:r w:rsidRPr="00930FB6">
        <w:rPr>
          <w:b/>
        </w:rPr>
        <w:t>16</w:t>
      </w:r>
      <w:r w:rsidRPr="00930FB6">
        <w:t>(9):875-878.</w:t>
      </w:r>
    </w:p>
    <w:p w14:paraId="25608358" w14:textId="77777777" w:rsidR="00930FB6" w:rsidRPr="00930FB6" w:rsidRDefault="00930FB6" w:rsidP="00930FB6">
      <w:pPr>
        <w:pStyle w:val="EndNoteBibliography"/>
        <w:spacing w:after="0"/>
        <w:ind w:left="720" w:hanging="720"/>
      </w:pPr>
      <w:r w:rsidRPr="00930FB6">
        <w:t>57.</w:t>
      </w:r>
      <w:r w:rsidRPr="00930FB6">
        <w:tab/>
        <w:t xml:space="preserve">Badsha MB, Li R, Liu B, Li YI, Xian M, Banovich NE, Fu AQ: </w:t>
      </w:r>
      <w:r w:rsidRPr="00930FB6">
        <w:rPr>
          <w:b/>
        </w:rPr>
        <w:t>Imputation of single-cell gene expression with an autoencoder neural network</w:t>
      </w:r>
      <w:r w:rsidRPr="00930FB6">
        <w:t xml:space="preserve">. </w:t>
      </w:r>
      <w:r w:rsidRPr="00930FB6">
        <w:rPr>
          <w:i/>
        </w:rPr>
        <w:t xml:space="preserve">Quant Biol </w:t>
      </w:r>
      <w:r w:rsidRPr="00930FB6">
        <w:t xml:space="preserve">2020, </w:t>
      </w:r>
      <w:r w:rsidRPr="00930FB6">
        <w:rPr>
          <w:b/>
        </w:rPr>
        <w:t>8</w:t>
      </w:r>
      <w:r w:rsidRPr="00930FB6">
        <w:t>(1):78-94.</w:t>
      </w:r>
    </w:p>
    <w:p w14:paraId="7ECCD6D0" w14:textId="77777777" w:rsidR="00930FB6" w:rsidRPr="00930FB6" w:rsidRDefault="00930FB6" w:rsidP="00930FB6">
      <w:pPr>
        <w:pStyle w:val="EndNoteBibliography"/>
        <w:spacing w:after="0"/>
        <w:ind w:left="720" w:hanging="720"/>
      </w:pPr>
      <w:r w:rsidRPr="00930FB6">
        <w:t>58.</w:t>
      </w:r>
      <w:r w:rsidRPr="00930FB6">
        <w:tab/>
        <w:t xml:space="preserve">Yu B, Chen C, Qi R, Zheng R, Skillman-Lawrence PJ, Wang X, Ma A, Gu H: </w:t>
      </w:r>
      <w:r w:rsidRPr="00930FB6">
        <w:rPr>
          <w:b/>
        </w:rPr>
        <w:t>scGMAI: a Gaussian mixture model for clustering single-cell RNA-Seq data based on deep autoencoder</w:t>
      </w:r>
      <w:r w:rsidRPr="00930FB6">
        <w:t xml:space="preserve">. </w:t>
      </w:r>
      <w:r w:rsidRPr="00930FB6">
        <w:rPr>
          <w:i/>
        </w:rPr>
        <w:t xml:space="preserve">Brief Bioinform </w:t>
      </w:r>
      <w:r w:rsidRPr="00930FB6">
        <w:t>2020.</w:t>
      </w:r>
    </w:p>
    <w:p w14:paraId="31CD00FF" w14:textId="77777777" w:rsidR="00930FB6" w:rsidRPr="00930FB6" w:rsidRDefault="00930FB6" w:rsidP="00930FB6">
      <w:pPr>
        <w:pStyle w:val="EndNoteBibliography"/>
        <w:spacing w:after="0"/>
        <w:ind w:left="720" w:hanging="720"/>
      </w:pPr>
      <w:r w:rsidRPr="00930FB6">
        <w:t>59.</w:t>
      </w:r>
      <w:r w:rsidRPr="00930FB6">
        <w:tab/>
        <w:t xml:space="preserve">Lin P, Troup M, Ho JW: </w:t>
      </w:r>
      <w:r w:rsidRPr="00930FB6">
        <w:rPr>
          <w:b/>
        </w:rPr>
        <w:t>CIDR: Ultrafast and accurate clustering through imputation for single-cell RNA-seq data</w:t>
      </w:r>
      <w:r w:rsidRPr="00930FB6">
        <w:t xml:space="preserve">. </w:t>
      </w:r>
      <w:r w:rsidRPr="00930FB6">
        <w:rPr>
          <w:i/>
        </w:rPr>
        <w:t xml:space="preserve">Genome Biol </w:t>
      </w:r>
      <w:r w:rsidRPr="00930FB6">
        <w:t xml:space="preserve">2017, </w:t>
      </w:r>
      <w:r w:rsidRPr="00930FB6">
        <w:rPr>
          <w:b/>
        </w:rPr>
        <w:t>18</w:t>
      </w:r>
      <w:r w:rsidRPr="00930FB6">
        <w:t>(1):59.</w:t>
      </w:r>
    </w:p>
    <w:p w14:paraId="03C76C95" w14:textId="77777777" w:rsidR="00930FB6" w:rsidRPr="00930FB6" w:rsidRDefault="00930FB6" w:rsidP="00930FB6">
      <w:pPr>
        <w:pStyle w:val="EndNoteBibliography"/>
        <w:spacing w:after="0"/>
        <w:ind w:left="720" w:hanging="720"/>
      </w:pPr>
      <w:r w:rsidRPr="00930FB6">
        <w:t>60.</w:t>
      </w:r>
      <w:r w:rsidRPr="00930FB6">
        <w:tab/>
        <w:t xml:space="preserve">Berthelot D, Schumm, T. and Metz, L.: </w:t>
      </w:r>
      <w:r w:rsidRPr="00930FB6">
        <w:rPr>
          <w:b/>
        </w:rPr>
        <w:t>BEGAN: Boundary Equilibrium Generative Adversarial Networks</w:t>
      </w:r>
      <w:r w:rsidRPr="00930FB6">
        <w:t xml:space="preserve">. </w:t>
      </w:r>
      <w:r w:rsidRPr="00930FB6">
        <w:rPr>
          <w:i/>
        </w:rPr>
        <w:t xml:space="preserve">arXiv </w:t>
      </w:r>
      <w:r w:rsidRPr="00930FB6">
        <w:t>2017.</w:t>
      </w:r>
    </w:p>
    <w:p w14:paraId="3F1E04EB" w14:textId="77777777" w:rsidR="00930FB6" w:rsidRPr="00930FB6" w:rsidRDefault="00930FB6" w:rsidP="00930FB6">
      <w:pPr>
        <w:pStyle w:val="EndNoteBibliography"/>
        <w:spacing w:after="0"/>
        <w:ind w:left="720" w:hanging="720"/>
      </w:pPr>
      <w:r w:rsidRPr="00930FB6">
        <w:t>61.</w:t>
      </w:r>
      <w:r w:rsidRPr="00930FB6">
        <w:tab/>
        <w:t xml:space="preserve">Wang T, Johnson TS, Shao W, Lu Z, Helm BR, Zhang J, Huang K: </w:t>
      </w:r>
      <w:r w:rsidRPr="00930FB6">
        <w:rPr>
          <w:b/>
        </w:rPr>
        <w:t>BERMUDA: a novel deep transfer learning method for single-cell RNA sequencing batch correction reveals hidden high-resolution cellular subtypes</w:t>
      </w:r>
      <w:r w:rsidRPr="00930FB6">
        <w:t xml:space="preserve">. </w:t>
      </w:r>
      <w:r w:rsidRPr="00930FB6">
        <w:rPr>
          <w:i/>
        </w:rPr>
        <w:t xml:space="preserve">Genome Biol </w:t>
      </w:r>
      <w:r w:rsidRPr="00930FB6">
        <w:t xml:space="preserve">2019, </w:t>
      </w:r>
      <w:r w:rsidRPr="00930FB6">
        <w:rPr>
          <w:b/>
        </w:rPr>
        <w:t>20</w:t>
      </w:r>
      <w:r w:rsidRPr="00930FB6">
        <w:t>(1):165.</w:t>
      </w:r>
    </w:p>
    <w:p w14:paraId="793014FD" w14:textId="77777777" w:rsidR="00930FB6" w:rsidRPr="00930FB6" w:rsidRDefault="00930FB6" w:rsidP="00930FB6">
      <w:pPr>
        <w:pStyle w:val="EndNoteBibliography"/>
        <w:spacing w:after="0"/>
        <w:ind w:left="720" w:hanging="720"/>
      </w:pPr>
      <w:r w:rsidRPr="00930FB6">
        <w:lastRenderedPageBreak/>
        <w:t>62.</w:t>
      </w:r>
      <w:r w:rsidRPr="00930FB6">
        <w:tab/>
        <w:t xml:space="preserve">Crow M, Paul A, Ballouz S, Huang ZJ, Gillis J: </w:t>
      </w:r>
      <w:r w:rsidRPr="00930FB6">
        <w:rPr>
          <w:b/>
        </w:rPr>
        <w:t>Characterizing the replicability of cell types defined by single cell RNA-sequencing data using MetaNeighbor</w:t>
      </w:r>
      <w:r w:rsidRPr="00930FB6">
        <w:t xml:space="preserve">. </w:t>
      </w:r>
      <w:r w:rsidRPr="00930FB6">
        <w:rPr>
          <w:i/>
        </w:rPr>
        <w:t xml:space="preserve">Nat Commun </w:t>
      </w:r>
      <w:r w:rsidRPr="00930FB6">
        <w:t xml:space="preserve">2018, </w:t>
      </w:r>
      <w:r w:rsidRPr="00930FB6">
        <w:rPr>
          <w:b/>
        </w:rPr>
        <w:t>9</w:t>
      </w:r>
      <w:r w:rsidRPr="00930FB6">
        <w:t>(1):884.</w:t>
      </w:r>
    </w:p>
    <w:p w14:paraId="544B89CE" w14:textId="77777777" w:rsidR="00930FB6" w:rsidRPr="00930FB6" w:rsidRDefault="00930FB6" w:rsidP="00930FB6">
      <w:pPr>
        <w:pStyle w:val="EndNoteBibliography"/>
        <w:spacing w:after="0"/>
        <w:ind w:left="720" w:hanging="720"/>
      </w:pPr>
      <w:r w:rsidRPr="00930FB6">
        <w:t>63.</w:t>
      </w:r>
      <w:r w:rsidRPr="00930FB6">
        <w:tab/>
        <w:t xml:space="preserve">Polanski K, Young MD, Miao Z, Meyer KB, Teichmann SA, Park JE: </w:t>
      </w:r>
      <w:r w:rsidRPr="00930FB6">
        <w:rPr>
          <w:b/>
        </w:rPr>
        <w:t>BBKNN: fast batch alignment of single cell transcriptomes</w:t>
      </w:r>
      <w:r w:rsidRPr="00930FB6">
        <w:t xml:space="preserve">. </w:t>
      </w:r>
      <w:r w:rsidRPr="00930FB6">
        <w:rPr>
          <w:i/>
        </w:rPr>
        <w:t xml:space="preserve">Bioinformatics </w:t>
      </w:r>
      <w:r w:rsidRPr="00930FB6">
        <w:t xml:space="preserve">2020, </w:t>
      </w:r>
      <w:r w:rsidRPr="00930FB6">
        <w:rPr>
          <w:b/>
        </w:rPr>
        <w:t>36</w:t>
      </w:r>
      <w:r w:rsidRPr="00930FB6">
        <w:t>(3):964-965.</w:t>
      </w:r>
    </w:p>
    <w:p w14:paraId="23D74FFC" w14:textId="77777777" w:rsidR="00930FB6" w:rsidRPr="00930FB6" w:rsidRDefault="00930FB6" w:rsidP="00930FB6">
      <w:pPr>
        <w:pStyle w:val="EndNoteBibliography"/>
        <w:spacing w:after="0"/>
        <w:ind w:left="720" w:hanging="720"/>
      </w:pPr>
      <w:r w:rsidRPr="00930FB6">
        <w:t>64.</w:t>
      </w:r>
      <w:r w:rsidRPr="00930FB6">
        <w:tab/>
        <w:t xml:space="preserve">Li X, Wang K, Lyu Y, Pan H, Zhang J, Stambolian D, Susztak K, Reilly MP, Hu G, Li M: </w:t>
      </w:r>
      <w:r w:rsidRPr="00930FB6">
        <w:rPr>
          <w:b/>
        </w:rPr>
        <w:t>Deep learning enables accurate clustering with batch effect removal in single-cell RNA-seq analysis</w:t>
      </w:r>
      <w:r w:rsidRPr="00930FB6">
        <w:t xml:space="preserve">. </w:t>
      </w:r>
      <w:r w:rsidRPr="00930FB6">
        <w:rPr>
          <w:i/>
        </w:rPr>
        <w:t xml:space="preserve">Nat Commun </w:t>
      </w:r>
      <w:r w:rsidRPr="00930FB6">
        <w:t xml:space="preserve">2020, </w:t>
      </w:r>
      <w:r w:rsidRPr="00930FB6">
        <w:rPr>
          <w:b/>
        </w:rPr>
        <w:t>11</w:t>
      </w:r>
      <w:r w:rsidRPr="00930FB6">
        <w:t>(1):2338.</w:t>
      </w:r>
    </w:p>
    <w:p w14:paraId="6156A117" w14:textId="77777777" w:rsidR="00930FB6" w:rsidRPr="00930FB6" w:rsidRDefault="00930FB6" w:rsidP="00930FB6">
      <w:pPr>
        <w:pStyle w:val="EndNoteBibliography"/>
        <w:spacing w:after="0"/>
        <w:ind w:left="720" w:hanging="720"/>
      </w:pPr>
      <w:r w:rsidRPr="00930FB6">
        <w:t>65.</w:t>
      </w:r>
      <w:r w:rsidRPr="00930FB6">
        <w:tab/>
        <w:t xml:space="preserve">Guo X, Gao, L., Liu, X., and Yin, J.: </w:t>
      </w:r>
      <w:r w:rsidRPr="00930FB6">
        <w:rPr>
          <w:b/>
        </w:rPr>
        <w:t>Improved deep embedded clustering with local structure preservation</w:t>
      </w:r>
      <w:r w:rsidRPr="00930FB6">
        <w:t xml:space="preserve">. </w:t>
      </w:r>
      <w:r w:rsidRPr="00930FB6">
        <w:rPr>
          <w:i/>
        </w:rPr>
        <w:t xml:space="preserve">Proc 26th International Joint Conference on Artificial Integlligence </w:t>
      </w:r>
      <w:r w:rsidRPr="00930FB6">
        <w:t>2017:1753-1759.</w:t>
      </w:r>
    </w:p>
    <w:p w14:paraId="5B41CF9A" w14:textId="77777777" w:rsidR="00930FB6" w:rsidRPr="00930FB6" w:rsidRDefault="00930FB6" w:rsidP="00930FB6">
      <w:pPr>
        <w:pStyle w:val="EndNoteBibliography"/>
        <w:spacing w:after="0"/>
        <w:ind w:left="720" w:hanging="720"/>
      </w:pPr>
      <w:r w:rsidRPr="00930FB6">
        <w:t>66.</w:t>
      </w:r>
      <w:r w:rsidRPr="00930FB6">
        <w:tab/>
        <w:t xml:space="preserve">Hie B, Bryson B, Berger B: </w:t>
      </w:r>
      <w:r w:rsidRPr="00930FB6">
        <w:rPr>
          <w:b/>
        </w:rPr>
        <w:t>Efficient integration of heterogeneous single-cell transcriptomes using Scanorama</w:t>
      </w:r>
      <w:r w:rsidRPr="00930FB6">
        <w:t xml:space="preserve">. </w:t>
      </w:r>
      <w:r w:rsidRPr="00930FB6">
        <w:rPr>
          <w:i/>
        </w:rPr>
        <w:t xml:space="preserve">Nat Biotechnol </w:t>
      </w:r>
      <w:r w:rsidRPr="00930FB6">
        <w:t xml:space="preserve">2019, </w:t>
      </w:r>
      <w:r w:rsidRPr="00930FB6">
        <w:rPr>
          <w:b/>
        </w:rPr>
        <w:t>37</w:t>
      </w:r>
      <w:r w:rsidRPr="00930FB6">
        <w:t>(6):685-691.</w:t>
      </w:r>
    </w:p>
    <w:p w14:paraId="7A96C8AB" w14:textId="77777777" w:rsidR="00930FB6" w:rsidRPr="00930FB6" w:rsidRDefault="00930FB6" w:rsidP="00930FB6">
      <w:pPr>
        <w:pStyle w:val="EndNoteBibliography"/>
        <w:spacing w:after="0"/>
        <w:ind w:left="720" w:hanging="720"/>
      </w:pPr>
      <w:r w:rsidRPr="00930FB6">
        <w:t>67.</w:t>
      </w:r>
      <w:r w:rsidRPr="00930FB6">
        <w:tab/>
        <w:t xml:space="preserve">Wang D, Hou S, Zhang L, Wang X, Liu B, Zhang Z: </w:t>
      </w:r>
      <w:r w:rsidRPr="00930FB6">
        <w:rPr>
          <w:b/>
        </w:rPr>
        <w:t>iMAP: integration of multiple single-cell datasets by adversarial paired transfer networks</w:t>
      </w:r>
      <w:r w:rsidRPr="00930FB6">
        <w:t xml:space="preserve">. </w:t>
      </w:r>
      <w:r w:rsidRPr="00930FB6">
        <w:rPr>
          <w:i/>
        </w:rPr>
        <w:t xml:space="preserve">Genome Biol </w:t>
      </w:r>
      <w:r w:rsidRPr="00930FB6">
        <w:t xml:space="preserve">2021, </w:t>
      </w:r>
      <w:r w:rsidRPr="00930FB6">
        <w:rPr>
          <w:b/>
        </w:rPr>
        <w:t>22</w:t>
      </w:r>
      <w:r w:rsidRPr="00930FB6">
        <w:t>(1):63.</w:t>
      </w:r>
    </w:p>
    <w:p w14:paraId="4FDCFA8B" w14:textId="77777777" w:rsidR="00930FB6" w:rsidRPr="00930FB6" w:rsidRDefault="00930FB6" w:rsidP="00930FB6">
      <w:pPr>
        <w:pStyle w:val="EndNoteBibliography"/>
        <w:spacing w:after="0"/>
        <w:ind w:left="720" w:hanging="720"/>
      </w:pPr>
      <w:r w:rsidRPr="00930FB6">
        <w:t>68.</w:t>
      </w:r>
      <w:r w:rsidRPr="00930FB6">
        <w:tab/>
        <w:t xml:space="preserve">Lin C, Jain S, Kim H, Bar-Joseph Z: </w:t>
      </w:r>
      <w:r w:rsidRPr="00930FB6">
        <w:rPr>
          <w:b/>
        </w:rPr>
        <w:t>Using neural networks for reducing the dimensions of single-cell RNA-Seq data</w:t>
      </w:r>
      <w:r w:rsidRPr="00930FB6">
        <w:t xml:space="preserve">. </w:t>
      </w:r>
      <w:r w:rsidRPr="00930FB6">
        <w:rPr>
          <w:i/>
        </w:rPr>
        <w:t xml:space="preserve">Nucleic Acids Res </w:t>
      </w:r>
      <w:r w:rsidRPr="00930FB6">
        <w:t xml:space="preserve">2017, </w:t>
      </w:r>
      <w:r w:rsidRPr="00930FB6">
        <w:rPr>
          <w:b/>
        </w:rPr>
        <w:t>45</w:t>
      </w:r>
      <w:r w:rsidRPr="00930FB6">
        <w:t>(17):e156.</w:t>
      </w:r>
    </w:p>
    <w:p w14:paraId="32C8716E" w14:textId="77777777" w:rsidR="00930FB6" w:rsidRPr="00930FB6" w:rsidRDefault="00930FB6" w:rsidP="00930FB6">
      <w:pPr>
        <w:pStyle w:val="EndNoteBibliography"/>
        <w:spacing w:after="0"/>
        <w:ind w:left="720" w:hanging="720"/>
      </w:pPr>
      <w:r w:rsidRPr="00930FB6">
        <w:t>69.</w:t>
      </w:r>
      <w:r w:rsidRPr="00930FB6">
        <w:tab/>
        <w:t xml:space="preserve">Fowlkes EB, Mallows CL: </w:t>
      </w:r>
      <w:r w:rsidRPr="00930FB6">
        <w:rPr>
          <w:b/>
        </w:rPr>
        <w:t>A Method for Comparing Two Hierarchical Clusterings</w:t>
      </w:r>
      <w:r w:rsidRPr="00930FB6">
        <w:t xml:space="preserve">. </w:t>
      </w:r>
      <w:r w:rsidRPr="00930FB6">
        <w:rPr>
          <w:i/>
        </w:rPr>
        <w:t xml:space="preserve">Journal of the American Statistical Association </w:t>
      </w:r>
      <w:r w:rsidRPr="00930FB6">
        <w:t xml:space="preserve">1983, </w:t>
      </w:r>
      <w:r w:rsidRPr="00930FB6">
        <w:rPr>
          <w:b/>
        </w:rPr>
        <w:t>78</w:t>
      </w:r>
      <w:r w:rsidRPr="00930FB6">
        <w:t>(383):553-569.</w:t>
      </w:r>
    </w:p>
    <w:p w14:paraId="74D576F7" w14:textId="77777777" w:rsidR="00930FB6" w:rsidRPr="00930FB6" w:rsidRDefault="00930FB6" w:rsidP="00930FB6">
      <w:pPr>
        <w:pStyle w:val="EndNoteBibliography"/>
        <w:spacing w:after="0"/>
        <w:ind w:left="720" w:hanging="720"/>
      </w:pPr>
      <w:r w:rsidRPr="00930FB6">
        <w:t>70.</w:t>
      </w:r>
      <w:r w:rsidRPr="00930FB6">
        <w:tab/>
        <w:t xml:space="preserve">Rashid S, Shah S, Bar-Joseph Z, Pandya R: </w:t>
      </w:r>
      <w:r w:rsidRPr="00930FB6">
        <w:rPr>
          <w:b/>
        </w:rPr>
        <w:t>Dhaka: Variational Autoencoder for Unmasking Tumor Heterogeneity from Single Cell Genomic Data</w:t>
      </w:r>
      <w:r w:rsidRPr="00930FB6">
        <w:t xml:space="preserve">. </w:t>
      </w:r>
      <w:r w:rsidRPr="00930FB6">
        <w:rPr>
          <w:i/>
        </w:rPr>
        <w:t xml:space="preserve">Bioinformatics </w:t>
      </w:r>
      <w:r w:rsidRPr="00930FB6">
        <w:t>2019.</w:t>
      </w:r>
    </w:p>
    <w:p w14:paraId="408ED30C" w14:textId="77777777" w:rsidR="00930FB6" w:rsidRPr="00930FB6" w:rsidRDefault="00930FB6" w:rsidP="00930FB6">
      <w:pPr>
        <w:pStyle w:val="EndNoteBibliography"/>
        <w:spacing w:after="0"/>
        <w:ind w:left="720" w:hanging="720"/>
      </w:pPr>
      <w:r w:rsidRPr="00930FB6">
        <w:t>71.</w:t>
      </w:r>
      <w:r w:rsidRPr="00930FB6">
        <w:tab/>
        <w:t>Tirosh I, Izar B, Prakadan SM, Wadsworth MH, 2nd, Treacy D, Trombetta JJ, Rotem A, Rodman C, Lian C, Murphy G</w:t>
      </w:r>
      <w:r w:rsidRPr="00930FB6">
        <w:rPr>
          <w:i/>
        </w:rPr>
        <w:t xml:space="preserve"> et al</w:t>
      </w:r>
      <w:r w:rsidRPr="00930FB6">
        <w:t xml:space="preserve">: </w:t>
      </w:r>
      <w:r w:rsidRPr="00930FB6">
        <w:rPr>
          <w:b/>
        </w:rPr>
        <w:t>Dissecting the multicellular ecosystem of metastatic melanoma by single-cell RNA-seq</w:t>
      </w:r>
      <w:r w:rsidRPr="00930FB6">
        <w:t xml:space="preserve">. </w:t>
      </w:r>
      <w:r w:rsidRPr="00930FB6">
        <w:rPr>
          <w:i/>
        </w:rPr>
        <w:t xml:space="preserve">Science </w:t>
      </w:r>
      <w:r w:rsidRPr="00930FB6">
        <w:t xml:space="preserve">2016, </w:t>
      </w:r>
      <w:r w:rsidRPr="00930FB6">
        <w:rPr>
          <w:b/>
        </w:rPr>
        <w:t>352</w:t>
      </w:r>
      <w:r w:rsidRPr="00930FB6">
        <w:t>(6282):189-196.</w:t>
      </w:r>
    </w:p>
    <w:p w14:paraId="79A91470" w14:textId="77777777" w:rsidR="00930FB6" w:rsidRPr="00930FB6" w:rsidRDefault="00930FB6" w:rsidP="00930FB6">
      <w:pPr>
        <w:pStyle w:val="EndNoteBibliography"/>
        <w:spacing w:after="0"/>
        <w:ind w:left="720" w:hanging="720"/>
      </w:pPr>
      <w:r w:rsidRPr="00930FB6">
        <w:t>72.</w:t>
      </w:r>
      <w:r w:rsidRPr="00930FB6">
        <w:tab/>
        <w:t xml:space="preserve">Zahn H, Steif A, Laks E, Eirew P, VanInsberghe M, Shah SP, Aparicio S, Hansen CL: </w:t>
      </w:r>
      <w:r w:rsidRPr="00930FB6">
        <w:rPr>
          <w:b/>
        </w:rPr>
        <w:t>Scalable whole-genome single-cell library preparation without preamplification</w:t>
      </w:r>
      <w:r w:rsidRPr="00930FB6">
        <w:t xml:space="preserve">. </w:t>
      </w:r>
      <w:r w:rsidRPr="00930FB6">
        <w:rPr>
          <w:i/>
        </w:rPr>
        <w:t xml:space="preserve">Nature Methods </w:t>
      </w:r>
      <w:r w:rsidRPr="00930FB6">
        <w:t xml:space="preserve">2017, </w:t>
      </w:r>
      <w:r w:rsidRPr="00930FB6">
        <w:rPr>
          <w:b/>
        </w:rPr>
        <w:t>14</w:t>
      </w:r>
      <w:r w:rsidRPr="00930FB6">
        <w:t>(2):167-173.</w:t>
      </w:r>
    </w:p>
    <w:p w14:paraId="6552843F" w14:textId="77777777" w:rsidR="00930FB6" w:rsidRPr="00930FB6" w:rsidRDefault="00930FB6" w:rsidP="00930FB6">
      <w:pPr>
        <w:pStyle w:val="EndNoteBibliography"/>
        <w:spacing w:after="0"/>
        <w:ind w:left="720" w:hanging="720"/>
      </w:pPr>
      <w:r w:rsidRPr="00930FB6">
        <w:t>73.</w:t>
      </w:r>
      <w:r w:rsidRPr="00930FB6">
        <w:tab/>
        <w:t xml:space="preserve">Ding J, Condon A, Shah SP: </w:t>
      </w:r>
      <w:r w:rsidRPr="00930FB6">
        <w:rPr>
          <w:b/>
        </w:rPr>
        <w:t>Interpretable dimensionality reduction of single cell transcriptome data with deep generative models</w:t>
      </w:r>
      <w:r w:rsidRPr="00930FB6">
        <w:t xml:space="preserve">. </w:t>
      </w:r>
      <w:r w:rsidRPr="00930FB6">
        <w:rPr>
          <w:i/>
        </w:rPr>
        <w:t xml:space="preserve">Nat Commun </w:t>
      </w:r>
      <w:r w:rsidRPr="00930FB6">
        <w:t xml:space="preserve">2018, </w:t>
      </w:r>
      <w:r w:rsidRPr="00930FB6">
        <w:rPr>
          <w:b/>
        </w:rPr>
        <w:t>9</w:t>
      </w:r>
      <w:r w:rsidRPr="00930FB6">
        <w:t>(1):2002.</w:t>
      </w:r>
    </w:p>
    <w:p w14:paraId="36AEF4EA" w14:textId="77777777" w:rsidR="00930FB6" w:rsidRPr="00930FB6" w:rsidRDefault="00930FB6" w:rsidP="00930FB6">
      <w:pPr>
        <w:pStyle w:val="EndNoteBibliography"/>
        <w:spacing w:after="0"/>
        <w:ind w:left="720" w:hanging="720"/>
      </w:pPr>
      <w:r w:rsidRPr="00930FB6">
        <w:t>74.</w:t>
      </w:r>
      <w:r w:rsidRPr="00930FB6">
        <w:tab/>
        <w:t>van der Maaten LH, G.:</w:t>
      </w:r>
      <w:r w:rsidRPr="00930FB6">
        <w:rPr>
          <w:b/>
        </w:rPr>
        <w:t xml:space="preserve"> Visualizing data using t-SNE</w:t>
      </w:r>
      <w:r w:rsidRPr="00930FB6">
        <w:t xml:space="preserve">. </w:t>
      </w:r>
      <w:r w:rsidRPr="00930FB6">
        <w:rPr>
          <w:i/>
        </w:rPr>
        <w:t xml:space="preserve">J Mach Learn </w:t>
      </w:r>
      <w:r w:rsidRPr="00930FB6">
        <w:t xml:space="preserve">2008, </w:t>
      </w:r>
      <w:r w:rsidRPr="00930FB6">
        <w:rPr>
          <w:b/>
        </w:rPr>
        <w:t>9</w:t>
      </w:r>
      <w:r w:rsidRPr="00930FB6">
        <w:t>:2579-2605.</w:t>
      </w:r>
    </w:p>
    <w:p w14:paraId="6F7B7F57" w14:textId="77777777" w:rsidR="00930FB6" w:rsidRPr="00930FB6" w:rsidRDefault="00930FB6" w:rsidP="00930FB6">
      <w:pPr>
        <w:pStyle w:val="EndNoteBibliography"/>
        <w:spacing w:after="0"/>
        <w:ind w:left="720" w:hanging="720"/>
      </w:pPr>
      <w:r w:rsidRPr="00930FB6">
        <w:t>75.</w:t>
      </w:r>
      <w:r w:rsidRPr="00930FB6">
        <w:tab/>
        <w:t xml:space="preserve">Gronbech CH, Vording MF, Timshel PN, Sonderby CK, Pers TH, Winther O: </w:t>
      </w:r>
      <w:r w:rsidRPr="00930FB6">
        <w:rPr>
          <w:b/>
        </w:rPr>
        <w:t>scVAE: variational auto-encoders for single-cell gene expression data</w:t>
      </w:r>
      <w:r w:rsidRPr="00930FB6">
        <w:t xml:space="preserve">. </w:t>
      </w:r>
      <w:r w:rsidRPr="00930FB6">
        <w:rPr>
          <w:i/>
        </w:rPr>
        <w:t xml:space="preserve">Bioinformatics </w:t>
      </w:r>
      <w:r w:rsidRPr="00930FB6">
        <w:t xml:space="preserve">2020, </w:t>
      </w:r>
      <w:r w:rsidRPr="00930FB6">
        <w:rPr>
          <w:b/>
        </w:rPr>
        <w:t>36</w:t>
      </w:r>
      <w:r w:rsidRPr="00930FB6">
        <w:t>(16):4415-4422.</w:t>
      </w:r>
    </w:p>
    <w:p w14:paraId="42DC9F1F" w14:textId="77777777" w:rsidR="00930FB6" w:rsidRPr="00930FB6" w:rsidRDefault="00930FB6" w:rsidP="00930FB6">
      <w:pPr>
        <w:pStyle w:val="EndNoteBibliography"/>
        <w:spacing w:after="0"/>
        <w:ind w:left="720" w:hanging="720"/>
      </w:pPr>
      <w:r w:rsidRPr="00930FB6">
        <w:t>76.</w:t>
      </w:r>
      <w:r w:rsidRPr="00930FB6">
        <w:tab/>
        <w:t xml:space="preserve">Wang D, Gu J: </w:t>
      </w:r>
      <w:r w:rsidRPr="00930FB6">
        <w:rPr>
          <w:b/>
        </w:rPr>
        <w:t>VASC: Dimension Reduction and Visualization of Single-cell RNA-seq Data by Deep Variational Autoencoder</w:t>
      </w:r>
      <w:r w:rsidRPr="00930FB6">
        <w:t xml:space="preserve">. </w:t>
      </w:r>
      <w:r w:rsidRPr="00930FB6">
        <w:rPr>
          <w:i/>
        </w:rPr>
        <w:t xml:space="preserve">Genomics Proteomics Bioinformatics </w:t>
      </w:r>
      <w:r w:rsidRPr="00930FB6">
        <w:t xml:space="preserve">2018, </w:t>
      </w:r>
      <w:r w:rsidRPr="00930FB6">
        <w:rPr>
          <w:b/>
        </w:rPr>
        <w:t>16</w:t>
      </w:r>
      <w:r w:rsidRPr="00930FB6">
        <w:t>(5):320-331.</w:t>
      </w:r>
    </w:p>
    <w:p w14:paraId="1D21562A" w14:textId="77777777" w:rsidR="00930FB6" w:rsidRPr="00930FB6" w:rsidRDefault="00930FB6" w:rsidP="00930FB6">
      <w:pPr>
        <w:pStyle w:val="EndNoteBibliography"/>
        <w:spacing w:after="0"/>
        <w:ind w:left="720" w:hanging="720"/>
      </w:pPr>
      <w:r w:rsidRPr="00930FB6">
        <w:t>77.</w:t>
      </w:r>
      <w:r w:rsidRPr="00930FB6">
        <w:tab/>
        <w:t xml:space="preserve">Jang E. GSaPB: </w:t>
      </w:r>
      <w:r w:rsidRPr="00930FB6">
        <w:rPr>
          <w:b/>
        </w:rPr>
        <w:t>Categorical reparameterization with gumbel-softmax</w:t>
      </w:r>
      <w:r w:rsidRPr="00930FB6">
        <w:t xml:space="preserve">. </w:t>
      </w:r>
      <w:r w:rsidRPr="00930FB6">
        <w:rPr>
          <w:i/>
        </w:rPr>
        <w:t xml:space="preserve">arXiv </w:t>
      </w:r>
      <w:r w:rsidRPr="00930FB6">
        <w:t>2016.</w:t>
      </w:r>
    </w:p>
    <w:p w14:paraId="6BFD00F8" w14:textId="77777777" w:rsidR="00930FB6" w:rsidRPr="00930FB6" w:rsidRDefault="00930FB6" w:rsidP="00930FB6">
      <w:pPr>
        <w:pStyle w:val="EndNoteBibliography"/>
        <w:spacing w:after="0"/>
        <w:ind w:left="720" w:hanging="720"/>
      </w:pPr>
      <w:r w:rsidRPr="00930FB6">
        <w:t>78.</w:t>
      </w:r>
      <w:r w:rsidRPr="00930FB6">
        <w:tab/>
        <w:t xml:space="preserve">Tian T, Wan, J., Song, Q. et al.: </w:t>
      </w:r>
      <w:r w:rsidRPr="00930FB6">
        <w:rPr>
          <w:b/>
        </w:rPr>
        <w:t>Clustering single-cell RNA-seq data with a model-based deep learning approach</w:t>
      </w:r>
      <w:r w:rsidRPr="00930FB6">
        <w:t xml:space="preserve">. </w:t>
      </w:r>
      <w:r w:rsidRPr="00930FB6">
        <w:rPr>
          <w:i/>
        </w:rPr>
        <w:t xml:space="preserve">Nat Mach Intell </w:t>
      </w:r>
      <w:r w:rsidRPr="00930FB6">
        <w:t xml:space="preserve">2019, </w:t>
      </w:r>
      <w:r w:rsidRPr="00930FB6">
        <w:rPr>
          <w:b/>
        </w:rPr>
        <w:t>1</w:t>
      </w:r>
      <w:r w:rsidRPr="00930FB6">
        <w:t>.</w:t>
      </w:r>
    </w:p>
    <w:p w14:paraId="5108F7E5" w14:textId="77777777" w:rsidR="00930FB6" w:rsidRPr="00930FB6" w:rsidRDefault="00930FB6" w:rsidP="00930FB6">
      <w:pPr>
        <w:pStyle w:val="EndNoteBibliography"/>
        <w:spacing w:after="0"/>
        <w:ind w:left="720" w:hanging="720"/>
      </w:pPr>
      <w:r w:rsidRPr="00930FB6">
        <w:t>79.</w:t>
      </w:r>
      <w:r w:rsidRPr="00930FB6">
        <w:tab/>
        <w:t>Regev A, Teichmann SA, Lander ES, Amit I, Benoist C, Birney E, Bodenmiller B, Campbell P, Carninci P, Clatworthy M</w:t>
      </w:r>
      <w:r w:rsidRPr="00930FB6">
        <w:rPr>
          <w:i/>
        </w:rPr>
        <w:t xml:space="preserve"> et al</w:t>
      </w:r>
      <w:r w:rsidRPr="00930FB6">
        <w:t xml:space="preserve">: </w:t>
      </w:r>
      <w:r w:rsidRPr="00930FB6">
        <w:rPr>
          <w:b/>
        </w:rPr>
        <w:t>The Human Cell Atlas</w:t>
      </w:r>
      <w:r w:rsidRPr="00930FB6">
        <w:t xml:space="preserve">. </w:t>
      </w:r>
      <w:r w:rsidRPr="00930FB6">
        <w:rPr>
          <w:i/>
        </w:rPr>
        <w:t xml:space="preserve">Elife </w:t>
      </w:r>
      <w:r w:rsidRPr="00930FB6">
        <w:t xml:space="preserve">2017, </w:t>
      </w:r>
      <w:r w:rsidRPr="00930FB6">
        <w:rPr>
          <w:b/>
        </w:rPr>
        <w:t>6</w:t>
      </w:r>
      <w:r w:rsidRPr="00930FB6">
        <w:t>.</w:t>
      </w:r>
    </w:p>
    <w:p w14:paraId="4304C867" w14:textId="77777777" w:rsidR="00930FB6" w:rsidRPr="00930FB6" w:rsidRDefault="00930FB6" w:rsidP="00930FB6">
      <w:pPr>
        <w:pStyle w:val="EndNoteBibliography"/>
        <w:spacing w:after="0"/>
        <w:ind w:left="720" w:hanging="720"/>
      </w:pPr>
      <w:r w:rsidRPr="00930FB6">
        <w:t>80.</w:t>
      </w:r>
      <w:r w:rsidRPr="00930FB6">
        <w:tab/>
        <w:t xml:space="preserve">Xie J, Girshick R, Farhadi A: </w:t>
      </w:r>
      <w:r w:rsidRPr="00930FB6">
        <w:rPr>
          <w:b/>
        </w:rPr>
        <w:t>Unsupervised deep embedding for clustering analysis</w:t>
      </w:r>
      <w:r w:rsidRPr="00930FB6">
        <w:t xml:space="preserve">. In: </w:t>
      </w:r>
      <w:r w:rsidRPr="00930FB6">
        <w:rPr>
          <w:i/>
        </w:rPr>
        <w:t>International conference on machine learning: 2016</w:t>
      </w:r>
      <w:r w:rsidRPr="00930FB6">
        <w:t>: PMLR; 2016: 478-487.</w:t>
      </w:r>
    </w:p>
    <w:p w14:paraId="05F83E84" w14:textId="77777777" w:rsidR="00930FB6" w:rsidRPr="00930FB6" w:rsidRDefault="00930FB6" w:rsidP="00930FB6">
      <w:pPr>
        <w:pStyle w:val="EndNoteBibliography"/>
        <w:spacing w:after="0"/>
        <w:ind w:left="720" w:hanging="720"/>
      </w:pPr>
      <w:r w:rsidRPr="00930FB6">
        <w:t>81.</w:t>
      </w:r>
      <w:r w:rsidRPr="00930FB6">
        <w:tab/>
        <w:t>La Manno G, Gyllborg D, Codeluppi S, Nishimura K, Salto C, Zeisel A, Borm LE, Stott SRW, Toledo EM, Villaescusa JC</w:t>
      </w:r>
      <w:r w:rsidRPr="00930FB6">
        <w:rPr>
          <w:i/>
        </w:rPr>
        <w:t xml:space="preserve"> et al</w:t>
      </w:r>
      <w:r w:rsidRPr="00930FB6">
        <w:t xml:space="preserve">: </w:t>
      </w:r>
      <w:r w:rsidRPr="00930FB6">
        <w:rPr>
          <w:b/>
        </w:rPr>
        <w:t>Molecular Diversity of Midbrain Development in Mouse, Human, and Stem Cells</w:t>
      </w:r>
      <w:r w:rsidRPr="00930FB6">
        <w:t xml:space="preserve">. </w:t>
      </w:r>
      <w:r w:rsidRPr="00930FB6">
        <w:rPr>
          <w:i/>
        </w:rPr>
        <w:t xml:space="preserve">Cell </w:t>
      </w:r>
      <w:r w:rsidRPr="00930FB6">
        <w:t xml:space="preserve">2016, </w:t>
      </w:r>
      <w:r w:rsidRPr="00930FB6">
        <w:rPr>
          <w:b/>
        </w:rPr>
        <w:t>167</w:t>
      </w:r>
      <w:r w:rsidRPr="00930FB6">
        <w:t>(2):566-580 e519.</w:t>
      </w:r>
    </w:p>
    <w:p w14:paraId="6F8DBF63" w14:textId="77777777" w:rsidR="00930FB6" w:rsidRPr="00930FB6" w:rsidRDefault="00930FB6" w:rsidP="00930FB6">
      <w:pPr>
        <w:pStyle w:val="EndNoteBibliography"/>
        <w:spacing w:after="0"/>
        <w:ind w:left="720" w:hanging="720"/>
      </w:pPr>
      <w:r w:rsidRPr="00930FB6">
        <w:t>82.</w:t>
      </w:r>
      <w:r w:rsidRPr="00930FB6">
        <w:tab/>
        <w:t xml:space="preserve">Marouf M, Machart P, Bansal V, Kilian C, Magruder DS, Krebs CF, Bonn S: </w:t>
      </w:r>
      <w:r w:rsidRPr="00930FB6">
        <w:rPr>
          <w:b/>
        </w:rPr>
        <w:t>Realistic in silico generation and augmentation of single-cell RNA-seq data using generative adversarial networks</w:t>
      </w:r>
      <w:r w:rsidRPr="00930FB6">
        <w:t xml:space="preserve">. </w:t>
      </w:r>
      <w:r w:rsidRPr="00930FB6">
        <w:rPr>
          <w:i/>
        </w:rPr>
        <w:t xml:space="preserve">Nat Commun </w:t>
      </w:r>
      <w:r w:rsidRPr="00930FB6">
        <w:t xml:space="preserve">2020, </w:t>
      </w:r>
      <w:r w:rsidRPr="00930FB6">
        <w:rPr>
          <w:b/>
        </w:rPr>
        <w:t>11</w:t>
      </w:r>
      <w:r w:rsidRPr="00930FB6">
        <w:t>(1):166.</w:t>
      </w:r>
    </w:p>
    <w:p w14:paraId="07DE3D20" w14:textId="77777777" w:rsidR="00930FB6" w:rsidRPr="00930FB6" w:rsidRDefault="00930FB6" w:rsidP="00930FB6">
      <w:pPr>
        <w:pStyle w:val="EndNoteBibliography"/>
        <w:spacing w:after="0"/>
        <w:ind w:left="720" w:hanging="720"/>
      </w:pPr>
      <w:r w:rsidRPr="00930FB6">
        <w:t>83.</w:t>
      </w:r>
      <w:r w:rsidRPr="00930FB6">
        <w:tab/>
        <w:t xml:space="preserve">Miyato TaK, M: </w:t>
      </w:r>
      <w:r w:rsidRPr="00930FB6">
        <w:rPr>
          <w:b/>
        </w:rPr>
        <w:t>cGANs with projection discriminator</w:t>
      </w:r>
      <w:r w:rsidRPr="00930FB6">
        <w:t xml:space="preserve">. </w:t>
      </w:r>
      <w:r w:rsidRPr="00930FB6">
        <w:rPr>
          <w:i/>
        </w:rPr>
        <w:t xml:space="preserve">Preprint </w:t>
      </w:r>
      <w:r w:rsidRPr="00930FB6">
        <w:t>2018.</w:t>
      </w:r>
    </w:p>
    <w:p w14:paraId="05721F62" w14:textId="77777777" w:rsidR="00930FB6" w:rsidRPr="00930FB6" w:rsidRDefault="00930FB6" w:rsidP="00930FB6">
      <w:pPr>
        <w:pStyle w:val="EndNoteBibliography"/>
        <w:spacing w:after="0"/>
        <w:ind w:left="720" w:hanging="720"/>
      </w:pPr>
      <w:r w:rsidRPr="00930FB6">
        <w:lastRenderedPageBreak/>
        <w:t>84.</w:t>
      </w:r>
      <w:r w:rsidRPr="00930FB6">
        <w:tab/>
        <w:t>Aibar S, Gonzalez-Blas CB, Moerman T, Huynh-Thu VA, Imrichova H, Hulselmans G, Rambow F, Marine JC, Geurts P, Aerts J</w:t>
      </w:r>
      <w:r w:rsidRPr="00930FB6">
        <w:rPr>
          <w:i/>
        </w:rPr>
        <w:t xml:space="preserve"> et al</w:t>
      </w:r>
      <w:r w:rsidRPr="00930FB6">
        <w:t xml:space="preserve">: </w:t>
      </w:r>
      <w:r w:rsidRPr="00930FB6">
        <w:rPr>
          <w:b/>
        </w:rPr>
        <w:t>SCENIC: single-cell regulatory network inference and clustering</w:t>
      </w:r>
      <w:r w:rsidRPr="00930FB6">
        <w:t xml:space="preserve">. </w:t>
      </w:r>
      <w:r w:rsidRPr="00930FB6">
        <w:rPr>
          <w:i/>
        </w:rPr>
        <w:t xml:space="preserve">Nat Methods </w:t>
      </w:r>
      <w:r w:rsidRPr="00930FB6">
        <w:t xml:space="preserve">2017, </w:t>
      </w:r>
      <w:r w:rsidRPr="00930FB6">
        <w:rPr>
          <w:b/>
        </w:rPr>
        <w:t>14</w:t>
      </w:r>
      <w:r w:rsidRPr="00930FB6">
        <w:t>(11):1083-1086.</w:t>
      </w:r>
    </w:p>
    <w:p w14:paraId="2D0CC09F" w14:textId="77777777" w:rsidR="00930FB6" w:rsidRPr="00930FB6" w:rsidRDefault="00930FB6" w:rsidP="00930FB6">
      <w:pPr>
        <w:pStyle w:val="EndNoteBibliography"/>
        <w:spacing w:after="0"/>
        <w:ind w:left="720" w:hanging="720"/>
      </w:pPr>
      <w:r w:rsidRPr="00930FB6">
        <w:t>85.</w:t>
      </w:r>
      <w:r w:rsidRPr="00930FB6">
        <w:tab/>
        <w:t xml:space="preserve">Zappia L, Phipson B, Oshlack A: </w:t>
      </w:r>
      <w:r w:rsidRPr="00930FB6">
        <w:rPr>
          <w:b/>
        </w:rPr>
        <w:t>Splatter: simulation of single-cell RNA sequencing data</w:t>
      </w:r>
      <w:r w:rsidRPr="00930FB6">
        <w:t xml:space="preserve">. </w:t>
      </w:r>
      <w:r w:rsidRPr="00930FB6">
        <w:rPr>
          <w:i/>
        </w:rPr>
        <w:t xml:space="preserve">Genome Biol </w:t>
      </w:r>
      <w:r w:rsidRPr="00930FB6">
        <w:t xml:space="preserve">2017, </w:t>
      </w:r>
      <w:r w:rsidRPr="00930FB6">
        <w:rPr>
          <w:b/>
        </w:rPr>
        <w:t>18</w:t>
      </w:r>
      <w:r w:rsidRPr="00930FB6">
        <w:t>(1):174.</w:t>
      </w:r>
    </w:p>
    <w:p w14:paraId="284D013B" w14:textId="77777777" w:rsidR="00930FB6" w:rsidRPr="00930FB6" w:rsidRDefault="00930FB6" w:rsidP="00930FB6">
      <w:pPr>
        <w:pStyle w:val="EndNoteBibliography"/>
        <w:spacing w:after="0"/>
        <w:ind w:left="720" w:hanging="720"/>
      </w:pPr>
      <w:r w:rsidRPr="00930FB6">
        <w:t>86.</w:t>
      </w:r>
      <w:r w:rsidRPr="00930FB6">
        <w:tab/>
        <w:t xml:space="preserve">Lindenbaum O, Stanley, J. S., Wolf, G. and Krishnaswamy, S. : </w:t>
      </w:r>
      <w:r w:rsidRPr="00930FB6">
        <w:rPr>
          <w:b/>
        </w:rPr>
        <w:t>Geometry-based data generation</w:t>
      </w:r>
      <w:r w:rsidRPr="00930FB6">
        <w:t xml:space="preserve">. </w:t>
      </w:r>
      <w:r w:rsidRPr="00930FB6">
        <w:rPr>
          <w:i/>
        </w:rPr>
        <w:t xml:space="preserve">Advances in Neural Information Processing Systems </w:t>
      </w:r>
      <w:r w:rsidRPr="00930FB6">
        <w:t>2018.</w:t>
      </w:r>
    </w:p>
    <w:p w14:paraId="65497DEE" w14:textId="77777777" w:rsidR="00930FB6" w:rsidRPr="00930FB6" w:rsidRDefault="00930FB6" w:rsidP="00930FB6">
      <w:pPr>
        <w:pStyle w:val="EndNoteBibliography"/>
        <w:spacing w:after="0"/>
        <w:ind w:left="720" w:hanging="720"/>
      </w:pPr>
      <w:r w:rsidRPr="00930FB6">
        <w:t>87.</w:t>
      </w:r>
      <w:r w:rsidRPr="00930FB6">
        <w:tab/>
        <w:t xml:space="preserve">Svensson V, Gayoso A, Yosef N, Pachter L: </w:t>
      </w:r>
      <w:r w:rsidRPr="00930FB6">
        <w:rPr>
          <w:b/>
        </w:rPr>
        <w:t>Interpretable factor models of single-cell RNA-seq via variational autoencoders</w:t>
      </w:r>
      <w:r w:rsidRPr="00930FB6">
        <w:t xml:space="preserve">. </w:t>
      </w:r>
      <w:r w:rsidRPr="00930FB6">
        <w:rPr>
          <w:i/>
        </w:rPr>
        <w:t xml:space="preserve">Bioinformatics </w:t>
      </w:r>
      <w:r w:rsidRPr="00930FB6">
        <w:t xml:space="preserve">2020, </w:t>
      </w:r>
      <w:r w:rsidRPr="00930FB6">
        <w:rPr>
          <w:b/>
        </w:rPr>
        <w:t>36</w:t>
      </w:r>
      <w:r w:rsidRPr="00930FB6">
        <w:t>(11):3418-3421.</w:t>
      </w:r>
    </w:p>
    <w:p w14:paraId="648198FF" w14:textId="77777777" w:rsidR="00930FB6" w:rsidRPr="00930FB6" w:rsidRDefault="00930FB6" w:rsidP="00930FB6">
      <w:pPr>
        <w:pStyle w:val="EndNoteBibliography"/>
        <w:spacing w:after="0"/>
        <w:ind w:left="720" w:hanging="720"/>
      </w:pPr>
      <w:r w:rsidRPr="00930FB6">
        <w:t>88.</w:t>
      </w:r>
      <w:r w:rsidRPr="00930FB6">
        <w:tab/>
        <w:t>Levine JH, Simonds EF, Bendall SC, Davis KL, Amir el AD, Tadmor MD, Litvin O, Fienberg HG, Jager A, Zunder ER</w:t>
      </w:r>
      <w:r w:rsidRPr="00930FB6">
        <w:rPr>
          <w:i/>
        </w:rPr>
        <w:t xml:space="preserve"> et al</w:t>
      </w:r>
      <w:r w:rsidRPr="00930FB6">
        <w:t xml:space="preserve">: </w:t>
      </w:r>
      <w:r w:rsidRPr="00930FB6">
        <w:rPr>
          <w:b/>
        </w:rPr>
        <w:t>Data-Driven Phenotypic Dissection of AML Reveals Progenitor-like Cells that Correlate with Prognosis</w:t>
      </w:r>
      <w:r w:rsidRPr="00930FB6">
        <w:t xml:space="preserve">. </w:t>
      </w:r>
      <w:r w:rsidRPr="00930FB6">
        <w:rPr>
          <w:i/>
        </w:rPr>
        <w:t xml:space="preserve">Cell </w:t>
      </w:r>
      <w:r w:rsidRPr="00930FB6">
        <w:t xml:space="preserve">2015, </w:t>
      </w:r>
      <w:r w:rsidRPr="00930FB6">
        <w:rPr>
          <w:b/>
        </w:rPr>
        <w:t>162</w:t>
      </w:r>
      <w:r w:rsidRPr="00930FB6">
        <w:t>(1):184-197.</w:t>
      </w:r>
    </w:p>
    <w:p w14:paraId="7BF041E9" w14:textId="77777777" w:rsidR="00930FB6" w:rsidRPr="00930FB6" w:rsidRDefault="00930FB6" w:rsidP="00930FB6">
      <w:pPr>
        <w:pStyle w:val="EndNoteBibliography"/>
        <w:spacing w:after="0"/>
        <w:ind w:left="720" w:hanging="720"/>
      </w:pPr>
      <w:r w:rsidRPr="00930FB6">
        <w:t>89.</w:t>
      </w:r>
      <w:r w:rsidRPr="00930FB6">
        <w:tab/>
        <w:t xml:space="preserve">Qiu X, Mao Q, Tang Y, Wang L, Chawla R, Pliner HA, Trapnell C: </w:t>
      </w:r>
      <w:r w:rsidRPr="00930FB6">
        <w:rPr>
          <w:b/>
        </w:rPr>
        <w:t>Reversed graph embedding resolves complex single-cell trajectories</w:t>
      </w:r>
      <w:r w:rsidRPr="00930FB6">
        <w:t xml:space="preserve">. </w:t>
      </w:r>
      <w:r w:rsidRPr="00930FB6">
        <w:rPr>
          <w:i/>
        </w:rPr>
        <w:t xml:space="preserve">Nat Methods </w:t>
      </w:r>
      <w:r w:rsidRPr="00930FB6">
        <w:t xml:space="preserve">2017, </w:t>
      </w:r>
      <w:r w:rsidRPr="00930FB6">
        <w:rPr>
          <w:b/>
        </w:rPr>
        <w:t>14</w:t>
      </w:r>
      <w:r w:rsidRPr="00930FB6">
        <w:t>(10):979-982.</w:t>
      </w:r>
    </w:p>
    <w:p w14:paraId="442881A7" w14:textId="77777777" w:rsidR="00930FB6" w:rsidRPr="00930FB6" w:rsidRDefault="00930FB6" w:rsidP="00930FB6">
      <w:pPr>
        <w:pStyle w:val="EndNoteBibliography"/>
        <w:spacing w:after="0"/>
        <w:ind w:left="720" w:hanging="720"/>
      </w:pPr>
      <w:r w:rsidRPr="00930FB6">
        <w:t>90.</w:t>
      </w:r>
      <w:r w:rsidRPr="00930FB6">
        <w:tab/>
        <w:t xml:space="preserve">McInnes L, Healy, J. &amp; Melville, J.: </w:t>
      </w:r>
      <w:r w:rsidRPr="00930FB6">
        <w:rPr>
          <w:b/>
        </w:rPr>
        <w:t>Umap: uniform manifold approximation and projection for dimension reduction</w:t>
      </w:r>
      <w:r w:rsidRPr="00930FB6">
        <w:t xml:space="preserve">. </w:t>
      </w:r>
      <w:r w:rsidRPr="00930FB6">
        <w:rPr>
          <w:i/>
        </w:rPr>
        <w:t xml:space="preserve">ArXiv </w:t>
      </w:r>
      <w:r w:rsidRPr="00930FB6">
        <w:t>2018.</w:t>
      </w:r>
    </w:p>
    <w:p w14:paraId="2C34328D" w14:textId="77777777" w:rsidR="00930FB6" w:rsidRPr="00930FB6" w:rsidRDefault="00930FB6" w:rsidP="00930FB6">
      <w:pPr>
        <w:pStyle w:val="EndNoteBibliography"/>
        <w:spacing w:after="0"/>
        <w:ind w:left="720" w:hanging="720"/>
      </w:pPr>
      <w:r w:rsidRPr="00930FB6">
        <w:t>91.</w:t>
      </w:r>
      <w:r w:rsidRPr="00930FB6">
        <w:tab/>
        <w:t>Moon KRea:</w:t>
      </w:r>
      <w:r w:rsidRPr="00930FB6">
        <w:rPr>
          <w:b/>
        </w:rPr>
        <w:t xml:space="preserve"> PHATE: a dimensionality reduction method for visualizing trajectory structures in high-dimensional biological data</w:t>
      </w:r>
      <w:r w:rsidRPr="00930FB6">
        <w:t xml:space="preserve">. </w:t>
      </w:r>
      <w:r w:rsidRPr="00930FB6">
        <w:rPr>
          <w:i/>
        </w:rPr>
        <w:t xml:space="preserve">bioRxiv </w:t>
      </w:r>
      <w:r w:rsidRPr="00930FB6">
        <w:t>2017.</w:t>
      </w:r>
    </w:p>
    <w:p w14:paraId="11AD846F" w14:textId="77777777" w:rsidR="00930FB6" w:rsidRPr="00930FB6" w:rsidRDefault="00930FB6" w:rsidP="00930FB6">
      <w:pPr>
        <w:pStyle w:val="EndNoteBibliography"/>
        <w:spacing w:after="0"/>
        <w:ind w:left="720" w:hanging="720"/>
      </w:pPr>
      <w:r w:rsidRPr="00930FB6">
        <w:t>92.</w:t>
      </w:r>
      <w:r w:rsidRPr="00930FB6">
        <w:tab/>
        <w:t xml:space="preserve">Deng Y, Bao F, Dai Q, Wu LF, Altschuler SJ: </w:t>
      </w:r>
      <w:r w:rsidRPr="00930FB6">
        <w:rPr>
          <w:b/>
        </w:rPr>
        <w:t>Scalable analysis of cell-type composition from single-cell transcriptomics using deep recurrent learning</w:t>
      </w:r>
      <w:r w:rsidRPr="00930FB6">
        <w:t xml:space="preserve">. </w:t>
      </w:r>
      <w:r w:rsidRPr="00930FB6">
        <w:rPr>
          <w:i/>
        </w:rPr>
        <w:t xml:space="preserve">Nat Methods </w:t>
      </w:r>
      <w:r w:rsidRPr="00930FB6">
        <w:t xml:space="preserve">2019, </w:t>
      </w:r>
      <w:r w:rsidRPr="00930FB6">
        <w:rPr>
          <w:b/>
        </w:rPr>
        <w:t>16</w:t>
      </w:r>
      <w:r w:rsidRPr="00930FB6">
        <w:t>(4):311-314.</w:t>
      </w:r>
    </w:p>
    <w:p w14:paraId="49B45187" w14:textId="77777777" w:rsidR="00930FB6" w:rsidRPr="00930FB6" w:rsidRDefault="00930FB6" w:rsidP="00930FB6">
      <w:pPr>
        <w:pStyle w:val="EndNoteBibliography"/>
        <w:spacing w:after="0"/>
        <w:ind w:left="720" w:hanging="720"/>
      </w:pPr>
      <w:r w:rsidRPr="00930FB6">
        <w:t>93.</w:t>
      </w:r>
      <w:r w:rsidRPr="00930FB6">
        <w:tab/>
        <w:t xml:space="preserve">Bernstein NJ, Fong NL, Lam I, Roy MA, Hendrickson DG, Kelley DR: </w:t>
      </w:r>
      <w:r w:rsidRPr="00930FB6">
        <w:rPr>
          <w:b/>
        </w:rPr>
        <w:t>Solo: Doublet Identification in Single-Cell RNA-Seq via Semi-Supervised Deep Learning</w:t>
      </w:r>
      <w:r w:rsidRPr="00930FB6">
        <w:t xml:space="preserve">. </w:t>
      </w:r>
      <w:r w:rsidRPr="00930FB6">
        <w:rPr>
          <w:i/>
        </w:rPr>
        <w:t xml:space="preserve">Cell Syst </w:t>
      </w:r>
      <w:r w:rsidRPr="00930FB6">
        <w:t xml:space="preserve">2020, </w:t>
      </w:r>
      <w:r w:rsidRPr="00930FB6">
        <w:rPr>
          <w:b/>
        </w:rPr>
        <w:t>11</w:t>
      </w:r>
      <w:r w:rsidRPr="00930FB6">
        <w:t>(1):95-101 e105.</w:t>
      </w:r>
    </w:p>
    <w:p w14:paraId="5960B18F" w14:textId="77777777" w:rsidR="00930FB6" w:rsidRPr="00930FB6" w:rsidRDefault="00930FB6" w:rsidP="00930FB6">
      <w:pPr>
        <w:pStyle w:val="EndNoteBibliography"/>
        <w:spacing w:after="0"/>
        <w:ind w:left="720" w:hanging="720"/>
      </w:pPr>
      <w:r w:rsidRPr="00930FB6">
        <w:t>94.</w:t>
      </w:r>
      <w:r w:rsidRPr="00930FB6">
        <w:tab/>
        <w:t xml:space="preserve">Wolock SL, Lopez R, Klein AM: </w:t>
      </w:r>
      <w:r w:rsidRPr="00930FB6">
        <w:rPr>
          <w:b/>
        </w:rPr>
        <w:t>Scrublet: Computational Identification of Cell Doublets in Single-Cell Transcriptomic Data</w:t>
      </w:r>
      <w:r w:rsidRPr="00930FB6">
        <w:t xml:space="preserve">. </w:t>
      </w:r>
      <w:r w:rsidRPr="00930FB6">
        <w:rPr>
          <w:i/>
        </w:rPr>
        <w:t xml:space="preserve">Cell Syst </w:t>
      </w:r>
      <w:r w:rsidRPr="00930FB6">
        <w:t xml:space="preserve">2019, </w:t>
      </w:r>
      <w:r w:rsidRPr="00930FB6">
        <w:rPr>
          <w:b/>
        </w:rPr>
        <w:t>8</w:t>
      </w:r>
      <w:r w:rsidRPr="00930FB6">
        <w:t>(4):281-291 e289.</w:t>
      </w:r>
    </w:p>
    <w:p w14:paraId="6AD82DC3" w14:textId="77777777" w:rsidR="00930FB6" w:rsidRPr="00930FB6" w:rsidRDefault="00930FB6" w:rsidP="00930FB6">
      <w:pPr>
        <w:pStyle w:val="EndNoteBibliography"/>
        <w:spacing w:after="0"/>
        <w:ind w:left="720" w:hanging="720"/>
      </w:pPr>
      <w:r w:rsidRPr="00930FB6">
        <w:t>95.</w:t>
      </w:r>
      <w:r w:rsidRPr="00930FB6">
        <w:tab/>
        <w:t xml:space="preserve">McGinnis CS, Murrow LM, Gartner ZJ: </w:t>
      </w:r>
      <w:r w:rsidRPr="00930FB6">
        <w:rPr>
          <w:b/>
        </w:rPr>
        <w:t>DoubletFinder: Doublet Detection in Single-Cell RNA Sequencing Data Using Artificial Nearest Neighbors</w:t>
      </w:r>
      <w:r w:rsidRPr="00930FB6">
        <w:t xml:space="preserve">. </w:t>
      </w:r>
      <w:r w:rsidRPr="00930FB6">
        <w:rPr>
          <w:i/>
        </w:rPr>
        <w:t xml:space="preserve">Cell Syst </w:t>
      </w:r>
      <w:r w:rsidRPr="00930FB6">
        <w:t xml:space="preserve">2019, </w:t>
      </w:r>
      <w:r w:rsidRPr="00930FB6">
        <w:rPr>
          <w:b/>
        </w:rPr>
        <w:t>8</w:t>
      </w:r>
      <w:r w:rsidRPr="00930FB6">
        <w:t>(4):329-337 e324.</w:t>
      </w:r>
    </w:p>
    <w:p w14:paraId="4993D293" w14:textId="77777777" w:rsidR="00930FB6" w:rsidRPr="00930FB6" w:rsidRDefault="00930FB6" w:rsidP="00930FB6">
      <w:pPr>
        <w:pStyle w:val="EndNoteBibliography"/>
        <w:spacing w:after="0"/>
        <w:ind w:left="720" w:hanging="720"/>
      </w:pPr>
      <w:r w:rsidRPr="00930FB6">
        <w:t>96.</w:t>
      </w:r>
      <w:r w:rsidRPr="00930FB6">
        <w:tab/>
        <w:t xml:space="preserve">Torroja C, Sanchez-Cabo F: </w:t>
      </w:r>
      <w:r w:rsidRPr="00930FB6">
        <w:rPr>
          <w:b/>
        </w:rPr>
        <w:t>Digitaldlsorter: Deep-Learning on scRNA-Seq to Deconvolute Gene Expression Data</w:t>
      </w:r>
      <w:r w:rsidRPr="00930FB6">
        <w:t xml:space="preserve">. </w:t>
      </w:r>
      <w:r w:rsidRPr="00930FB6">
        <w:rPr>
          <w:i/>
        </w:rPr>
        <w:t xml:space="preserve">Front Genet </w:t>
      </w:r>
      <w:r w:rsidRPr="00930FB6">
        <w:t xml:space="preserve">2019, </w:t>
      </w:r>
      <w:r w:rsidRPr="00930FB6">
        <w:rPr>
          <w:b/>
        </w:rPr>
        <w:t>10</w:t>
      </w:r>
      <w:r w:rsidRPr="00930FB6">
        <w:t>:978.</w:t>
      </w:r>
    </w:p>
    <w:p w14:paraId="01FBE546" w14:textId="77777777" w:rsidR="00930FB6" w:rsidRPr="00930FB6" w:rsidRDefault="00930FB6" w:rsidP="00930FB6">
      <w:pPr>
        <w:pStyle w:val="EndNoteBibliography"/>
        <w:spacing w:after="0"/>
        <w:ind w:left="720" w:hanging="720"/>
      </w:pPr>
      <w:r w:rsidRPr="00930FB6">
        <w:t>97.</w:t>
      </w:r>
      <w:r w:rsidRPr="00930FB6">
        <w:tab/>
        <w:t>Chung W, Eum HH, Lee HO, Lee KM, Lee HB, Kim KT, Ryu HS, Kim S, Lee JE, Park YH</w:t>
      </w:r>
      <w:r w:rsidRPr="00930FB6">
        <w:rPr>
          <w:i/>
        </w:rPr>
        <w:t xml:space="preserve"> et al</w:t>
      </w:r>
      <w:r w:rsidRPr="00930FB6">
        <w:t xml:space="preserve">: </w:t>
      </w:r>
      <w:r w:rsidRPr="00930FB6">
        <w:rPr>
          <w:b/>
        </w:rPr>
        <w:t>Single-cell RNA-seq enables comprehensive tumour and immune cell profiling in primary breast cancer</w:t>
      </w:r>
      <w:r w:rsidRPr="00930FB6">
        <w:t xml:space="preserve">. </w:t>
      </w:r>
      <w:r w:rsidRPr="00930FB6">
        <w:rPr>
          <w:i/>
        </w:rPr>
        <w:t xml:space="preserve">Nat Commun </w:t>
      </w:r>
      <w:r w:rsidRPr="00930FB6">
        <w:t xml:space="preserve">2017, </w:t>
      </w:r>
      <w:r w:rsidRPr="00930FB6">
        <w:rPr>
          <w:b/>
        </w:rPr>
        <w:t>8</w:t>
      </w:r>
      <w:r w:rsidRPr="00930FB6">
        <w:t>:15081.</w:t>
      </w:r>
    </w:p>
    <w:p w14:paraId="0063C2E5" w14:textId="77777777" w:rsidR="00930FB6" w:rsidRPr="00930FB6" w:rsidRDefault="00930FB6" w:rsidP="00930FB6">
      <w:pPr>
        <w:pStyle w:val="EndNoteBibliography"/>
        <w:spacing w:after="0"/>
        <w:ind w:left="720" w:hanging="720"/>
      </w:pPr>
      <w:r w:rsidRPr="00930FB6">
        <w:t>98.</w:t>
      </w:r>
      <w:r w:rsidRPr="00930FB6">
        <w:tab/>
        <w:t>Li H, Courtois ET, Sengupta D, Tan Y, Chen KH, Goh JJL, Kong SL, Chua C, Hon LK, Tan WS</w:t>
      </w:r>
      <w:r w:rsidRPr="00930FB6">
        <w:rPr>
          <w:i/>
        </w:rPr>
        <w:t xml:space="preserve"> et al</w:t>
      </w:r>
      <w:r w:rsidRPr="00930FB6">
        <w:t xml:space="preserve">: </w:t>
      </w:r>
      <w:r w:rsidRPr="00930FB6">
        <w:rPr>
          <w:b/>
        </w:rPr>
        <w:t>Reference component analysis of single-cell transcriptomes elucidates cellular heterogeneity in human colorectal tumors</w:t>
      </w:r>
      <w:r w:rsidRPr="00930FB6">
        <w:t xml:space="preserve">. </w:t>
      </w:r>
      <w:r w:rsidRPr="00930FB6">
        <w:rPr>
          <w:i/>
        </w:rPr>
        <w:t xml:space="preserve">Nat Genet </w:t>
      </w:r>
      <w:r w:rsidRPr="00930FB6">
        <w:t xml:space="preserve">2017, </w:t>
      </w:r>
      <w:r w:rsidRPr="00930FB6">
        <w:rPr>
          <w:b/>
        </w:rPr>
        <w:t>49</w:t>
      </w:r>
      <w:r w:rsidRPr="00930FB6">
        <w:t>(5):708-718.</w:t>
      </w:r>
    </w:p>
    <w:p w14:paraId="19D1C3FF" w14:textId="77777777" w:rsidR="00930FB6" w:rsidRPr="00930FB6" w:rsidRDefault="00930FB6" w:rsidP="00930FB6">
      <w:pPr>
        <w:pStyle w:val="EndNoteBibliography"/>
        <w:spacing w:after="0"/>
        <w:ind w:left="720" w:hanging="720"/>
      </w:pPr>
      <w:r w:rsidRPr="00930FB6">
        <w:t>99.</w:t>
      </w:r>
      <w:r w:rsidRPr="00930FB6">
        <w:tab/>
        <w:t xml:space="preserve">Aran D, Hu Z, Butte AJ: </w:t>
      </w:r>
      <w:r w:rsidRPr="00930FB6">
        <w:rPr>
          <w:b/>
        </w:rPr>
        <w:t>xCell: digitally portraying the tissue cellular heterogeneity landscape</w:t>
      </w:r>
      <w:r w:rsidRPr="00930FB6">
        <w:t xml:space="preserve">. </w:t>
      </w:r>
      <w:r w:rsidRPr="00930FB6">
        <w:rPr>
          <w:i/>
        </w:rPr>
        <w:t xml:space="preserve">Genome Biol </w:t>
      </w:r>
      <w:r w:rsidRPr="00930FB6">
        <w:t xml:space="preserve">2017, </w:t>
      </w:r>
      <w:r w:rsidRPr="00930FB6">
        <w:rPr>
          <w:b/>
        </w:rPr>
        <w:t>18</w:t>
      </w:r>
      <w:r w:rsidRPr="00930FB6">
        <w:t>(1):220.</w:t>
      </w:r>
    </w:p>
    <w:p w14:paraId="3034F18A" w14:textId="77777777" w:rsidR="00930FB6" w:rsidRPr="00930FB6" w:rsidRDefault="00930FB6" w:rsidP="00930FB6">
      <w:pPr>
        <w:pStyle w:val="EndNoteBibliography"/>
        <w:spacing w:after="0"/>
        <w:ind w:left="720" w:hanging="720"/>
      </w:pPr>
      <w:r w:rsidRPr="00930FB6">
        <w:t>100.</w:t>
      </w:r>
      <w:r w:rsidRPr="00930FB6">
        <w:tab/>
        <w:t>Yoshihara K, Shahmoradgoli M, Martinez E, Vegesna R, Kim H, Torres-Garcia W, Trevino V, Shen H, Laird PW, Levine DA</w:t>
      </w:r>
      <w:r w:rsidRPr="00930FB6">
        <w:rPr>
          <w:i/>
        </w:rPr>
        <w:t xml:space="preserve"> et al</w:t>
      </w:r>
      <w:r w:rsidRPr="00930FB6">
        <w:t xml:space="preserve">: </w:t>
      </w:r>
      <w:r w:rsidRPr="00930FB6">
        <w:rPr>
          <w:b/>
        </w:rPr>
        <w:t>Inferring tumour purity and stromal and immune cell admixture from expression data</w:t>
      </w:r>
      <w:r w:rsidRPr="00930FB6">
        <w:t xml:space="preserve">. </w:t>
      </w:r>
      <w:r w:rsidRPr="00930FB6">
        <w:rPr>
          <w:i/>
        </w:rPr>
        <w:t xml:space="preserve">Nat Commun </w:t>
      </w:r>
      <w:r w:rsidRPr="00930FB6">
        <w:t xml:space="preserve">2013, </w:t>
      </w:r>
      <w:r w:rsidRPr="00930FB6">
        <w:rPr>
          <w:b/>
        </w:rPr>
        <w:t>4</w:t>
      </w:r>
      <w:r w:rsidRPr="00930FB6">
        <w:t>:2612.</w:t>
      </w:r>
    </w:p>
    <w:p w14:paraId="2EA928FA" w14:textId="77777777" w:rsidR="00930FB6" w:rsidRPr="00930FB6" w:rsidRDefault="00930FB6" w:rsidP="00930FB6">
      <w:pPr>
        <w:pStyle w:val="EndNoteBibliography"/>
        <w:spacing w:after="0"/>
        <w:ind w:left="720" w:hanging="720"/>
      </w:pPr>
      <w:r w:rsidRPr="00930FB6">
        <w:t>101.</w:t>
      </w:r>
      <w:r w:rsidRPr="00930FB6">
        <w:tab/>
        <w:t xml:space="preserve">Racle J, de Jonge K, Baumgaertner P, Speiser DE, Gfeller D: </w:t>
      </w:r>
      <w:r w:rsidRPr="00930FB6">
        <w:rPr>
          <w:b/>
        </w:rPr>
        <w:t>Simultaneous enumeration of cancer and immune cell types from bulk tumor gene expression data</w:t>
      </w:r>
      <w:r w:rsidRPr="00930FB6">
        <w:t xml:space="preserve">. </w:t>
      </w:r>
      <w:r w:rsidRPr="00930FB6">
        <w:rPr>
          <w:i/>
        </w:rPr>
        <w:t xml:space="preserve">Elife </w:t>
      </w:r>
      <w:r w:rsidRPr="00930FB6">
        <w:t xml:space="preserve">2017, </w:t>
      </w:r>
      <w:r w:rsidRPr="00930FB6">
        <w:rPr>
          <w:b/>
        </w:rPr>
        <w:t>6</w:t>
      </w:r>
      <w:r w:rsidRPr="00930FB6">
        <w:t>.</w:t>
      </w:r>
    </w:p>
    <w:p w14:paraId="56361ADD" w14:textId="77777777" w:rsidR="00930FB6" w:rsidRPr="00930FB6" w:rsidRDefault="00930FB6" w:rsidP="00930FB6">
      <w:pPr>
        <w:pStyle w:val="EndNoteBibliography"/>
        <w:spacing w:after="0"/>
        <w:ind w:left="720" w:hanging="720"/>
      </w:pPr>
      <w:r w:rsidRPr="00930FB6">
        <w:t>102.</w:t>
      </w:r>
      <w:r w:rsidRPr="00930FB6">
        <w:tab/>
        <w:t>Becht E, Giraldo NA, Lacroix L, Buttard B, Elarouci N, Petitprez F, Selves J, Laurent-Puig P, Sautes-Fridman C, Fridman WH</w:t>
      </w:r>
      <w:r w:rsidRPr="00930FB6">
        <w:rPr>
          <w:i/>
        </w:rPr>
        <w:t xml:space="preserve"> et al</w:t>
      </w:r>
      <w:r w:rsidRPr="00930FB6">
        <w:t xml:space="preserve">: </w:t>
      </w:r>
      <w:r w:rsidRPr="00930FB6">
        <w:rPr>
          <w:b/>
        </w:rPr>
        <w:t>Estimating the population abundance of tissue-infiltrating immune and stromal cell populations using gene expression</w:t>
      </w:r>
      <w:r w:rsidRPr="00930FB6">
        <w:t xml:space="preserve">. </w:t>
      </w:r>
      <w:r w:rsidRPr="00930FB6">
        <w:rPr>
          <w:i/>
        </w:rPr>
        <w:t xml:space="preserve">Genome Biol </w:t>
      </w:r>
      <w:r w:rsidRPr="00930FB6">
        <w:t xml:space="preserve">2016, </w:t>
      </w:r>
      <w:r w:rsidRPr="00930FB6">
        <w:rPr>
          <w:b/>
        </w:rPr>
        <w:t>17</w:t>
      </w:r>
      <w:r w:rsidRPr="00930FB6">
        <w:t>(1):218.</w:t>
      </w:r>
    </w:p>
    <w:p w14:paraId="1C70E09A" w14:textId="77777777" w:rsidR="00930FB6" w:rsidRPr="00930FB6" w:rsidRDefault="00930FB6" w:rsidP="00930FB6">
      <w:pPr>
        <w:pStyle w:val="EndNoteBibliography"/>
        <w:spacing w:after="0"/>
        <w:ind w:left="720" w:hanging="720"/>
      </w:pPr>
      <w:r w:rsidRPr="00930FB6">
        <w:t>103.</w:t>
      </w:r>
      <w:r w:rsidRPr="00930FB6">
        <w:tab/>
        <w:t xml:space="preserve">Wang L, Nie, R., Yu, Z. et al.: </w:t>
      </w:r>
      <w:r w:rsidRPr="00930FB6">
        <w:rPr>
          <w:b/>
        </w:rPr>
        <w:t>An interpretable deep-learning architecture of capsule networks for identifying cell-type gene expression programs from single-cell RNA-sequencing data</w:t>
      </w:r>
      <w:r w:rsidRPr="00930FB6">
        <w:t xml:space="preserve">. </w:t>
      </w:r>
      <w:r w:rsidRPr="00930FB6">
        <w:rPr>
          <w:i/>
        </w:rPr>
        <w:t xml:space="preserve">Nat Mach Intell </w:t>
      </w:r>
      <w:r w:rsidRPr="00930FB6">
        <w:t xml:space="preserve">2020, </w:t>
      </w:r>
      <w:r w:rsidRPr="00930FB6">
        <w:rPr>
          <w:b/>
        </w:rPr>
        <w:t>2</w:t>
      </w:r>
      <w:r w:rsidRPr="00930FB6">
        <w:t>:693-703.</w:t>
      </w:r>
    </w:p>
    <w:p w14:paraId="59A9EA08" w14:textId="77777777" w:rsidR="00930FB6" w:rsidRPr="00930FB6" w:rsidRDefault="00930FB6" w:rsidP="00930FB6">
      <w:pPr>
        <w:pStyle w:val="EndNoteBibliography"/>
        <w:spacing w:after="0"/>
        <w:ind w:left="720" w:hanging="720"/>
      </w:pPr>
      <w:r w:rsidRPr="00930FB6">
        <w:lastRenderedPageBreak/>
        <w:t>104.</w:t>
      </w:r>
      <w:r w:rsidRPr="00930FB6">
        <w:tab/>
        <w:t xml:space="preserve">Patel ND, Nguang SK, Coghill GG: </w:t>
      </w:r>
      <w:r w:rsidRPr="00930FB6">
        <w:rPr>
          <w:b/>
        </w:rPr>
        <w:t>Neural network implementation using bit streams</w:t>
      </w:r>
      <w:r w:rsidRPr="00930FB6">
        <w:t xml:space="preserve">. </w:t>
      </w:r>
      <w:r w:rsidRPr="00930FB6">
        <w:rPr>
          <w:i/>
        </w:rPr>
        <w:t xml:space="preserve">IEEE Trans Neural Netw </w:t>
      </w:r>
      <w:r w:rsidRPr="00930FB6">
        <w:t xml:space="preserve">2007, </w:t>
      </w:r>
      <w:r w:rsidRPr="00930FB6">
        <w:rPr>
          <w:b/>
        </w:rPr>
        <w:t>18</w:t>
      </w:r>
      <w:r w:rsidRPr="00930FB6">
        <w:t>(5):1488-1504.</w:t>
      </w:r>
    </w:p>
    <w:p w14:paraId="6FEB6998" w14:textId="77777777" w:rsidR="00930FB6" w:rsidRPr="00930FB6" w:rsidRDefault="00930FB6" w:rsidP="00930FB6">
      <w:pPr>
        <w:pStyle w:val="EndNoteBibliography"/>
        <w:spacing w:after="0"/>
        <w:ind w:left="720" w:hanging="720"/>
      </w:pPr>
      <w:r w:rsidRPr="00930FB6">
        <w:t>105.</w:t>
      </w:r>
      <w:r w:rsidRPr="00930FB6">
        <w:tab/>
        <w:t>Zheng GX, Terry JM, Belgrader P, Ryvkin P, Bent ZW, Wilson R, Ziraldo SB, Wheeler TD, McDermott GP, Zhu J</w:t>
      </w:r>
      <w:r w:rsidRPr="00930FB6">
        <w:rPr>
          <w:i/>
        </w:rPr>
        <w:t xml:space="preserve"> et al</w:t>
      </w:r>
      <w:r w:rsidRPr="00930FB6">
        <w:t xml:space="preserve">: </w:t>
      </w:r>
      <w:r w:rsidRPr="00930FB6">
        <w:rPr>
          <w:b/>
        </w:rPr>
        <w:t>Massively parallel digital transcriptional profiling of single cells</w:t>
      </w:r>
      <w:r w:rsidRPr="00930FB6">
        <w:t xml:space="preserve">. </w:t>
      </w:r>
      <w:r w:rsidRPr="00930FB6">
        <w:rPr>
          <w:i/>
        </w:rPr>
        <w:t xml:space="preserve">Nat Commun </w:t>
      </w:r>
      <w:r w:rsidRPr="00930FB6">
        <w:t xml:space="preserve">2017, </w:t>
      </w:r>
      <w:r w:rsidRPr="00930FB6">
        <w:rPr>
          <w:b/>
        </w:rPr>
        <w:t>8</w:t>
      </w:r>
      <w:r w:rsidRPr="00930FB6">
        <w:t>:14049.</w:t>
      </w:r>
    </w:p>
    <w:p w14:paraId="136BE324" w14:textId="77777777" w:rsidR="00930FB6" w:rsidRPr="00930FB6" w:rsidRDefault="00930FB6" w:rsidP="00930FB6">
      <w:pPr>
        <w:pStyle w:val="EndNoteBibliography"/>
        <w:spacing w:after="0"/>
        <w:ind w:left="720" w:hanging="720"/>
      </w:pPr>
      <w:r w:rsidRPr="00930FB6">
        <w:t>106.</w:t>
      </w:r>
      <w:r w:rsidRPr="00930FB6">
        <w:tab/>
        <w:t>Shekhar K, Lapan SW, Whitney IE, Tran NM, Macosko EZ, Kowalczyk M, Adiconis X, Levin JZ, Nemesh J, Goldman M</w:t>
      </w:r>
      <w:r w:rsidRPr="00930FB6">
        <w:rPr>
          <w:i/>
        </w:rPr>
        <w:t xml:space="preserve"> et al</w:t>
      </w:r>
      <w:r w:rsidRPr="00930FB6">
        <w:t xml:space="preserve">: </w:t>
      </w:r>
      <w:r w:rsidRPr="00930FB6">
        <w:rPr>
          <w:b/>
        </w:rPr>
        <w:t>Comprehensive Classification of Retinal Bipolar Neurons by Single-Cell Transcriptomics</w:t>
      </w:r>
      <w:r w:rsidRPr="00930FB6">
        <w:t xml:space="preserve">. </w:t>
      </w:r>
      <w:r w:rsidRPr="00930FB6">
        <w:rPr>
          <w:i/>
        </w:rPr>
        <w:t xml:space="preserve">Cell </w:t>
      </w:r>
      <w:r w:rsidRPr="00930FB6">
        <w:t xml:space="preserve">2016, </w:t>
      </w:r>
      <w:r w:rsidRPr="00930FB6">
        <w:rPr>
          <w:b/>
        </w:rPr>
        <w:t>166</w:t>
      </w:r>
      <w:r w:rsidRPr="00930FB6">
        <w:t>(5):1308-1323 e1330.</w:t>
      </w:r>
    </w:p>
    <w:p w14:paraId="62719930" w14:textId="77777777" w:rsidR="00930FB6" w:rsidRPr="00930FB6" w:rsidRDefault="00930FB6" w:rsidP="00930FB6">
      <w:pPr>
        <w:pStyle w:val="EndNoteBibliography"/>
        <w:spacing w:after="0"/>
        <w:ind w:left="720" w:hanging="720"/>
      </w:pPr>
      <w:r w:rsidRPr="00930FB6">
        <w:t>107.</w:t>
      </w:r>
      <w:r w:rsidRPr="00930FB6">
        <w:tab/>
        <w:t xml:space="preserve">Dong Z, Alterovitz G: </w:t>
      </w:r>
      <w:r w:rsidRPr="00930FB6">
        <w:rPr>
          <w:b/>
        </w:rPr>
        <w:t>netAE: semi-supervised dimensionality reduction of single-cell RNA sequencing to facilitate cell labeling</w:t>
      </w:r>
      <w:r w:rsidRPr="00930FB6">
        <w:t xml:space="preserve">. </w:t>
      </w:r>
      <w:r w:rsidRPr="00930FB6">
        <w:rPr>
          <w:i/>
        </w:rPr>
        <w:t xml:space="preserve">Bioinformatics </w:t>
      </w:r>
      <w:r w:rsidRPr="00930FB6">
        <w:t xml:space="preserve">2021, </w:t>
      </w:r>
      <w:r w:rsidRPr="00930FB6">
        <w:rPr>
          <w:b/>
        </w:rPr>
        <w:t>37</w:t>
      </w:r>
      <w:r w:rsidRPr="00930FB6">
        <w:t>(1):43-49.</w:t>
      </w:r>
    </w:p>
    <w:p w14:paraId="137C82BB" w14:textId="77777777" w:rsidR="00930FB6" w:rsidRPr="00930FB6" w:rsidRDefault="00930FB6" w:rsidP="00930FB6">
      <w:pPr>
        <w:pStyle w:val="EndNoteBibliography"/>
        <w:spacing w:after="0"/>
        <w:ind w:left="720" w:hanging="720"/>
      </w:pPr>
      <w:r w:rsidRPr="00930FB6">
        <w:t>108.</w:t>
      </w:r>
      <w:r w:rsidRPr="00930FB6">
        <w:tab/>
        <w:t xml:space="preserve">Newman ME: </w:t>
      </w:r>
      <w:r w:rsidRPr="00930FB6">
        <w:rPr>
          <w:b/>
        </w:rPr>
        <w:t>Modularity and community structure in networks</w:t>
      </w:r>
      <w:r w:rsidRPr="00930FB6">
        <w:t xml:space="preserve">. </w:t>
      </w:r>
      <w:r w:rsidRPr="00930FB6">
        <w:rPr>
          <w:i/>
        </w:rPr>
        <w:t xml:space="preserve">Proc Natl Acad Sci U S A </w:t>
      </w:r>
      <w:r w:rsidRPr="00930FB6">
        <w:t xml:space="preserve">2006, </w:t>
      </w:r>
      <w:r w:rsidRPr="00930FB6">
        <w:rPr>
          <w:b/>
        </w:rPr>
        <w:t>103</w:t>
      </w:r>
      <w:r w:rsidRPr="00930FB6">
        <w:t>(23):8577-8582.</w:t>
      </w:r>
    </w:p>
    <w:p w14:paraId="3D1C5DAB" w14:textId="77777777" w:rsidR="00930FB6" w:rsidRPr="00930FB6" w:rsidRDefault="00930FB6" w:rsidP="00930FB6">
      <w:pPr>
        <w:pStyle w:val="EndNoteBibliography"/>
        <w:spacing w:after="0"/>
        <w:ind w:left="720" w:hanging="720"/>
      </w:pPr>
      <w:r w:rsidRPr="00930FB6">
        <w:t>109.</w:t>
      </w:r>
      <w:r w:rsidRPr="00930FB6">
        <w:tab/>
        <w:t xml:space="preserve">Xu C, Lopez R, Mehlman E, Regier J, Jordan MI, Yosef N: </w:t>
      </w:r>
      <w:r w:rsidRPr="00930FB6">
        <w:rPr>
          <w:b/>
        </w:rPr>
        <w:t>Probabilistic harmonization and annotation of single-cell transcriptomics data with deep generative models</w:t>
      </w:r>
      <w:r w:rsidRPr="00930FB6">
        <w:t xml:space="preserve">. </w:t>
      </w:r>
      <w:r w:rsidRPr="00930FB6">
        <w:rPr>
          <w:i/>
        </w:rPr>
        <w:t xml:space="preserve">Mol Syst Biol </w:t>
      </w:r>
      <w:r w:rsidRPr="00930FB6">
        <w:t xml:space="preserve">2021, </w:t>
      </w:r>
      <w:r w:rsidRPr="00930FB6">
        <w:rPr>
          <w:b/>
        </w:rPr>
        <w:t>17</w:t>
      </w:r>
      <w:r w:rsidRPr="00930FB6">
        <w:t>(1):e9620.</w:t>
      </w:r>
    </w:p>
    <w:p w14:paraId="7BAE18F1" w14:textId="77777777" w:rsidR="00930FB6" w:rsidRPr="00930FB6" w:rsidRDefault="00930FB6" w:rsidP="00930FB6">
      <w:pPr>
        <w:pStyle w:val="EndNoteBibliography"/>
        <w:spacing w:after="0"/>
        <w:ind w:left="720" w:hanging="720"/>
      </w:pPr>
      <w:r w:rsidRPr="00930FB6">
        <w:t>110.</w:t>
      </w:r>
      <w:r w:rsidRPr="00930FB6">
        <w:tab/>
        <w:t xml:space="preserve">Ge S, Wang H, Alavi A, Xing E, Bar-Joseph Z: </w:t>
      </w:r>
      <w:r w:rsidRPr="00930FB6">
        <w:rPr>
          <w:b/>
        </w:rPr>
        <w:t>Supervised Adversarial Alignment of Single-Cell RNA-seq Data</w:t>
      </w:r>
      <w:r w:rsidRPr="00930FB6">
        <w:t xml:space="preserve">. </w:t>
      </w:r>
      <w:r w:rsidRPr="00930FB6">
        <w:rPr>
          <w:i/>
        </w:rPr>
        <w:t xml:space="preserve">J Comput Biol </w:t>
      </w:r>
      <w:r w:rsidRPr="00930FB6">
        <w:t xml:space="preserve">2021, </w:t>
      </w:r>
      <w:r w:rsidRPr="00930FB6">
        <w:rPr>
          <w:b/>
        </w:rPr>
        <w:t>28</w:t>
      </w:r>
      <w:r w:rsidRPr="00930FB6">
        <w:t>(5):501-513.</w:t>
      </w:r>
    </w:p>
    <w:p w14:paraId="7DDC38E3" w14:textId="77777777" w:rsidR="00930FB6" w:rsidRPr="00930FB6" w:rsidRDefault="00930FB6" w:rsidP="00930FB6">
      <w:pPr>
        <w:pStyle w:val="EndNoteBibliography"/>
        <w:spacing w:after="0"/>
        <w:ind w:left="720" w:hanging="720"/>
      </w:pPr>
      <w:r w:rsidRPr="00930FB6">
        <w:t>111.</w:t>
      </w:r>
      <w:r w:rsidRPr="00930FB6">
        <w:tab/>
        <w:t xml:space="preserve">Hadsell R, Chopra S, LeCun Y: </w:t>
      </w:r>
      <w:r w:rsidRPr="00930FB6">
        <w:rPr>
          <w:b/>
        </w:rPr>
        <w:t>Dimensionality reduction by learning an invariant mapping</w:t>
      </w:r>
      <w:r w:rsidRPr="00930FB6">
        <w:t xml:space="preserve">. In: </w:t>
      </w:r>
      <w:r w:rsidRPr="00930FB6">
        <w:rPr>
          <w:i/>
        </w:rPr>
        <w:t>2006 IEEE Computer Society Conference on Computer Vision and Pattern Recognition (CVPR'06): 2006</w:t>
      </w:r>
      <w:r w:rsidRPr="00930FB6">
        <w:t>: IEEE; 2006: 1735-1742.</w:t>
      </w:r>
    </w:p>
    <w:p w14:paraId="03C60EA8" w14:textId="77777777" w:rsidR="00930FB6" w:rsidRPr="00930FB6" w:rsidRDefault="00930FB6" w:rsidP="00930FB6">
      <w:pPr>
        <w:pStyle w:val="EndNoteBibliography"/>
        <w:spacing w:after="0"/>
        <w:ind w:left="720" w:hanging="720"/>
      </w:pPr>
      <w:r w:rsidRPr="00930FB6">
        <w:t>112.</w:t>
      </w:r>
      <w:r w:rsidRPr="00930FB6">
        <w:tab/>
        <w:t xml:space="preserve">Lieberman Y, Rokach L, Shay T: </w:t>
      </w:r>
      <w:r w:rsidRPr="00930FB6">
        <w:rPr>
          <w:b/>
        </w:rPr>
        <w:t>CaSTLe–classification of single cells by transfer learning: harnessing the power of publicly available single cell RNA sequencing experiments to annotate new experiments</w:t>
      </w:r>
      <w:r w:rsidRPr="00930FB6">
        <w:t xml:space="preserve">. </w:t>
      </w:r>
      <w:r w:rsidRPr="00930FB6">
        <w:rPr>
          <w:i/>
        </w:rPr>
        <w:t xml:space="preserve">PloS one </w:t>
      </w:r>
      <w:r w:rsidRPr="00930FB6">
        <w:t xml:space="preserve">2018, </w:t>
      </w:r>
      <w:r w:rsidRPr="00930FB6">
        <w:rPr>
          <w:b/>
        </w:rPr>
        <w:t>13</w:t>
      </w:r>
      <w:r w:rsidRPr="00930FB6">
        <w:t>(10):e0205499.</w:t>
      </w:r>
    </w:p>
    <w:p w14:paraId="3827A8D4" w14:textId="77777777" w:rsidR="00930FB6" w:rsidRPr="00930FB6" w:rsidRDefault="00930FB6" w:rsidP="00930FB6">
      <w:pPr>
        <w:pStyle w:val="EndNoteBibliography"/>
        <w:spacing w:after="0"/>
        <w:ind w:left="720" w:hanging="720"/>
      </w:pPr>
      <w:r w:rsidRPr="00930FB6">
        <w:t>113.</w:t>
      </w:r>
      <w:r w:rsidRPr="00930FB6">
        <w:tab/>
        <w:t xml:space="preserve">Yuan Y, Bar-Joseph Z: </w:t>
      </w:r>
      <w:r w:rsidRPr="00930FB6">
        <w:rPr>
          <w:b/>
        </w:rPr>
        <w:t>Deep learning for inferring gene relationships from single-cell expression data</w:t>
      </w:r>
      <w:r w:rsidRPr="00930FB6">
        <w:t xml:space="preserve">. </w:t>
      </w:r>
      <w:r w:rsidRPr="00930FB6">
        <w:rPr>
          <w:i/>
        </w:rPr>
        <w:t xml:space="preserve">Proc Natl Acad Sci U S A </w:t>
      </w:r>
      <w:r w:rsidRPr="00930FB6">
        <w:t>2019.</w:t>
      </w:r>
    </w:p>
    <w:p w14:paraId="678552BC" w14:textId="77777777" w:rsidR="00930FB6" w:rsidRPr="00930FB6" w:rsidRDefault="00930FB6" w:rsidP="00930FB6">
      <w:pPr>
        <w:pStyle w:val="EndNoteBibliography"/>
        <w:spacing w:after="0"/>
        <w:ind w:left="720" w:hanging="720"/>
      </w:pPr>
      <w:r w:rsidRPr="00930FB6">
        <w:t>114.</w:t>
      </w:r>
      <w:r w:rsidRPr="00930FB6">
        <w:tab/>
        <w:t xml:space="preserve">Alavi A, Ruffalo M, Parvangada A, Huang Z, Bar-Joseph Z: </w:t>
      </w:r>
      <w:r w:rsidRPr="00930FB6">
        <w:rPr>
          <w:b/>
        </w:rPr>
        <w:t>A web server for comparative analysis of single-cell RNA-seq data</w:t>
      </w:r>
      <w:r w:rsidRPr="00930FB6">
        <w:t xml:space="preserve">. </w:t>
      </w:r>
      <w:r w:rsidRPr="00930FB6">
        <w:rPr>
          <w:i/>
        </w:rPr>
        <w:t xml:space="preserve">Nat Commun </w:t>
      </w:r>
      <w:r w:rsidRPr="00930FB6">
        <w:t xml:space="preserve">2018, </w:t>
      </w:r>
      <w:r w:rsidRPr="00930FB6">
        <w:rPr>
          <w:b/>
        </w:rPr>
        <w:t>9</w:t>
      </w:r>
      <w:r w:rsidRPr="00930FB6">
        <w:t>(1):4768.</w:t>
      </w:r>
    </w:p>
    <w:p w14:paraId="61AD52D7" w14:textId="77777777" w:rsidR="00930FB6" w:rsidRPr="00930FB6" w:rsidRDefault="00930FB6" w:rsidP="00930FB6">
      <w:pPr>
        <w:pStyle w:val="EndNoteBibliography"/>
        <w:spacing w:after="0"/>
        <w:ind w:left="720" w:hanging="720"/>
      </w:pPr>
      <w:r w:rsidRPr="00930FB6">
        <w:t>115.</w:t>
      </w:r>
      <w:r w:rsidRPr="00930FB6">
        <w:tab/>
        <w:t xml:space="preserve">Yevshin I, Sharipov R, Valeev T, Kel A, Kolpakov F: </w:t>
      </w:r>
      <w:r w:rsidRPr="00930FB6">
        <w:rPr>
          <w:b/>
        </w:rPr>
        <w:t>GTRD: a database of transcription factor binding sites identified by ChIP-seq experiments</w:t>
      </w:r>
      <w:r w:rsidRPr="00930FB6">
        <w:t xml:space="preserve">. </w:t>
      </w:r>
      <w:r w:rsidRPr="00930FB6">
        <w:rPr>
          <w:i/>
        </w:rPr>
        <w:t xml:space="preserve">Nucleic Acids Research </w:t>
      </w:r>
      <w:r w:rsidRPr="00930FB6">
        <w:t xml:space="preserve">2016, </w:t>
      </w:r>
      <w:r w:rsidRPr="00930FB6">
        <w:rPr>
          <w:b/>
        </w:rPr>
        <w:t>45</w:t>
      </w:r>
      <w:r w:rsidRPr="00930FB6">
        <w:t>(D1):D61-D67.</w:t>
      </w:r>
    </w:p>
    <w:p w14:paraId="11D30F6C" w14:textId="77777777" w:rsidR="00930FB6" w:rsidRPr="00930FB6" w:rsidRDefault="00930FB6" w:rsidP="00930FB6">
      <w:pPr>
        <w:pStyle w:val="EndNoteBibliography"/>
        <w:spacing w:after="0"/>
        <w:ind w:left="720" w:hanging="720"/>
      </w:pPr>
      <w:r w:rsidRPr="00930FB6">
        <w:t>116.</w:t>
      </w:r>
      <w:r w:rsidRPr="00930FB6">
        <w:tab/>
        <w:t xml:space="preserve">Wang YXR, Waterman MS, Huang HY: </w:t>
      </w:r>
      <w:r w:rsidRPr="00930FB6">
        <w:rPr>
          <w:b/>
        </w:rPr>
        <w:t>Gene coexpression measures in large heterogeneous samples using count statistics</w:t>
      </w:r>
      <w:r w:rsidRPr="00930FB6">
        <w:t xml:space="preserve">. </w:t>
      </w:r>
      <w:r w:rsidRPr="00930FB6">
        <w:rPr>
          <w:i/>
        </w:rPr>
        <w:t xml:space="preserve">Proceedings of the National Academy of Sciences of the United States of America </w:t>
      </w:r>
      <w:r w:rsidRPr="00930FB6">
        <w:t xml:space="preserve">2014, </w:t>
      </w:r>
      <w:r w:rsidRPr="00930FB6">
        <w:rPr>
          <w:b/>
        </w:rPr>
        <w:t>111</w:t>
      </w:r>
      <w:r w:rsidRPr="00930FB6">
        <w:t>(46):16371-16376.</w:t>
      </w:r>
    </w:p>
    <w:p w14:paraId="798F5390" w14:textId="77777777" w:rsidR="00930FB6" w:rsidRPr="00930FB6" w:rsidRDefault="00930FB6" w:rsidP="00930FB6">
      <w:pPr>
        <w:pStyle w:val="EndNoteBibliography"/>
        <w:spacing w:after="0"/>
        <w:ind w:left="720" w:hanging="720"/>
      </w:pPr>
      <w:r w:rsidRPr="00930FB6">
        <w:t>117.</w:t>
      </w:r>
      <w:r w:rsidRPr="00930FB6">
        <w:tab/>
        <w:t xml:space="preserve">Krishnaswamy S, Spitzer MH, Mingueneau M, Bendall SC, Litvin O, Stone E, Pe'er D, Nolan GP: </w:t>
      </w:r>
      <w:r w:rsidRPr="00930FB6">
        <w:rPr>
          <w:b/>
        </w:rPr>
        <w:t>Systems biology. Conditional density-based analysis of T cell signaling in single-cell data</w:t>
      </w:r>
      <w:r w:rsidRPr="00930FB6">
        <w:t xml:space="preserve">. </w:t>
      </w:r>
      <w:r w:rsidRPr="00930FB6">
        <w:rPr>
          <w:i/>
        </w:rPr>
        <w:t xml:space="preserve">Science </w:t>
      </w:r>
      <w:r w:rsidRPr="00930FB6">
        <w:t xml:space="preserve">2014, </w:t>
      </w:r>
      <w:r w:rsidRPr="00930FB6">
        <w:rPr>
          <w:b/>
        </w:rPr>
        <w:t>346</w:t>
      </w:r>
      <w:r w:rsidRPr="00930FB6">
        <w:t>(6213):1250689.</w:t>
      </w:r>
    </w:p>
    <w:p w14:paraId="43BD33A3" w14:textId="77777777" w:rsidR="00930FB6" w:rsidRPr="00930FB6" w:rsidRDefault="00930FB6" w:rsidP="00930FB6">
      <w:pPr>
        <w:pStyle w:val="EndNoteBibliography"/>
        <w:spacing w:after="0"/>
        <w:ind w:left="720" w:hanging="720"/>
      </w:pPr>
      <w:r w:rsidRPr="00930FB6">
        <w:t>118.</w:t>
      </w:r>
      <w:r w:rsidRPr="00930FB6">
        <w:tab/>
        <w:t xml:space="preserve">Kanehisa M, Furumichi M, Tanabe M, Sato Y, Morishima K: </w:t>
      </w:r>
      <w:r w:rsidRPr="00930FB6">
        <w:rPr>
          <w:b/>
        </w:rPr>
        <w:t>KEGG: new perspectives on genomes, pathways, diseases and drugs</w:t>
      </w:r>
      <w:r w:rsidRPr="00930FB6">
        <w:t xml:space="preserve">. </w:t>
      </w:r>
      <w:r w:rsidRPr="00930FB6">
        <w:rPr>
          <w:i/>
        </w:rPr>
        <w:t xml:space="preserve">Nucleic Acids Res </w:t>
      </w:r>
      <w:r w:rsidRPr="00930FB6">
        <w:t xml:space="preserve">2017, </w:t>
      </w:r>
      <w:r w:rsidRPr="00930FB6">
        <w:rPr>
          <w:b/>
        </w:rPr>
        <w:t>45</w:t>
      </w:r>
      <w:r w:rsidRPr="00930FB6">
        <w:t>(D1):D353-D361.</w:t>
      </w:r>
    </w:p>
    <w:p w14:paraId="0329832A" w14:textId="77777777" w:rsidR="00930FB6" w:rsidRPr="00930FB6" w:rsidRDefault="00930FB6" w:rsidP="00930FB6">
      <w:pPr>
        <w:pStyle w:val="EndNoteBibliography"/>
        <w:spacing w:after="0"/>
        <w:ind w:left="720" w:hanging="720"/>
      </w:pPr>
      <w:r w:rsidRPr="00930FB6">
        <w:t>119.</w:t>
      </w:r>
      <w:r w:rsidRPr="00930FB6">
        <w:tab/>
        <w:t>Fabregat A, Jupe S, Matthews L, Sidiropoulos K, Gillespie M, Garapati P, Haw R, Jassal B, Korninger F, May B</w:t>
      </w:r>
      <w:r w:rsidRPr="00930FB6">
        <w:rPr>
          <w:i/>
        </w:rPr>
        <w:t xml:space="preserve"> et al</w:t>
      </w:r>
      <w:r w:rsidRPr="00930FB6">
        <w:t xml:space="preserve">: </w:t>
      </w:r>
      <w:r w:rsidRPr="00930FB6">
        <w:rPr>
          <w:b/>
        </w:rPr>
        <w:t>The Reactome Pathway Knowledgebase</w:t>
      </w:r>
      <w:r w:rsidRPr="00930FB6">
        <w:t xml:space="preserve">. </w:t>
      </w:r>
      <w:r w:rsidRPr="00930FB6">
        <w:rPr>
          <w:i/>
        </w:rPr>
        <w:t xml:space="preserve">Nucleic Acids Res </w:t>
      </w:r>
      <w:r w:rsidRPr="00930FB6">
        <w:t xml:space="preserve">2018, </w:t>
      </w:r>
      <w:r w:rsidRPr="00930FB6">
        <w:rPr>
          <w:b/>
        </w:rPr>
        <w:t>46</w:t>
      </w:r>
      <w:r w:rsidRPr="00930FB6">
        <w:t>(D1):D649-D655.</w:t>
      </w:r>
    </w:p>
    <w:p w14:paraId="0486DFED" w14:textId="77777777" w:rsidR="00930FB6" w:rsidRPr="00930FB6" w:rsidRDefault="00930FB6" w:rsidP="00930FB6">
      <w:pPr>
        <w:pStyle w:val="EndNoteBibliography"/>
        <w:spacing w:after="0"/>
        <w:ind w:left="720" w:hanging="720"/>
      </w:pPr>
      <w:r w:rsidRPr="00930FB6">
        <w:t>120.</w:t>
      </w:r>
      <w:r w:rsidRPr="00930FB6">
        <w:tab/>
        <w:t xml:space="preserve">Huynh-Thu VA, Irrthum A, Wehenkel L, Geurts P: </w:t>
      </w:r>
      <w:r w:rsidRPr="00930FB6">
        <w:rPr>
          <w:b/>
        </w:rPr>
        <w:t>Inferring regulatory networks from expression data using tree-based methods</w:t>
      </w:r>
      <w:r w:rsidRPr="00930FB6">
        <w:t xml:space="preserve">. </w:t>
      </w:r>
      <w:r w:rsidRPr="00930FB6">
        <w:rPr>
          <w:i/>
        </w:rPr>
        <w:t xml:space="preserve">PloS one </w:t>
      </w:r>
      <w:r w:rsidRPr="00930FB6">
        <w:t xml:space="preserve">2010, </w:t>
      </w:r>
      <w:r w:rsidRPr="00930FB6">
        <w:rPr>
          <w:b/>
        </w:rPr>
        <w:t>5</w:t>
      </w:r>
      <w:r w:rsidRPr="00930FB6">
        <w:t>(9):e12776.</w:t>
      </w:r>
    </w:p>
    <w:p w14:paraId="12A40CAA" w14:textId="77777777" w:rsidR="00930FB6" w:rsidRPr="00930FB6" w:rsidRDefault="00930FB6" w:rsidP="00930FB6">
      <w:pPr>
        <w:pStyle w:val="EndNoteBibliography"/>
        <w:spacing w:after="0"/>
        <w:ind w:left="720" w:hanging="720"/>
      </w:pPr>
      <w:r w:rsidRPr="00930FB6">
        <w:t>121.</w:t>
      </w:r>
      <w:r w:rsidRPr="00930FB6">
        <w:tab/>
        <w:t>Subramanian A, Tamayo P, Mootha VK, Mukherjee S, Ebert BL, Gillette MA, Paulovich A, Pomeroy SL, Golub TR, Lander ES</w:t>
      </w:r>
      <w:r w:rsidRPr="00930FB6">
        <w:rPr>
          <w:i/>
        </w:rPr>
        <w:t xml:space="preserve"> et al</w:t>
      </w:r>
      <w:r w:rsidRPr="00930FB6">
        <w:t xml:space="preserve">: </w:t>
      </w:r>
      <w:r w:rsidRPr="00930FB6">
        <w:rPr>
          <w:b/>
        </w:rPr>
        <w:t>Gene set enrichment analysis: a knowledge-based approach for interpreting genome-wide expression profiles</w:t>
      </w:r>
      <w:r w:rsidRPr="00930FB6">
        <w:t xml:space="preserve">. </w:t>
      </w:r>
      <w:r w:rsidRPr="00930FB6">
        <w:rPr>
          <w:i/>
        </w:rPr>
        <w:t xml:space="preserve">Proc Natl Acad Sci U S A </w:t>
      </w:r>
      <w:r w:rsidRPr="00930FB6">
        <w:t xml:space="preserve">2005, </w:t>
      </w:r>
      <w:r w:rsidRPr="00930FB6">
        <w:rPr>
          <w:b/>
        </w:rPr>
        <w:t>102</w:t>
      </w:r>
      <w:r w:rsidRPr="00930FB6">
        <w:t>(43):15545-15550.</w:t>
      </w:r>
    </w:p>
    <w:p w14:paraId="5A36C755" w14:textId="77777777" w:rsidR="00930FB6" w:rsidRPr="00930FB6" w:rsidRDefault="00930FB6" w:rsidP="00930FB6">
      <w:pPr>
        <w:pStyle w:val="EndNoteBibliography"/>
        <w:spacing w:after="0"/>
        <w:ind w:left="720" w:hanging="720"/>
      </w:pPr>
      <w:r w:rsidRPr="00930FB6">
        <w:t>122.</w:t>
      </w:r>
      <w:r w:rsidRPr="00930FB6">
        <w:tab/>
        <w:t xml:space="preserve">Lotfollahi M, Wolf FA, Theis FJ: </w:t>
      </w:r>
      <w:r w:rsidRPr="00930FB6">
        <w:rPr>
          <w:b/>
        </w:rPr>
        <w:t>scGen predicts single-cell perturbation responses</w:t>
      </w:r>
      <w:r w:rsidRPr="00930FB6">
        <w:t xml:space="preserve">. </w:t>
      </w:r>
      <w:r w:rsidRPr="00930FB6">
        <w:rPr>
          <w:i/>
        </w:rPr>
        <w:t xml:space="preserve">Nat Methods </w:t>
      </w:r>
      <w:r w:rsidRPr="00930FB6">
        <w:t xml:space="preserve">2019, </w:t>
      </w:r>
      <w:r w:rsidRPr="00930FB6">
        <w:rPr>
          <w:b/>
        </w:rPr>
        <w:t>16</w:t>
      </w:r>
      <w:r w:rsidRPr="00930FB6">
        <w:t>(8):715-721.</w:t>
      </w:r>
    </w:p>
    <w:p w14:paraId="78271876" w14:textId="77777777" w:rsidR="00930FB6" w:rsidRPr="00930FB6" w:rsidRDefault="00930FB6" w:rsidP="00930FB6">
      <w:pPr>
        <w:pStyle w:val="EndNoteBibliography"/>
        <w:spacing w:after="0"/>
        <w:ind w:left="720" w:hanging="720"/>
      </w:pPr>
      <w:r w:rsidRPr="00930FB6">
        <w:lastRenderedPageBreak/>
        <w:t>123.</w:t>
      </w:r>
      <w:r w:rsidRPr="00930FB6">
        <w:tab/>
        <w:t xml:space="preserve">Duvenaud D, Maclaurin D, Iparraguirre J, Bombarell R, Hirzel T, Aspuru-Guzik A, Adams R: </w:t>
      </w:r>
      <w:r w:rsidRPr="00930FB6">
        <w:rPr>
          <w:b/>
        </w:rPr>
        <w:t>Advances in Neural Information Processing Systems 28</w:t>
      </w:r>
      <w:r w:rsidRPr="00930FB6">
        <w:t xml:space="preserve">. </w:t>
      </w:r>
      <w:r w:rsidRPr="00930FB6">
        <w:rPr>
          <w:i/>
        </w:rPr>
        <w:t xml:space="preserve">Cortes C, Lawrence ND, Lee DD, Sugiyama M, Garnett R, Eds </w:t>
      </w:r>
      <w:r w:rsidRPr="00930FB6">
        <w:t>2015:2224-2232.</w:t>
      </w:r>
    </w:p>
    <w:p w14:paraId="6F88D0FC" w14:textId="77777777" w:rsidR="00930FB6" w:rsidRPr="00930FB6" w:rsidRDefault="00930FB6" w:rsidP="00930FB6">
      <w:pPr>
        <w:pStyle w:val="EndNoteBibliography"/>
        <w:spacing w:after="0"/>
        <w:ind w:left="720" w:hanging="720"/>
      </w:pPr>
      <w:r w:rsidRPr="00930FB6">
        <w:t>124.</w:t>
      </w:r>
      <w:r w:rsidRPr="00930FB6">
        <w:tab/>
        <w:t xml:space="preserve">Amodio M, Krishnaswamy S: </w:t>
      </w:r>
      <w:r w:rsidRPr="00930FB6">
        <w:rPr>
          <w:b/>
        </w:rPr>
        <w:t>MAGAN: Aligning biological manifolds</w:t>
      </w:r>
      <w:r w:rsidRPr="00930FB6">
        <w:t xml:space="preserve">. In: </w:t>
      </w:r>
      <w:r w:rsidRPr="00930FB6">
        <w:rPr>
          <w:i/>
        </w:rPr>
        <w:t>International Conference on Machine Learning: 2018</w:t>
      </w:r>
      <w:r w:rsidRPr="00930FB6">
        <w:t>: PMLR; 2018: 215-223.</w:t>
      </w:r>
    </w:p>
    <w:p w14:paraId="60168F29" w14:textId="77777777" w:rsidR="00930FB6" w:rsidRPr="00930FB6" w:rsidRDefault="00930FB6" w:rsidP="00930FB6">
      <w:pPr>
        <w:pStyle w:val="EndNoteBibliography"/>
        <w:spacing w:after="0"/>
        <w:ind w:left="720" w:hanging="720"/>
      </w:pPr>
      <w:r w:rsidRPr="00930FB6">
        <w:t>125.</w:t>
      </w:r>
      <w:r w:rsidRPr="00930FB6">
        <w:tab/>
        <w:t>Kang HM, Subramaniam M, Targ S, Nguyen M, Maliskova L, McCarthy E, Wan E, Wong S, Byrnes L, Lanata CM</w:t>
      </w:r>
      <w:r w:rsidRPr="00930FB6">
        <w:rPr>
          <w:i/>
        </w:rPr>
        <w:t xml:space="preserve"> et al</w:t>
      </w:r>
      <w:r w:rsidRPr="00930FB6">
        <w:t xml:space="preserve">: </w:t>
      </w:r>
      <w:r w:rsidRPr="00930FB6">
        <w:rPr>
          <w:b/>
        </w:rPr>
        <w:t>Multiplexed droplet single-cell RNA-sequencing using natural genetic variation</w:t>
      </w:r>
      <w:r w:rsidRPr="00930FB6">
        <w:t xml:space="preserve">. </w:t>
      </w:r>
      <w:r w:rsidRPr="00930FB6">
        <w:rPr>
          <w:i/>
        </w:rPr>
        <w:t xml:space="preserve">Nat Biotechnol </w:t>
      </w:r>
      <w:r w:rsidRPr="00930FB6">
        <w:t xml:space="preserve">2018, </w:t>
      </w:r>
      <w:r w:rsidRPr="00930FB6">
        <w:rPr>
          <w:b/>
        </w:rPr>
        <w:t>36</w:t>
      </w:r>
      <w:r w:rsidRPr="00930FB6">
        <w:t>(1):89-94.</w:t>
      </w:r>
    </w:p>
    <w:p w14:paraId="0F20530C" w14:textId="77777777" w:rsidR="00930FB6" w:rsidRPr="00930FB6" w:rsidRDefault="00930FB6" w:rsidP="00930FB6">
      <w:pPr>
        <w:pStyle w:val="EndNoteBibliography"/>
        <w:spacing w:after="0"/>
        <w:ind w:left="720" w:hanging="720"/>
      </w:pPr>
      <w:r w:rsidRPr="00930FB6">
        <w:t>126.</w:t>
      </w:r>
      <w:r w:rsidRPr="00930FB6">
        <w:tab/>
        <w:t>Haber AL, Biton M, Rogel N, Herbst RH, Shekhar K, Smillie C, Burgin G, Delorey TM, Howitt MR, Katz Y</w:t>
      </w:r>
      <w:r w:rsidRPr="00930FB6">
        <w:rPr>
          <w:i/>
        </w:rPr>
        <w:t xml:space="preserve"> et al</w:t>
      </w:r>
      <w:r w:rsidRPr="00930FB6">
        <w:t xml:space="preserve">: </w:t>
      </w:r>
      <w:r w:rsidRPr="00930FB6">
        <w:rPr>
          <w:b/>
        </w:rPr>
        <w:t>A single-cell survey of the small intestinal epithelium</w:t>
      </w:r>
      <w:r w:rsidRPr="00930FB6">
        <w:t xml:space="preserve">. </w:t>
      </w:r>
      <w:r w:rsidRPr="00930FB6">
        <w:rPr>
          <w:i/>
        </w:rPr>
        <w:t xml:space="preserve">Nature </w:t>
      </w:r>
      <w:r w:rsidRPr="00930FB6">
        <w:t xml:space="preserve">2017, </w:t>
      </w:r>
      <w:r w:rsidRPr="00930FB6">
        <w:rPr>
          <w:b/>
        </w:rPr>
        <w:t>551</w:t>
      </w:r>
      <w:r w:rsidRPr="00930FB6">
        <w:t>(7680):333-339.</w:t>
      </w:r>
    </w:p>
    <w:p w14:paraId="36F5F073" w14:textId="77777777" w:rsidR="00930FB6" w:rsidRPr="00930FB6" w:rsidRDefault="00930FB6" w:rsidP="00930FB6">
      <w:pPr>
        <w:pStyle w:val="EndNoteBibliography"/>
        <w:spacing w:after="0"/>
        <w:ind w:left="720" w:hanging="720"/>
      </w:pPr>
      <w:r w:rsidRPr="00930FB6">
        <w:t>127.</w:t>
      </w:r>
      <w:r w:rsidRPr="00930FB6">
        <w:tab/>
        <w:t>Hagai T, Chen X, Miragaia RJ, Rostom R, Gomes T, Kunowska N, Henriksson J, Park JE, Proserpio V, Donati G</w:t>
      </w:r>
      <w:r w:rsidRPr="00930FB6">
        <w:rPr>
          <w:i/>
        </w:rPr>
        <w:t xml:space="preserve"> et al</w:t>
      </w:r>
      <w:r w:rsidRPr="00930FB6">
        <w:t xml:space="preserve">: </w:t>
      </w:r>
      <w:r w:rsidRPr="00930FB6">
        <w:rPr>
          <w:b/>
        </w:rPr>
        <w:t>Gene expression variability across cells and species shapes innate immunity</w:t>
      </w:r>
      <w:r w:rsidRPr="00930FB6">
        <w:t xml:space="preserve">. </w:t>
      </w:r>
      <w:r w:rsidRPr="00930FB6">
        <w:rPr>
          <w:i/>
        </w:rPr>
        <w:t xml:space="preserve">Nature </w:t>
      </w:r>
      <w:r w:rsidRPr="00930FB6">
        <w:t xml:space="preserve">2018, </w:t>
      </w:r>
      <w:r w:rsidRPr="00930FB6">
        <w:rPr>
          <w:b/>
        </w:rPr>
        <w:t>563</w:t>
      </w:r>
      <w:r w:rsidRPr="00930FB6">
        <w:t>(7730):197-202.</w:t>
      </w:r>
    </w:p>
    <w:p w14:paraId="5546FC9A" w14:textId="77777777" w:rsidR="00930FB6" w:rsidRPr="00930FB6" w:rsidRDefault="00930FB6" w:rsidP="00930FB6">
      <w:pPr>
        <w:pStyle w:val="EndNoteBibliography"/>
        <w:spacing w:after="0"/>
        <w:ind w:left="720" w:hanging="720"/>
      </w:pPr>
      <w:r w:rsidRPr="00930FB6">
        <w:t>128.</w:t>
      </w:r>
      <w:r w:rsidRPr="00930FB6">
        <w:tab/>
        <w:t xml:space="preserve">Peng Y, Baulier E, Ke Y, Young A, Ahmedli NB, Schwartz SD, Farber DB: </w:t>
      </w:r>
      <w:r w:rsidRPr="00930FB6">
        <w:rPr>
          <w:b/>
        </w:rPr>
        <w:t>Human embryonic stem cells extracellular vesicles and their effects on immortalized human retinal Muller cells</w:t>
      </w:r>
      <w:r w:rsidRPr="00930FB6">
        <w:t xml:space="preserve">. </w:t>
      </w:r>
      <w:r w:rsidRPr="00930FB6">
        <w:rPr>
          <w:i/>
        </w:rPr>
        <w:t xml:space="preserve">PLoS One </w:t>
      </w:r>
      <w:r w:rsidRPr="00930FB6">
        <w:t xml:space="preserve">2018, </w:t>
      </w:r>
      <w:r w:rsidRPr="00930FB6">
        <w:rPr>
          <w:b/>
        </w:rPr>
        <w:t>13</w:t>
      </w:r>
      <w:r w:rsidRPr="00930FB6">
        <w:t>(3):e0194004.</w:t>
      </w:r>
    </w:p>
    <w:p w14:paraId="0BE53716" w14:textId="77777777" w:rsidR="00930FB6" w:rsidRPr="00930FB6" w:rsidRDefault="00930FB6" w:rsidP="00930FB6">
      <w:pPr>
        <w:pStyle w:val="EndNoteBibliography"/>
        <w:spacing w:after="0"/>
        <w:ind w:left="720" w:hanging="720"/>
      </w:pPr>
      <w:r w:rsidRPr="00930FB6">
        <w:t>129.</w:t>
      </w:r>
      <w:r w:rsidRPr="00930FB6">
        <w:tab/>
        <w:t xml:space="preserve">Stoeckius M, Hafemeister C, Stephenson W, Houck-Loomis B, Chattopadhyay PK, Swerdlow H, Satija R, Smibert P: </w:t>
      </w:r>
      <w:r w:rsidRPr="00930FB6">
        <w:rPr>
          <w:b/>
        </w:rPr>
        <w:t>Simultaneous epitope and transcriptome measurement in single cells</w:t>
      </w:r>
      <w:r w:rsidRPr="00930FB6">
        <w:t xml:space="preserve">. </w:t>
      </w:r>
      <w:r w:rsidRPr="00930FB6">
        <w:rPr>
          <w:i/>
        </w:rPr>
        <w:t xml:space="preserve">Nat Methods </w:t>
      </w:r>
      <w:r w:rsidRPr="00930FB6">
        <w:t xml:space="preserve">2017, </w:t>
      </w:r>
      <w:r w:rsidRPr="00930FB6">
        <w:rPr>
          <w:b/>
        </w:rPr>
        <w:t>14</w:t>
      </w:r>
      <w:r w:rsidRPr="00930FB6">
        <w:t>(9):865-868.</w:t>
      </w:r>
    </w:p>
    <w:p w14:paraId="49B9F000" w14:textId="77777777" w:rsidR="00930FB6" w:rsidRPr="00930FB6" w:rsidRDefault="00930FB6" w:rsidP="00930FB6">
      <w:pPr>
        <w:pStyle w:val="EndNoteBibliography"/>
        <w:spacing w:after="0"/>
        <w:ind w:left="720" w:hanging="720"/>
      </w:pPr>
      <w:r w:rsidRPr="00930FB6">
        <w:t>130.</w:t>
      </w:r>
      <w:r w:rsidRPr="00930FB6">
        <w:tab/>
        <w:t>Azizi E, Carr AJ, Plitas G, Cornish AE, Konopacki C, Prabhakaran S, Nainys J, Wu K, Kiseliovas V, Setty M</w:t>
      </w:r>
      <w:r w:rsidRPr="00930FB6">
        <w:rPr>
          <w:i/>
        </w:rPr>
        <w:t xml:space="preserve"> et al</w:t>
      </w:r>
      <w:r w:rsidRPr="00930FB6">
        <w:t xml:space="preserve">: </w:t>
      </w:r>
      <w:r w:rsidRPr="00930FB6">
        <w:rPr>
          <w:b/>
        </w:rPr>
        <w:t>Single-Cell Map of Diverse Immune Phenotypes in the Breast Tumor Microenvironment</w:t>
      </w:r>
      <w:r w:rsidRPr="00930FB6">
        <w:t xml:space="preserve">. </w:t>
      </w:r>
      <w:r w:rsidRPr="00930FB6">
        <w:rPr>
          <w:i/>
        </w:rPr>
        <w:t xml:space="preserve">Cell </w:t>
      </w:r>
      <w:r w:rsidRPr="00930FB6">
        <w:t xml:space="preserve">2018, </w:t>
      </w:r>
      <w:r w:rsidRPr="00930FB6">
        <w:rPr>
          <w:b/>
        </w:rPr>
        <w:t>174</w:t>
      </w:r>
      <w:r w:rsidRPr="00930FB6">
        <w:t>(5):1293-1308 e1236.</w:t>
      </w:r>
    </w:p>
    <w:p w14:paraId="1368933E" w14:textId="77777777" w:rsidR="00930FB6" w:rsidRPr="00930FB6" w:rsidRDefault="00930FB6" w:rsidP="00930FB6">
      <w:pPr>
        <w:pStyle w:val="EndNoteBibliography"/>
        <w:spacing w:after="0"/>
        <w:ind w:left="720" w:hanging="720"/>
      </w:pPr>
      <w:r w:rsidRPr="00930FB6">
        <w:t>131.</w:t>
      </w:r>
      <w:r w:rsidRPr="00930FB6">
        <w:tab/>
        <w:t xml:space="preserve">Chu LF, Leng N, Zhang J, Hou Z, Mamott D, Vereide DT, Choi J, Kendziorski C, Stewart R, Thomson JA: </w:t>
      </w:r>
      <w:r w:rsidRPr="00930FB6">
        <w:rPr>
          <w:b/>
        </w:rPr>
        <w:t>Single-cell RNA-seq reveals novel regulators of human embryonic stem cell differentiation to definitive endoderm</w:t>
      </w:r>
      <w:r w:rsidRPr="00930FB6">
        <w:t xml:space="preserve">. </w:t>
      </w:r>
      <w:r w:rsidRPr="00930FB6">
        <w:rPr>
          <w:i/>
        </w:rPr>
        <w:t xml:space="preserve">Genome Biol </w:t>
      </w:r>
      <w:r w:rsidRPr="00930FB6">
        <w:t xml:space="preserve">2016, </w:t>
      </w:r>
      <w:r w:rsidRPr="00930FB6">
        <w:rPr>
          <w:b/>
        </w:rPr>
        <w:t>17</w:t>
      </w:r>
      <w:r w:rsidRPr="00930FB6">
        <w:t>(1):173.</w:t>
      </w:r>
    </w:p>
    <w:p w14:paraId="46E0D413" w14:textId="77777777" w:rsidR="00930FB6" w:rsidRPr="00930FB6" w:rsidRDefault="00930FB6" w:rsidP="00930FB6">
      <w:pPr>
        <w:pStyle w:val="EndNoteBibliography"/>
        <w:spacing w:after="0"/>
        <w:ind w:left="720" w:hanging="720"/>
      </w:pPr>
      <w:r w:rsidRPr="00930FB6">
        <w:t>132.</w:t>
      </w:r>
      <w:r w:rsidRPr="00930FB6">
        <w:tab/>
        <w:t>Baron M, Veres A, Wolock SL, Faust AL, Gaujoux R, Vetere A, Ryu JH, Wagner BK, Shen-Orr SS, Klein AM</w:t>
      </w:r>
      <w:r w:rsidRPr="00930FB6">
        <w:rPr>
          <w:i/>
        </w:rPr>
        <w:t xml:space="preserve"> et al</w:t>
      </w:r>
      <w:r w:rsidRPr="00930FB6">
        <w:t xml:space="preserve">: </w:t>
      </w:r>
      <w:r w:rsidRPr="00930FB6">
        <w:rPr>
          <w:b/>
        </w:rPr>
        <w:t>A Single-Cell Transcriptomic Map of the Human and Mouse Pancreas Reveals Inter- and Intra-cell Population Structure</w:t>
      </w:r>
      <w:r w:rsidRPr="00930FB6">
        <w:t xml:space="preserve">. </w:t>
      </w:r>
      <w:r w:rsidRPr="00930FB6">
        <w:rPr>
          <w:i/>
        </w:rPr>
        <w:t xml:space="preserve">Cell Syst </w:t>
      </w:r>
      <w:r w:rsidRPr="00930FB6">
        <w:t xml:space="preserve">2016, </w:t>
      </w:r>
      <w:r w:rsidRPr="00930FB6">
        <w:rPr>
          <w:b/>
        </w:rPr>
        <w:t>3</w:t>
      </w:r>
      <w:r w:rsidRPr="00930FB6">
        <w:t>(4):346-360 e344.</w:t>
      </w:r>
    </w:p>
    <w:p w14:paraId="40F0DC06" w14:textId="77777777" w:rsidR="00930FB6" w:rsidRPr="00930FB6" w:rsidRDefault="00930FB6" w:rsidP="00930FB6">
      <w:pPr>
        <w:pStyle w:val="EndNoteBibliography"/>
        <w:spacing w:after="0"/>
        <w:ind w:left="720" w:hanging="720"/>
      </w:pPr>
      <w:r w:rsidRPr="00930FB6">
        <w:t>133.</w:t>
      </w:r>
      <w:r w:rsidRPr="00930FB6">
        <w:tab/>
        <w:t>Camp JG, Sekine K, Gerber T, Loeffler-Wirth H, Binder H, Gac M, Kanton S, Kageyama J, Damm G, Seehofer D</w:t>
      </w:r>
      <w:r w:rsidRPr="00930FB6">
        <w:rPr>
          <w:i/>
        </w:rPr>
        <w:t xml:space="preserve"> et al</w:t>
      </w:r>
      <w:r w:rsidRPr="00930FB6">
        <w:t xml:space="preserve">: </w:t>
      </w:r>
      <w:r w:rsidRPr="00930FB6">
        <w:rPr>
          <w:b/>
        </w:rPr>
        <w:t>Multilineage communication regulates human liver bud development from pluripotency</w:t>
      </w:r>
      <w:r w:rsidRPr="00930FB6">
        <w:t xml:space="preserve">. </w:t>
      </w:r>
      <w:r w:rsidRPr="00930FB6">
        <w:rPr>
          <w:i/>
        </w:rPr>
        <w:t xml:space="preserve">Nature </w:t>
      </w:r>
      <w:r w:rsidRPr="00930FB6">
        <w:t xml:space="preserve">2017, </w:t>
      </w:r>
      <w:r w:rsidRPr="00930FB6">
        <w:rPr>
          <w:b/>
        </w:rPr>
        <w:t>546</w:t>
      </w:r>
      <w:r w:rsidRPr="00930FB6">
        <w:t>(7659):533-538.</w:t>
      </w:r>
    </w:p>
    <w:p w14:paraId="524FF6A9" w14:textId="77777777" w:rsidR="00930FB6" w:rsidRPr="00930FB6" w:rsidRDefault="00930FB6" w:rsidP="00930FB6">
      <w:pPr>
        <w:pStyle w:val="EndNoteBibliography"/>
        <w:spacing w:after="0"/>
        <w:ind w:left="720" w:hanging="720"/>
      </w:pPr>
      <w:r w:rsidRPr="00930FB6">
        <w:t>134.</w:t>
      </w:r>
      <w:r w:rsidRPr="00930FB6">
        <w:tab/>
        <w:t>Muraro MJ, Dharmadhikari G, Grun D, Groen N, Dielen T, Jansen E, van Gurp L, Engelse MA, Carlotti F, de Koning EJ</w:t>
      </w:r>
      <w:r w:rsidRPr="00930FB6">
        <w:rPr>
          <w:i/>
        </w:rPr>
        <w:t xml:space="preserve"> et al</w:t>
      </w:r>
      <w:r w:rsidRPr="00930FB6">
        <w:t xml:space="preserve">: </w:t>
      </w:r>
      <w:r w:rsidRPr="00930FB6">
        <w:rPr>
          <w:b/>
        </w:rPr>
        <w:t>A Single-Cell Transcriptome Atlas of the Human Pancreas</w:t>
      </w:r>
      <w:r w:rsidRPr="00930FB6">
        <w:t xml:space="preserve">. </w:t>
      </w:r>
      <w:r w:rsidRPr="00930FB6">
        <w:rPr>
          <w:i/>
        </w:rPr>
        <w:t xml:space="preserve">Cell Syst </w:t>
      </w:r>
      <w:r w:rsidRPr="00930FB6">
        <w:t xml:space="preserve">2016, </w:t>
      </w:r>
      <w:r w:rsidRPr="00930FB6">
        <w:rPr>
          <w:b/>
        </w:rPr>
        <w:t>3</w:t>
      </w:r>
      <w:r w:rsidRPr="00930FB6">
        <w:t>(4):385-394 e383.</w:t>
      </w:r>
    </w:p>
    <w:p w14:paraId="5A3429C2" w14:textId="77777777" w:rsidR="00930FB6" w:rsidRPr="00930FB6" w:rsidRDefault="00930FB6" w:rsidP="00930FB6">
      <w:pPr>
        <w:pStyle w:val="EndNoteBibliography"/>
        <w:spacing w:after="0"/>
        <w:ind w:left="720" w:hanging="720"/>
      </w:pPr>
      <w:r w:rsidRPr="00930FB6">
        <w:t>135.</w:t>
      </w:r>
      <w:r w:rsidRPr="00930FB6">
        <w:tab/>
        <w:t xml:space="preserve">Darmanis S, Sloan SA, Zhang Y, Enge M, Caneda C, Shuer LM, Hayden Gephart MG, Barres BA, Quake SR: </w:t>
      </w:r>
      <w:r w:rsidRPr="00930FB6">
        <w:rPr>
          <w:b/>
        </w:rPr>
        <w:t>A survey of human brain transcriptome diversity at the single cell level</w:t>
      </w:r>
      <w:r w:rsidRPr="00930FB6">
        <w:t xml:space="preserve">. </w:t>
      </w:r>
      <w:r w:rsidRPr="00930FB6">
        <w:rPr>
          <w:i/>
        </w:rPr>
        <w:t xml:space="preserve">Proc Natl Acad Sci U S A </w:t>
      </w:r>
      <w:r w:rsidRPr="00930FB6">
        <w:t xml:space="preserve">2015, </w:t>
      </w:r>
      <w:r w:rsidRPr="00930FB6">
        <w:rPr>
          <w:b/>
        </w:rPr>
        <w:t>112</w:t>
      </w:r>
      <w:r w:rsidRPr="00930FB6">
        <w:t>(23):7285-7290.</w:t>
      </w:r>
    </w:p>
    <w:p w14:paraId="1F529990" w14:textId="77777777" w:rsidR="00930FB6" w:rsidRPr="00930FB6" w:rsidRDefault="00930FB6" w:rsidP="00930FB6">
      <w:pPr>
        <w:pStyle w:val="EndNoteBibliography"/>
        <w:spacing w:after="0"/>
        <w:ind w:left="720" w:hanging="720"/>
      </w:pPr>
      <w:r w:rsidRPr="00930FB6">
        <w:t>136.</w:t>
      </w:r>
      <w:r w:rsidRPr="00930FB6">
        <w:tab/>
        <w:t>Tirosh I, Venteicher AS, Hebert C, Escalante LE, Patel AP, Yizhak K, Fisher JM, Rodman C, Mount C, Filbin MG</w:t>
      </w:r>
      <w:r w:rsidRPr="00930FB6">
        <w:rPr>
          <w:i/>
        </w:rPr>
        <w:t xml:space="preserve"> et al</w:t>
      </w:r>
      <w:r w:rsidRPr="00930FB6">
        <w:t xml:space="preserve">: </w:t>
      </w:r>
      <w:r w:rsidRPr="00930FB6">
        <w:rPr>
          <w:b/>
        </w:rPr>
        <w:t>Single-cell RNA-seq supports a developmental hierarchy in human oligodendroglioma</w:t>
      </w:r>
      <w:r w:rsidRPr="00930FB6">
        <w:t xml:space="preserve">. </w:t>
      </w:r>
      <w:r w:rsidRPr="00930FB6">
        <w:rPr>
          <w:i/>
        </w:rPr>
        <w:t xml:space="preserve">Nature </w:t>
      </w:r>
      <w:r w:rsidRPr="00930FB6">
        <w:t xml:space="preserve">2016, </w:t>
      </w:r>
      <w:r w:rsidRPr="00930FB6">
        <w:rPr>
          <w:b/>
        </w:rPr>
        <w:t>539</w:t>
      </w:r>
      <w:r w:rsidRPr="00930FB6">
        <w:t>(7628):309-313.</w:t>
      </w:r>
    </w:p>
    <w:p w14:paraId="5A204F2E" w14:textId="77777777" w:rsidR="00930FB6" w:rsidRPr="00930FB6" w:rsidRDefault="00930FB6" w:rsidP="00930FB6">
      <w:pPr>
        <w:pStyle w:val="EndNoteBibliography"/>
        <w:spacing w:after="0"/>
        <w:ind w:left="720" w:hanging="720"/>
      </w:pPr>
      <w:r w:rsidRPr="00930FB6">
        <w:t>137.</w:t>
      </w:r>
      <w:r w:rsidRPr="00930FB6">
        <w:tab/>
        <w:t>Patel AP, Tirosh I, Trombetta JJ, Shalek AK, Gillespie SM, Wakimoto H, Cahill DP, Nahed BV, Curry WT, Martuza RL</w:t>
      </w:r>
      <w:r w:rsidRPr="00930FB6">
        <w:rPr>
          <w:i/>
        </w:rPr>
        <w:t xml:space="preserve"> et al</w:t>
      </w:r>
      <w:r w:rsidRPr="00930FB6">
        <w:t xml:space="preserve">: </w:t>
      </w:r>
      <w:r w:rsidRPr="00930FB6">
        <w:rPr>
          <w:b/>
        </w:rPr>
        <w:t>Single-cell RNA-seq highlights intratumoral heterogeneity in primary glioblastoma</w:t>
      </w:r>
      <w:r w:rsidRPr="00930FB6">
        <w:t xml:space="preserve">. </w:t>
      </w:r>
      <w:r w:rsidRPr="00930FB6">
        <w:rPr>
          <w:i/>
        </w:rPr>
        <w:t xml:space="preserve">Science </w:t>
      </w:r>
      <w:r w:rsidRPr="00930FB6">
        <w:t xml:space="preserve">2014, </w:t>
      </w:r>
      <w:r w:rsidRPr="00930FB6">
        <w:rPr>
          <w:b/>
        </w:rPr>
        <w:t>344</w:t>
      </w:r>
      <w:r w:rsidRPr="00930FB6">
        <w:t>(6190):1396-1401.</w:t>
      </w:r>
    </w:p>
    <w:p w14:paraId="7E3DECF9" w14:textId="77777777" w:rsidR="00930FB6" w:rsidRPr="00930FB6" w:rsidRDefault="00930FB6" w:rsidP="00930FB6">
      <w:pPr>
        <w:pStyle w:val="EndNoteBibliography"/>
        <w:spacing w:after="0"/>
        <w:ind w:left="720" w:hanging="720"/>
      </w:pPr>
      <w:r w:rsidRPr="00930FB6">
        <w:t>138.</w:t>
      </w:r>
      <w:r w:rsidRPr="00930FB6">
        <w:tab/>
        <w:t xml:space="preserve">Zahn H, Steif A, Laks E, Eirew P, VanInsberghe M, Shah SP, Aparicio S, Hansen CL: </w:t>
      </w:r>
      <w:r w:rsidRPr="00930FB6">
        <w:rPr>
          <w:b/>
        </w:rPr>
        <w:t>Scalable whole-genome single-cell library preparation without preamplification</w:t>
      </w:r>
      <w:r w:rsidRPr="00930FB6">
        <w:t xml:space="preserve">. </w:t>
      </w:r>
      <w:r w:rsidRPr="00930FB6">
        <w:rPr>
          <w:i/>
        </w:rPr>
        <w:t xml:space="preserve">Nat Methods </w:t>
      </w:r>
      <w:r w:rsidRPr="00930FB6">
        <w:t xml:space="preserve">2017, </w:t>
      </w:r>
      <w:r w:rsidRPr="00930FB6">
        <w:rPr>
          <w:b/>
        </w:rPr>
        <w:t>14</w:t>
      </w:r>
      <w:r w:rsidRPr="00930FB6">
        <w:t>(2):167-173.</w:t>
      </w:r>
    </w:p>
    <w:p w14:paraId="230FAE1E" w14:textId="77777777" w:rsidR="00930FB6" w:rsidRPr="00930FB6" w:rsidRDefault="00930FB6" w:rsidP="00930FB6">
      <w:pPr>
        <w:pStyle w:val="EndNoteBibliography"/>
        <w:spacing w:after="0"/>
        <w:ind w:left="720" w:hanging="720"/>
      </w:pPr>
      <w:r w:rsidRPr="00930FB6">
        <w:lastRenderedPageBreak/>
        <w:t>139.</w:t>
      </w:r>
      <w:r w:rsidRPr="00930FB6">
        <w:tab/>
        <w:t>Pollen AA, Nowakowski TJ, Shuga J, Wang X, Leyrat AA, Lui JH, Li N, Szpankowski L, Fowler B, Chen P</w:t>
      </w:r>
      <w:r w:rsidRPr="00930FB6">
        <w:rPr>
          <w:i/>
        </w:rPr>
        <w:t xml:space="preserve"> et al</w:t>
      </w:r>
      <w:r w:rsidRPr="00930FB6">
        <w:t xml:space="preserve">: </w:t>
      </w:r>
      <w:r w:rsidRPr="00930FB6">
        <w:rPr>
          <w:b/>
        </w:rPr>
        <w:t>Low-coverage single-cell mRNA sequencing reveals cellular heterogeneity and activated signaling pathways in developing cerebral cortex</w:t>
      </w:r>
      <w:r w:rsidRPr="00930FB6">
        <w:t xml:space="preserve">. </w:t>
      </w:r>
      <w:r w:rsidRPr="00930FB6">
        <w:rPr>
          <w:i/>
        </w:rPr>
        <w:t xml:space="preserve">Nat Biotechnol </w:t>
      </w:r>
      <w:r w:rsidRPr="00930FB6">
        <w:t xml:space="preserve">2014, </w:t>
      </w:r>
      <w:r w:rsidRPr="00930FB6">
        <w:rPr>
          <w:b/>
        </w:rPr>
        <w:t>32</w:t>
      </w:r>
      <w:r w:rsidRPr="00930FB6">
        <w:t>(10):1053-1058.</w:t>
      </w:r>
    </w:p>
    <w:p w14:paraId="189095AD" w14:textId="77777777" w:rsidR="00930FB6" w:rsidRPr="00930FB6" w:rsidRDefault="00930FB6" w:rsidP="00930FB6">
      <w:pPr>
        <w:pStyle w:val="EndNoteBibliography"/>
        <w:spacing w:after="0"/>
        <w:ind w:left="720" w:hanging="720"/>
      </w:pPr>
      <w:r w:rsidRPr="00930FB6">
        <w:t>140.</w:t>
      </w:r>
      <w:r w:rsidRPr="00930FB6">
        <w:tab/>
        <w:t xml:space="preserve">Xin Y, Kim J, Okamoto H, Ni M, Wei Y, Adler C, Murphy AJ, Yancopoulos GD, Lin C, Gromada J: </w:t>
      </w:r>
      <w:r w:rsidRPr="00930FB6">
        <w:rPr>
          <w:b/>
        </w:rPr>
        <w:t>RNA Sequencing of Single Human Islet Cells Reveals Type 2 Diabetes Genes</w:t>
      </w:r>
      <w:r w:rsidRPr="00930FB6">
        <w:t xml:space="preserve">. </w:t>
      </w:r>
      <w:r w:rsidRPr="00930FB6">
        <w:rPr>
          <w:i/>
        </w:rPr>
        <w:t xml:space="preserve">Cell Metab </w:t>
      </w:r>
      <w:r w:rsidRPr="00930FB6">
        <w:t xml:space="preserve">2016, </w:t>
      </w:r>
      <w:r w:rsidRPr="00930FB6">
        <w:rPr>
          <w:b/>
        </w:rPr>
        <w:t>24</w:t>
      </w:r>
      <w:r w:rsidRPr="00930FB6">
        <w:t>(4):608-615.</w:t>
      </w:r>
    </w:p>
    <w:p w14:paraId="22DFD611" w14:textId="77777777" w:rsidR="00930FB6" w:rsidRPr="00930FB6" w:rsidRDefault="00930FB6" w:rsidP="00930FB6">
      <w:pPr>
        <w:pStyle w:val="EndNoteBibliography"/>
        <w:spacing w:after="0"/>
        <w:ind w:left="720" w:hanging="720"/>
      </w:pPr>
      <w:r w:rsidRPr="00930FB6">
        <w:t>141.</w:t>
      </w:r>
      <w:r w:rsidRPr="00930FB6">
        <w:tab/>
        <w:t>Yan L, Yang M, Guo H, Yang L, Wu J, Li R, Liu P, Lian Y, Zheng X, Yan J</w:t>
      </w:r>
      <w:r w:rsidRPr="00930FB6">
        <w:rPr>
          <w:i/>
        </w:rPr>
        <w:t xml:space="preserve"> et al</w:t>
      </w:r>
      <w:r w:rsidRPr="00930FB6">
        <w:t xml:space="preserve">: </w:t>
      </w:r>
      <w:r w:rsidRPr="00930FB6">
        <w:rPr>
          <w:b/>
        </w:rPr>
        <w:t>Single-cell RNA-Seq profiling of human preimplantation embryos and embryonic stem cells</w:t>
      </w:r>
      <w:r w:rsidRPr="00930FB6">
        <w:t xml:space="preserve">. </w:t>
      </w:r>
      <w:r w:rsidRPr="00930FB6">
        <w:rPr>
          <w:i/>
        </w:rPr>
        <w:t xml:space="preserve">Nat Struct Mol Biol </w:t>
      </w:r>
      <w:r w:rsidRPr="00930FB6">
        <w:t xml:space="preserve">2013, </w:t>
      </w:r>
      <w:r w:rsidRPr="00930FB6">
        <w:rPr>
          <w:b/>
        </w:rPr>
        <w:t>20</w:t>
      </w:r>
      <w:r w:rsidRPr="00930FB6">
        <w:t>(9):1131-1139.</w:t>
      </w:r>
    </w:p>
    <w:p w14:paraId="5B49B1FD" w14:textId="77777777" w:rsidR="00930FB6" w:rsidRPr="00930FB6" w:rsidRDefault="00930FB6" w:rsidP="00930FB6">
      <w:pPr>
        <w:pStyle w:val="EndNoteBibliography"/>
        <w:spacing w:after="0"/>
        <w:ind w:left="720" w:hanging="720"/>
      </w:pPr>
      <w:r w:rsidRPr="00930FB6">
        <w:t>142.</w:t>
      </w:r>
      <w:r w:rsidRPr="00930FB6">
        <w:tab/>
        <w:t>Chevrier S, Levine JH, Zanotelli VRT, Silina K, Schulz D, Bacac M, Ries CH, Ailles L, Jewett MAS, Moch H</w:t>
      </w:r>
      <w:r w:rsidRPr="00930FB6">
        <w:rPr>
          <w:i/>
        </w:rPr>
        <w:t xml:space="preserve"> et al</w:t>
      </w:r>
      <w:r w:rsidRPr="00930FB6">
        <w:t xml:space="preserve">: </w:t>
      </w:r>
      <w:r w:rsidRPr="00930FB6">
        <w:rPr>
          <w:b/>
        </w:rPr>
        <w:t>An Immune Atlas of Clear Cell Renal Cell Carcinoma</w:t>
      </w:r>
      <w:r w:rsidRPr="00930FB6">
        <w:t xml:space="preserve">. </w:t>
      </w:r>
      <w:r w:rsidRPr="00930FB6">
        <w:rPr>
          <w:i/>
        </w:rPr>
        <w:t xml:space="preserve">Cell </w:t>
      </w:r>
      <w:r w:rsidRPr="00930FB6">
        <w:t xml:space="preserve">2017, </w:t>
      </w:r>
      <w:r w:rsidRPr="00930FB6">
        <w:rPr>
          <w:b/>
        </w:rPr>
        <w:t>169</w:t>
      </w:r>
      <w:r w:rsidRPr="00930FB6">
        <w:t>(4):736-749 e718.</w:t>
      </w:r>
    </w:p>
    <w:p w14:paraId="20235203" w14:textId="77777777" w:rsidR="00930FB6" w:rsidRPr="00930FB6" w:rsidRDefault="00930FB6" w:rsidP="00930FB6">
      <w:pPr>
        <w:pStyle w:val="EndNoteBibliography"/>
        <w:spacing w:after="0"/>
        <w:ind w:left="720" w:hanging="720"/>
      </w:pPr>
      <w:r w:rsidRPr="00930FB6">
        <w:t>143.</w:t>
      </w:r>
      <w:r w:rsidRPr="00930FB6">
        <w:tab/>
        <w:t>McGinnis CS, Patterson DM, Winkler J, Conrad DN, Hein MY, Srivastava V, Hu JL, Murrow LM, Weissman JS, Werb Z</w:t>
      </w:r>
      <w:r w:rsidRPr="00930FB6">
        <w:rPr>
          <w:i/>
        </w:rPr>
        <w:t xml:space="preserve"> et al</w:t>
      </w:r>
      <w:r w:rsidRPr="00930FB6">
        <w:t xml:space="preserve">: </w:t>
      </w:r>
      <w:r w:rsidRPr="00930FB6">
        <w:rPr>
          <w:b/>
        </w:rPr>
        <w:t>MULTI-seq: sample multiplexing for single-cell RNA sequencing using lipid-tagged indices</w:t>
      </w:r>
      <w:r w:rsidRPr="00930FB6">
        <w:t xml:space="preserve">. </w:t>
      </w:r>
      <w:r w:rsidRPr="00930FB6">
        <w:rPr>
          <w:i/>
        </w:rPr>
        <w:t xml:space="preserve">Nat Methods </w:t>
      </w:r>
      <w:r w:rsidRPr="00930FB6">
        <w:t xml:space="preserve">2019, </w:t>
      </w:r>
      <w:r w:rsidRPr="00930FB6">
        <w:rPr>
          <w:b/>
        </w:rPr>
        <w:t>16</w:t>
      </w:r>
      <w:r w:rsidRPr="00930FB6">
        <w:t>(7):619-626.</w:t>
      </w:r>
    </w:p>
    <w:p w14:paraId="64EBC1A2" w14:textId="77777777" w:rsidR="00930FB6" w:rsidRPr="00930FB6" w:rsidRDefault="00930FB6" w:rsidP="00930FB6">
      <w:pPr>
        <w:pStyle w:val="EndNoteBibliography"/>
        <w:spacing w:after="0"/>
        <w:ind w:left="720" w:hanging="720"/>
      </w:pPr>
      <w:r w:rsidRPr="00930FB6">
        <w:t>144.</w:t>
      </w:r>
      <w:r w:rsidRPr="00930FB6">
        <w:tab/>
        <w:t>Han X, Wang R, Zhou Y, Fei L, Sun H, Lai S, Saadatpour A, Zhou Z, Chen H, Ye F</w:t>
      </w:r>
      <w:r w:rsidRPr="00930FB6">
        <w:rPr>
          <w:i/>
        </w:rPr>
        <w:t xml:space="preserve"> et al</w:t>
      </w:r>
      <w:r w:rsidRPr="00930FB6">
        <w:t xml:space="preserve">: </w:t>
      </w:r>
      <w:r w:rsidRPr="00930FB6">
        <w:rPr>
          <w:b/>
        </w:rPr>
        <w:t>Mapping the Mouse Cell Atlas by Microwell-Seq</w:t>
      </w:r>
      <w:r w:rsidRPr="00930FB6">
        <w:t xml:space="preserve">. </w:t>
      </w:r>
      <w:r w:rsidRPr="00930FB6">
        <w:rPr>
          <w:i/>
        </w:rPr>
        <w:t xml:space="preserve">Cell </w:t>
      </w:r>
      <w:r w:rsidRPr="00930FB6">
        <w:t xml:space="preserve">2018, </w:t>
      </w:r>
      <w:r w:rsidRPr="00930FB6">
        <w:rPr>
          <w:b/>
        </w:rPr>
        <w:t>172</w:t>
      </w:r>
      <w:r w:rsidRPr="00930FB6">
        <w:t>(5):1091-1107 e1017.</w:t>
      </w:r>
    </w:p>
    <w:p w14:paraId="615DFD99" w14:textId="77777777" w:rsidR="00930FB6" w:rsidRPr="00930FB6" w:rsidRDefault="00930FB6" w:rsidP="00930FB6">
      <w:pPr>
        <w:pStyle w:val="EndNoteBibliography"/>
        <w:spacing w:after="0"/>
        <w:ind w:left="720" w:hanging="720"/>
      </w:pPr>
      <w:r w:rsidRPr="00930FB6">
        <w:t>145.</w:t>
      </w:r>
      <w:r w:rsidRPr="00930FB6">
        <w:tab/>
        <w:t>Hrvatin S, Hochbaum DR, Nagy MA, Cicconet M, Robertson K, Cheadle L, Zilionis R, Ratner A, Borges-Monroy R, Klein AM</w:t>
      </w:r>
      <w:r w:rsidRPr="00930FB6">
        <w:rPr>
          <w:i/>
        </w:rPr>
        <w:t xml:space="preserve"> et al</w:t>
      </w:r>
      <w:r w:rsidRPr="00930FB6">
        <w:t xml:space="preserve">: </w:t>
      </w:r>
      <w:r w:rsidRPr="00930FB6">
        <w:rPr>
          <w:b/>
        </w:rPr>
        <w:t>Single-cell analysis of experience-dependent transcriptomic states in the mouse visual cortex</w:t>
      </w:r>
      <w:r w:rsidRPr="00930FB6">
        <w:t xml:space="preserve">. </w:t>
      </w:r>
      <w:r w:rsidRPr="00930FB6">
        <w:rPr>
          <w:i/>
        </w:rPr>
        <w:t xml:space="preserve">Nat Neurosci </w:t>
      </w:r>
      <w:r w:rsidRPr="00930FB6">
        <w:t xml:space="preserve">2018, </w:t>
      </w:r>
      <w:r w:rsidRPr="00930FB6">
        <w:rPr>
          <w:b/>
        </w:rPr>
        <w:t>21</w:t>
      </w:r>
      <w:r w:rsidRPr="00930FB6">
        <w:t>(1):120-129.</w:t>
      </w:r>
    </w:p>
    <w:p w14:paraId="459E5377" w14:textId="77777777" w:rsidR="00930FB6" w:rsidRPr="00930FB6" w:rsidRDefault="00930FB6" w:rsidP="00930FB6">
      <w:pPr>
        <w:pStyle w:val="EndNoteBibliography"/>
        <w:spacing w:after="0"/>
        <w:ind w:left="720" w:hanging="720"/>
      </w:pPr>
      <w:r w:rsidRPr="00930FB6">
        <w:t>146.</w:t>
      </w:r>
      <w:r w:rsidRPr="00930FB6">
        <w:tab/>
        <w:t xml:space="preserve">Joost S, Zeisel A, Jacob T, Sun X, La Manno G, Lonnerberg P, Linnarsson S, Kasper M: </w:t>
      </w:r>
      <w:r w:rsidRPr="00930FB6">
        <w:rPr>
          <w:b/>
        </w:rPr>
        <w:t>Single-Cell Transcriptomics Reveals that Differentiation and Spatial Signatures Shape Epidermal and Hair Follicle Heterogeneity</w:t>
      </w:r>
      <w:r w:rsidRPr="00930FB6">
        <w:t xml:space="preserve">. </w:t>
      </w:r>
      <w:r w:rsidRPr="00930FB6">
        <w:rPr>
          <w:i/>
        </w:rPr>
        <w:t xml:space="preserve">Cell Syst </w:t>
      </w:r>
      <w:r w:rsidRPr="00930FB6">
        <w:t xml:space="preserve">2016, </w:t>
      </w:r>
      <w:r w:rsidRPr="00930FB6">
        <w:rPr>
          <w:b/>
        </w:rPr>
        <w:t>3</w:t>
      </w:r>
      <w:r w:rsidRPr="00930FB6">
        <w:t>(3):221-237 e229.</w:t>
      </w:r>
    </w:p>
    <w:p w14:paraId="1928C24E" w14:textId="77777777" w:rsidR="00930FB6" w:rsidRPr="00930FB6" w:rsidRDefault="00930FB6" w:rsidP="00930FB6">
      <w:pPr>
        <w:pStyle w:val="EndNoteBibliography"/>
        <w:spacing w:after="0"/>
        <w:ind w:left="720" w:hanging="720"/>
      </w:pPr>
      <w:r w:rsidRPr="00930FB6">
        <w:t>147.</w:t>
      </w:r>
      <w:r w:rsidRPr="00930FB6">
        <w:tab/>
        <w:t>Paul F, Arkin Y, Giladi A, Jaitin DA, Kenigsberg E, Keren-Shaul H, Winter D, Lara-Astiaso D, Gury M, Weiner A</w:t>
      </w:r>
      <w:r w:rsidRPr="00930FB6">
        <w:rPr>
          <w:i/>
        </w:rPr>
        <w:t xml:space="preserve"> et al</w:t>
      </w:r>
      <w:r w:rsidRPr="00930FB6">
        <w:t xml:space="preserve">: </w:t>
      </w:r>
      <w:r w:rsidRPr="00930FB6">
        <w:rPr>
          <w:b/>
        </w:rPr>
        <w:t>Transcriptional Heterogeneity and Lineage Commitment in Myeloid Progenitors</w:t>
      </w:r>
      <w:r w:rsidRPr="00930FB6">
        <w:t xml:space="preserve">. </w:t>
      </w:r>
      <w:r w:rsidRPr="00930FB6">
        <w:rPr>
          <w:i/>
        </w:rPr>
        <w:t xml:space="preserve">Cell </w:t>
      </w:r>
      <w:r w:rsidRPr="00930FB6">
        <w:t xml:space="preserve">2015, </w:t>
      </w:r>
      <w:r w:rsidRPr="00930FB6">
        <w:rPr>
          <w:b/>
        </w:rPr>
        <w:t>163</w:t>
      </w:r>
      <w:r w:rsidRPr="00930FB6">
        <w:t>(7):1663-1677.</w:t>
      </w:r>
    </w:p>
    <w:p w14:paraId="168324A0" w14:textId="77777777" w:rsidR="00930FB6" w:rsidRPr="00930FB6" w:rsidRDefault="00930FB6" w:rsidP="00930FB6">
      <w:pPr>
        <w:pStyle w:val="EndNoteBibliography"/>
        <w:spacing w:after="0"/>
        <w:ind w:left="720" w:hanging="720"/>
      </w:pPr>
      <w:r w:rsidRPr="00930FB6">
        <w:t>148.</w:t>
      </w:r>
      <w:r w:rsidRPr="00930FB6">
        <w:tab/>
        <w:t xml:space="preserve">Buettner F, Natarajan KN, Casale FP, Proserpio V, Scialdone A, Theis FJ, Teichmann SA, Marioni JC, Stegle O: </w:t>
      </w:r>
      <w:r w:rsidRPr="00930FB6">
        <w:rPr>
          <w:b/>
        </w:rPr>
        <w:t>Computational analysis of cell-to-cell heterogeneity in single-cell RNA-sequencing data reveals hidden subpopulations of cells</w:t>
      </w:r>
      <w:r w:rsidRPr="00930FB6">
        <w:t xml:space="preserve">. </w:t>
      </w:r>
      <w:r w:rsidRPr="00930FB6">
        <w:rPr>
          <w:i/>
        </w:rPr>
        <w:t xml:space="preserve">Nat Biotechnol </w:t>
      </w:r>
      <w:r w:rsidRPr="00930FB6">
        <w:t xml:space="preserve">2015, </w:t>
      </w:r>
      <w:r w:rsidRPr="00930FB6">
        <w:rPr>
          <w:b/>
        </w:rPr>
        <w:t>33</w:t>
      </w:r>
      <w:r w:rsidRPr="00930FB6">
        <w:t>(2):155-160.</w:t>
      </w:r>
    </w:p>
    <w:p w14:paraId="250E48EE" w14:textId="77777777" w:rsidR="00930FB6" w:rsidRPr="00930FB6" w:rsidRDefault="00930FB6" w:rsidP="00930FB6">
      <w:pPr>
        <w:pStyle w:val="EndNoteBibliography"/>
        <w:spacing w:after="0"/>
        <w:ind w:left="720" w:hanging="720"/>
      </w:pPr>
      <w:r w:rsidRPr="00930FB6">
        <w:t>149.</w:t>
      </w:r>
      <w:r w:rsidRPr="00930FB6">
        <w:tab/>
        <w:t xml:space="preserve">Biase FH, Cao X, Zhong S: </w:t>
      </w:r>
      <w:r w:rsidRPr="00930FB6">
        <w:rPr>
          <w:b/>
        </w:rPr>
        <w:t>Cell fate inclination within 2-cell and 4-cell mouse embryos revealed by single-cell RNA sequencing</w:t>
      </w:r>
      <w:r w:rsidRPr="00930FB6">
        <w:t xml:space="preserve">. </w:t>
      </w:r>
      <w:r w:rsidRPr="00930FB6">
        <w:rPr>
          <w:i/>
        </w:rPr>
        <w:t xml:space="preserve">Genome Res </w:t>
      </w:r>
      <w:r w:rsidRPr="00930FB6">
        <w:t xml:space="preserve">2014, </w:t>
      </w:r>
      <w:r w:rsidRPr="00930FB6">
        <w:rPr>
          <w:b/>
        </w:rPr>
        <w:t>24</w:t>
      </w:r>
      <w:r w:rsidRPr="00930FB6">
        <w:t>(11):1787-1796.</w:t>
      </w:r>
    </w:p>
    <w:p w14:paraId="4952B9FC" w14:textId="77777777" w:rsidR="00930FB6" w:rsidRPr="00930FB6" w:rsidRDefault="00930FB6" w:rsidP="00930FB6">
      <w:pPr>
        <w:pStyle w:val="EndNoteBibliography"/>
        <w:spacing w:after="0"/>
        <w:ind w:left="720" w:hanging="720"/>
      </w:pPr>
      <w:r w:rsidRPr="00930FB6">
        <w:t>150.</w:t>
      </w:r>
      <w:r w:rsidRPr="00930FB6">
        <w:tab/>
        <w:t xml:space="preserve">Deng Q, Ramskold D, Reinius B, Sandberg R: </w:t>
      </w:r>
      <w:r w:rsidRPr="00930FB6">
        <w:rPr>
          <w:b/>
        </w:rPr>
        <w:t>Single-cell RNA-seq reveals dynamic, random monoallelic gene expression in mammalian cells</w:t>
      </w:r>
      <w:r w:rsidRPr="00930FB6">
        <w:t xml:space="preserve">. </w:t>
      </w:r>
      <w:r w:rsidRPr="00930FB6">
        <w:rPr>
          <w:i/>
        </w:rPr>
        <w:t xml:space="preserve">Science </w:t>
      </w:r>
      <w:r w:rsidRPr="00930FB6">
        <w:t xml:space="preserve">2014, </w:t>
      </w:r>
      <w:r w:rsidRPr="00930FB6">
        <w:rPr>
          <w:b/>
        </w:rPr>
        <w:t>343</w:t>
      </w:r>
      <w:r w:rsidRPr="00930FB6">
        <w:t>(6167):193-196.</w:t>
      </w:r>
    </w:p>
    <w:p w14:paraId="78B3B8D6" w14:textId="77777777" w:rsidR="00930FB6" w:rsidRPr="00930FB6" w:rsidRDefault="00930FB6" w:rsidP="00930FB6">
      <w:pPr>
        <w:pStyle w:val="EndNoteBibliography"/>
        <w:spacing w:after="0"/>
        <w:ind w:left="720" w:hanging="720"/>
      </w:pPr>
      <w:r w:rsidRPr="00930FB6">
        <w:t>151.</w:t>
      </w:r>
      <w:r w:rsidRPr="00930FB6">
        <w:tab/>
        <w:t xml:space="preserve">Klein AM, Mazutis L, Akartuna I, Tallapragada N, Veres A, Li V, Peshkin L, Weitz DA, Kirschner MW: </w:t>
      </w:r>
      <w:r w:rsidRPr="00930FB6">
        <w:rPr>
          <w:b/>
        </w:rPr>
        <w:t>Droplet barcoding for single-cell transcriptomics applied to embryonic stem cells</w:t>
      </w:r>
      <w:r w:rsidRPr="00930FB6">
        <w:t xml:space="preserve">. </w:t>
      </w:r>
      <w:r w:rsidRPr="00930FB6">
        <w:rPr>
          <w:i/>
        </w:rPr>
        <w:t xml:space="preserve">Cell </w:t>
      </w:r>
      <w:r w:rsidRPr="00930FB6">
        <w:t xml:space="preserve">2015, </w:t>
      </w:r>
      <w:r w:rsidRPr="00930FB6">
        <w:rPr>
          <w:b/>
        </w:rPr>
        <w:t>161</w:t>
      </w:r>
      <w:r w:rsidRPr="00930FB6">
        <w:t>(5):1187-1201.</w:t>
      </w:r>
    </w:p>
    <w:p w14:paraId="65B0CA2E" w14:textId="77777777" w:rsidR="00930FB6" w:rsidRPr="00930FB6" w:rsidRDefault="00930FB6" w:rsidP="00930FB6">
      <w:pPr>
        <w:pStyle w:val="EndNoteBibliography"/>
        <w:spacing w:after="0"/>
        <w:ind w:left="720" w:hanging="720"/>
      </w:pPr>
      <w:r w:rsidRPr="00930FB6">
        <w:t>152.</w:t>
      </w:r>
      <w:r w:rsidRPr="00930FB6">
        <w:tab/>
        <w:t xml:space="preserve">Goolam M, Scialdone A, Graham SJL, Macaulay IC, Jedrusik A, Hupalowska A, Voet T, Marioni JC, Zernicka-Goetz M: </w:t>
      </w:r>
      <w:r w:rsidRPr="00930FB6">
        <w:rPr>
          <w:b/>
        </w:rPr>
        <w:t>Heterogeneity in Oct4 and Sox2 Targets Biases Cell Fate in 4-Cell Mouse Embryos</w:t>
      </w:r>
      <w:r w:rsidRPr="00930FB6">
        <w:t xml:space="preserve">. </w:t>
      </w:r>
      <w:r w:rsidRPr="00930FB6">
        <w:rPr>
          <w:i/>
        </w:rPr>
        <w:t xml:space="preserve">Cell </w:t>
      </w:r>
      <w:r w:rsidRPr="00930FB6">
        <w:t xml:space="preserve">2016, </w:t>
      </w:r>
      <w:r w:rsidRPr="00930FB6">
        <w:rPr>
          <w:b/>
        </w:rPr>
        <w:t>165</w:t>
      </w:r>
      <w:r w:rsidRPr="00930FB6">
        <w:t>(1):61-74.</w:t>
      </w:r>
    </w:p>
    <w:p w14:paraId="0B010732" w14:textId="77777777" w:rsidR="00930FB6" w:rsidRPr="00930FB6" w:rsidRDefault="00930FB6" w:rsidP="00930FB6">
      <w:pPr>
        <w:pStyle w:val="EndNoteBibliography"/>
        <w:spacing w:after="0"/>
        <w:ind w:left="720" w:hanging="720"/>
      </w:pPr>
      <w:r w:rsidRPr="00930FB6">
        <w:t>153.</w:t>
      </w:r>
      <w:r w:rsidRPr="00930FB6">
        <w:tab/>
        <w:t xml:space="preserve">Kim JK, Kolodziejczyk AA, Ilicic T, Teichmann SA, Marioni JC: </w:t>
      </w:r>
      <w:r w:rsidRPr="00930FB6">
        <w:rPr>
          <w:b/>
        </w:rPr>
        <w:t>Characterizing noise structure in single-cell RNA-seq distinguishes genuine from technical stochastic allelic expression</w:t>
      </w:r>
      <w:r w:rsidRPr="00930FB6">
        <w:t xml:space="preserve">. </w:t>
      </w:r>
      <w:r w:rsidRPr="00930FB6">
        <w:rPr>
          <w:i/>
        </w:rPr>
        <w:t xml:space="preserve">Nat Commun </w:t>
      </w:r>
      <w:r w:rsidRPr="00930FB6">
        <w:t xml:space="preserve">2015, </w:t>
      </w:r>
      <w:r w:rsidRPr="00930FB6">
        <w:rPr>
          <w:b/>
        </w:rPr>
        <w:t>6</w:t>
      </w:r>
      <w:r w:rsidRPr="00930FB6">
        <w:t>:8687.</w:t>
      </w:r>
    </w:p>
    <w:p w14:paraId="082EBDA5" w14:textId="77777777" w:rsidR="00930FB6" w:rsidRPr="00930FB6" w:rsidRDefault="00930FB6" w:rsidP="00930FB6">
      <w:pPr>
        <w:pStyle w:val="EndNoteBibliography"/>
        <w:spacing w:after="0"/>
        <w:ind w:left="720" w:hanging="720"/>
      </w:pPr>
      <w:r w:rsidRPr="00930FB6">
        <w:t>154.</w:t>
      </w:r>
      <w:r w:rsidRPr="00930FB6">
        <w:tab/>
        <w:t>Usoskin D, Furlan A, Islam S, Abdo H, Lonnerberg P, Lou D, Hjerling-Leffler J, Haeggstrom J, Kharchenko O, Kharchenko PV</w:t>
      </w:r>
      <w:r w:rsidRPr="00930FB6">
        <w:rPr>
          <w:i/>
        </w:rPr>
        <w:t xml:space="preserve"> et al</w:t>
      </w:r>
      <w:r w:rsidRPr="00930FB6">
        <w:t xml:space="preserve">: </w:t>
      </w:r>
      <w:r w:rsidRPr="00930FB6">
        <w:rPr>
          <w:b/>
        </w:rPr>
        <w:t>Unbiased classification of sensory neuron types by large-scale single-cell RNA sequencing</w:t>
      </w:r>
      <w:r w:rsidRPr="00930FB6">
        <w:t xml:space="preserve">. </w:t>
      </w:r>
      <w:r w:rsidRPr="00930FB6">
        <w:rPr>
          <w:i/>
        </w:rPr>
        <w:t xml:space="preserve">Nat Neurosci </w:t>
      </w:r>
      <w:r w:rsidRPr="00930FB6">
        <w:t xml:space="preserve">2015, </w:t>
      </w:r>
      <w:r w:rsidRPr="00930FB6">
        <w:rPr>
          <w:b/>
        </w:rPr>
        <w:t>18</w:t>
      </w:r>
      <w:r w:rsidRPr="00930FB6">
        <w:t>(1):145-153.</w:t>
      </w:r>
    </w:p>
    <w:p w14:paraId="30C408D6" w14:textId="77777777" w:rsidR="00930FB6" w:rsidRPr="00930FB6" w:rsidRDefault="00930FB6" w:rsidP="00930FB6">
      <w:pPr>
        <w:pStyle w:val="EndNoteBibliography"/>
        <w:spacing w:after="0"/>
        <w:ind w:left="720" w:hanging="720"/>
      </w:pPr>
      <w:r w:rsidRPr="00930FB6">
        <w:lastRenderedPageBreak/>
        <w:t>155.</w:t>
      </w:r>
      <w:r w:rsidRPr="00930FB6">
        <w:tab/>
        <w:t>Zeisel A, Munoz-Manchado AB, Codeluppi S, Lonnerberg P, La Manno G, Jureus A, Marques S, Munguba H, He L, Betsholtz C</w:t>
      </w:r>
      <w:r w:rsidRPr="00930FB6">
        <w:rPr>
          <w:i/>
        </w:rPr>
        <w:t xml:space="preserve"> et al</w:t>
      </w:r>
      <w:r w:rsidRPr="00930FB6">
        <w:t xml:space="preserve">: </w:t>
      </w:r>
      <w:r w:rsidRPr="00930FB6">
        <w:rPr>
          <w:b/>
        </w:rPr>
        <w:t>Brain structure. Cell types in the mouse cortex and hippocampus revealed by single-cell RNA-seq</w:t>
      </w:r>
      <w:r w:rsidRPr="00930FB6">
        <w:t xml:space="preserve">. </w:t>
      </w:r>
      <w:r w:rsidRPr="00930FB6">
        <w:rPr>
          <w:i/>
        </w:rPr>
        <w:t xml:space="preserve">Science </w:t>
      </w:r>
      <w:r w:rsidRPr="00930FB6">
        <w:t xml:space="preserve">2015, </w:t>
      </w:r>
      <w:r w:rsidRPr="00930FB6">
        <w:rPr>
          <w:b/>
        </w:rPr>
        <w:t>347</w:t>
      </w:r>
      <w:r w:rsidRPr="00930FB6">
        <w:t>(6226):1138-1142.</w:t>
      </w:r>
    </w:p>
    <w:p w14:paraId="02D99B80" w14:textId="77777777" w:rsidR="00930FB6" w:rsidRPr="00930FB6" w:rsidRDefault="00930FB6" w:rsidP="00930FB6">
      <w:pPr>
        <w:pStyle w:val="EndNoteBibliography"/>
        <w:spacing w:after="0"/>
        <w:ind w:left="720" w:hanging="720"/>
      </w:pPr>
      <w:r w:rsidRPr="00930FB6">
        <w:t>156.</w:t>
      </w:r>
      <w:r w:rsidRPr="00930FB6">
        <w:tab/>
        <w:t>Yu Z, Liao J, Chen Y, Zou C, Zhang H, Cheng J, Liu D, Li T, Zhang Q, Li J</w:t>
      </w:r>
      <w:r w:rsidRPr="00930FB6">
        <w:rPr>
          <w:i/>
        </w:rPr>
        <w:t xml:space="preserve"> et al</w:t>
      </w:r>
      <w:r w:rsidRPr="00930FB6">
        <w:t xml:space="preserve">: </w:t>
      </w:r>
      <w:r w:rsidRPr="00930FB6">
        <w:rPr>
          <w:b/>
        </w:rPr>
        <w:t>Single-Cell Transcriptomic Map of the Human and Mouse Bladders</w:t>
      </w:r>
      <w:r w:rsidRPr="00930FB6">
        <w:t xml:space="preserve">. </w:t>
      </w:r>
      <w:r w:rsidRPr="00930FB6">
        <w:rPr>
          <w:i/>
        </w:rPr>
        <w:t xml:space="preserve">J Am Soc Nephrol </w:t>
      </w:r>
      <w:r w:rsidRPr="00930FB6">
        <w:t xml:space="preserve">2019, </w:t>
      </w:r>
      <w:r w:rsidRPr="00930FB6">
        <w:rPr>
          <w:b/>
        </w:rPr>
        <w:t>30</w:t>
      </w:r>
      <w:r w:rsidRPr="00930FB6">
        <w:t>(11):2159-2176.</w:t>
      </w:r>
    </w:p>
    <w:p w14:paraId="094A4047" w14:textId="77777777" w:rsidR="00930FB6" w:rsidRPr="00930FB6" w:rsidRDefault="00930FB6" w:rsidP="00930FB6">
      <w:pPr>
        <w:pStyle w:val="EndNoteBibliography"/>
        <w:spacing w:after="0"/>
        <w:ind w:left="720" w:hanging="720"/>
      </w:pPr>
      <w:r w:rsidRPr="00930FB6">
        <w:t>157.</w:t>
      </w:r>
      <w:r w:rsidRPr="00930FB6">
        <w:tab/>
        <w:t xml:space="preserve">Tusi BK, Wolock SL, Weinreb C, Hwang Y, Hidalgo D, Zilionis R, Waisman A, Huh JR, Klein AM, Socolovsky M: </w:t>
      </w:r>
      <w:r w:rsidRPr="00930FB6">
        <w:rPr>
          <w:b/>
        </w:rPr>
        <w:t>Population snapshots predict early haematopoietic and erythroid hierarchies</w:t>
      </w:r>
      <w:r w:rsidRPr="00930FB6">
        <w:t xml:space="preserve">. </w:t>
      </w:r>
      <w:r w:rsidRPr="00930FB6">
        <w:rPr>
          <w:i/>
        </w:rPr>
        <w:t xml:space="preserve">Nature </w:t>
      </w:r>
      <w:r w:rsidRPr="00930FB6">
        <w:t xml:space="preserve">2018, </w:t>
      </w:r>
      <w:r w:rsidRPr="00930FB6">
        <w:rPr>
          <w:b/>
        </w:rPr>
        <w:t>555</w:t>
      </w:r>
      <w:r w:rsidRPr="00930FB6">
        <w:t>(7694):54-60.</w:t>
      </w:r>
    </w:p>
    <w:p w14:paraId="3E0DCFCB" w14:textId="77777777" w:rsidR="00930FB6" w:rsidRPr="00930FB6" w:rsidRDefault="00930FB6" w:rsidP="00930FB6">
      <w:pPr>
        <w:pStyle w:val="EndNoteBibliography"/>
        <w:spacing w:after="0"/>
        <w:ind w:left="720" w:hanging="720"/>
      </w:pPr>
      <w:r w:rsidRPr="00930FB6">
        <w:t>158.</w:t>
      </w:r>
      <w:r w:rsidRPr="00930FB6">
        <w:tab/>
        <w:t>Pijuan-Sala B, Griffiths JA, Guibentif C, Hiscock TW, Jawaid W, Calero-Nieto FJ, Mulas C, Ibarra-Soria X, Tyser RCV, Ho DLL</w:t>
      </w:r>
      <w:r w:rsidRPr="00930FB6">
        <w:rPr>
          <w:i/>
        </w:rPr>
        <w:t xml:space="preserve"> et al</w:t>
      </w:r>
      <w:r w:rsidRPr="00930FB6">
        <w:t xml:space="preserve">: </w:t>
      </w:r>
      <w:r w:rsidRPr="00930FB6">
        <w:rPr>
          <w:b/>
        </w:rPr>
        <w:t>A single-cell molecular map of mouse gastrulation and early organogenesis</w:t>
      </w:r>
      <w:r w:rsidRPr="00930FB6">
        <w:t xml:space="preserve">. </w:t>
      </w:r>
      <w:r w:rsidRPr="00930FB6">
        <w:rPr>
          <w:i/>
        </w:rPr>
        <w:t xml:space="preserve">Nature </w:t>
      </w:r>
      <w:r w:rsidRPr="00930FB6">
        <w:t xml:space="preserve">2019, </w:t>
      </w:r>
      <w:r w:rsidRPr="00930FB6">
        <w:rPr>
          <w:b/>
        </w:rPr>
        <w:t>566</w:t>
      </w:r>
      <w:r w:rsidRPr="00930FB6">
        <w:t>(7745):490-495.</w:t>
      </w:r>
    </w:p>
    <w:p w14:paraId="2490548B" w14:textId="77777777" w:rsidR="00930FB6" w:rsidRPr="00930FB6" w:rsidRDefault="00930FB6" w:rsidP="00930FB6">
      <w:pPr>
        <w:pStyle w:val="EndNoteBibliography"/>
        <w:spacing w:after="0"/>
        <w:ind w:left="720" w:hanging="720"/>
      </w:pPr>
      <w:r w:rsidRPr="00930FB6">
        <w:t>159.</w:t>
      </w:r>
      <w:r w:rsidRPr="00930FB6">
        <w:tab/>
        <w:t>Cao J, Spielmann M, Qiu X, Huang X, Ibrahim DM, Hill AJ, Zhang F, Mundlos S, Christiansen L, Steemers FJ</w:t>
      </w:r>
      <w:r w:rsidRPr="00930FB6">
        <w:rPr>
          <w:i/>
        </w:rPr>
        <w:t xml:space="preserve"> et al</w:t>
      </w:r>
      <w:r w:rsidRPr="00930FB6">
        <w:t xml:space="preserve">: </w:t>
      </w:r>
      <w:r w:rsidRPr="00930FB6">
        <w:rPr>
          <w:b/>
        </w:rPr>
        <w:t>The single-cell transcriptional landscape of mammalian organogenesis</w:t>
      </w:r>
      <w:r w:rsidRPr="00930FB6">
        <w:t xml:space="preserve">. </w:t>
      </w:r>
      <w:r w:rsidRPr="00930FB6">
        <w:rPr>
          <w:i/>
        </w:rPr>
        <w:t xml:space="preserve">Nature </w:t>
      </w:r>
      <w:r w:rsidRPr="00930FB6">
        <w:t xml:space="preserve">2019, </w:t>
      </w:r>
      <w:r w:rsidRPr="00930FB6">
        <w:rPr>
          <w:b/>
        </w:rPr>
        <w:t>566</w:t>
      </w:r>
      <w:r w:rsidRPr="00930FB6">
        <w:t>(7745):496-502.</w:t>
      </w:r>
    </w:p>
    <w:p w14:paraId="7B8A76CD" w14:textId="77777777" w:rsidR="00930FB6" w:rsidRPr="00930FB6" w:rsidRDefault="00930FB6" w:rsidP="00930FB6">
      <w:pPr>
        <w:pStyle w:val="EndNoteBibliography"/>
        <w:spacing w:after="0"/>
        <w:ind w:left="720" w:hanging="720"/>
      </w:pPr>
      <w:r w:rsidRPr="00930FB6">
        <w:t>160.</w:t>
      </w:r>
      <w:r w:rsidRPr="00930FB6">
        <w:tab/>
        <w:t xml:space="preserve">Setty M, Tadmor MD, Reich-Zeliger S, Angel O, Salame TM, Kathail P, Choi K, Bendall S, Friedman N, Pe'er D: </w:t>
      </w:r>
      <w:r w:rsidRPr="00930FB6">
        <w:rPr>
          <w:b/>
        </w:rPr>
        <w:t>Wishbone identifies bifurcating developmental trajectories from single-cell data</w:t>
      </w:r>
      <w:r w:rsidRPr="00930FB6">
        <w:t xml:space="preserve">. </w:t>
      </w:r>
      <w:r w:rsidRPr="00930FB6">
        <w:rPr>
          <w:i/>
        </w:rPr>
        <w:t xml:space="preserve">Nat Biotechnol </w:t>
      </w:r>
      <w:r w:rsidRPr="00930FB6">
        <w:t xml:space="preserve">2016, </w:t>
      </w:r>
      <w:r w:rsidRPr="00930FB6">
        <w:rPr>
          <w:b/>
        </w:rPr>
        <w:t>34</w:t>
      </w:r>
      <w:r w:rsidRPr="00930FB6">
        <w:t>(6):637-645.</w:t>
      </w:r>
    </w:p>
    <w:p w14:paraId="4D99B66C" w14:textId="77777777" w:rsidR="00930FB6" w:rsidRPr="00930FB6" w:rsidRDefault="00930FB6" w:rsidP="00930FB6">
      <w:pPr>
        <w:pStyle w:val="EndNoteBibliography"/>
        <w:spacing w:after="0"/>
        <w:ind w:left="720" w:hanging="720"/>
      </w:pPr>
      <w:r w:rsidRPr="00930FB6">
        <w:t>161.</w:t>
      </w:r>
      <w:r w:rsidRPr="00930FB6">
        <w:tab/>
        <w:t xml:space="preserve">Nestorowa S, Hamey FK, Pijuan Sala B, Diamanti E, Shepherd M, Laurenti E, Wilson NK, Kent DG, Gottgens B: </w:t>
      </w:r>
      <w:r w:rsidRPr="00930FB6">
        <w:rPr>
          <w:b/>
        </w:rPr>
        <w:t>A single-cell resolution map of mouse hematopoietic stem and progenitor cell differentiation</w:t>
      </w:r>
      <w:r w:rsidRPr="00930FB6">
        <w:t xml:space="preserve">. </w:t>
      </w:r>
      <w:r w:rsidRPr="00930FB6">
        <w:rPr>
          <w:i/>
        </w:rPr>
        <w:t xml:space="preserve">Blood </w:t>
      </w:r>
      <w:r w:rsidRPr="00930FB6">
        <w:t xml:space="preserve">2016, </w:t>
      </w:r>
      <w:r w:rsidRPr="00930FB6">
        <w:rPr>
          <w:b/>
        </w:rPr>
        <w:t>128</w:t>
      </w:r>
      <w:r w:rsidRPr="00930FB6">
        <w:t>(8):e20-31.</w:t>
      </w:r>
    </w:p>
    <w:p w14:paraId="76649C8E" w14:textId="77777777" w:rsidR="00930FB6" w:rsidRPr="00930FB6" w:rsidRDefault="00930FB6" w:rsidP="00930FB6">
      <w:pPr>
        <w:pStyle w:val="EndNoteBibliography"/>
        <w:ind w:left="720" w:hanging="720"/>
      </w:pPr>
      <w:r w:rsidRPr="00930FB6">
        <w:t>162.</w:t>
      </w:r>
      <w:r w:rsidRPr="00930FB6">
        <w:tab/>
        <w:t>Cao J, Packer JS, Ramani V, Cusanovich DA, Huynh C, Daza R, Qiu X, Lee C, Furlan SN, Steemers FJ</w:t>
      </w:r>
      <w:r w:rsidRPr="00930FB6">
        <w:rPr>
          <w:i/>
        </w:rPr>
        <w:t xml:space="preserve"> et al</w:t>
      </w:r>
      <w:r w:rsidRPr="00930FB6">
        <w:t xml:space="preserve">: </w:t>
      </w:r>
      <w:r w:rsidRPr="00930FB6">
        <w:rPr>
          <w:b/>
        </w:rPr>
        <w:t>Comprehensive single-cell transcriptional profiling of a multicellular organism</w:t>
      </w:r>
      <w:r w:rsidRPr="00930FB6">
        <w:t xml:space="preserve">. </w:t>
      </w:r>
      <w:r w:rsidRPr="00930FB6">
        <w:rPr>
          <w:i/>
        </w:rPr>
        <w:t xml:space="preserve">Science </w:t>
      </w:r>
      <w:r w:rsidRPr="00930FB6">
        <w:t xml:space="preserve">2017, </w:t>
      </w:r>
      <w:r w:rsidRPr="00930FB6">
        <w:rPr>
          <w:b/>
        </w:rPr>
        <w:t>357</w:t>
      </w:r>
      <w:r w:rsidRPr="00930FB6">
        <w:t>(6352):661-667.</w:t>
      </w:r>
    </w:p>
    <w:p w14:paraId="42619B8B" w14:textId="1CF82308" w:rsidR="00FC7F5C" w:rsidRDefault="0019774E">
      <w:r>
        <w:fldChar w:fldCharType="end"/>
      </w:r>
    </w:p>
    <w:p w14:paraId="54FA068E" w14:textId="77777777" w:rsidR="00FC7F5C" w:rsidRDefault="00FC7F5C">
      <w:pPr>
        <w:spacing w:after="200" w:line="276" w:lineRule="auto"/>
      </w:pPr>
      <w:r>
        <w:br w:type="page"/>
      </w:r>
    </w:p>
    <w:p w14:paraId="16DA5BDE" w14:textId="05FE8055" w:rsidR="00FC7F5C" w:rsidRDefault="00FC7F5C" w:rsidP="00FC7F5C">
      <w:pPr>
        <w:pBdr>
          <w:top w:val="nil"/>
          <w:left w:val="nil"/>
          <w:bottom w:val="nil"/>
          <w:right w:val="nil"/>
          <w:between w:val="nil"/>
        </w:pBdr>
        <w:jc w:val="both"/>
        <w:rPr>
          <w:rFonts w:ascii="Arial" w:eastAsia="Arial" w:hAnsi="Arial" w:cs="Arial"/>
          <w:b/>
          <w:color w:val="000000"/>
        </w:rPr>
      </w:pPr>
      <w:r>
        <w:rPr>
          <w:rFonts w:ascii="Arial" w:eastAsia="Arial" w:hAnsi="Arial" w:cs="Arial"/>
          <w:b/>
          <w:color w:val="000000"/>
        </w:rPr>
        <w:lastRenderedPageBreak/>
        <w:t>Tables</w:t>
      </w:r>
    </w:p>
    <w:p w14:paraId="0F8DF228" w14:textId="77777777" w:rsidR="0044242F" w:rsidRDefault="0044242F" w:rsidP="00FC7F5C">
      <w:pPr>
        <w:pBdr>
          <w:top w:val="nil"/>
          <w:left w:val="nil"/>
          <w:bottom w:val="nil"/>
          <w:right w:val="nil"/>
          <w:between w:val="nil"/>
        </w:pBdr>
        <w:jc w:val="both"/>
        <w:rPr>
          <w:rFonts w:ascii="Arial" w:eastAsia="Arial" w:hAnsi="Arial" w:cs="Arial"/>
          <w:b/>
          <w:color w:val="000000"/>
        </w:rPr>
      </w:pPr>
    </w:p>
    <w:p w14:paraId="2B76C639" w14:textId="77777777" w:rsidR="0044242F" w:rsidRPr="003D7325" w:rsidRDefault="0044242F" w:rsidP="0044242F">
      <w:pPr>
        <w:spacing w:line="276" w:lineRule="auto"/>
        <w:rPr>
          <w:rFonts w:ascii="Arial" w:hAnsi="Arial" w:cs="Arial"/>
          <w:b/>
          <w:bCs/>
        </w:rPr>
      </w:pPr>
      <w:r w:rsidRPr="003D7325">
        <w:rPr>
          <w:rFonts w:ascii="Arial" w:hAnsi="Arial" w:cs="Arial"/>
          <w:b/>
          <w:bCs/>
        </w:rPr>
        <w:t xml:space="preserve">Table 1. </w:t>
      </w:r>
      <w:r w:rsidRPr="003D7325">
        <w:rPr>
          <w:rFonts w:ascii="Arial" w:hAnsi="Arial" w:cs="Arial"/>
        </w:rPr>
        <w:t>Deep Learning algorithms reviewed in the paper</w:t>
      </w:r>
    </w:p>
    <w:tbl>
      <w:tblPr>
        <w:tblW w:w="5002" w:type="pct"/>
        <w:tblLayout w:type="fixed"/>
        <w:tblLook w:val="04A0" w:firstRow="1" w:lastRow="0" w:firstColumn="1" w:lastColumn="0" w:noHBand="0" w:noVBand="1"/>
      </w:tblPr>
      <w:tblGrid>
        <w:gridCol w:w="1076"/>
        <w:gridCol w:w="1620"/>
        <w:gridCol w:w="1352"/>
        <w:gridCol w:w="2523"/>
        <w:gridCol w:w="1804"/>
        <w:gridCol w:w="989"/>
      </w:tblGrid>
      <w:tr w:rsidR="0044242F" w:rsidRPr="003D41AF" w14:paraId="16D0064A" w14:textId="77777777" w:rsidTr="005E5160">
        <w:trPr>
          <w:trHeight w:val="320"/>
        </w:trPr>
        <w:tc>
          <w:tcPr>
            <w:tcW w:w="575" w:type="pct"/>
            <w:tcBorders>
              <w:top w:val="single" w:sz="4" w:space="0" w:color="auto"/>
              <w:left w:val="nil"/>
              <w:bottom w:val="single" w:sz="4" w:space="0" w:color="auto"/>
              <w:right w:val="nil"/>
            </w:tcBorders>
            <w:shd w:val="clear" w:color="auto" w:fill="auto"/>
            <w:noWrap/>
            <w:vAlign w:val="bottom"/>
            <w:hideMark/>
          </w:tcPr>
          <w:p w14:paraId="069F54B9" w14:textId="77777777" w:rsidR="0044242F" w:rsidRPr="003D41AF" w:rsidRDefault="0044242F" w:rsidP="005E5160">
            <w:pPr>
              <w:jc w:val="center"/>
              <w:rPr>
                <w:rFonts w:ascii="Calibri" w:hAnsi="Calibri" w:cs="Calibri"/>
                <w:b/>
                <w:bCs/>
                <w:color w:val="000000"/>
              </w:rPr>
            </w:pPr>
            <w:r w:rsidRPr="003D41AF">
              <w:rPr>
                <w:rFonts w:ascii="Calibri" w:hAnsi="Calibri" w:cs="Calibri"/>
                <w:b/>
                <w:bCs/>
                <w:color w:val="000000"/>
              </w:rPr>
              <w:t>App</w:t>
            </w:r>
          </w:p>
        </w:tc>
        <w:tc>
          <w:tcPr>
            <w:tcW w:w="865" w:type="pct"/>
            <w:tcBorders>
              <w:top w:val="single" w:sz="4" w:space="0" w:color="auto"/>
              <w:left w:val="nil"/>
              <w:bottom w:val="single" w:sz="4" w:space="0" w:color="auto"/>
              <w:right w:val="nil"/>
            </w:tcBorders>
            <w:shd w:val="clear" w:color="auto" w:fill="auto"/>
            <w:noWrap/>
            <w:vAlign w:val="bottom"/>
            <w:hideMark/>
          </w:tcPr>
          <w:p w14:paraId="2981F2C8" w14:textId="77777777" w:rsidR="0044242F" w:rsidRPr="003D41AF" w:rsidRDefault="0044242F" w:rsidP="005E5160">
            <w:pPr>
              <w:jc w:val="center"/>
              <w:rPr>
                <w:rFonts w:ascii="Calibri" w:hAnsi="Calibri" w:cs="Calibri"/>
                <w:b/>
                <w:bCs/>
                <w:color w:val="000000"/>
              </w:rPr>
            </w:pPr>
            <w:r w:rsidRPr="003D41AF">
              <w:rPr>
                <w:rFonts w:ascii="Calibri" w:hAnsi="Calibri" w:cs="Calibri"/>
                <w:b/>
                <w:bCs/>
                <w:color w:val="000000"/>
              </w:rPr>
              <w:t>Algorithm</w:t>
            </w:r>
          </w:p>
        </w:tc>
        <w:tc>
          <w:tcPr>
            <w:tcW w:w="722" w:type="pct"/>
            <w:tcBorders>
              <w:top w:val="single" w:sz="4" w:space="0" w:color="auto"/>
              <w:left w:val="nil"/>
              <w:bottom w:val="single" w:sz="4" w:space="0" w:color="auto"/>
              <w:right w:val="nil"/>
            </w:tcBorders>
            <w:shd w:val="clear" w:color="auto" w:fill="auto"/>
            <w:noWrap/>
            <w:vAlign w:val="bottom"/>
            <w:hideMark/>
          </w:tcPr>
          <w:p w14:paraId="794BB79F" w14:textId="77777777" w:rsidR="0044242F" w:rsidRPr="003D41AF" w:rsidRDefault="0044242F" w:rsidP="005E5160">
            <w:pPr>
              <w:jc w:val="center"/>
              <w:rPr>
                <w:rFonts w:ascii="Calibri" w:hAnsi="Calibri" w:cs="Calibri"/>
                <w:b/>
                <w:bCs/>
                <w:color w:val="000000"/>
              </w:rPr>
            </w:pPr>
            <w:r>
              <w:rPr>
                <w:rFonts w:ascii="Calibri" w:hAnsi="Calibri" w:cs="Calibri"/>
                <w:b/>
                <w:bCs/>
                <w:color w:val="000000"/>
              </w:rPr>
              <w:t>Models</w:t>
            </w:r>
          </w:p>
        </w:tc>
        <w:tc>
          <w:tcPr>
            <w:tcW w:w="1347" w:type="pct"/>
            <w:tcBorders>
              <w:top w:val="single" w:sz="4" w:space="0" w:color="auto"/>
              <w:left w:val="nil"/>
              <w:bottom w:val="single" w:sz="4" w:space="0" w:color="auto"/>
              <w:right w:val="nil"/>
            </w:tcBorders>
            <w:shd w:val="clear" w:color="auto" w:fill="auto"/>
            <w:vAlign w:val="bottom"/>
          </w:tcPr>
          <w:p w14:paraId="68D04E36" w14:textId="77777777" w:rsidR="0044242F" w:rsidRPr="003D41AF" w:rsidRDefault="0044242F" w:rsidP="005E5160">
            <w:pPr>
              <w:jc w:val="center"/>
              <w:rPr>
                <w:rFonts w:ascii="Calibri" w:hAnsi="Calibri" w:cs="Calibri"/>
                <w:b/>
                <w:bCs/>
                <w:color w:val="000000"/>
              </w:rPr>
            </w:pPr>
            <w:r>
              <w:rPr>
                <w:rFonts w:ascii="Calibri" w:hAnsi="Calibri" w:cs="Calibri"/>
                <w:b/>
                <w:bCs/>
                <w:color w:val="000000"/>
              </w:rPr>
              <w:t>Evaluation</w:t>
            </w:r>
          </w:p>
        </w:tc>
        <w:tc>
          <w:tcPr>
            <w:tcW w:w="963" w:type="pct"/>
            <w:tcBorders>
              <w:top w:val="single" w:sz="4" w:space="0" w:color="auto"/>
              <w:left w:val="nil"/>
              <w:bottom w:val="single" w:sz="4" w:space="0" w:color="auto"/>
              <w:right w:val="nil"/>
            </w:tcBorders>
            <w:shd w:val="clear" w:color="auto" w:fill="auto"/>
            <w:noWrap/>
            <w:vAlign w:val="bottom"/>
            <w:hideMark/>
          </w:tcPr>
          <w:p w14:paraId="1A556CC6" w14:textId="77777777" w:rsidR="0044242F" w:rsidRPr="003D41AF" w:rsidRDefault="0044242F" w:rsidP="005E5160">
            <w:pPr>
              <w:rPr>
                <w:rFonts w:ascii="Calibri" w:hAnsi="Calibri" w:cs="Calibri"/>
                <w:b/>
                <w:bCs/>
                <w:color w:val="000000"/>
              </w:rPr>
            </w:pPr>
            <w:r>
              <w:rPr>
                <w:rFonts w:ascii="Calibri" w:hAnsi="Calibri" w:cs="Calibri"/>
                <w:b/>
                <w:bCs/>
                <w:color w:val="000000"/>
              </w:rPr>
              <w:t>Environment</w:t>
            </w:r>
          </w:p>
        </w:tc>
        <w:tc>
          <w:tcPr>
            <w:tcW w:w="528" w:type="pct"/>
            <w:tcBorders>
              <w:top w:val="single" w:sz="4" w:space="0" w:color="auto"/>
              <w:left w:val="nil"/>
              <w:bottom w:val="single" w:sz="4" w:space="0" w:color="auto"/>
              <w:right w:val="nil"/>
            </w:tcBorders>
            <w:shd w:val="clear" w:color="auto" w:fill="auto"/>
            <w:noWrap/>
            <w:vAlign w:val="bottom"/>
            <w:hideMark/>
          </w:tcPr>
          <w:p w14:paraId="5A3AA4C5" w14:textId="77777777" w:rsidR="0044242F" w:rsidRPr="003D41AF" w:rsidRDefault="0044242F" w:rsidP="005E5160">
            <w:pPr>
              <w:rPr>
                <w:rFonts w:ascii="Calibri" w:hAnsi="Calibri" w:cs="Calibri"/>
                <w:b/>
                <w:bCs/>
                <w:color w:val="000000"/>
              </w:rPr>
            </w:pPr>
            <w:r w:rsidRPr="003D41AF">
              <w:rPr>
                <w:rFonts w:ascii="Calibri" w:hAnsi="Calibri" w:cs="Calibri"/>
                <w:b/>
                <w:bCs/>
                <w:color w:val="000000"/>
              </w:rPr>
              <w:t>Ref</w:t>
            </w:r>
            <w:r>
              <w:rPr>
                <w:rFonts w:ascii="Calibri" w:hAnsi="Calibri" w:cs="Calibri"/>
                <w:b/>
                <w:bCs/>
                <w:color w:val="000000"/>
              </w:rPr>
              <w:t>s</w:t>
            </w:r>
          </w:p>
        </w:tc>
      </w:tr>
      <w:tr w:rsidR="0044242F" w:rsidRPr="003D41AF" w14:paraId="75B6ADF9" w14:textId="77777777" w:rsidTr="005E5160">
        <w:trPr>
          <w:trHeight w:val="422"/>
        </w:trPr>
        <w:tc>
          <w:tcPr>
            <w:tcW w:w="5000" w:type="pct"/>
            <w:gridSpan w:val="6"/>
            <w:tcBorders>
              <w:top w:val="single" w:sz="4" w:space="0" w:color="auto"/>
              <w:left w:val="nil"/>
              <w:bottom w:val="single" w:sz="4" w:space="0" w:color="auto"/>
              <w:right w:val="nil"/>
            </w:tcBorders>
            <w:shd w:val="clear" w:color="auto" w:fill="auto"/>
            <w:noWrap/>
            <w:vAlign w:val="bottom"/>
          </w:tcPr>
          <w:p w14:paraId="458E0DDD" w14:textId="77777777" w:rsidR="0044242F" w:rsidRPr="00706391" w:rsidRDefault="0044242F" w:rsidP="005E5160">
            <w:pPr>
              <w:rPr>
                <w:rFonts w:ascii="Arial" w:hAnsi="Arial" w:cs="Arial"/>
                <w:b/>
                <w:bCs/>
                <w:color w:val="000000"/>
                <w:sz w:val="20"/>
                <w:szCs w:val="20"/>
              </w:rPr>
            </w:pPr>
            <w:r w:rsidRPr="00706391">
              <w:rPr>
                <w:rFonts w:ascii="Arial" w:hAnsi="Arial" w:cs="Arial"/>
                <w:b/>
                <w:bCs/>
                <w:color w:val="000000"/>
                <w:sz w:val="20"/>
                <w:szCs w:val="20"/>
              </w:rPr>
              <w:t>Imputation</w:t>
            </w:r>
          </w:p>
        </w:tc>
      </w:tr>
      <w:tr w:rsidR="0044242F" w:rsidRPr="003D41AF" w14:paraId="48A40DA1" w14:textId="77777777" w:rsidTr="005E5160">
        <w:trPr>
          <w:trHeight w:val="320"/>
        </w:trPr>
        <w:tc>
          <w:tcPr>
            <w:tcW w:w="575" w:type="pct"/>
            <w:tcBorders>
              <w:top w:val="single" w:sz="4" w:space="0" w:color="auto"/>
              <w:left w:val="nil"/>
              <w:bottom w:val="nil"/>
              <w:right w:val="nil"/>
            </w:tcBorders>
            <w:shd w:val="clear" w:color="auto" w:fill="auto"/>
            <w:noWrap/>
            <w:vAlign w:val="center"/>
            <w:hideMark/>
          </w:tcPr>
          <w:p w14:paraId="7C3D2FBA" w14:textId="77777777" w:rsidR="0044242F" w:rsidRPr="003D41AF" w:rsidRDefault="0044242F" w:rsidP="005E5160">
            <w:pPr>
              <w:jc w:val="center"/>
              <w:rPr>
                <w:rFonts w:ascii="Arial" w:hAnsi="Arial" w:cs="Arial"/>
                <w:sz w:val="20"/>
                <w:szCs w:val="20"/>
              </w:rPr>
            </w:pPr>
          </w:p>
        </w:tc>
        <w:tc>
          <w:tcPr>
            <w:tcW w:w="865" w:type="pct"/>
            <w:tcBorders>
              <w:top w:val="single" w:sz="4" w:space="0" w:color="auto"/>
              <w:left w:val="nil"/>
              <w:bottom w:val="nil"/>
              <w:right w:val="nil"/>
            </w:tcBorders>
            <w:shd w:val="clear" w:color="auto" w:fill="auto"/>
            <w:noWrap/>
            <w:vAlign w:val="center"/>
            <w:hideMark/>
          </w:tcPr>
          <w:p w14:paraId="525CDF97"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DCA</w:t>
            </w:r>
          </w:p>
        </w:tc>
        <w:tc>
          <w:tcPr>
            <w:tcW w:w="722" w:type="pct"/>
            <w:tcBorders>
              <w:top w:val="single" w:sz="4" w:space="0" w:color="auto"/>
              <w:left w:val="nil"/>
              <w:bottom w:val="nil"/>
              <w:right w:val="nil"/>
            </w:tcBorders>
            <w:shd w:val="clear" w:color="auto" w:fill="auto"/>
            <w:noWrap/>
            <w:vAlign w:val="center"/>
            <w:hideMark/>
          </w:tcPr>
          <w:p w14:paraId="4FFA88C9"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top w:val="single" w:sz="4" w:space="0" w:color="auto"/>
              <w:left w:val="nil"/>
              <w:bottom w:val="nil"/>
              <w:right w:val="nil"/>
            </w:tcBorders>
            <w:shd w:val="clear" w:color="auto" w:fill="auto"/>
            <w:vAlign w:val="center"/>
          </w:tcPr>
          <w:p w14:paraId="595E5432"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DREMI</w:t>
            </w:r>
          </w:p>
        </w:tc>
        <w:tc>
          <w:tcPr>
            <w:tcW w:w="963" w:type="pct"/>
            <w:tcBorders>
              <w:top w:val="single" w:sz="4" w:space="0" w:color="auto"/>
              <w:left w:val="nil"/>
              <w:bottom w:val="nil"/>
              <w:right w:val="nil"/>
            </w:tcBorders>
            <w:shd w:val="clear" w:color="auto" w:fill="auto"/>
            <w:noWrap/>
            <w:vAlign w:val="center"/>
            <w:hideMark/>
          </w:tcPr>
          <w:p w14:paraId="12D0DF74"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Keras</w:t>
            </w:r>
            <w:proofErr w:type="spellEnd"/>
            <w:r w:rsidRPr="003D41AF">
              <w:rPr>
                <w:rFonts w:ascii="Arial" w:hAnsi="Arial" w:cs="Arial"/>
                <w:color w:val="000000"/>
                <w:sz w:val="20"/>
                <w:szCs w:val="20"/>
              </w:rPr>
              <w:t xml:space="preserve">, </w:t>
            </w:r>
            <w:proofErr w:type="spellStart"/>
            <w:r w:rsidRPr="003D41AF">
              <w:rPr>
                <w:rFonts w:ascii="Arial" w:hAnsi="Arial" w:cs="Arial"/>
                <w:color w:val="000000"/>
                <w:sz w:val="20"/>
                <w:szCs w:val="20"/>
              </w:rPr>
              <w:t>Tensorflow</w:t>
            </w:r>
            <w:proofErr w:type="spellEnd"/>
            <w:r>
              <w:rPr>
                <w:rFonts w:ascii="Arial" w:hAnsi="Arial" w:cs="Arial"/>
                <w:color w:val="000000"/>
                <w:sz w:val="20"/>
                <w:szCs w:val="20"/>
              </w:rPr>
              <w:t xml:space="preserve">, </w:t>
            </w:r>
            <w:proofErr w:type="spellStart"/>
            <w:r>
              <w:rPr>
                <w:rFonts w:ascii="Arial" w:hAnsi="Arial" w:cs="Arial"/>
                <w:color w:val="000000"/>
                <w:sz w:val="20"/>
                <w:szCs w:val="20"/>
              </w:rPr>
              <w:t>scanpy</w:t>
            </w:r>
            <w:proofErr w:type="spellEnd"/>
          </w:p>
        </w:tc>
        <w:tc>
          <w:tcPr>
            <w:tcW w:w="528" w:type="pct"/>
            <w:tcBorders>
              <w:top w:val="single" w:sz="4" w:space="0" w:color="auto"/>
              <w:left w:val="nil"/>
              <w:bottom w:val="nil"/>
              <w:right w:val="nil"/>
            </w:tcBorders>
            <w:shd w:val="clear" w:color="auto" w:fill="auto"/>
            <w:noWrap/>
            <w:vAlign w:val="center"/>
            <w:hideMark/>
          </w:tcPr>
          <w:p w14:paraId="72191E15" w14:textId="006C02AA"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Pr>
                <w:rFonts w:ascii="Arial" w:hAnsi="Arial" w:cs="Arial"/>
                <w:color w:val="000000"/>
                <w:sz w:val="20"/>
                <w:szCs w:val="20"/>
              </w:rPr>
              <w:instrText xml:space="preserve"> ADDIN EN.CITE </w:instrText>
            </w:r>
            <w:r>
              <w:rPr>
                <w:rFonts w:ascii="Arial" w:hAnsi="Arial" w:cs="Arial"/>
                <w:color w:val="000000"/>
                <w:sz w:val="20"/>
                <w:szCs w:val="20"/>
              </w:rPr>
              <w:fldChar w:fldCharType="begin">
                <w:fldData xml:space="preserve">PEVuZE5vdGU+PENpdGU+PEF1dGhvcj5FcmFzbGFuPC9BdXRob3I+PFllYXI+MjAxOTwvWWVhcj48
UmVjTnVtPjUzPC9SZWNOdW0+PERpc3BsYXlUZXh0PlsxNV08L0Rpc3BsYXlUZXh0PjxyZWNvcmQ+
PHJlYy1udW1iZXI+NTM8L3JlYy1udW1iZXI+PGZvcmVpZ24ta2V5cz48a2V5IGFwcD0iRU4iIGRi
LWlkPSJ6c3BweDI1Zm9mZnR6eGVlOTVmeDI5cDh0YXRmNXZ2YXd0dnAiIHRpbWVzdGFtcD0iMCI+
NTM8L2tleT48L2ZvcmVpZ24ta2V5cz48cmVmLXR5cGUgbmFtZT0iSm91cm5hbCBBcnRpY2xlIj4x
NzwvcmVmLXR5cGU+PGNvbnRyaWJ1dG9ycz48YXV0aG9ycz48YXV0aG9yPkVyYXNsYW4sIEcuPC9h
dXRob3I+PGF1dGhvcj5TaW1vbiwgTC4gTS48L2F1dGhvcj48YXV0aG9yPk1pcmNlYSwgTS48L2F1
dGhvcj48YXV0aG9yPk11ZWxsZXIsIE4uIFMuPC9hdXRob3I+PGF1dGhvcj5UaGVpcywgRi4gSi48
L2F1dGhvcj48L2F1dGhvcnM+PC9jb250cmlidXRvcnM+PGF1dGgtYWRkcmVzcz5JbnN0aXR1dGUg
b2YgQ29tcHV0YXRpb25hbCBCaW9sb2d5LCBIZWxtaG9sdHogWmVudHJ1bSBNdW5jaGVuLCBOZXVo
ZXJiZXJnLCBHZXJtYW55LiYjeEQ7VFVNIFNjaG9vbCBvZiBMaWZlIFNjaWVuY2VzIFdlaWhlbnN0
ZXBoYW4sIFRlY2huaXNjaGUgVW5pdmVyc2l0YXQgTXVuY2hlbiwgRnJlaXNpbmcsIEdlcm1hbnku
JiN4RDtJbnN0aXR1dGUgb2YgQ29tcHV0YXRpb25hbCBCaW9sb2d5LCBIZWxtaG9sdHogWmVudHJ1
bSBNdW5jaGVuLCBOZXVoZXJiZXJnLCBHZXJtYW55LiBmYWJpYW4udGhlaXNAaGVsbWhvbHR6LW11
ZW5jaGVuLmRlLiYjeEQ7VFVNIFNjaG9vbCBvZiBMaWZlIFNjaWVuY2VzIFdlaWhlbnN0ZXBoYW4s
IFRlY2huaXNjaGUgVW5pdmVyc2l0YXQgTXVuY2hlbiwgRnJlaXNpbmcsIEdlcm1hbnkuIGZhYmlh
bi50aGVpc0BoZWxtaG9sdHotbXVlbmNoZW4uZGUuJiN4RDtEZXBhcnRtZW50IG9mIE1hdGhlbWF0
aWNzLCBUZWNobmlzY2hlIFVuaXZlcnNpdGF0IE11bmNoZW4sIEdhcmNoaW5nLCBHZXJtYW55LiBm
YWJpYW4udGhlaXNAaGVsbWhvbHR6LW11ZW5jaGVuLmRlLjwvYXV0aC1hZGRyZXNzPjx0aXRsZXM+
PHRpdGxlPlNpbmdsZS1jZWxsIFJOQS1zZXEgZGVub2lzaW5nIHVzaW5nIGEgZGVlcCBjb3VudCBh
dXRvZW5jb2RlcjwvdGl0bGU+PHNlY29uZGFyeS10aXRsZT5OYXQgQ29tbXVuPC9zZWNvbmRhcnkt
dGl0bGU+PC90aXRsZXM+PHBlcmlvZGljYWw+PGZ1bGwtdGl0bGU+TmF0IENvbW11bjwvZnVsbC10
aXRsZT48L3BlcmlvZGljYWw+PHBhZ2VzPjM5MDwvcGFnZXM+PHZvbHVtZT4xMDwvdm9sdW1lPjxu
dW1iZXI+MTwvbnVtYmVyPjxlZGl0aW9uPjIwMTkvMDEvMjU8L2VkaXRpb24+PGtleXdvcmRzPjxr
ZXl3b3JkPkFuaW1hbHM8L2tleXdvcmQ+PGtleXdvcmQ+Qmxvb2QgQ2VsbHM8L2tleXdvcmQ+PGtl
eXdvcmQ+Q2Flbm9yaGFiZGl0aXMgZWxlZ2Fucy9nZW5ldGljczwva2V5d29yZD48a2V5d29yZD5D
b21wdXRhdGlvbmFsIEJpb2xvZ3kvKm1ldGhvZHM8L2tleXdvcmQ+PGtleXdvcmQ+R2VuZSBFeHBy
ZXNzaW9uIFByb2ZpbGluZy8qbWV0aG9kczwva2V5d29yZD48a2V5d29yZD5HZW5lIEV4cHJlc3Np
b24gUmVndWxhdGlvbi9nZW5ldGljczwva2V5d29yZD48a2V5d29yZD5MZXVrb2N5dGVzLCBNb25v
bnVjbGVhcjwva2V5d29yZD48a2V5d29yZD5Nb2RlbHMsIFN0YXRpc3RpY2FsPC9rZXl3b3JkPjxr
ZXl3b3JkPlBoZW5vdHlwZTwva2V5d29yZD48a2V5d29yZD5STkEvYW5hbHlzaXMvKmdlbmV0aWNz
PC9rZXl3b3JkPjxrZXl3b3JkPlJOQSwgU21hbGwgQ3l0b3BsYXNtaWMvZ2VuZXRpY3M8L2tleXdv
cmQ+PGtleXdvcmQ+U2VxdWVuY2UgQW5hbHlzaXMsIFJOQS8qbWV0aG9kczwva2V5d29yZD48a2V5
d29yZD5TaW5nbGUtQ2VsbCBBbmFseXNpcy9tZXRob2RzPC9rZXl3b3JkPjwva2V5d29yZHM+PGRh
dGVzPjx5ZWFyPjIwMTk8L3llYXI+PHB1Yi1kYXRlcz48ZGF0ZT5KYW4gMjM8L2RhdGU+PC9wdWIt
ZGF0ZXM+PC9kYXRlcz48aXNibj4yMDQxLTE3MjMgKEVsZWN0cm9uaWMpJiN4RDsyMDQxLTE3MjMg
KExpbmtpbmcpPC9pc2JuPjxhY2Nlc3Npb24tbnVtPjMwNjc0ODg2PC9hY2Nlc3Npb24tbnVtPjx1
cmxzPjxyZWxhdGVkLXVybHM+PHVybD5odHRwczovL3d3dy5uY2JpLm5sbS5uaWguZ292L3B1Ym1l
ZC8zMDY3NDg4NjwvdXJsPjwvcmVsYXRlZC11cmxzPjwvdXJscz48Y3VzdG9tMj5QTUM2MzQ0NTM1
PC9jdXN0b20yPjxlbGVjdHJvbmljLXJlc291cmNlLW51bT4xMC4xMDM4L3M0MTQ2Ny0wMTgtMDc5
MzEtMjwvZWxlY3Ryb25pYy1yZXNvdXJjZS1udW0+PC9yZWNvcmQ+PC9DaXRlPjwvRW5kTm90ZT5=
</w:fldData>
              </w:fldChar>
            </w:r>
            <w:r>
              <w:rPr>
                <w:rFonts w:ascii="Arial" w:hAnsi="Arial" w:cs="Arial"/>
                <w:color w:val="000000"/>
                <w:sz w:val="20"/>
                <w:szCs w:val="20"/>
              </w:rPr>
              <w:instrText xml:space="preserve"> ADDIN EN.CITE.DATA </w:instrText>
            </w:r>
            <w:r>
              <w:rPr>
                <w:rFonts w:ascii="Arial" w:hAnsi="Arial" w:cs="Arial"/>
                <w:color w:val="000000"/>
                <w:sz w:val="20"/>
                <w:szCs w:val="20"/>
              </w:rPr>
            </w:r>
            <w:r>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Pr>
                <w:rFonts w:ascii="Arial" w:hAnsi="Arial" w:cs="Arial"/>
                <w:noProof/>
                <w:color w:val="000000"/>
                <w:sz w:val="20"/>
                <w:szCs w:val="20"/>
              </w:rPr>
              <w:t>[15]</w:t>
            </w:r>
            <w:r>
              <w:rPr>
                <w:rFonts w:ascii="Arial" w:hAnsi="Arial" w:cs="Arial"/>
                <w:color w:val="000000"/>
                <w:sz w:val="20"/>
                <w:szCs w:val="20"/>
              </w:rPr>
              <w:fldChar w:fldCharType="end"/>
            </w:r>
            <w:r w:rsidR="00601718" w:rsidRPr="00601718" w:rsidDel="00601718">
              <w:rPr>
                <w:rFonts w:ascii="Arial" w:hAnsi="Arial" w:cs="Arial"/>
                <w:color w:val="000000"/>
                <w:sz w:val="20"/>
                <w:szCs w:val="20"/>
              </w:rPr>
              <w:t xml:space="preserve"> </w:t>
            </w:r>
          </w:p>
        </w:tc>
      </w:tr>
      <w:tr w:rsidR="0044242F" w:rsidRPr="003D41AF" w14:paraId="7B1BB70E" w14:textId="77777777" w:rsidTr="005E5160">
        <w:trPr>
          <w:trHeight w:val="67"/>
        </w:trPr>
        <w:tc>
          <w:tcPr>
            <w:tcW w:w="575" w:type="pct"/>
            <w:tcBorders>
              <w:top w:val="nil"/>
              <w:left w:val="nil"/>
              <w:bottom w:val="nil"/>
              <w:right w:val="nil"/>
            </w:tcBorders>
            <w:shd w:val="clear" w:color="auto" w:fill="auto"/>
            <w:noWrap/>
            <w:vAlign w:val="center"/>
            <w:hideMark/>
          </w:tcPr>
          <w:p w14:paraId="58ABB905"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bottom w:val="nil"/>
              <w:right w:val="nil"/>
            </w:tcBorders>
            <w:shd w:val="clear" w:color="auto" w:fill="auto"/>
            <w:noWrap/>
            <w:vAlign w:val="center"/>
            <w:hideMark/>
          </w:tcPr>
          <w:p w14:paraId="4EE5E55C"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SAVER-X</w:t>
            </w:r>
          </w:p>
        </w:tc>
        <w:tc>
          <w:tcPr>
            <w:tcW w:w="722" w:type="pct"/>
            <w:tcBorders>
              <w:top w:val="nil"/>
              <w:left w:val="nil"/>
              <w:bottom w:val="nil"/>
              <w:right w:val="nil"/>
            </w:tcBorders>
            <w:shd w:val="clear" w:color="auto" w:fill="auto"/>
            <w:noWrap/>
            <w:vAlign w:val="center"/>
            <w:hideMark/>
          </w:tcPr>
          <w:p w14:paraId="649CCD84"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r>
              <w:rPr>
                <w:rFonts w:ascii="Arial" w:hAnsi="Arial" w:cs="Arial"/>
                <w:color w:val="000000"/>
                <w:sz w:val="20"/>
                <w:szCs w:val="20"/>
              </w:rPr>
              <w:t>+TL</w:t>
            </w:r>
          </w:p>
        </w:tc>
        <w:tc>
          <w:tcPr>
            <w:tcW w:w="1347" w:type="pct"/>
            <w:tcBorders>
              <w:top w:val="nil"/>
              <w:left w:val="nil"/>
              <w:bottom w:val="nil"/>
              <w:right w:val="nil"/>
            </w:tcBorders>
            <w:shd w:val="clear" w:color="auto" w:fill="auto"/>
            <w:vAlign w:val="center"/>
          </w:tcPr>
          <w:p w14:paraId="6E852BA6"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t-SNE, ARI</w:t>
            </w:r>
          </w:p>
        </w:tc>
        <w:tc>
          <w:tcPr>
            <w:tcW w:w="963" w:type="pct"/>
            <w:tcBorders>
              <w:top w:val="nil"/>
              <w:left w:val="nil"/>
              <w:bottom w:val="nil"/>
              <w:right w:val="nil"/>
            </w:tcBorders>
            <w:shd w:val="clear" w:color="auto" w:fill="auto"/>
            <w:noWrap/>
            <w:vAlign w:val="center"/>
            <w:hideMark/>
          </w:tcPr>
          <w:p w14:paraId="05E87253"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R/</w:t>
            </w:r>
            <w:proofErr w:type="spellStart"/>
            <w:r>
              <w:rPr>
                <w:rFonts w:ascii="Arial" w:hAnsi="Arial" w:cs="Arial"/>
                <w:color w:val="000000"/>
                <w:sz w:val="20"/>
                <w:szCs w:val="20"/>
              </w:rPr>
              <w:t>s</w:t>
            </w:r>
            <w:r w:rsidRPr="003D41AF">
              <w:rPr>
                <w:rFonts w:ascii="Arial" w:hAnsi="Arial" w:cs="Arial"/>
                <w:color w:val="000000"/>
                <w:sz w:val="20"/>
                <w:szCs w:val="20"/>
              </w:rPr>
              <w:t>ctransfer</w:t>
            </w:r>
            <w:proofErr w:type="spellEnd"/>
          </w:p>
        </w:tc>
        <w:tc>
          <w:tcPr>
            <w:tcW w:w="528" w:type="pct"/>
            <w:tcBorders>
              <w:top w:val="nil"/>
              <w:left w:val="nil"/>
              <w:bottom w:val="nil"/>
              <w:right w:val="nil"/>
            </w:tcBorders>
            <w:shd w:val="clear" w:color="auto" w:fill="auto"/>
            <w:noWrap/>
            <w:vAlign w:val="center"/>
            <w:hideMark/>
          </w:tcPr>
          <w:p w14:paraId="417686BC" w14:textId="00F1794F"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PEVuZE5vdGU+PENpdGU+PEF1dGhvcj5XYW5nPC9BdXRob3I+PFllYXI+MjAxOTwvWWVhcj48UmVj
TnVtPjIwNDwvUmVjTnVtPjxEaXNwbGF5VGV4dD5bNTZdPC9EaXNwbGF5VGV4dD48cmVjb3JkPjxy
ZWMtbnVtYmVyPjIwNDwvcmVjLW51bWJlcj48Zm9yZWlnbi1rZXlzPjxrZXkgYXBwPSJFTiIgZGIt
aWQ9InpzcHB4MjVmb2ZmdHp4ZWU5NWZ4MjlwOHRhdGY1dnZhd3R2cCIgdGltZXN0YW1wPSIxNjMw
NzIwNjIwIj4yMDQ8L2tleT48L2ZvcmVpZ24ta2V5cz48cmVmLXR5cGUgbmFtZT0iSm91cm5hbCBB
cnRpY2xlIj4xNzwvcmVmLXR5cGU+PGNvbnRyaWJ1dG9ycz48YXV0aG9ycz48YXV0aG9yPldhbmcs
IEouPC9hdXRob3I+PGF1dGhvcj5BZ2Fyd2FsLCBELjwvYXV0aG9yPjxhdXRob3I+SHVhbmcsIE0u
PC9hdXRob3I+PGF1dGhvcj5IdSwgRy48L2F1dGhvcj48YXV0aG9yPlpob3UsIFouPC9hdXRob3I+
PGF1dGhvcj5ZZSwgQy48L2F1dGhvcj48YXV0aG9yPlpoYW5nLCBOLiBSLjwvYXV0aG9yPjwvYXV0
aG9ycz48L2NvbnRyaWJ1dG9ycz48YXV0aC1hZGRyZXNzPkRlcGFydG1lbnQgb2YgU3RhdGlzdGlj
cywgVW5pdmVyc2l0eSBvZiBQZW5uc3lsdmFuaWEsIFBoaWxhZGVscGhpYSwgUEEsIFVTQS4mI3hE
O0dyYWR1YXRlIEdyb3VwIGluIEdlbm9taWNzIGFuZCBDb21wdXRhdGlvbmFsIEJpb2xvZ3ksIFVu
aXZlcnNpdHkgb2YgUGVubnN5bHZhbmlhLCBQaGlsYWRlbHBoaWEsIFBBLCBVU0EuJiN4RDtTY2hv
b2wgb2YgTWF0aGVtYXRpY2FsIFNjaWVuY2VzLCBOYW5rYWkgVW5pdmVyc2l0eSwgVGlhbmppbiwg
Q2hpbmEuJiN4RDtTY2hvb2wgb2YgTWVkaWNpbmUsIFRzaW5naHVhIFVuaXZlcnNpdHksIEJlaWpp
bmcsIENoaW5hLiYjeEQ7RGVwYXJ0bWVudCBvZiBTdGF0aXN0aWNzLCBVbml2ZXJzaXR5IG9mIFBl
bm5zeWx2YW5pYSwgUGhpbGFkZWxwaGlhLCBQQSwgVVNBLiBuemhAd2hhcnRvbi51cGVubi5lZHUu
PC9hdXRoLWFkZHJlc3M+PHRpdGxlcz48dGl0bGU+RGF0YSBkZW5vaXNpbmcgd2l0aCB0cmFuc2Zl
ciBsZWFybmluZyBpbiBzaW5nbGUtY2VsbCB0cmFuc2NyaXB0b21pY3M8L3RpdGxlPjxzZWNvbmRh
cnktdGl0bGU+TmF0IE1ldGhvZHM8L3NlY29uZGFyeS10aXRsZT48L3RpdGxlcz48cGVyaW9kaWNh
bD48ZnVsbC10aXRsZT5OYXQgTWV0aG9kczwvZnVsbC10aXRsZT48L3BlcmlvZGljYWw+PHBhZ2Vz
Pjg3NS04Nzg8L3BhZ2VzPjx2b2x1bWU+MTY8L3ZvbHVtZT48bnVtYmVyPjk8L251bWJlcj48ZWRp
dGlvbj4yMDE5LzA5LzAxPC9lZGl0aW9uPjxrZXl3b3Jkcz48a2V5d29yZD5BbmltYWxzPC9rZXl3
b3JkPjxrZXl3b3JkPkJheWVzIFRoZW9yZW08L2tleXdvcmQ+PGtleXdvcmQ+QnJlYXN0IE5lb3Bs
YXNtcy8qbWV0YWJvbGlzbTwva2V5d29yZD48a2V5d29yZD5Db21wdXRhdGlvbmFsIEJpb2xvZ3kv
Km1ldGhvZHM8L2tleXdvcmQ+PGtleXdvcmQ+RmVtYWxlPC9rZXl3b3JkPjxrZXl3b3JkPkdlbmUg
RXhwcmVzc2lvbiBQcm9maWxpbmc8L2tleXdvcmQ+PGtleXdvcmQ+R2VuZSBFeHByZXNzaW9uIFJl
Z3VsYXRpb248L2tleXdvcmQ+PGtleXdvcmQ+SHVtYW5zPC9rZXl3b3JkPjxrZXl3b3JkPkxldWtv
Y3l0ZXMsIE1vbm9udWNsZWFyLyptZXRhYm9saXNtPC9rZXl3b3JkPjxrZXl3b3JkPk1pY2U8L2tl
eXdvcmQ+PGtleXdvcmQ+U2VxdWVuY2UgQW5hbHlzaXMsIFJOQS9tZXRob2RzLypzdGFuZGFyZHM8
L2tleXdvcmQ+PGtleXdvcmQ+U2luZ2xlLUNlbGwgQW5hbHlzaXMvKm1ldGhvZHM8L2tleXdvcmQ+
PGtleXdvcmQ+VC1MeW1waG9jeXRlcy8qbWV0YWJvbGlzbTwva2V5d29yZD48a2V5d29yZD4qVHJh
bnNjcmlwdG9tZTwva2V5d29yZD48L2tleXdvcmRzPjxkYXRlcz48eWVhcj4yMDE5PC95ZWFyPjxw
dWItZGF0ZXM+PGRhdGU+U2VwPC9kYXRlPjwvcHViLWRhdGVzPjwvZGF0ZXM+PGlzYm4+MTU0OC03
MTA1IChFbGVjdHJvbmljKSYjeEQ7MTU0OC03MDkxIChMaW5raW5nKTwvaXNibj48YWNjZXNzaW9u
LW51bT4zMTQ3MTYxNzwvYWNjZXNzaW9uLW51bT48dXJscz48cmVsYXRlZC11cmxzPjx1cmw+aHR0
cHM6Ly93d3cubmNiaS5ubG0ubmloLmdvdi9wdWJtZWQvMzE0NzE2MTc8L3VybD48L3JlbGF0ZWQt
dXJscz48L3VybHM+PGN1c3RvbTI+UE1DNzc4MTA0NTwvY3VzdG9tMj48ZWxlY3Ryb25pYy1yZXNv
dXJjZS1udW0+MTAuMTAzOC9zNDE1OTItMDE5LTA1MzctMTwvZWxlY3Ryb25pYy1yZXNvdXJjZS1u
dW0+PC9yZWNvcmQ+PC9DaXRlPjwvRW5kTm90ZT5=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PEVuZE5vdGU+PENpdGU+PEF1dGhvcj5XYW5nPC9BdXRob3I+PFllYXI+MjAxOTwvWWVhcj48UmVj
TnVtPjIwNDwvUmVjTnVtPjxEaXNwbGF5VGV4dD5bNTZdPC9EaXNwbGF5VGV4dD48cmVjb3JkPjxy
ZWMtbnVtYmVyPjIwNDwvcmVjLW51bWJlcj48Zm9yZWlnbi1rZXlzPjxrZXkgYXBwPSJFTiIgZGIt
aWQ9InpzcHB4MjVmb2ZmdHp4ZWU5NWZ4MjlwOHRhdGY1dnZhd3R2cCIgdGltZXN0YW1wPSIxNjMw
NzIwNjIwIj4yMDQ8L2tleT48L2ZvcmVpZ24ta2V5cz48cmVmLXR5cGUgbmFtZT0iSm91cm5hbCBB
cnRpY2xlIj4xNzwvcmVmLXR5cGU+PGNvbnRyaWJ1dG9ycz48YXV0aG9ycz48YXV0aG9yPldhbmcs
IEouPC9hdXRob3I+PGF1dGhvcj5BZ2Fyd2FsLCBELjwvYXV0aG9yPjxhdXRob3I+SHVhbmcsIE0u
PC9hdXRob3I+PGF1dGhvcj5IdSwgRy48L2F1dGhvcj48YXV0aG9yPlpob3UsIFouPC9hdXRob3I+
PGF1dGhvcj5ZZSwgQy48L2F1dGhvcj48YXV0aG9yPlpoYW5nLCBOLiBSLjwvYXV0aG9yPjwvYXV0
aG9ycz48L2NvbnRyaWJ1dG9ycz48YXV0aC1hZGRyZXNzPkRlcGFydG1lbnQgb2YgU3RhdGlzdGlj
cywgVW5pdmVyc2l0eSBvZiBQZW5uc3lsdmFuaWEsIFBoaWxhZGVscGhpYSwgUEEsIFVTQS4mI3hE
O0dyYWR1YXRlIEdyb3VwIGluIEdlbm9taWNzIGFuZCBDb21wdXRhdGlvbmFsIEJpb2xvZ3ksIFVu
aXZlcnNpdHkgb2YgUGVubnN5bHZhbmlhLCBQaGlsYWRlbHBoaWEsIFBBLCBVU0EuJiN4RDtTY2hv
b2wgb2YgTWF0aGVtYXRpY2FsIFNjaWVuY2VzLCBOYW5rYWkgVW5pdmVyc2l0eSwgVGlhbmppbiwg
Q2hpbmEuJiN4RDtTY2hvb2wgb2YgTWVkaWNpbmUsIFRzaW5naHVhIFVuaXZlcnNpdHksIEJlaWpp
bmcsIENoaW5hLiYjeEQ7RGVwYXJ0bWVudCBvZiBTdGF0aXN0aWNzLCBVbml2ZXJzaXR5IG9mIFBl
bm5zeWx2YW5pYSwgUGhpbGFkZWxwaGlhLCBQQSwgVVNBLiBuemhAd2hhcnRvbi51cGVubi5lZHUu
PC9hdXRoLWFkZHJlc3M+PHRpdGxlcz48dGl0bGU+RGF0YSBkZW5vaXNpbmcgd2l0aCB0cmFuc2Zl
ciBsZWFybmluZyBpbiBzaW5nbGUtY2VsbCB0cmFuc2NyaXB0b21pY3M8L3RpdGxlPjxzZWNvbmRh
cnktdGl0bGU+TmF0IE1ldGhvZHM8L3NlY29uZGFyeS10aXRsZT48L3RpdGxlcz48cGVyaW9kaWNh
bD48ZnVsbC10aXRsZT5OYXQgTWV0aG9kczwvZnVsbC10aXRsZT48L3BlcmlvZGljYWw+PHBhZ2Vz
Pjg3NS04Nzg8L3BhZ2VzPjx2b2x1bWU+MTY8L3ZvbHVtZT48bnVtYmVyPjk8L251bWJlcj48ZWRp
dGlvbj4yMDE5LzA5LzAxPC9lZGl0aW9uPjxrZXl3b3Jkcz48a2V5d29yZD5BbmltYWxzPC9rZXl3
b3JkPjxrZXl3b3JkPkJheWVzIFRoZW9yZW08L2tleXdvcmQ+PGtleXdvcmQ+QnJlYXN0IE5lb3Bs
YXNtcy8qbWV0YWJvbGlzbTwva2V5d29yZD48a2V5d29yZD5Db21wdXRhdGlvbmFsIEJpb2xvZ3kv
Km1ldGhvZHM8L2tleXdvcmQ+PGtleXdvcmQ+RmVtYWxlPC9rZXl3b3JkPjxrZXl3b3JkPkdlbmUg
RXhwcmVzc2lvbiBQcm9maWxpbmc8L2tleXdvcmQ+PGtleXdvcmQ+R2VuZSBFeHByZXNzaW9uIFJl
Z3VsYXRpb248L2tleXdvcmQ+PGtleXdvcmQ+SHVtYW5zPC9rZXl3b3JkPjxrZXl3b3JkPkxldWtv
Y3l0ZXMsIE1vbm9udWNsZWFyLyptZXRhYm9saXNtPC9rZXl3b3JkPjxrZXl3b3JkPk1pY2U8L2tl
eXdvcmQ+PGtleXdvcmQ+U2VxdWVuY2UgQW5hbHlzaXMsIFJOQS9tZXRob2RzLypzdGFuZGFyZHM8
L2tleXdvcmQ+PGtleXdvcmQ+U2luZ2xlLUNlbGwgQW5hbHlzaXMvKm1ldGhvZHM8L2tleXdvcmQ+
PGtleXdvcmQ+VC1MeW1waG9jeXRlcy8qbWV0YWJvbGlzbTwva2V5d29yZD48a2V5d29yZD4qVHJh
bnNjcmlwdG9tZTwva2V5d29yZD48L2tleXdvcmRzPjxkYXRlcz48eWVhcj4yMDE5PC95ZWFyPjxw
dWItZGF0ZXM+PGRhdGU+U2VwPC9kYXRlPjwvcHViLWRhdGVzPjwvZGF0ZXM+PGlzYm4+MTU0OC03
MTA1IChFbGVjdHJvbmljKSYjeEQ7MTU0OC03MDkxIChMaW5raW5nKTwvaXNibj48YWNjZXNzaW9u
LW51bT4zMTQ3MTYxNzwvYWNjZXNzaW9uLW51bT48dXJscz48cmVsYXRlZC11cmxzPjx1cmw+aHR0
cHM6Ly93d3cubmNiaS5ubG0ubmloLmdvdi9wdWJtZWQvMzE0NzE2MTc8L3VybD48L3JlbGF0ZWQt
dXJscz48L3VybHM+PGN1c3RvbTI+UE1DNzc4MTA0NTwvY3VzdG9tMj48ZWxlY3Ryb25pYy1yZXNv
dXJjZS1udW0+MTAuMTAzOC9zNDE1OTItMDE5LTA1MzctMTwvZWxlY3Ryb25pYy1yZXNvdXJjZS1u
dW0+PC9yZWNvcmQ+PC9DaXRlPjwvRW5kTm90ZT5=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[56]</w:t>
            </w:r>
            <w:r>
              <w:rPr>
                <w:rFonts w:ascii="Arial" w:hAnsi="Arial" w:cs="Arial"/>
                <w:color w:val="000000"/>
                <w:sz w:val="20"/>
                <w:szCs w:val="20"/>
              </w:rPr>
              <w:fldChar w:fldCharType="end"/>
            </w:r>
            <w:r w:rsidR="00601718" w:rsidRPr="00601718" w:rsidDel="00601718">
              <w:rPr>
                <w:rFonts w:ascii="Arial" w:hAnsi="Arial" w:cs="Arial"/>
                <w:color w:val="000000"/>
                <w:sz w:val="20"/>
                <w:szCs w:val="20"/>
              </w:rPr>
              <w:t xml:space="preserve"> </w:t>
            </w:r>
          </w:p>
        </w:tc>
      </w:tr>
      <w:tr w:rsidR="0044242F" w:rsidRPr="003D41AF" w14:paraId="6AB733B3" w14:textId="77777777" w:rsidTr="005E5160">
        <w:trPr>
          <w:trHeight w:val="320"/>
        </w:trPr>
        <w:tc>
          <w:tcPr>
            <w:tcW w:w="575" w:type="pct"/>
            <w:tcBorders>
              <w:top w:val="nil"/>
              <w:left w:val="nil"/>
              <w:bottom w:val="nil"/>
              <w:right w:val="nil"/>
            </w:tcBorders>
            <w:shd w:val="clear" w:color="auto" w:fill="auto"/>
            <w:noWrap/>
            <w:vAlign w:val="center"/>
            <w:hideMark/>
          </w:tcPr>
          <w:p w14:paraId="714A8F57"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bottom w:val="nil"/>
              <w:right w:val="nil"/>
            </w:tcBorders>
            <w:shd w:val="clear" w:color="auto" w:fill="auto"/>
            <w:noWrap/>
            <w:vAlign w:val="center"/>
            <w:hideMark/>
          </w:tcPr>
          <w:p w14:paraId="5469F52A"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DeepImpute</w:t>
            </w:r>
            <w:proofErr w:type="spellEnd"/>
          </w:p>
        </w:tc>
        <w:tc>
          <w:tcPr>
            <w:tcW w:w="722" w:type="pct"/>
            <w:tcBorders>
              <w:top w:val="nil"/>
              <w:left w:val="nil"/>
              <w:bottom w:val="nil"/>
              <w:right w:val="nil"/>
            </w:tcBorders>
            <w:shd w:val="clear" w:color="auto" w:fill="auto"/>
            <w:noWrap/>
            <w:vAlign w:val="center"/>
            <w:hideMark/>
          </w:tcPr>
          <w:p w14:paraId="7FEF3022"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top w:val="nil"/>
              <w:left w:val="nil"/>
              <w:bottom w:val="nil"/>
              <w:right w:val="nil"/>
            </w:tcBorders>
            <w:shd w:val="clear" w:color="auto" w:fill="auto"/>
            <w:vAlign w:val="center"/>
          </w:tcPr>
          <w:p w14:paraId="16168D6D"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MSE, Pearson’s correlation</w:t>
            </w:r>
          </w:p>
        </w:tc>
        <w:tc>
          <w:tcPr>
            <w:tcW w:w="963" w:type="pct"/>
            <w:tcBorders>
              <w:top w:val="nil"/>
              <w:left w:val="nil"/>
              <w:bottom w:val="nil"/>
              <w:right w:val="nil"/>
            </w:tcBorders>
            <w:shd w:val="clear" w:color="auto" w:fill="auto"/>
            <w:noWrap/>
            <w:vAlign w:val="center"/>
            <w:hideMark/>
          </w:tcPr>
          <w:p w14:paraId="7A3C58D9"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Keras</w:t>
            </w:r>
            <w:proofErr w:type="spellEnd"/>
            <w:r>
              <w:rPr>
                <w:rFonts w:ascii="Arial" w:hAnsi="Arial" w:cs="Arial"/>
                <w:color w:val="000000"/>
                <w:sz w:val="20"/>
                <w:szCs w:val="20"/>
              </w:rPr>
              <w:t>/</w:t>
            </w:r>
            <w:proofErr w:type="spellStart"/>
            <w:r w:rsidRPr="003D41AF">
              <w:rPr>
                <w:rFonts w:ascii="Arial" w:hAnsi="Arial" w:cs="Arial"/>
                <w:color w:val="000000"/>
                <w:sz w:val="20"/>
                <w:szCs w:val="20"/>
              </w:rPr>
              <w:t>Tensorflow</w:t>
            </w:r>
            <w:proofErr w:type="spellEnd"/>
          </w:p>
        </w:tc>
        <w:tc>
          <w:tcPr>
            <w:tcW w:w="528" w:type="pct"/>
            <w:tcBorders>
              <w:top w:val="nil"/>
              <w:left w:val="nil"/>
              <w:bottom w:val="nil"/>
              <w:right w:val="nil"/>
            </w:tcBorders>
            <w:shd w:val="clear" w:color="auto" w:fill="auto"/>
            <w:noWrap/>
            <w:vAlign w:val="center"/>
            <w:hideMark/>
          </w:tcPr>
          <w:p w14:paraId="78297D42" w14:textId="339ED253"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Pr>
                <w:rFonts w:ascii="Arial" w:hAnsi="Arial" w:cs="Arial"/>
                <w:color w:val="000000"/>
                <w:sz w:val="20"/>
                <w:szCs w:val="20"/>
              </w:rPr>
              <w:instrText xml:space="preserve"> ADDIN EN.CITE </w:instrText>
            </w:r>
            <w:r>
              <w:rPr>
                <w:rFonts w:ascii="Arial" w:hAnsi="Arial" w:cs="Arial"/>
                <w:color w:val="000000"/>
                <w:sz w:val="20"/>
                <w:szCs w:val="20"/>
              </w:rPr>
              <w:fldChar w:fldCharType="begin">
                <w:fldData xml:space="preserve">PEVuZE5vdGU+PENpdGU+PEF1dGhvcj5BcmlzZGFrZXNzaWFuPC9BdXRob3I+PFllYXI+MjAxOTwv
WWVhcj48UmVjTnVtPjQ2PC9SZWNOdW0+PERpc3BsYXlUZXh0PlsxN108L0Rpc3BsYXlUZXh0Pjxy
ZWNvcmQ+PHJlYy1udW1iZXI+NDY8L3JlYy1udW1iZXI+PGZvcmVpZ24ta2V5cz48a2V5IGFwcD0i
RU4iIGRiLWlkPSJ6c3BweDI1Zm9mZnR6eGVlOTVmeDI5cDh0YXRmNXZ2YXd0dnAiIHRpbWVzdGFt
cD0iMCI+NDY8L2tleT48L2ZvcmVpZ24ta2V5cz48cmVmLXR5cGUgbmFtZT0iSm91cm5hbCBBcnRp
Y2xlIj4xNzwvcmVmLXR5cGU+PGNvbnRyaWJ1dG9ycz48YXV0aG9ycz48YXV0aG9yPkFyaXNkYWtl
c3NpYW4sIEMuPC9hdXRob3I+PGF1dGhvcj5Qb2lyaW9uLCBPLjwvYXV0aG9yPjxhdXRob3I+WXVu
aXRzLCBCLjwvYXV0aG9yPjxhdXRob3I+Wmh1LCBYLjwvYXV0aG9yPjxhdXRob3I+R2FybWlyZSwg
TC4gWC48L2F1dGhvcj48L2F1dGhvcnM+PC9jb250cmlidXRvcnM+PGF1dGgtYWRkcmVzcz5EZXBh
cnRtZW50IG9mIEluZm9ybWF0aW9uIGFuZCBDb21wdXRlciBTY2llbmNlLCBVbml2ZXJzaXR5IG9m
IEhhd2FpaSBhdCBNYW5vYSwgSG9ub2x1bHUsIEhJLCA5NjgxNiwgVVNBLiYjeEQ7RGVwYXJ0bWVu
dCBvZiBFcGlkZW1pb2xvZ3ksIFVuaXZlcnNpdHkgb2YgSGF3YWlpIENhbmNlciBDZW50ZXIsIDcw
MSBJbGFsbyBTdHJlZXQsIEhvbm9sdWx1LCBISSwgOTY4MTMsIFVTQS4mI3hEO0RlcGFydG1lbnQg
b2YgTW9sZWN1bGFyIEJpb2xvZ3kgYW5kIEJpb2VuZ2luZWVyaW5nLCBVbml2ZXJzaXR5IG9mIEhh
d2FpaSBhdCBNYW5vYSwgSG9ub2x1bHUsIEhJLCA5NjgxNiwgVVNBLiYjeEQ7RGVwYXJ0bWVudCBv
ZiBDb21wdXRhdGlvbmFsIE1lZGljaW5lIGFuZCBCaW9pbmZvcm1hdGljcywgVW5pdmVyc2l0eSBv
ZiBNaWNoaWdhbiwgQW5uIEFyYm9yLCBNSSwgNDgxMDUsIFVTQS4gbGdhcm1pcmVAbWVkLnVtaWNo
LmVkdS48L2F1dGgtYWRkcmVzcz48dGl0bGVzPjx0aXRsZT5EZWVwSW1wdXRlOiBhbiBhY2N1cmF0
ZSwgZmFzdCwgYW5kIHNjYWxhYmxlIGRlZXAgbmV1cmFsIG5ldHdvcmsgbWV0aG9kIHRvIGltcHV0
ZSBzaW5nbGUtY2VsbCBSTkEtc2VxIGRhdGE8L3RpdGxlPjxzZWNvbmRhcnktdGl0bGU+R2Vub21l
IEJpb2w8L3NlY29uZGFyeS10aXRsZT48L3RpdGxlcz48cGVyaW9kaWNhbD48ZnVsbC10aXRsZT5H
ZW5vbWUgQmlvbDwvZnVsbC10aXRsZT48L3BlcmlvZGljYWw+PHBhZ2VzPjIxMTwvcGFnZXM+PHZv
bHVtZT4yMDwvdm9sdW1lPjxudW1iZXI+MTwvbnVtYmVyPjxlZGl0aW9uPjIwMTkvMTAvMjA8L2Vk
aXRpb24+PGtleXdvcmRzPjxrZXl3b3JkPkdlbm9taWNzLyptZXRob2RzPC9rZXl3b3JkPjxrZXl3
b3JkPk1hY2hpbmUgTGVhcm5pbmc8L2tleXdvcmQ+PGtleXdvcmQ+Kk5ldXJhbCBOZXR3b3Jrcywg
Q29tcHV0ZXI8L2tleXdvcmQ+PGtleXdvcmQ+U2VxdWVuY2UgQW5hbHlzaXMsIFJOQTwva2V5d29y
ZD48a2V5d29yZD5TaW5nbGUtQ2VsbCBBbmFseXNpczwva2V5d29yZD48a2V5d29yZD4qU29mdHdh
cmU8L2tleXdvcmQ+PGtleXdvcmQ+KkRlZXAgbGVhcm5pbmc8L2tleXdvcmQ+PGtleXdvcmQ+KkRl
ZXBJbXB1dGU8L2tleXdvcmQ+PGtleXdvcmQ+KkRyb3BvdXQ8L2tleXdvcmQ+PGtleXdvcmQ+Kklt
cHV0YXRpb248L2tleXdvcmQ+PGtleXdvcmQ+Kk1hY2hpbmUgbGVhcm5pbmc8L2tleXdvcmQ+PGtl
eXdvcmQ+Kk5ldXJhbCBuZXR3b3JrPC9rZXl3b3JkPjxrZXl3b3JkPipSTkEtc2VxPC9rZXl3b3Jk
PjxrZXl3b3JkPipTaW5nbGUtY2VsbDwva2V5d29yZD48L2tleXdvcmRzPjxkYXRlcz48eWVhcj4y
MDE5PC95ZWFyPjxwdWItZGF0ZXM+PGRhdGU+T2N0IDE4PC9kYXRlPjwvcHViLWRhdGVzPjwvZGF0
ZXM+PGlzYm4+MTQ3NC03NjBYIChFbGVjdHJvbmljKSYjeEQ7MTQ3NC03NTk2IChMaW5raW5nKTwv
aXNibj48YWNjZXNzaW9uLW51bT4zMTYyNzczOTwvYWNjZXNzaW9uLW51bT48dXJscz48cmVsYXRl
ZC11cmxzPjx1cmw+aHR0cHM6Ly93d3cubmNiaS5ubG0ubmloLmdvdi9wdWJtZWQvMzE2Mjc3Mzk8
L3VybD48L3JlbGF0ZWQtdXJscz48L3VybHM+PGN1c3RvbTI+UE1DNjc5ODQ0NTwvY3VzdG9tMj48
ZWxlY3Ryb25pYy1yZXNvdXJjZS1udW0+MTAuMTE4Ni9zMTMwNTktMDE5LTE4MzctNjwvZWxlY3Ry
b25pYy1yZXNvdXJjZS1udW0+PC9yZWNvcmQ+PC9DaXRlPjwvRW5kTm90ZT5=
</w:fldData>
              </w:fldChar>
            </w:r>
            <w:r>
              <w:rPr>
                <w:rFonts w:ascii="Arial" w:hAnsi="Arial" w:cs="Arial"/>
                <w:color w:val="000000"/>
                <w:sz w:val="20"/>
                <w:szCs w:val="20"/>
              </w:rPr>
              <w:instrText xml:space="preserve"> ADDIN EN.CITE.DATA </w:instrText>
            </w:r>
            <w:r>
              <w:rPr>
                <w:rFonts w:ascii="Arial" w:hAnsi="Arial" w:cs="Arial"/>
                <w:color w:val="000000"/>
                <w:sz w:val="20"/>
                <w:szCs w:val="20"/>
              </w:rPr>
            </w:r>
            <w:r>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Pr>
                <w:rFonts w:ascii="Arial" w:hAnsi="Arial" w:cs="Arial"/>
                <w:noProof/>
                <w:color w:val="000000"/>
                <w:sz w:val="20"/>
                <w:szCs w:val="20"/>
              </w:rPr>
              <w:t>[17]</w:t>
            </w:r>
            <w:r>
              <w:rPr>
                <w:rFonts w:ascii="Arial" w:hAnsi="Arial" w:cs="Arial"/>
                <w:color w:val="000000"/>
                <w:sz w:val="20"/>
                <w:szCs w:val="20"/>
              </w:rPr>
              <w:fldChar w:fldCharType="end"/>
            </w:r>
            <w:r w:rsidRPr="00A33F74" w:rsidDel="00601718">
              <w:rPr>
                <w:rFonts w:ascii="Arial" w:hAnsi="Arial" w:cs="Arial"/>
                <w:color w:val="000000"/>
                <w:sz w:val="20"/>
                <w:szCs w:val="20"/>
              </w:rPr>
              <w:t xml:space="preserve"> </w:t>
            </w:r>
          </w:p>
        </w:tc>
      </w:tr>
      <w:tr w:rsidR="0044242F" w:rsidRPr="003D41AF" w14:paraId="5CA08492" w14:textId="77777777" w:rsidTr="005E5160">
        <w:trPr>
          <w:trHeight w:val="320"/>
        </w:trPr>
        <w:tc>
          <w:tcPr>
            <w:tcW w:w="575" w:type="pct"/>
            <w:tcBorders>
              <w:top w:val="nil"/>
              <w:left w:val="nil"/>
              <w:bottom w:val="nil"/>
              <w:right w:val="nil"/>
            </w:tcBorders>
            <w:shd w:val="clear" w:color="auto" w:fill="auto"/>
            <w:noWrap/>
            <w:vAlign w:val="center"/>
            <w:hideMark/>
          </w:tcPr>
          <w:p w14:paraId="11475B6F"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bottom w:val="nil"/>
              <w:right w:val="nil"/>
            </w:tcBorders>
            <w:shd w:val="clear" w:color="auto" w:fill="auto"/>
            <w:noWrap/>
            <w:vAlign w:val="center"/>
            <w:hideMark/>
          </w:tcPr>
          <w:p w14:paraId="798B5908"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LATE</w:t>
            </w:r>
          </w:p>
        </w:tc>
        <w:tc>
          <w:tcPr>
            <w:tcW w:w="722" w:type="pct"/>
            <w:tcBorders>
              <w:top w:val="nil"/>
              <w:left w:val="nil"/>
              <w:bottom w:val="nil"/>
              <w:right w:val="nil"/>
            </w:tcBorders>
            <w:shd w:val="clear" w:color="auto" w:fill="auto"/>
            <w:noWrap/>
            <w:vAlign w:val="center"/>
            <w:hideMark/>
          </w:tcPr>
          <w:p w14:paraId="71E39272"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top w:val="nil"/>
              <w:left w:val="nil"/>
              <w:bottom w:val="nil"/>
              <w:right w:val="nil"/>
            </w:tcBorders>
            <w:shd w:val="clear" w:color="auto" w:fill="auto"/>
            <w:vAlign w:val="center"/>
          </w:tcPr>
          <w:p w14:paraId="42761A12"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MSE</w:t>
            </w:r>
          </w:p>
        </w:tc>
        <w:tc>
          <w:tcPr>
            <w:tcW w:w="963" w:type="pct"/>
            <w:tcBorders>
              <w:top w:val="nil"/>
              <w:left w:val="nil"/>
              <w:bottom w:val="nil"/>
              <w:right w:val="nil"/>
            </w:tcBorders>
            <w:shd w:val="clear" w:color="auto" w:fill="auto"/>
            <w:noWrap/>
            <w:vAlign w:val="center"/>
            <w:hideMark/>
          </w:tcPr>
          <w:p w14:paraId="47D30BB7"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top w:val="nil"/>
              <w:left w:val="nil"/>
              <w:bottom w:val="nil"/>
              <w:right w:val="nil"/>
            </w:tcBorders>
            <w:shd w:val="clear" w:color="auto" w:fill="auto"/>
            <w:noWrap/>
            <w:vAlign w:val="center"/>
            <w:hideMark/>
          </w:tcPr>
          <w:p w14:paraId="067549E5" w14:textId="5AC2D7B1"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PEVuZE5vdGU+PENpdGU+PEF1dGhvcj5CYWRzaGE8L0F1dGhvcj48WWVhcj4yMDIwPC9ZZWFyPjxS
ZWNOdW0+MTg0PC9SZWNOdW0+PERpc3BsYXlUZXh0Pls1N108L0Rpc3BsYXlUZXh0PjxyZWNvcmQ+
PHJlYy1udW1iZXI+MTg0PC9yZWMtbnVtYmVyPjxmb3JlaWduLWtleXM+PGtleSBhcHA9IkVOIiBk
Yi1pZD0ienNwcHgyNWZvZmZ0enhlZTk1ZngyOXA4dGF0ZjV2dmF3dHZwIiB0aW1lc3RhbXA9IjE2
Mjg4MTA1NjQiPjE4NDwva2V5PjwvZm9yZWlnbi1rZXlzPjxyZWYtdHlwZSBuYW1lPSJKb3VybmFs
IEFydGljbGUiPjE3PC9yZWYtdHlwZT48Y29udHJpYnV0b3JzPjxhdXRob3JzPjxhdXRob3I+QmFk
c2hhLCBNLiBCLjwvYXV0aG9yPjxhdXRob3I+TGksIFIuPC9hdXRob3I+PGF1dGhvcj5MaXUsIEIu
PC9hdXRob3I+PGF1dGhvcj5MaSwgWS4gSS48L2F1dGhvcj48YXV0aG9yPlhpYW4sIE0uPC9hdXRo
b3I+PGF1dGhvcj5CYW5vdmljaCwgTi4gRS48L2F1dGhvcj48YXV0aG9yPkZ1LCBBLiBRLjwvYXV0
aG9yPjwvYXV0aG9ycz48L2NvbnRyaWJ1dG9ycz48YXV0aC1hZGRyZXNzPkRlcGFydG1lbnQgb2Yg
U3RhdGlzdGljYWwgU2NpZW5jZSwgSW5zdGl0dXRlIGZvciBCaW9pbmZvcm1hdGljcyBhbmQgRXZv
bHV0aW9uYXJ5IFN0dWRpZXMsIEluc3RpdHV0ZSBmb3IgTW9kZWxpbmcgQ29sbGFib3JhdGlvbiAm
YW1wOyBJbm5vdmF0aW9uLCBVbml2ZXJzaXR5IG9mIElkYWhvLCBNb3Njb3csIElEIDgzODQ0LCBV
U0EuJiN4RDtEZXBhcnRtZW50IG9mIEJpb2xvZ3ksIFN0YW5mb3JkIFVuaXZlcnNpdHksIFN0YW5m
b3JkLCBDQSA5NDMwNSwgVVNBLiYjeEQ7U2VjdGlvbiBvZiBHZW5ldGljIE1lZGljaW5lLCBVbml2
ZXJzaXR5IG9mIENoaWNhZ28sIENoaWNhZ28sIElMIDYwNjM3LCBVU0EuJiN4RDtEZXBhcnRtZW50
IG9mIENvbXB1dGVyIFNjaWVuY2UsIFVuaXZlcnNpdHkgb2YgSWRhaG8sIElkYWhvIEZhbGxzLCBJ
RCA4MzQwMSwgVVNBLiYjeEQ7VGhlIFRyYW5zbGF0aW9uYWwgR2Vub21pY3MgUmVzZWFyY2ggSW5z
dGl0dXRlLCBQaG9lbml4LCBBWiA4NTAwNCwgVVNBLjwvYXV0aC1hZGRyZXNzPjx0aXRsZXM+PHRp
dGxlPkltcHV0YXRpb24gb2Ygc2luZ2xlLWNlbGwgZ2VuZSBleHByZXNzaW9uIHdpdGggYW4gYXV0
b2VuY29kZXIgbmV1cmFsIG5ldHdvcms8L3RpdGxlPjxzZWNvbmRhcnktdGl0bGU+UXVhbnQgQmlv
bDwvc2Vjb25kYXJ5LXRpdGxlPjwvdGl0bGVzPjxwZXJpb2RpY2FsPjxmdWxsLXRpdGxlPlF1YW50
IEJpb2w8L2Z1bGwtdGl0bGU+PC9wZXJpb2RpY2FsPjxwYWdlcz43OC05NDwvcGFnZXM+PHZvbHVt
ZT44PC92b2x1bWU+PG51bWJlcj4xPC9udW1iZXI+PGVkaXRpb24+MjAyMC8wNC8xMTwvZWRpdGlv
bj48a2V5d29yZHM+PGtleXdvcmQ+YXV0b2VuY29kZXI8L2tleXdvcmQ+PGtleXdvcmQ+ZGVlcCBs
ZWFybmluZzwva2V5d29yZD48a2V5d29yZD5nZW5lIGV4cHJlc3Npb248L2tleXdvcmQ+PGtleXdv
cmQ+c2luZ2xlLWNlbGw8L2tleXdvcmQ+PGtleXdvcmQ+TGl1LCBZYW5nIEkuIExpLCBNaW4gWGlh
biwgTmljaG9sYXMgRS4gQmFub3ZpY2ggYW5kIEF1ZHJleSBRaXV5YW4gRnUgZGVjbGFyZSB0aGF0
PC9rZXl3b3JkPjxrZXl3b3JkPnRoZXkgaGF2ZSBubyBjb25mbGljdHMgb2YgaW50ZXJlc3QuIFRo
ZSBhcnRpY2xlIGRvZXMgbm90IGNvbnRhaW4gYW55IHN0dWRpZXMgd2l0aDwva2V5d29yZD48a2V5
d29yZD5odW1hbiBvciBhbmltYWwgc3ViamVjdHMgcGVyZm9ybWVkIGJ5IGFueSBvZiB0aGUgYXV0
aG9ycy48L2tleXdvcmQ+PC9rZXl3b3Jkcz48ZGF0ZXM+PHllYXI+MjAyMDwveWVhcj48cHViLWRh
dGVzPjxkYXRlPk1hcjwvZGF0ZT48L3B1Yi1kYXRlcz48L2RhdGVzPjxpc2JuPjIwOTUtNDY4OSAo
UHJpbnQpJiN4RDsyMDk1LTQ2ODkgKExpbmtpbmcpPC9pc2JuPjxhY2Nlc3Npb24tbnVtPjMyMjc0
MjU5PC9hY2Nlc3Npb24tbnVtPjx1cmxzPjxyZWxhdGVkLXVybHM+PHVybD5odHRwczovL3d3dy5u
Y2JpLm5sbS5uaWguZ292L3B1Ym1lZC8zMjI3NDI1OTwvdXJsPjwvcmVsYXRlZC11cmxzPjwvdXJs
cz48Y3VzdG9tMj5QTUM3MTQ0NjI1PC9jdXN0b20yPjxlbGVjdHJvbmljLXJlc291cmNlLW51bT4x
MC4xMDA3L3M0MDQ4NC0wMTktMDE5Mi03PC9lbGVjdHJvbmljLXJlc291cmNlLW51bT48L3JlY29y
ZD48L0NpdGU+PC9FbmROb3RlPgB=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PEVuZE5vdGU+PENpdGU+PEF1dGhvcj5CYWRzaGE8L0F1dGhvcj48WWVhcj4yMDIwPC9ZZWFyPjxS
ZWNOdW0+MTg0PC9SZWNOdW0+PERpc3BsYXlUZXh0Pls1N108L0Rpc3BsYXlUZXh0PjxyZWNvcmQ+
PHJlYy1udW1iZXI+MTg0PC9yZWMtbnVtYmVyPjxmb3JlaWduLWtleXM+PGtleSBhcHA9IkVOIiBk
Yi1pZD0ienNwcHgyNWZvZmZ0enhlZTk1ZngyOXA4dGF0ZjV2dmF3dHZwIiB0aW1lc3RhbXA9IjE2
Mjg4MTA1NjQiPjE4NDwva2V5PjwvZm9yZWlnbi1rZXlzPjxyZWYtdHlwZSBuYW1lPSJKb3VybmFs
IEFydGljbGUiPjE3PC9yZWYtdHlwZT48Y29udHJpYnV0b3JzPjxhdXRob3JzPjxhdXRob3I+QmFk
c2hhLCBNLiBCLjwvYXV0aG9yPjxhdXRob3I+TGksIFIuPC9hdXRob3I+PGF1dGhvcj5MaXUsIEIu
PC9hdXRob3I+PGF1dGhvcj5MaSwgWS4gSS48L2F1dGhvcj48YXV0aG9yPlhpYW4sIE0uPC9hdXRo
b3I+PGF1dGhvcj5CYW5vdmljaCwgTi4gRS48L2F1dGhvcj48YXV0aG9yPkZ1LCBBLiBRLjwvYXV0
aG9yPjwvYXV0aG9ycz48L2NvbnRyaWJ1dG9ycz48YXV0aC1hZGRyZXNzPkRlcGFydG1lbnQgb2Yg
U3RhdGlzdGljYWwgU2NpZW5jZSwgSW5zdGl0dXRlIGZvciBCaW9pbmZvcm1hdGljcyBhbmQgRXZv
bHV0aW9uYXJ5IFN0dWRpZXMsIEluc3RpdHV0ZSBmb3IgTW9kZWxpbmcgQ29sbGFib3JhdGlvbiAm
YW1wOyBJbm5vdmF0aW9uLCBVbml2ZXJzaXR5IG9mIElkYWhvLCBNb3Njb3csIElEIDgzODQ0LCBV
U0EuJiN4RDtEZXBhcnRtZW50IG9mIEJpb2xvZ3ksIFN0YW5mb3JkIFVuaXZlcnNpdHksIFN0YW5m
b3JkLCBDQSA5NDMwNSwgVVNBLiYjeEQ7U2VjdGlvbiBvZiBHZW5ldGljIE1lZGljaW5lLCBVbml2
ZXJzaXR5IG9mIENoaWNhZ28sIENoaWNhZ28sIElMIDYwNjM3LCBVU0EuJiN4RDtEZXBhcnRtZW50
IG9mIENvbXB1dGVyIFNjaWVuY2UsIFVuaXZlcnNpdHkgb2YgSWRhaG8sIElkYWhvIEZhbGxzLCBJ
RCA4MzQwMSwgVVNBLiYjeEQ7VGhlIFRyYW5zbGF0aW9uYWwgR2Vub21pY3MgUmVzZWFyY2ggSW5z
dGl0dXRlLCBQaG9lbml4LCBBWiA4NTAwNCwgVVNBLjwvYXV0aC1hZGRyZXNzPjx0aXRsZXM+PHRp
dGxlPkltcHV0YXRpb24gb2Ygc2luZ2xlLWNlbGwgZ2VuZSBleHByZXNzaW9uIHdpdGggYW4gYXV0
b2VuY29kZXIgbmV1cmFsIG5ldHdvcms8L3RpdGxlPjxzZWNvbmRhcnktdGl0bGU+UXVhbnQgQmlv
bDwvc2Vjb25kYXJ5LXRpdGxlPjwvdGl0bGVzPjxwZXJpb2RpY2FsPjxmdWxsLXRpdGxlPlF1YW50
IEJpb2w8L2Z1bGwtdGl0bGU+PC9wZXJpb2RpY2FsPjxwYWdlcz43OC05NDwvcGFnZXM+PHZvbHVt
ZT44PC92b2x1bWU+PG51bWJlcj4xPC9udW1iZXI+PGVkaXRpb24+MjAyMC8wNC8xMTwvZWRpdGlv
bj48a2V5d29yZHM+PGtleXdvcmQ+YXV0b2VuY29kZXI8L2tleXdvcmQ+PGtleXdvcmQ+ZGVlcCBs
ZWFybmluZzwva2V5d29yZD48a2V5d29yZD5nZW5lIGV4cHJlc3Npb248L2tleXdvcmQ+PGtleXdv
cmQ+c2luZ2xlLWNlbGw8L2tleXdvcmQ+PGtleXdvcmQ+TGl1LCBZYW5nIEkuIExpLCBNaW4gWGlh
biwgTmljaG9sYXMgRS4gQmFub3ZpY2ggYW5kIEF1ZHJleSBRaXV5YW4gRnUgZGVjbGFyZSB0aGF0
PC9rZXl3b3JkPjxrZXl3b3JkPnRoZXkgaGF2ZSBubyBjb25mbGljdHMgb2YgaW50ZXJlc3QuIFRo
ZSBhcnRpY2xlIGRvZXMgbm90IGNvbnRhaW4gYW55IHN0dWRpZXMgd2l0aDwva2V5d29yZD48a2V5
d29yZD5odW1hbiBvciBhbmltYWwgc3ViamVjdHMgcGVyZm9ybWVkIGJ5IGFueSBvZiB0aGUgYXV0
aG9ycy48L2tleXdvcmQ+PC9rZXl3b3Jkcz48ZGF0ZXM+PHllYXI+MjAyMDwveWVhcj48cHViLWRh
dGVzPjxkYXRlPk1hcjwvZGF0ZT48L3B1Yi1kYXRlcz48L2RhdGVzPjxpc2JuPjIwOTUtNDY4OSAo
UHJpbnQpJiN4RDsyMDk1LTQ2ODkgKExpbmtpbmcpPC9pc2JuPjxhY2Nlc3Npb24tbnVtPjMyMjc0
MjU5PC9hY2Nlc3Npb24tbnVtPjx1cmxzPjxyZWxhdGVkLXVybHM+PHVybD5odHRwczovL3d3dy5u
Y2JpLm5sbS5uaWguZ292L3B1Ym1lZC8zMjI3NDI1OTwvdXJsPjwvcmVsYXRlZC11cmxzPjwvdXJs
cz48Y3VzdG9tMj5QTUM3MTQ0NjI1PC9jdXN0b20yPjxlbGVjdHJvbmljLXJlc291cmNlLW51bT4x
MC4xMDA3L3M0MDQ4NC0wMTktMDE5Mi03PC9lbGVjdHJvbmljLXJlc291cmNlLW51bT48L3JlY29y
ZD48L0NpdGU+PC9FbmROb3RlPgB=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[57]</w:t>
            </w:r>
            <w:r>
              <w:rPr>
                <w:rFonts w:ascii="Arial" w:hAnsi="Arial" w:cs="Arial"/>
                <w:color w:val="000000"/>
                <w:sz w:val="20"/>
                <w:szCs w:val="20"/>
              </w:rPr>
              <w:fldChar w:fldCharType="end"/>
            </w:r>
            <w:r w:rsidRPr="00A33F74" w:rsidDel="00601718">
              <w:rPr>
                <w:rFonts w:ascii="Arial" w:hAnsi="Arial" w:cs="Arial"/>
                <w:color w:val="000000"/>
                <w:sz w:val="20"/>
                <w:szCs w:val="20"/>
              </w:rPr>
              <w:t xml:space="preserve"> </w:t>
            </w:r>
          </w:p>
        </w:tc>
      </w:tr>
      <w:tr w:rsidR="0044242F" w:rsidRPr="003D41AF" w14:paraId="45ED4EAA" w14:textId="77777777" w:rsidTr="005E5160">
        <w:trPr>
          <w:trHeight w:val="320"/>
        </w:trPr>
        <w:tc>
          <w:tcPr>
            <w:tcW w:w="575" w:type="pct"/>
            <w:tcBorders>
              <w:top w:val="nil"/>
              <w:left w:val="nil"/>
              <w:right w:val="nil"/>
            </w:tcBorders>
            <w:shd w:val="clear" w:color="auto" w:fill="auto"/>
            <w:noWrap/>
            <w:vAlign w:val="center"/>
            <w:hideMark/>
          </w:tcPr>
          <w:p w14:paraId="150ABF97"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right w:val="nil"/>
            </w:tcBorders>
            <w:shd w:val="clear" w:color="auto" w:fill="auto"/>
            <w:noWrap/>
            <w:vAlign w:val="center"/>
            <w:hideMark/>
          </w:tcPr>
          <w:p w14:paraId="5864C292"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scGAMI</w:t>
            </w:r>
            <w:proofErr w:type="spellEnd"/>
          </w:p>
        </w:tc>
        <w:tc>
          <w:tcPr>
            <w:tcW w:w="722" w:type="pct"/>
            <w:tcBorders>
              <w:top w:val="nil"/>
              <w:left w:val="nil"/>
              <w:right w:val="nil"/>
            </w:tcBorders>
            <w:shd w:val="clear" w:color="auto" w:fill="auto"/>
            <w:noWrap/>
            <w:vAlign w:val="center"/>
            <w:hideMark/>
          </w:tcPr>
          <w:p w14:paraId="2C893627"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AE</w:t>
            </w:r>
          </w:p>
        </w:tc>
        <w:tc>
          <w:tcPr>
            <w:tcW w:w="1347" w:type="pct"/>
            <w:tcBorders>
              <w:top w:val="nil"/>
              <w:left w:val="nil"/>
              <w:right w:val="nil"/>
            </w:tcBorders>
            <w:shd w:val="clear" w:color="auto" w:fill="auto"/>
            <w:vAlign w:val="center"/>
          </w:tcPr>
          <w:p w14:paraId="26EF4B37"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 xml:space="preserve">NMI, ARI, </w:t>
            </w:r>
            <w:proofErr w:type="gramStart"/>
            <w:r>
              <w:rPr>
                <w:rFonts w:ascii="Arial" w:hAnsi="Arial" w:cs="Arial"/>
                <w:color w:val="000000"/>
                <w:sz w:val="20"/>
                <w:szCs w:val="20"/>
              </w:rPr>
              <w:t>HS</w:t>
            </w:r>
            <w:proofErr w:type="gramEnd"/>
            <w:r>
              <w:rPr>
                <w:rFonts w:ascii="Arial" w:hAnsi="Arial" w:cs="Arial"/>
                <w:color w:val="000000"/>
                <w:sz w:val="20"/>
                <w:szCs w:val="20"/>
              </w:rPr>
              <w:t xml:space="preserve"> and CS</w:t>
            </w:r>
          </w:p>
        </w:tc>
        <w:tc>
          <w:tcPr>
            <w:tcW w:w="963" w:type="pct"/>
            <w:tcBorders>
              <w:top w:val="nil"/>
              <w:left w:val="nil"/>
              <w:right w:val="nil"/>
            </w:tcBorders>
            <w:shd w:val="clear" w:color="auto" w:fill="auto"/>
            <w:noWrap/>
            <w:vAlign w:val="center"/>
            <w:hideMark/>
          </w:tcPr>
          <w:p w14:paraId="452536AD"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top w:val="nil"/>
              <w:left w:val="nil"/>
              <w:right w:val="nil"/>
            </w:tcBorders>
            <w:shd w:val="clear" w:color="auto" w:fill="auto"/>
            <w:noWrap/>
            <w:vAlign w:val="center"/>
            <w:hideMark/>
          </w:tcPr>
          <w:p w14:paraId="3FAF5F71" w14:textId="00862D3C"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r>
            <w:r w:rsidR="002F1B5D">
              <w:rPr>
                <w:rFonts w:ascii="Arial" w:hAnsi="Arial" w:cs="Arial"/>
                <w:color w:val="000000"/>
                <w:sz w:val="20"/>
                <w:szCs w:val="20"/>
              </w:rPr>
              <w:instrText xml:space="preserve"> ADDIN EN.CITE &lt;EndNote&gt;&lt;Cite&gt;&lt;Author&gt;Yu&lt;/Author&gt;&lt;Year&gt;2020&lt;/Year&gt;&lt;RecNum&gt;109&lt;/RecNum&gt;&lt;DisplayText&gt;[58]&lt;/DisplayText&gt;&lt;record&gt;&lt;rec-number&gt;109&lt;/rec-number&gt;&lt;foreign-keys&gt;&lt;key app="EN" db-id="zsppx25fofftzxee95fx29p8tatf5vvawtvp" timestamp="0"&gt;109&lt;/key&gt;&lt;/foreign-keys&gt;&lt;ref-type name="Journal Article"&gt;17&lt;/ref-type&gt;&lt;contributors&gt;&lt;authors&gt;&lt;author&gt;Yu, B.&lt;/author&gt;&lt;author&gt;Chen, C.&lt;/author&gt;&lt;author&gt;Qi, R.&lt;/author&gt;&lt;author&gt;Zheng, R.&lt;/author&gt;&lt;author&gt;Skillman-Lawrence, P. J.&lt;/author&gt;&lt;author&gt;Wang, X.&lt;/author&gt;&lt;author&gt;Ma, A.&lt;/author&gt;&lt;author&gt;Gu, H.&lt;/author&gt;&lt;/authors&gt;&lt;/contributors&gt;&lt;auth-address&gt;College of Mathematics and Physics, Qingdao University of Science and Technolog, China.&amp;#xD;College of Mathematics and Physics, Qingdao University of Science and Technology, China.&amp;#xD;College of Intelligence and Computing, Tianjin University, China.&amp;#xD;School of Computer Science and Engineering, Central South University, China.&amp;#xD;College of Medicine, The Ohio State University, USA.&amp;#xD;Department of Biomedical Informatics, The Ohio State University, USA.&lt;/auth-address&gt;&lt;titles&gt;&lt;title&gt;scGMAI: a Gaussian mixture model for clustering single-cell RNA-Seq data based on deep autoencoder&lt;/title&gt;&lt;secondary-title&gt;Brief Bioinform&lt;/secondary-title&gt;&lt;/titles&gt;&lt;edition&gt;2020/12/11&lt;/edition&gt;&lt;keywords&gt;&lt;keyword&gt;Gaussian mixture model&lt;/keyword&gt;&lt;keyword&gt;autoencoder networks&lt;/keyword&gt;&lt;keyword&gt;cell clustering&lt;/keyword&gt;&lt;keyword&gt;fast independent component analysis&lt;/keyword&gt;&lt;keyword&gt;scRNA-Seq&lt;/keyword&gt;&lt;/keywords&gt;&lt;dates&gt;&lt;year&gt;2020&lt;/year&gt;&lt;pub-dates&gt;&lt;date&gt;Dec 10&lt;/date&gt;&lt;/pub-dates&gt;&lt;/dates&gt;&lt;isbn&gt;1477-4054 (Electronic)&amp;#xD;1467-5463 (Linking)&lt;/isbn&gt;&lt;accession-num&gt;33300547&lt;/accession-num&gt;&lt;urls&gt;&lt;related-urls&gt;&lt;url&gt;https://www.ncbi.nlm.nih.gov/pubmed/33300547&lt;/url&gt;&lt;/related-urls&gt;&lt;/urls&gt;&lt;electronic-resource-num&gt;10.1093/bib/bbaa316&lt;/electronic-resource-num&gt;&lt;/record&gt;&lt;/Cite&gt;&lt;/EndNote&gt;</w:instrText>
            </w:r>
            <w:r>
              <w:rPr>
                <w:rFonts w:ascii="Arial" w:hAnsi="Arial" w:cs="Arial"/>
                <w:color w:val="000000"/>
                <w:sz w:val="20"/>
                <w:szCs w:val="20"/>
              </w:rPr>
              <w:fldChar w:fldCharType="separate"/>
            </w:r>
            <w:r w:rsidR="002F1B5D">
              <w:rPr>
                <w:rFonts w:ascii="Arial" w:hAnsi="Arial" w:cs="Arial"/>
                <w:noProof/>
                <w:color w:val="000000"/>
                <w:sz w:val="20"/>
                <w:szCs w:val="20"/>
              </w:rPr>
              <w:t>[58]</w:t>
            </w:r>
            <w:r>
              <w:rPr>
                <w:rFonts w:ascii="Arial" w:hAnsi="Arial" w:cs="Arial"/>
                <w:color w:val="000000"/>
                <w:sz w:val="20"/>
                <w:szCs w:val="20"/>
              </w:rPr>
              <w:fldChar w:fldCharType="end"/>
            </w:r>
          </w:p>
        </w:tc>
      </w:tr>
      <w:tr w:rsidR="0044242F" w:rsidRPr="003D41AF" w14:paraId="23631178" w14:textId="77777777" w:rsidTr="005E5160">
        <w:trPr>
          <w:trHeight w:val="320"/>
        </w:trPr>
        <w:tc>
          <w:tcPr>
            <w:tcW w:w="575" w:type="pct"/>
            <w:tcBorders>
              <w:top w:val="nil"/>
              <w:left w:val="nil"/>
              <w:right w:val="nil"/>
            </w:tcBorders>
            <w:shd w:val="clear" w:color="auto" w:fill="auto"/>
            <w:noWrap/>
            <w:vAlign w:val="center"/>
            <w:hideMark/>
          </w:tcPr>
          <w:p w14:paraId="3BEF96B7"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right w:val="nil"/>
            </w:tcBorders>
            <w:shd w:val="clear" w:color="auto" w:fill="auto"/>
            <w:noWrap/>
            <w:vAlign w:val="center"/>
            <w:hideMark/>
          </w:tcPr>
          <w:p w14:paraId="7175C4D7"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scIGANs</w:t>
            </w:r>
            <w:proofErr w:type="spellEnd"/>
          </w:p>
        </w:tc>
        <w:tc>
          <w:tcPr>
            <w:tcW w:w="722" w:type="pct"/>
            <w:tcBorders>
              <w:top w:val="nil"/>
              <w:left w:val="nil"/>
              <w:right w:val="nil"/>
            </w:tcBorders>
            <w:shd w:val="clear" w:color="auto" w:fill="auto"/>
            <w:noWrap/>
            <w:vAlign w:val="center"/>
            <w:hideMark/>
          </w:tcPr>
          <w:p w14:paraId="4E0D6E8E"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GAN</w:t>
            </w:r>
          </w:p>
        </w:tc>
        <w:tc>
          <w:tcPr>
            <w:tcW w:w="1347" w:type="pct"/>
            <w:tcBorders>
              <w:top w:val="nil"/>
              <w:left w:val="nil"/>
              <w:right w:val="nil"/>
            </w:tcBorders>
            <w:shd w:val="clear" w:color="auto" w:fill="auto"/>
            <w:vAlign w:val="center"/>
          </w:tcPr>
          <w:p w14:paraId="74572090"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ARI, ACC, AUC, and F-score</w:t>
            </w:r>
          </w:p>
        </w:tc>
        <w:tc>
          <w:tcPr>
            <w:tcW w:w="963" w:type="pct"/>
            <w:tcBorders>
              <w:top w:val="nil"/>
              <w:left w:val="nil"/>
              <w:right w:val="nil"/>
            </w:tcBorders>
            <w:shd w:val="clear" w:color="auto" w:fill="auto"/>
            <w:noWrap/>
            <w:vAlign w:val="center"/>
            <w:hideMark/>
          </w:tcPr>
          <w:p w14:paraId="4D89327E"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PyTorch</w:t>
            </w:r>
            <w:proofErr w:type="spellEnd"/>
          </w:p>
        </w:tc>
        <w:tc>
          <w:tcPr>
            <w:tcW w:w="528" w:type="pct"/>
            <w:tcBorders>
              <w:top w:val="nil"/>
              <w:left w:val="nil"/>
              <w:right w:val="nil"/>
            </w:tcBorders>
            <w:shd w:val="clear" w:color="auto" w:fill="auto"/>
            <w:noWrap/>
            <w:vAlign w:val="center"/>
            <w:hideMark/>
          </w:tcPr>
          <w:p w14:paraId="2362E11E" w14:textId="1B827E0E"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PEVuZE5vdGU+PENpdGU+PEF1dGhvcj5YdTwvQXV0aG9yPjxZZWFyPjIwMjA8L1llYXI+PFJlY051
bT4xMDI8L1JlY051bT48RGlzcGxheVRleHQ+WzE2XTwvRGlzcGxheVRleHQ+PHJlY29yZD48cmVj
LW51bWJlcj4xMDI8L3JlYy1udW1iZXI+PGZvcmVpZ24ta2V5cz48a2V5IGFwcD0iRU4iIGRiLWlk
PSJ6c3BweDI1Zm9mZnR6eGVlOTVmeDI5cDh0YXRmNXZ2YXd0dnAiIHRpbWVzdGFtcD0iMCI+MTAy
PC9rZXk+PC9mb3JlaWduLWtleXM+PHJlZi10eXBlIG5hbWU9IkpvdXJuYWwgQXJ0aWNsZSI+MTc8
L3JlZi10eXBlPjxjb250cmlidXRvcnM+PGF1dGhvcnM+PGF1dGhvcj5YdSwgWS48L2F1dGhvcj48
YXV0aG9yPlpoYW5nLCBaLjwvYXV0aG9yPjxhdXRob3I+WW91LCBMLjwvYXV0aG9yPjxhdXRob3I+
TGl1LCBKLjwvYXV0aG9yPjxhdXRob3I+RmFuLCBaLjwvYXV0aG9yPjxhdXRob3I+WmhvdSwgWC48
L2F1dGhvcj48L2F1dGhvcnM+PC9jb250cmlidXRvcnM+PGF1dGgtYWRkcmVzcz5DZW50cmUgZm9y
IENvbXB1dGF0aW9uYWwgU3lzdGVtcyBNZWRpY2luZSwgU2Nob29sIG9mIEJpb21lZGljYWwgSW5m
b3JtYXRpY3MsIFRoZSBVbml2ZXJzaXR5IG9mIFRleGFzIEhlYWx0aCBTY2llbmNlIENlbnRyZSBh
dCBIb3VzdG9uLCBUWCA3NzAzMCwgVVNBLiYjeEQ7U2Nob29sIG9mIEluZm9ybWF0aW9uIE1hbmFn
ZW1lbnQgYW5kIFN0YXRpc3RpY3MsIEh1YmVpIFVuaXZlcnNpdHkgb2YgRWNvbm9taWNzLCBXdWhh
biwgSHViZWkgNDMwMjA1LCBDaGluYS4mI3hEO0h1YmVpIENlbnRyZSBmb3IgRGF0YSBhbmQgQW5h
bHlzaXMsIEh1YmVpIFVuaXZlcnNpdHkgb2YgRWNvbm9taWNzLCBXdWhhbiwgSHViZWkgNDMwMjA1
LCBDaGluYS4mI3hEO0NvbGxlZ2Ugb2YgRWxlY3Ryb25pYyBhbmQgSW5mb3JtYXRpb24gRW5naW5l
ZXJpbmcsIFRvbmdqaSBVbml2ZXJzaXR5LCBTaGFuZ2hhaSwgU2hhbmdoYWkgMjAxODA0LCBDaGlu
YS4mI3hEO1dlc3QgQ2hpbmEgU2Nob29sIG9mIFB1YmxpYyBIZWFsdGggYW5kIFdlc3QgQ2hpbmEg
Rm91cnRoIEhvc3BpdGFsLCBTaWNodWFuIFVuaXZlcnNpdHksIENoZW5nZHUsIENoZW5nZHUgNjEw
MDQwLCBDaGluYS4mI3hEO0RlcGFydG1lbnQgb2YgUGFlZGlhdHJpYyBTdXJnZXJ5LCBNY0dvdmVy
biBNZWRpY2FsIFNjaG9vbCwgVGhlIFVuaXZlcnNpdHkgb2YgVGV4YXMgSGVhbHRoIFNjaWVuY2Ug
Q2VudHJlIGF0IEhvdXN0b24sIEhvdXN0b24sIFRYIDc3MDMwLCBVU0EuPC9hdXRoLWFkZHJlc3M+
PHRpdGxlcz48dGl0bGU+c2NJR0FOczogc2luZ2xlLWNlbGwgUk5BLXNlcSBpbXB1dGF0aW9uIHVz
aW5nIGdlbmVyYXRpdmUgYWR2ZXJzYXJpYWwgbmV0d29ya3M8L3RpdGxlPjxzZWNvbmRhcnktdGl0
bGU+TnVjbGVpYyBBY2lkcyBSZXM8L3NlY29uZGFyeS10aXRsZT48L3RpdGxlcz48cGVyaW9kaWNh
bD48ZnVsbC10aXRsZT5OdWNsZWljIEFjaWRzIFJlczwvZnVsbC10aXRsZT48L3BlcmlvZGljYWw+
PHBhZ2VzPmU4NTwvcGFnZXM+PHZvbHVtZT40ODwvdm9sdW1lPjxudW1iZXI+MTU8L251bWJlcj48
ZWRpdGlvbj4yMDIwLzA2LzI3PC9lZGl0aW9uPjxrZXl3b3Jkcz48a2V5d29yZD5Db21wdXRhdGlv
bmFsIEJpb2xvZ3k8L2tleXdvcmQ+PGtleXdvcmQ+Uk5BL2dlbmV0aWNzPC9rZXl3b3JkPjxrZXl3
b3JkPlJOQSwgTWVzc2VuZ2VyL2dlbmV0aWNzPC9rZXl3b3JkPjxrZXl3b3JkPlJOQS1TZXEvKm1l
dGhvZHM8L2tleXdvcmQ+PGtleXdvcmQ+U2luZ2xlLUNlbGwgQW5hbHlzaXMvKm1ldGhvZHM8L2tl
eXdvcmQ+PGtleXdvcmQ+KlNvZnR3YXJlPC9rZXl3b3JkPjxrZXl3b3JkPlRyYW5zY3JpcHRvbWUv
KmdlbmV0aWNzPC9rZXl3b3JkPjxrZXl3b3JkPldob2xlIEV4b21lIFNlcXVlbmNpbmcvbWV0aG9k
czwva2V5d29yZD48L2tleXdvcmRzPjxkYXRlcz48eWVhcj4yMDIwPC95ZWFyPjxwdWItZGF0ZXM+
PGRhdGU+U2VwIDQ8L2RhdGU+PC9wdWItZGF0ZXM+PC9kYXRlcz48aXNibj4xMzYyLTQ5NjIgKEVs
ZWN0cm9uaWMpJiN4RDswMzA1LTEwNDggKExpbmtpbmcpPC9pc2JuPjxhY2Nlc3Npb24tbnVtPjMy
NTg4OTAwPC9hY2Nlc3Npb24tbnVtPjx1cmxzPjxyZWxhdGVkLXVybHM+PHVybD5odHRwczovL3d3
dy5uY2JpLm5sbS5uaWguZ292L3B1Ym1lZC8zMjU4ODkwMDwvdXJsPjwvcmVsYXRlZC11cmxzPjwv
dXJscz48Y3VzdG9tMj5QTUM3NDcwOTYxPC9jdXN0b20yPjxlbGVjdHJvbmljLXJlc291cmNlLW51
bT4xMC4xMDkzL25hci9na2FhNTA2PC9lbGVjdHJvbmljLXJlc291cmNlLW51bT48L3JlY29yZD48
L0NpdGU+PC9FbmROb3RlPn==
</w:fldData>
              </w:fldChar>
            </w:r>
            <w:r>
              <w:rPr>
                <w:rFonts w:ascii="Arial" w:hAnsi="Arial" w:cs="Arial"/>
                <w:color w:val="000000"/>
                <w:sz w:val="20"/>
                <w:szCs w:val="20"/>
              </w:rPr>
              <w:instrText xml:space="preserve"> ADDIN EN.CITE </w:instrText>
            </w:r>
            <w:r>
              <w:rPr>
                <w:rFonts w:ascii="Arial" w:hAnsi="Arial" w:cs="Arial"/>
                <w:color w:val="000000"/>
                <w:sz w:val="20"/>
                <w:szCs w:val="20"/>
              </w:rPr>
              <w:fldChar w:fldCharType="begin">
                <w:fldData xml:space="preserve">PEVuZE5vdGU+PENpdGU+PEF1dGhvcj5YdTwvQXV0aG9yPjxZZWFyPjIwMjA8L1llYXI+PFJlY051
bT4xMDI8L1JlY051bT48RGlzcGxheVRleHQ+WzE2XTwvRGlzcGxheVRleHQ+PHJlY29yZD48cmVj
LW51bWJlcj4xMDI8L3JlYy1udW1iZXI+PGZvcmVpZ24ta2V5cz48a2V5IGFwcD0iRU4iIGRiLWlk
PSJ6c3BweDI1Zm9mZnR6eGVlOTVmeDI5cDh0YXRmNXZ2YXd0dnAiIHRpbWVzdGFtcD0iMCI+MTAy
PC9rZXk+PC9mb3JlaWduLWtleXM+PHJlZi10eXBlIG5hbWU9IkpvdXJuYWwgQXJ0aWNsZSI+MTc8
L3JlZi10eXBlPjxjb250cmlidXRvcnM+PGF1dGhvcnM+PGF1dGhvcj5YdSwgWS48L2F1dGhvcj48
YXV0aG9yPlpoYW5nLCBaLjwvYXV0aG9yPjxhdXRob3I+WW91LCBMLjwvYXV0aG9yPjxhdXRob3I+
TGl1LCBKLjwvYXV0aG9yPjxhdXRob3I+RmFuLCBaLjwvYXV0aG9yPjxhdXRob3I+WmhvdSwgWC48
L2F1dGhvcj48L2F1dGhvcnM+PC9jb250cmlidXRvcnM+PGF1dGgtYWRkcmVzcz5DZW50cmUgZm9y
IENvbXB1dGF0aW9uYWwgU3lzdGVtcyBNZWRpY2luZSwgU2Nob29sIG9mIEJpb21lZGljYWwgSW5m
b3JtYXRpY3MsIFRoZSBVbml2ZXJzaXR5IG9mIFRleGFzIEhlYWx0aCBTY2llbmNlIENlbnRyZSBh
dCBIb3VzdG9uLCBUWCA3NzAzMCwgVVNBLiYjeEQ7U2Nob29sIG9mIEluZm9ybWF0aW9uIE1hbmFn
ZW1lbnQgYW5kIFN0YXRpc3RpY3MsIEh1YmVpIFVuaXZlcnNpdHkgb2YgRWNvbm9taWNzLCBXdWhh
biwgSHViZWkgNDMwMjA1LCBDaGluYS4mI3hEO0h1YmVpIENlbnRyZSBmb3IgRGF0YSBhbmQgQW5h
bHlzaXMsIEh1YmVpIFVuaXZlcnNpdHkgb2YgRWNvbm9taWNzLCBXdWhhbiwgSHViZWkgNDMwMjA1
LCBDaGluYS4mI3hEO0NvbGxlZ2Ugb2YgRWxlY3Ryb25pYyBhbmQgSW5mb3JtYXRpb24gRW5naW5l
ZXJpbmcsIFRvbmdqaSBVbml2ZXJzaXR5LCBTaGFuZ2hhaSwgU2hhbmdoYWkgMjAxODA0LCBDaGlu
YS4mI3hEO1dlc3QgQ2hpbmEgU2Nob29sIG9mIFB1YmxpYyBIZWFsdGggYW5kIFdlc3QgQ2hpbmEg
Rm91cnRoIEhvc3BpdGFsLCBTaWNodWFuIFVuaXZlcnNpdHksIENoZW5nZHUsIENoZW5nZHUgNjEw
MDQwLCBDaGluYS4mI3hEO0RlcGFydG1lbnQgb2YgUGFlZGlhdHJpYyBTdXJnZXJ5LCBNY0dvdmVy
biBNZWRpY2FsIFNjaG9vbCwgVGhlIFVuaXZlcnNpdHkgb2YgVGV4YXMgSGVhbHRoIFNjaWVuY2Ug
Q2VudHJlIGF0IEhvdXN0b24sIEhvdXN0b24sIFRYIDc3MDMwLCBVU0EuPC9hdXRoLWFkZHJlc3M+
PHRpdGxlcz48dGl0bGU+c2NJR0FOczogc2luZ2xlLWNlbGwgUk5BLXNlcSBpbXB1dGF0aW9uIHVz
aW5nIGdlbmVyYXRpdmUgYWR2ZXJzYXJpYWwgbmV0d29ya3M8L3RpdGxlPjxzZWNvbmRhcnktdGl0
bGU+TnVjbGVpYyBBY2lkcyBSZXM8L3NlY29uZGFyeS10aXRsZT48L3RpdGxlcz48cGVyaW9kaWNh
bD48ZnVsbC10aXRsZT5OdWNsZWljIEFjaWRzIFJlczwvZnVsbC10aXRsZT48L3BlcmlvZGljYWw+
PHBhZ2VzPmU4NTwvcGFnZXM+PHZvbHVtZT40ODwvdm9sdW1lPjxudW1iZXI+MTU8L251bWJlcj48
ZWRpdGlvbj4yMDIwLzA2LzI3PC9lZGl0aW9uPjxrZXl3b3Jkcz48a2V5d29yZD5Db21wdXRhdGlv
bmFsIEJpb2xvZ3k8L2tleXdvcmQ+PGtleXdvcmQ+Uk5BL2dlbmV0aWNzPC9rZXl3b3JkPjxrZXl3
b3JkPlJOQSwgTWVzc2VuZ2VyL2dlbmV0aWNzPC9rZXl3b3JkPjxrZXl3b3JkPlJOQS1TZXEvKm1l
dGhvZHM8L2tleXdvcmQ+PGtleXdvcmQ+U2luZ2xlLUNlbGwgQW5hbHlzaXMvKm1ldGhvZHM8L2tl
eXdvcmQ+PGtleXdvcmQ+KlNvZnR3YXJlPC9rZXl3b3JkPjxrZXl3b3JkPlRyYW5zY3JpcHRvbWUv
KmdlbmV0aWNzPC9rZXl3b3JkPjxrZXl3b3JkPldob2xlIEV4b21lIFNlcXVlbmNpbmcvbWV0aG9k
czwva2V5d29yZD48L2tleXdvcmRzPjxkYXRlcz48eWVhcj4yMDIwPC95ZWFyPjxwdWItZGF0ZXM+
PGRhdGU+U2VwIDQ8L2RhdGU+PC9wdWItZGF0ZXM+PC9kYXRlcz48aXNibj4xMzYyLTQ5NjIgKEVs
ZWN0cm9uaWMpJiN4RDswMzA1LTEwNDggKExpbmtpbmcpPC9pc2JuPjxhY2Nlc3Npb24tbnVtPjMy
NTg4OTAwPC9hY2Nlc3Npb24tbnVtPjx1cmxzPjxyZWxhdGVkLXVybHM+PHVybD5odHRwczovL3d3
dy5uY2JpLm5sbS5uaWguZ292L3B1Ym1lZC8zMjU4ODkwMDwvdXJsPjwvcmVsYXRlZC11cmxzPjwv
dXJscz48Y3VzdG9tMj5QTUM3NDcwOTYxPC9jdXN0b20yPjxlbGVjdHJvbmljLXJlc291cmNlLW51
bT4xMC4xMDkzL25hci9na2FhNTA2PC9lbGVjdHJvbmljLXJlc291cmNlLW51bT48L3JlY29yZD48
L0NpdGU+PC9FbmROb3RlPn==
</w:fldData>
              </w:fldChar>
            </w:r>
            <w:r>
              <w:rPr>
                <w:rFonts w:ascii="Arial" w:hAnsi="Arial" w:cs="Arial"/>
                <w:color w:val="000000"/>
                <w:sz w:val="20"/>
                <w:szCs w:val="20"/>
              </w:rPr>
              <w:instrText xml:space="preserve"> ADDIN EN.CITE.DATA </w:instrText>
            </w:r>
            <w:r>
              <w:rPr>
                <w:rFonts w:ascii="Arial" w:hAnsi="Arial" w:cs="Arial"/>
                <w:color w:val="000000"/>
                <w:sz w:val="20"/>
                <w:szCs w:val="20"/>
              </w:rPr>
            </w:r>
            <w:r>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Pr>
                <w:rFonts w:ascii="Arial" w:hAnsi="Arial" w:cs="Arial"/>
                <w:noProof/>
                <w:color w:val="000000"/>
                <w:sz w:val="20"/>
                <w:szCs w:val="20"/>
              </w:rPr>
              <w:t>[16]</w:t>
            </w:r>
            <w:r>
              <w:rPr>
                <w:rFonts w:ascii="Arial" w:hAnsi="Arial" w:cs="Arial"/>
                <w:color w:val="000000"/>
                <w:sz w:val="20"/>
                <w:szCs w:val="20"/>
              </w:rPr>
              <w:fldChar w:fldCharType="end"/>
            </w:r>
          </w:p>
        </w:tc>
      </w:tr>
      <w:tr w:rsidR="0044242F" w:rsidRPr="003D41AF" w14:paraId="21029381" w14:textId="77777777" w:rsidTr="005E5160">
        <w:trPr>
          <w:trHeight w:val="324"/>
        </w:trPr>
        <w:tc>
          <w:tcPr>
            <w:tcW w:w="5000" w:type="pct"/>
            <w:gridSpan w:val="6"/>
            <w:tcBorders>
              <w:left w:val="nil"/>
              <w:bottom w:val="single" w:sz="4" w:space="0" w:color="auto"/>
              <w:right w:val="nil"/>
            </w:tcBorders>
            <w:shd w:val="clear" w:color="auto" w:fill="auto"/>
            <w:noWrap/>
            <w:vAlign w:val="center"/>
            <w:hideMark/>
          </w:tcPr>
          <w:p w14:paraId="2AA1ECB5" w14:textId="77777777" w:rsidR="0044242F" w:rsidRPr="00706391" w:rsidRDefault="0044242F" w:rsidP="005E5160">
            <w:pPr>
              <w:spacing w:before="120"/>
              <w:rPr>
                <w:rFonts w:ascii="Arial" w:hAnsi="Arial" w:cs="Arial"/>
                <w:b/>
                <w:bCs/>
                <w:sz w:val="20"/>
                <w:szCs w:val="20"/>
              </w:rPr>
            </w:pPr>
            <w:r w:rsidRPr="00706391">
              <w:rPr>
                <w:rFonts w:ascii="Arial" w:hAnsi="Arial" w:cs="Arial"/>
                <w:b/>
                <w:bCs/>
                <w:color w:val="000000"/>
                <w:sz w:val="20"/>
                <w:szCs w:val="20"/>
              </w:rPr>
              <w:t>Batch correction</w:t>
            </w:r>
          </w:p>
        </w:tc>
      </w:tr>
      <w:tr w:rsidR="0044242F" w:rsidRPr="003D41AF" w14:paraId="2D98519A" w14:textId="77777777" w:rsidTr="005E5160">
        <w:trPr>
          <w:trHeight w:val="320"/>
        </w:trPr>
        <w:tc>
          <w:tcPr>
            <w:tcW w:w="575" w:type="pct"/>
            <w:tcBorders>
              <w:top w:val="single" w:sz="4" w:space="0" w:color="auto"/>
              <w:left w:val="nil"/>
              <w:right w:val="nil"/>
            </w:tcBorders>
            <w:shd w:val="clear" w:color="auto" w:fill="auto"/>
            <w:noWrap/>
            <w:vAlign w:val="center"/>
            <w:hideMark/>
          </w:tcPr>
          <w:p w14:paraId="7AE174BB" w14:textId="77777777" w:rsidR="0044242F" w:rsidRPr="003D41AF" w:rsidRDefault="0044242F" w:rsidP="005E5160">
            <w:pPr>
              <w:jc w:val="center"/>
              <w:rPr>
                <w:rFonts w:ascii="Arial" w:hAnsi="Arial" w:cs="Arial"/>
                <w:sz w:val="20"/>
                <w:szCs w:val="20"/>
              </w:rPr>
            </w:pPr>
          </w:p>
        </w:tc>
        <w:tc>
          <w:tcPr>
            <w:tcW w:w="865" w:type="pct"/>
            <w:tcBorders>
              <w:top w:val="single" w:sz="4" w:space="0" w:color="auto"/>
              <w:left w:val="nil"/>
              <w:right w:val="nil"/>
            </w:tcBorders>
            <w:shd w:val="clear" w:color="auto" w:fill="auto"/>
            <w:noWrap/>
            <w:vAlign w:val="center"/>
            <w:hideMark/>
          </w:tcPr>
          <w:p w14:paraId="364824F7"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BERMUDA</w:t>
            </w:r>
          </w:p>
        </w:tc>
        <w:tc>
          <w:tcPr>
            <w:tcW w:w="722" w:type="pct"/>
            <w:tcBorders>
              <w:top w:val="single" w:sz="4" w:space="0" w:color="auto"/>
              <w:left w:val="nil"/>
              <w:right w:val="nil"/>
            </w:tcBorders>
            <w:shd w:val="clear" w:color="auto" w:fill="auto"/>
            <w:noWrap/>
            <w:vAlign w:val="center"/>
            <w:hideMark/>
          </w:tcPr>
          <w:p w14:paraId="08BEFB77"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r>
              <w:rPr>
                <w:rFonts w:ascii="Arial" w:hAnsi="Arial" w:cs="Arial"/>
                <w:color w:val="000000"/>
                <w:sz w:val="20"/>
                <w:szCs w:val="20"/>
              </w:rPr>
              <w:t>+TL</w:t>
            </w:r>
          </w:p>
        </w:tc>
        <w:tc>
          <w:tcPr>
            <w:tcW w:w="1347" w:type="pct"/>
            <w:tcBorders>
              <w:top w:val="single" w:sz="4" w:space="0" w:color="auto"/>
              <w:left w:val="nil"/>
              <w:right w:val="nil"/>
            </w:tcBorders>
            <w:shd w:val="clear" w:color="auto" w:fill="auto"/>
            <w:vAlign w:val="center"/>
          </w:tcPr>
          <w:p w14:paraId="21C1AEA4"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kBET</w:t>
            </w:r>
            <w:proofErr w:type="spellEnd"/>
            <w:r>
              <w:rPr>
                <w:rFonts w:ascii="Arial" w:hAnsi="Arial" w:cs="Arial"/>
                <w:color w:val="000000"/>
                <w:sz w:val="20"/>
                <w:szCs w:val="20"/>
              </w:rPr>
              <w:t>, entropy of Mixing, SI</w:t>
            </w:r>
          </w:p>
        </w:tc>
        <w:tc>
          <w:tcPr>
            <w:tcW w:w="963" w:type="pct"/>
            <w:tcBorders>
              <w:top w:val="single" w:sz="4" w:space="0" w:color="auto"/>
              <w:left w:val="nil"/>
              <w:right w:val="nil"/>
            </w:tcBorders>
            <w:shd w:val="clear" w:color="auto" w:fill="auto"/>
            <w:noWrap/>
            <w:vAlign w:val="center"/>
            <w:hideMark/>
          </w:tcPr>
          <w:p w14:paraId="1E559C14"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PyTorch</w:t>
            </w:r>
            <w:proofErr w:type="spellEnd"/>
          </w:p>
        </w:tc>
        <w:tc>
          <w:tcPr>
            <w:tcW w:w="528" w:type="pct"/>
            <w:tcBorders>
              <w:top w:val="single" w:sz="4" w:space="0" w:color="auto"/>
              <w:left w:val="nil"/>
              <w:right w:val="nil"/>
            </w:tcBorders>
            <w:shd w:val="clear" w:color="auto" w:fill="auto"/>
            <w:noWrap/>
            <w:vAlign w:val="center"/>
            <w:hideMark/>
          </w:tcPr>
          <w:p w14:paraId="55515E37" w14:textId="4DE79B3F"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PEVuZE5vdGU+PENpdGU+PEF1dGhvcj5XYW5nPC9BdXRob3I+PFllYXI+MjAxOTwvWWVhcj48UmVj
TnVtPjE4MzwvUmVjTnVtPjxEaXNwbGF5VGV4dD5bNjFdPC9EaXNwbGF5VGV4dD48cmVjb3JkPjxy
ZWMtbnVtYmVyPjE4MzwvcmVjLW51bWJlcj48Zm9yZWlnbi1rZXlzPjxrZXkgYXBwPSJFTiIgZGIt
aWQ9InpzcHB4MjVmb2ZmdHp4ZWU5NWZ4MjlwOHRhdGY1dnZhd3R2cCIgdGltZXN0YW1wPSIxNjI4
ODEwNDA1Ij4xODM8L2tleT48L2ZvcmVpZ24ta2V5cz48cmVmLXR5cGUgbmFtZT0iSm91cm5hbCBB
cnRpY2xlIj4xNzwvcmVmLXR5cGU+PGNvbnRyaWJ1dG9ycz48YXV0aG9ycz48YXV0aG9yPldhbmcs
IFQuPC9hdXRob3I+PGF1dGhvcj5Kb2huc29uLCBULiBTLjwvYXV0aG9yPjxhdXRob3I+U2hhbywg
Vy48L2F1dGhvcj48YXV0aG9yPkx1LCBaLjwvYXV0aG9yPjxhdXRob3I+SGVsbSwgQi4gUi48L2F1
dGhvcj48YXV0aG9yPlpoYW5nLCBKLjwvYXV0aG9yPjxhdXRob3I+SHVhbmcsIEsuPC9hdXRob3I+
PC9hdXRob3JzPjwvY29udHJpYnV0b3JzPjxhdXRoLWFkZHJlc3M+RGVwYXJ0bWVudCBvZiBDb21w
dXRlciBTY2llbmNlLCBJbmRpYW5hIFVuaXZlcnNpdHkgQmxvb21pbmd0b24sIEJsb29taW5ndG9u
LCBJTiwgVVNBLiYjeEQ7RGVwYXJ0bWVudCBvZiBCaW9tZWRpY2FsIEluZm9ybWF0aWNzLCBUaGUg
T2hpbyBTdGF0ZSBVbml2ZXJzaXR5LCBDb2x1bWJ1cywgT0gsIFVTQS4mI3hEO0RlcGFydG1lbnQg
b2YgTWVkaWNpbmUsIEluZGlhbmEgVW5pdmVyc2l0eSBTY2hvb2wgb2YgTWVkaWNpbmUsIEluZGlh
bmFwb2xpcywgSU4sIFVTQS4mI3hEO0d1YW5nZG9uZyBQcm92aW5jaWFsIEtleSBMYWJvcmF0b3J5
IG9mIE1lZGljYWwgSW1hZ2UgUHJvY2Vzc2luZywgU291dGhlcm4gTWVkaWNhbCBVbml2ZXJzaXR5
LCBHdWFuZ3pob3UsIENoaW5hLiYjeEQ7RGVwYXJ0bWVudCBvZiBNZWRpY2FsIGFuZCBNb2xlY3Vs
YXIgR2VuZXRpY3MsIEluZGlhbmEgVW5pdmVyc2l0eSBTY2hvb2wgb2YgTWVkaWNpbmUsIEluZGlh
bmFwb2xpcywgSU4sIFVTQS4gaml6aGFuQGl1LmVkdS4mI3hEO0RlcGFydG1lbnQgb2YgTWVkaWNp
bmUsIEluZGlhbmEgVW5pdmVyc2l0eSBTY2hvb2wgb2YgTWVkaWNpbmUsIEluZGlhbmFwb2xpcywg
SU4sIFVTQS4ga3VuaHVhbmdAaXUuZWR1LiYjeEQ7UmVnZW5zdHJpZWYgSW5zdGl0dXRlLCBJbmRp
YW5hcG9saXMsIElOLCBVU0EuIGt1bmh1YW5nQGl1LmVkdS48L2F1dGgtYWRkcmVzcz48dGl0bGVz
Pjx0aXRsZT5CRVJNVURBOiBhIG5vdmVsIGRlZXAgdHJhbnNmZXIgbGVhcm5pbmcgbWV0aG9kIGZv
ciBzaW5nbGUtY2VsbCBSTkEgc2VxdWVuY2luZyBiYXRjaCBjb3JyZWN0aW9uIHJldmVhbHMgaGlk
ZGVuIGhpZ2gtcmVzb2x1dGlvbiBjZWxsdWxhciBzdWJ0eXBlczwvdGl0bGU+PHNlY29uZGFyeS10
aXRsZT5HZW5vbWUgQmlvbDwvc2Vjb25kYXJ5LXRpdGxlPjwvdGl0bGVzPjxwZXJpb2RpY2FsPjxm
dWxsLXRpdGxlPkdlbm9tZSBCaW9sPC9mdWxsLXRpdGxlPjwvcGVyaW9kaWNhbD48cGFnZXM+MTY1
PC9wYWdlcz48dm9sdW1lPjIwPC92b2x1bWU+PG51bWJlcj4xPC9udW1iZXI+PGVkaXRpb24+MjAx
OS8wOC8xNDwvZWRpdGlvbj48a2V5d29yZHM+PGtleXdvcmQ+QWxnb3JpdGhtczwva2V5d29yZD48
a2V5d29yZD4qRGVlcCBMZWFybmluZzwva2V5d29yZD48a2V5d29yZD5HZW5lIEV4cHJlc3Npb24g
UHJvZmlsaW5nLyptZXRob2RzPC9rZXl3b3JkPjxrZXl3b3JkPkh1bWFuczwva2V5d29yZD48a2V5
d29yZD5MZXVrb2N5dGVzLCBNb25vbnVjbGVhci9tZXRhYm9saXNtPC9rZXl3b3JkPjxrZXl3b3Jk
PlBhbmNyZWFzL2N5dG9sb2d5L21ldGFib2xpc208L2tleXdvcmQ+PGtleXdvcmQ+U2VxdWVuY2Ug
QW5hbHlzaXMsIFJOQS8qbWV0aG9kczwva2V5d29yZD48a2V5d29yZD5TaW5nbGUtQ2VsbCBBbmFs
eXNpcy9tZXRob2RzPC9rZXl3b3JkPjxrZXl3b3JkPlQtTHltcGhvY3l0ZXMvbWV0YWJvbGlzbTwv
a2V5d29yZD48a2V5d29yZD4qQXV0b2VuY29kZXI8L2tleXdvcmQ+PGtleXdvcmQ+KkJhdGNoIGVm
ZmVjdDwva2V5d29yZD48a2V5d29yZD4qUk5BLXNlcTwva2V5d29yZD48a2V5d29yZD4qU2luZ2xl
IGNlbGw8L2tleXdvcmQ+PGtleXdvcmQ+KlRyYW5zZmVyIGxlYXJuaW5nPC9rZXl3b3JkPjwva2V5
d29yZHM+PGRhdGVzPjx5ZWFyPjIwMTk8L3llYXI+PHB1Yi1kYXRlcz48ZGF0ZT5BdWcgMTI8L2Rh
dGU+PC9wdWItZGF0ZXM+PC9kYXRlcz48aXNibj4xNDc0LTc2MFggKEVsZWN0cm9uaWMpJiN4RDsx
NDc0LTc1OTYgKExpbmtpbmcpPC9pc2JuPjxhY2Nlc3Npb24tbnVtPjMxNDA1MzgzPC9hY2Nlc3Np
b24tbnVtPjx1cmxzPjxyZWxhdGVkLXVybHM+PHVybD5odHRwczovL3d3dy5uY2JpLm5sbS5uaWgu
Z292L3B1Ym1lZC8zMTQwNTM4MzwvdXJsPjwvcmVsYXRlZC11cmxzPjwvdXJscz48Y3VzdG9tMj5Q
TUM2NjkxNTMxPC9jdXN0b20yPjxlbGVjdHJvbmljLXJlc291cmNlLW51bT4xMC4xMTg2L3MxMzA1
OS0wMTktMTc2NC02PC9lbGVjdHJvbmljLXJlc291cmNlLW51bT48L3JlY29yZD48L0NpdGU+PC9F
bmROb3RlPn==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[61]</w:t>
            </w:r>
            <w:r>
              <w:rPr>
                <w:rFonts w:ascii="Arial" w:hAnsi="Arial" w:cs="Arial"/>
                <w:color w:val="000000"/>
                <w:sz w:val="20"/>
                <w:szCs w:val="20"/>
              </w:rPr>
              <w:fldChar w:fldCharType="end"/>
            </w:r>
            <w:r w:rsidRPr="00A33F74" w:rsidDel="00601718">
              <w:rPr>
                <w:rFonts w:ascii="Arial" w:hAnsi="Arial" w:cs="Arial"/>
                <w:color w:val="000000"/>
                <w:sz w:val="20"/>
                <w:szCs w:val="20"/>
              </w:rPr>
              <w:t xml:space="preserve"> </w:t>
            </w:r>
          </w:p>
        </w:tc>
      </w:tr>
      <w:tr w:rsidR="0044242F" w:rsidRPr="003D41AF" w14:paraId="05AB6156" w14:textId="77777777" w:rsidTr="005E5160">
        <w:trPr>
          <w:trHeight w:val="320"/>
        </w:trPr>
        <w:tc>
          <w:tcPr>
            <w:tcW w:w="575" w:type="pct"/>
            <w:tcBorders>
              <w:left w:val="nil"/>
              <w:right w:val="nil"/>
            </w:tcBorders>
            <w:shd w:val="clear" w:color="auto" w:fill="auto"/>
            <w:noWrap/>
            <w:vAlign w:val="center"/>
          </w:tcPr>
          <w:p w14:paraId="477F50D2"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7A4C53E3"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DESC</w:t>
            </w:r>
          </w:p>
        </w:tc>
        <w:tc>
          <w:tcPr>
            <w:tcW w:w="722" w:type="pct"/>
            <w:tcBorders>
              <w:left w:val="nil"/>
              <w:right w:val="nil"/>
            </w:tcBorders>
            <w:shd w:val="clear" w:color="auto" w:fill="auto"/>
            <w:noWrap/>
            <w:vAlign w:val="center"/>
          </w:tcPr>
          <w:p w14:paraId="5D3B363B"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left w:val="nil"/>
              <w:right w:val="nil"/>
            </w:tcBorders>
            <w:shd w:val="clear" w:color="auto" w:fill="auto"/>
            <w:vAlign w:val="center"/>
          </w:tcPr>
          <w:p w14:paraId="439C5E8F"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ARI, KL</w:t>
            </w:r>
          </w:p>
        </w:tc>
        <w:tc>
          <w:tcPr>
            <w:tcW w:w="963" w:type="pct"/>
            <w:tcBorders>
              <w:left w:val="nil"/>
              <w:right w:val="nil"/>
            </w:tcBorders>
            <w:shd w:val="clear" w:color="auto" w:fill="auto"/>
            <w:noWrap/>
            <w:vAlign w:val="center"/>
          </w:tcPr>
          <w:p w14:paraId="60E467B8"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left w:val="nil"/>
              <w:right w:val="nil"/>
            </w:tcBorders>
            <w:shd w:val="clear" w:color="auto" w:fill="auto"/>
            <w:noWrap/>
            <w:vAlign w:val="center"/>
          </w:tcPr>
          <w:p w14:paraId="356BDA88" w14:textId="67750CDD"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[64]</w:t>
            </w:r>
            <w:r>
              <w:rPr>
                <w:rFonts w:ascii="Arial" w:hAnsi="Arial" w:cs="Arial"/>
                <w:color w:val="000000"/>
                <w:sz w:val="20"/>
                <w:szCs w:val="20"/>
              </w:rPr>
              <w:fldChar w:fldCharType="end"/>
            </w:r>
          </w:p>
        </w:tc>
      </w:tr>
      <w:tr w:rsidR="0044242F" w:rsidRPr="003D41AF" w14:paraId="4F7A2DCD" w14:textId="77777777" w:rsidTr="005E5160">
        <w:trPr>
          <w:trHeight w:val="320"/>
        </w:trPr>
        <w:tc>
          <w:tcPr>
            <w:tcW w:w="575" w:type="pct"/>
            <w:tcBorders>
              <w:left w:val="nil"/>
              <w:right w:val="nil"/>
            </w:tcBorders>
            <w:shd w:val="clear" w:color="auto" w:fill="auto"/>
            <w:noWrap/>
            <w:vAlign w:val="center"/>
          </w:tcPr>
          <w:p w14:paraId="1AC1D020"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185A11BA"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iMAP</w:t>
            </w:r>
            <w:proofErr w:type="spellEnd"/>
          </w:p>
        </w:tc>
        <w:tc>
          <w:tcPr>
            <w:tcW w:w="722" w:type="pct"/>
            <w:tcBorders>
              <w:left w:val="nil"/>
              <w:right w:val="nil"/>
            </w:tcBorders>
            <w:shd w:val="clear" w:color="auto" w:fill="auto"/>
            <w:noWrap/>
            <w:vAlign w:val="center"/>
          </w:tcPr>
          <w:p w14:paraId="5266C597"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AE+GAN</w:t>
            </w:r>
          </w:p>
        </w:tc>
        <w:tc>
          <w:tcPr>
            <w:tcW w:w="1347" w:type="pct"/>
            <w:tcBorders>
              <w:left w:val="nil"/>
              <w:right w:val="nil"/>
            </w:tcBorders>
            <w:shd w:val="clear" w:color="auto" w:fill="auto"/>
            <w:vAlign w:val="center"/>
          </w:tcPr>
          <w:p w14:paraId="4BB71476"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kBET</w:t>
            </w:r>
            <w:proofErr w:type="spellEnd"/>
            <w:r>
              <w:rPr>
                <w:rFonts w:ascii="Arial" w:hAnsi="Arial" w:cs="Arial"/>
                <w:color w:val="000000"/>
                <w:sz w:val="20"/>
                <w:szCs w:val="20"/>
              </w:rPr>
              <w:t>, LISI</w:t>
            </w:r>
          </w:p>
        </w:tc>
        <w:tc>
          <w:tcPr>
            <w:tcW w:w="963" w:type="pct"/>
            <w:tcBorders>
              <w:left w:val="nil"/>
              <w:right w:val="nil"/>
            </w:tcBorders>
            <w:shd w:val="clear" w:color="auto" w:fill="auto"/>
            <w:noWrap/>
            <w:vAlign w:val="center"/>
          </w:tcPr>
          <w:p w14:paraId="4998CE34"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PyTorch</w:t>
            </w:r>
            <w:proofErr w:type="spellEnd"/>
          </w:p>
        </w:tc>
        <w:tc>
          <w:tcPr>
            <w:tcW w:w="528" w:type="pct"/>
            <w:tcBorders>
              <w:left w:val="nil"/>
              <w:right w:val="nil"/>
            </w:tcBorders>
            <w:shd w:val="clear" w:color="auto" w:fill="auto"/>
            <w:noWrap/>
            <w:vAlign w:val="center"/>
          </w:tcPr>
          <w:p w14:paraId="062B8AD8" w14:textId="1BE13B8F" w:rsidR="0044242F" w:rsidRPr="003D41AF" w:rsidRDefault="00A33F7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PEVuZE5vdGU+PENpdGU+PEF1dGhvcj5XYW5nPC9BdXRob3I+PFllYXI+MjAyMTwvWWVhcj48UmVj
TnVtPjEyMzwvUmVjTnVtPjxEaXNwbGF5VGV4dD5bNjddPC9EaXNwbGF5VGV4dD48cmVjb3JkPjxy
ZWMtbnVtYmVyPjEyMzwvcmVjLW51bWJlcj48Zm9yZWlnbi1rZXlzPjxrZXkgYXBwPSJFTiIgZGIt
aWQ9InpzcHB4MjVmb2ZmdHp4ZWU5NWZ4MjlwOHRhdGY1dnZhd3R2cCIgdGltZXN0YW1wPSIwIj4x
MjM8L2tleT48L2ZvcmVpZ24ta2V5cz48cmVmLXR5cGUgbmFtZT0iSm91cm5hbCBBcnRpY2xlIj4x
NzwvcmVmLXR5cGU+PGNvbnRyaWJ1dG9ycz48YXV0aG9ycz48YXV0aG9yPldhbmcsIEQuPC9hdXRo
b3I+PGF1dGhvcj5Ib3UsIFMuPC9hdXRob3I+PGF1dGhvcj5aaGFuZywgTC48L2F1dGhvcj48YXV0
aG9yPldhbmcsIFguPC9hdXRob3I+PGF1dGhvcj5MaXUsIEIuPC9hdXRob3I+PGF1dGhvcj5aaGFu
ZywgWi48L2F1dGhvcj48L2F1dGhvcnM+PC9jb250cmlidXRvcnM+PGF1dGgtYWRkcmVzcz5CSU9Q
SUMgYW5kIFNjaG9vbCBvZiBMaWZlIFNjaWVuY2VzLCBQZWtpbmcgVW5pdmVyc2l0eSwgQmVpamlu
ZywgQ2hpbmEuIHdhbmdkZjE5QHBrdS5lZHUuY24uJiN4RDtNT0UgS2V5IExhYm9yYXRvcnkgZm9y
IEJpb2luZm9ybWF0aWNzLCBCTlJJU1QgQmlvaW5mb3JtYXRpY3MgRGl2aXNpb24sIERlcGFydG1l
bnQgb2YgQXV0b21hdGlvbiwgVHNpbmdodWEgVW5pdmVyc2l0eSwgQmVpamluZywgQ2hpbmEuJiN4
RDtJbnN0aXR1dGUgb2YgQ2FuY2VyIFJlc2VhcmNoLCBTaGVuemhlbiBCYXkgTGFib3JhdG9yeSwg
U2hlbnpoZW4sIENoaW5hLiYjeEQ7QW5hbHl0aWNhbCBCaW9zY2llbmNlcyBMaW1pdGVkLCBCZWlq
aW5nLCBDaGluYS4mI3hEO0JJT1BJQyBhbmQgU2Nob29sIG9mIExpZmUgU2NpZW5jZXMsIFBla2lu
ZyBVbml2ZXJzaXR5LCBCZWlqaW5nLCBDaGluYS4mI3hEO0JlaWppbmcgQWR2YW5jZWQgSW5ub3Zh
dGlvbiBDZW50ZXIgZm9yIEdlbm9taWNzLCBQZWtpbmctVHNpbmdodWEgQ2VudGVyIGZvciBMaWZl
IFNjaWVuY2VzLCBQZWtpbmcgVW5pdmVyc2l0eSwgQmVpamluZywgQ2hpbmEuJiN4RDtCSU9QSUMg
YW5kIFNjaG9vbCBvZiBMaWZlIFNjaWVuY2VzLCBQZWtpbmcgVW5pdmVyc2l0eSwgQmVpamluZywg
Q2hpbmEuIHplbWluQHBrdS5lZHUuY24uJiN4RDtBbmFseXRpY2FsIEJpb3NjaWVuY2VzIExpbWl0
ZWQsIEJlaWppbmcsIENoaW5hLiB6ZW1pbkBwa3UuZWR1LmNuLiYjeEQ7QmVpamluZyBBZHZhbmNl
ZCBJbm5vdmF0aW9uIENlbnRlciBmb3IgR2Vub21pY3MsIFBla2luZy1Uc2luZ2h1YSBDZW50ZXIg
Zm9yIExpZmUgU2NpZW5jZXMsIFBla2luZyBVbml2ZXJzaXR5LCBCZWlqaW5nLCBDaGluYS4gemVt
aW5AcGt1LmVkdS5jbi48L2F1dGgtYWRkcmVzcz48dGl0bGVzPjx0aXRsZT5pTUFQOiBpbnRlZ3Jh
dGlvbiBvZiBtdWx0aXBsZSBzaW5nbGUtY2VsbCBkYXRhc2V0cyBieSBhZHZlcnNhcmlhbCBwYWly
ZWQgdHJhbnNmZXIgbmV0d29ya3M8L3RpdGxlPjxzZWNvbmRhcnktdGl0bGU+R2Vub21lIEJpb2w8
L3NlY29uZGFyeS10aXRsZT48L3RpdGxlcz48cGVyaW9kaWNhbD48ZnVsbC10aXRsZT5HZW5vbWUg
QmlvbDwvZnVsbC10aXRsZT48L3BlcmlvZGljYWw+PHBhZ2VzPjYzPC9wYWdlcz48dm9sdW1lPjIy
PC92b2x1bWU+PG51bWJlcj4xPC9udW1iZXI+PGVkaXRpb24+MjAyMS8wMi8yMDwvZWRpdGlvbj48
a2V5d29yZHM+PGtleXdvcmQ+RGF0YSBpbnRlZ3JhdGlvbjwva2V5d29yZD48a2V5d29yZD5EZWVw
IGxlYXJuaW5nPC9rZXl3b3JkPjxrZXl3b3JkPkdhbjwva2V5d29yZD48a2V5d29yZD5zY1JOQS1z
ZXE8L2tleXdvcmQ+PC9rZXl3b3Jkcz48ZGF0ZXM+PHllYXI+MjAyMTwveWVhcj48cHViLWRhdGVz
PjxkYXRlPkZlYiAxODwvZGF0ZT48L3B1Yi1kYXRlcz48L2RhdGVzPjxpc2JuPjE0NzQtNzYwWCAo
RWxlY3Ryb25pYykmI3hEOzE0NzQtNzU5NiAoTGlua2luZyk8L2lzYm4+PGFjY2Vzc2lvbi1udW0+
MzM2MDIzMDY8L2FjY2Vzc2lvbi1udW0+PHVybHM+PHJlbGF0ZWQtdXJscz48dXJsPmh0dHBzOi8v
d3d3Lm5jYmkubmxtLm5paC5nb3YvcHVibWVkLzMzNjAyMzA2PC91cmw+PC9yZWxhdGVkLXVybHM+
PC91cmxzPjxjdXN0b20yPlBNQzc4OTExMzk8L2N1c3RvbTI+PGVsZWN0cm9uaWMtcmVzb3VyY2Ut
bnVtPjEwLjExODYvczEzMDU5LTAyMS0wMjI4MC04PC9lbGVjdHJvbmljLXJlc291cmNlLW51bT48
L3JlY29yZD48L0NpdGU+PC9FbmROb3RlPn==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PEVuZE5vdGU+PENpdGU+PEF1dGhvcj5XYW5nPC9BdXRob3I+PFllYXI+MjAyMTwvWWVhcj48UmVj
TnVtPjEyMzwvUmVjTnVtPjxEaXNwbGF5VGV4dD5bNjddPC9EaXNwbGF5VGV4dD48cmVjb3JkPjxy
ZWMtbnVtYmVyPjEyMzwvcmVjLW51bWJlcj48Zm9yZWlnbi1rZXlzPjxrZXkgYXBwPSJFTiIgZGIt
aWQ9InpzcHB4MjVmb2ZmdHp4ZWU5NWZ4MjlwOHRhdGY1dnZhd3R2cCIgdGltZXN0YW1wPSIwIj4x
MjM8L2tleT48L2ZvcmVpZ24ta2V5cz48cmVmLXR5cGUgbmFtZT0iSm91cm5hbCBBcnRpY2xlIj4x
NzwvcmVmLXR5cGU+PGNvbnRyaWJ1dG9ycz48YXV0aG9ycz48YXV0aG9yPldhbmcsIEQuPC9hdXRo
b3I+PGF1dGhvcj5Ib3UsIFMuPC9hdXRob3I+PGF1dGhvcj5aaGFuZywgTC48L2F1dGhvcj48YXV0
aG9yPldhbmcsIFguPC9hdXRob3I+PGF1dGhvcj5MaXUsIEIuPC9hdXRob3I+PGF1dGhvcj5aaGFu
ZywgWi48L2F1dGhvcj48L2F1dGhvcnM+PC9jb250cmlidXRvcnM+PGF1dGgtYWRkcmVzcz5CSU9Q
SUMgYW5kIFNjaG9vbCBvZiBMaWZlIFNjaWVuY2VzLCBQZWtpbmcgVW5pdmVyc2l0eSwgQmVpamlu
ZywgQ2hpbmEuIHdhbmdkZjE5QHBrdS5lZHUuY24uJiN4RDtNT0UgS2V5IExhYm9yYXRvcnkgZm9y
IEJpb2luZm9ybWF0aWNzLCBCTlJJU1QgQmlvaW5mb3JtYXRpY3MgRGl2aXNpb24sIERlcGFydG1l
bnQgb2YgQXV0b21hdGlvbiwgVHNpbmdodWEgVW5pdmVyc2l0eSwgQmVpamluZywgQ2hpbmEuJiN4
RDtJbnN0aXR1dGUgb2YgQ2FuY2VyIFJlc2VhcmNoLCBTaGVuemhlbiBCYXkgTGFib3JhdG9yeSwg
U2hlbnpoZW4sIENoaW5hLiYjeEQ7QW5hbHl0aWNhbCBCaW9zY2llbmNlcyBMaW1pdGVkLCBCZWlq
aW5nLCBDaGluYS4mI3hEO0JJT1BJQyBhbmQgU2Nob29sIG9mIExpZmUgU2NpZW5jZXMsIFBla2lu
ZyBVbml2ZXJzaXR5LCBCZWlqaW5nLCBDaGluYS4mI3hEO0JlaWppbmcgQWR2YW5jZWQgSW5ub3Zh
dGlvbiBDZW50ZXIgZm9yIEdlbm9taWNzLCBQZWtpbmctVHNpbmdodWEgQ2VudGVyIGZvciBMaWZl
IFNjaWVuY2VzLCBQZWtpbmcgVW5pdmVyc2l0eSwgQmVpamluZywgQ2hpbmEuJiN4RDtCSU9QSUMg
YW5kIFNjaG9vbCBvZiBMaWZlIFNjaWVuY2VzLCBQZWtpbmcgVW5pdmVyc2l0eSwgQmVpamluZywg
Q2hpbmEuIHplbWluQHBrdS5lZHUuY24uJiN4RDtBbmFseXRpY2FsIEJpb3NjaWVuY2VzIExpbWl0
ZWQsIEJlaWppbmcsIENoaW5hLiB6ZW1pbkBwa3UuZWR1LmNuLiYjeEQ7QmVpamluZyBBZHZhbmNl
ZCBJbm5vdmF0aW9uIENlbnRlciBmb3IgR2Vub21pY3MsIFBla2luZy1Uc2luZ2h1YSBDZW50ZXIg
Zm9yIExpZmUgU2NpZW5jZXMsIFBla2luZyBVbml2ZXJzaXR5LCBCZWlqaW5nLCBDaGluYS4gemVt
aW5AcGt1LmVkdS5jbi48L2F1dGgtYWRkcmVzcz48dGl0bGVzPjx0aXRsZT5pTUFQOiBpbnRlZ3Jh
dGlvbiBvZiBtdWx0aXBsZSBzaW5nbGUtY2VsbCBkYXRhc2V0cyBieSBhZHZlcnNhcmlhbCBwYWly
ZWQgdHJhbnNmZXIgbmV0d29ya3M8L3RpdGxlPjxzZWNvbmRhcnktdGl0bGU+R2Vub21lIEJpb2w8
L3NlY29uZGFyeS10aXRsZT48L3RpdGxlcz48cGVyaW9kaWNhbD48ZnVsbC10aXRsZT5HZW5vbWUg
QmlvbDwvZnVsbC10aXRsZT48L3BlcmlvZGljYWw+PHBhZ2VzPjYzPC9wYWdlcz48dm9sdW1lPjIy
PC92b2x1bWU+PG51bWJlcj4xPC9udW1iZXI+PGVkaXRpb24+MjAyMS8wMi8yMDwvZWRpdGlvbj48
a2V5d29yZHM+PGtleXdvcmQ+RGF0YSBpbnRlZ3JhdGlvbjwva2V5d29yZD48a2V5d29yZD5EZWVw
IGxlYXJuaW5nPC9rZXl3b3JkPjxrZXl3b3JkPkdhbjwva2V5d29yZD48a2V5d29yZD5zY1JOQS1z
ZXE8L2tleXdvcmQ+PC9rZXl3b3Jkcz48ZGF0ZXM+PHllYXI+MjAyMTwveWVhcj48cHViLWRhdGVz
PjxkYXRlPkZlYiAxODwvZGF0ZT48L3B1Yi1kYXRlcz48L2RhdGVzPjxpc2JuPjE0NzQtNzYwWCAo
RWxlY3Ryb25pYykmI3hEOzE0NzQtNzU5NiAoTGlua2luZyk8L2lzYm4+PGFjY2Vzc2lvbi1udW0+
MzM2MDIzMDY8L2FjY2Vzc2lvbi1udW0+PHVybHM+PHJlbGF0ZWQtdXJscz48dXJsPmh0dHBzOi8v
d3d3Lm5jYmkubmxtLm5paC5nb3YvcHVibWVkLzMzNjAyMzA2PC91cmw+PC9yZWxhdGVkLXVybHM+
PC91cmxzPjxjdXN0b20yPlBNQzc4OTExMzk8L2N1c3RvbTI+PGVsZWN0cm9uaWMtcmVzb3VyY2Ut
bnVtPjEwLjExODYvczEzMDU5LTAyMS0wMjI4MC04PC9lbGVjdHJvbmljLXJlc291cmNlLW51bT48
L3JlY29yZD48L0NpdGU+PC9FbmROb3RlPn==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[67]</w:t>
            </w:r>
            <w:r>
              <w:rPr>
                <w:rFonts w:ascii="Arial" w:hAnsi="Arial" w:cs="Arial"/>
                <w:color w:val="000000"/>
                <w:sz w:val="20"/>
                <w:szCs w:val="20"/>
              </w:rPr>
              <w:fldChar w:fldCharType="end"/>
            </w:r>
          </w:p>
        </w:tc>
      </w:tr>
      <w:tr w:rsidR="0044242F" w:rsidRPr="003D41AF" w14:paraId="1E2114DA" w14:textId="77777777" w:rsidTr="005E5160">
        <w:trPr>
          <w:trHeight w:val="320"/>
        </w:trPr>
        <w:tc>
          <w:tcPr>
            <w:tcW w:w="5000" w:type="pct"/>
            <w:gridSpan w:val="6"/>
            <w:tcBorders>
              <w:left w:val="nil"/>
              <w:bottom w:val="single" w:sz="4" w:space="0" w:color="auto"/>
              <w:right w:val="nil"/>
            </w:tcBorders>
            <w:shd w:val="clear" w:color="auto" w:fill="auto"/>
            <w:noWrap/>
            <w:vAlign w:val="center"/>
          </w:tcPr>
          <w:p w14:paraId="1D3BE731" w14:textId="77777777" w:rsidR="0044242F" w:rsidRPr="003D41AF" w:rsidRDefault="0044242F" w:rsidP="005E5160">
            <w:pPr>
              <w:spacing w:before="120"/>
              <w:rPr>
                <w:rFonts w:ascii="Arial" w:hAnsi="Arial" w:cs="Arial"/>
                <w:color w:val="000000"/>
                <w:sz w:val="20"/>
                <w:szCs w:val="20"/>
              </w:rPr>
            </w:pPr>
            <w:r w:rsidRPr="00706391">
              <w:rPr>
                <w:rFonts w:ascii="Arial" w:hAnsi="Arial" w:cs="Arial"/>
                <w:b/>
                <w:bCs/>
                <w:color w:val="000000"/>
                <w:sz w:val="20"/>
                <w:szCs w:val="20"/>
              </w:rPr>
              <w:t>Clusteri</w:t>
            </w:r>
            <w:r>
              <w:rPr>
                <w:rFonts w:ascii="Arial" w:hAnsi="Arial" w:cs="Arial"/>
                <w:b/>
                <w:bCs/>
                <w:color w:val="000000"/>
                <w:sz w:val="20"/>
                <w:szCs w:val="20"/>
              </w:rPr>
              <w:t>ng, latent representation, dimension reduction, and data augmentation</w:t>
            </w:r>
          </w:p>
        </w:tc>
      </w:tr>
      <w:tr w:rsidR="0044242F" w:rsidRPr="003D41AF" w14:paraId="28C0BA3A" w14:textId="77777777" w:rsidTr="005E5160">
        <w:trPr>
          <w:trHeight w:val="320"/>
        </w:trPr>
        <w:tc>
          <w:tcPr>
            <w:tcW w:w="575" w:type="pct"/>
            <w:tcBorders>
              <w:top w:val="single" w:sz="4" w:space="0" w:color="auto"/>
              <w:left w:val="nil"/>
              <w:right w:val="nil"/>
            </w:tcBorders>
            <w:shd w:val="clear" w:color="auto" w:fill="auto"/>
            <w:noWrap/>
            <w:vAlign w:val="center"/>
          </w:tcPr>
          <w:p w14:paraId="76299EB2" w14:textId="77777777" w:rsidR="0044242F" w:rsidRPr="003D41AF" w:rsidRDefault="0044242F" w:rsidP="005E5160">
            <w:pPr>
              <w:jc w:val="center"/>
              <w:rPr>
                <w:rFonts w:ascii="Arial" w:hAnsi="Arial" w:cs="Arial"/>
                <w:sz w:val="20"/>
                <w:szCs w:val="20"/>
              </w:rPr>
            </w:pPr>
          </w:p>
        </w:tc>
        <w:tc>
          <w:tcPr>
            <w:tcW w:w="865" w:type="pct"/>
            <w:tcBorders>
              <w:top w:val="single" w:sz="4" w:space="0" w:color="auto"/>
              <w:left w:val="nil"/>
              <w:right w:val="nil"/>
            </w:tcBorders>
            <w:shd w:val="clear" w:color="auto" w:fill="auto"/>
            <w:noWrap/>
            <w:vAlign w:val="center"/>
          </w:tcPr>
          <w:p w14:paraId="35BA1903" w14:textId="77777777" w:rsidR="0044242F" w:rsidRDefault="0044242F" w:rsidP="005E5160">
            <w:pPr>
              <w:jc w:val="center"/>
              <w:rPr>
                <w:rFonts w:ascii="Arial" w:hAnsi="Arial" w:cs="Arial"/>
                <w:color w:val="000000"/>
                <w:sz w:val="20"/>
                <w:szCs w:val="20"/>
              </w:rPr>
            </w:pPr>
            <w:r w:rsidRPr="003D41AF">
              <w:rPr>
                <w:rFonts w:ascii="Arial" w:hAnsi="Arial" w:cs="Arial"/>
                <w:color w:val="000000"/>
                <w:sz w:val="20"/>
                <w:szCs w:val="20"/>
              </w:rPr>
              <w:t>Dhaka</w:t>
            </w:r>
          </w:p>
        </w:tc>
        <w:tc>
          <w:tcPr>
            <w:tcW w:w="722" w:type="pct"/>
            <w:tcBorders>
              <w:top w:val="single" w:sz="4" w:space="0" w:color="auto"/>
              <w:left w:val="nil"/>
              <w:right w:val="nil"/>
            </w:tcBorders>
            <w:shd w:val="clear" w:color="auto" w:fill="auto"/>
            <w:noWrap/>
            <w:vAlign w:val="center"/>
          </w:tcPr>
          <w:p w14:paraId="3F5E55CA" w14:textId="77777777" w:rsidR="0044242F" w:rsidRDefault="0044242F" w:rsidP="005E5160">
            <w:pPr>
              <w:jc w:val="center"/>
              <w:rPr>
                <w:rFonts w:ascii="Arial" w:hAnsi="Arial" w:cs="Arial"/>
                <w:color w:val="000000"/>
                <w:sz w:val="20"/>
                <w:szCs w:val="20"/>
              </w:rPr>
            </w:pPr>
            <w:r w:rsidRPr="003D41AF">
              <w:rPr>
                <w:rFonts w:ascii="Arial" w:hAnsi="Arial" w:cs="Arial"/>
                <w:color w:val="000000"/>
                <w:sz w:val="20"/>
                <w:szCs w:val="20"/>
              </w:rPr>
              <w:t>VAE</w:t>
            </w:r>
          </w:p>
        </w:tc>
        <w:tc>
          <w:tcPr>
            <w:tcW w:w="1347" w:type="pct"/>
            <w:tcBorders>
              <w:top w:val="single" w:sz="4" w:space="0" w:color="auto"/>
              <w:left w:val="nil"/>
              <w:right w:val="nil"/>
            </w:tcBorders>
            <w:shd w:val="clear" w:color="auto" w:fill="auto"/>
            <w:vAlign w:val="center"/>
          </w:tcPr>
          <w:p w14:paraId="210E0E16"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ARI, Spearman Correlation</w:t>
            </w:r>
          </w:p>
        </w:tc>
        <w:tc>
          <w:tcPr>
            <w:tcW w:w="963" w:type="pct"/>
            <w:tcBorders>
              <w:top w:val="single" w:sz="4" w:space="0" w:color="auto"/>
              <w:left w:val="nil"/>
              <w:right w:val="nil"/>
            </w:tcBorders>
            <w:shd w:val="clear" w:color="auto" w:fill="auto"/>
            <w:noWrap/>
            <w:vAlign w:val="center"/>
          </w:tcPr>
          <w:p w14:paraId="333F2474" w14:textId="77777777" w:rsidR="0044242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Keras</w:t>
            </w:r>
            <w:proofErr w:type="spellEnd"/>
            <w:r>
              <w:rPr>
                <w:rFonts w:ascii="Arial" w:hAnsi="Arial" w:cs="Arial"/>
                <w:color w:val="000000"/>
                <w:sz w:val="20"/>
                <w:szCs w:val="20"/>
              </w:rPr>
              <w:t>/</w:t>
            </w:r>
            <w:proofErr w:type="spellStart"/>
            <w:r>
              <w:rPr>
                <w:rFonts w:ascii="Arial" w:hAnsi="Arial" w:cs="Arial"/>
                <w:color w:val="000000"/>
                <w:sz w:val="20"/>
                <w:szCs w:val="20"/>
              </w:rPr>
              <w:t>Tensorflow</w:t>
            </w:r>
            <w:proofErr w:type="spellEnd"/>
          </w:p>
        </w:tc>
        <w:tc>
          <w:tcPr>
            <w:tcW w:w="528" w:type="pct"/>
            <w:tcBorders>
              <w:top w:val="single" w:sz="4" w:space="0" w:color="auto"/>
              <w:left w:val="nil"/>
              <w:right w:val="nil"/>
            </w:tcBorders>
            <w:shd w:val="clear" w:color="auto" w:fill="auto"/>
            <w:noWrap/>
            <w:vAlign w:val="center"/>
          </w:tcPr>
          <w:p w14:paraId="18665467" w14:textId="4917D073"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r>
            <w:r w:rsidR="002F1B5D">
              <w:rPr>
                <w:rFonts w:ascii="Arial" w:hAnsi="Arial" w:cs="Arial"/>
                <w:color w:val="000000"/>
                <w:sz w:val="20"/>
                <w:szCs w:val="20"/>
              </w:rPr>
              <w:instrText xml:space="preserve"> ADDIN EN.CITE &lt;EndNote&gt;&lt;Cite&gt;&lt;Author&gt;Rashid&lt;/Author&gt;&lt;Year&gt;2019&lt;/Year&gt;&lt;RecNum&gt;125&lt;/RecNum&gt;&lt;DisplayText&gt;[70]&lt;/DisplayText&gt;&lt;record&gt;&lt;rec-number&gt;125&lt;/rec-number&gt;&lt;foreign-keys&gt;&lt;key app="EN" db-id="zsppx25fofftzxee95fx29p8tatf5vvawtvp" timestamp="0"&gt;125&lt;/key&gt;&lt;/foreign-keys&gt;&lt;ref-type name="Journal Article"&gt;17&lt;/ref-type&gt;&lt;contributors&gt;&lt;authors&gt;&lt;author&gt;Rashid, S.&lt;/author&gt;&lt;author&gt;Shah, S.&lt;/author&gt;&lt;author&gt;Bar-Joseph, Z.&lt;/author&gt;&lt;author&gt;Pandya, R.&lt;/author&gt;&lt;/authors&gt;&lt;/contributors&gt;&lt;auth-address&gt;Computational Biology Dept., Carnegie Mellon University, Pittsburgh, USA.&amp;#xD;Dept. of Computer Science and Dept. of Pathology and Laboratory Medicine, University of British Columbia, Vancouver, Canada.&amp;#xD;Dept. of Molecular Oncology, BC Cancer Agency, Vancouver, Canada.&amp;#xD;Machine Learning Dept. and Computational Biology Dept., Carnegie Mellon University, Pittsburgh, USA.&amp;#xD;Microsoft Research, Redmond, USA.&lt;/auth-address&gt;&lt;titles&gt;&lt;title&gt;Dhaka: Variational Autoencoder for Unmasking Tumor Heterogeneity from Single Cell Genomic Data&lt;/title&gt;&lt;secondary-title&gt;Bioinformatics&lt;/secondary-title&gt;&lt;/titles&gt;&lt;periodical&gt;&lt;full-title&gt;Bioinformatics&lt;/full-title&gt;&lt;/periodical&gt;&lt;edition&gt;2019/02/16&lt;/edition&gt;&lt;dates&gt;&lt;year&gt;2019&lt;/year&gt;&lt;pub-dates&gt;&lt;date&gt;Feb 15&lt;/date&gt;&lt;/pub-dates&gt;&lt;/dates&gt;&lt;isbn&gt;1367-4811 (Electronic)&amp;#xD;1367-4803 (Linking)&lt;/isbn&gt;&lt;accession-num&gt;30768159&lt;/accession-num&gt;&lt;urls&gt;&lt;related-urls&gt;&lt;url&gt;https://www.ncbi.nlm.nih.gov/pubmed/30768159&lt;/url&gt;&lt;/related-urls&gt;&lt;/urls&gt;&lt;electronic-resource-num&gt;10.1093/bioinformatics/btz095&lt;/electronic-resource-num&gt;&lt;/record&gt;&lt;/Cite&gt;&lt;/EndNote&gt;</w:instrText>
            </w:r>
            <w:r>
              <w:rPr>
                <w:rFonts w:ascii="Arial" w:hAnsi="Arial" w:cs="Arial"/>
                <w:color w:val="000000"/>
                <w:sz w:val="20"/>
                <w:szCs w:val="20"/>
              </w:rPr>
              <w:fldChar w:fldCharType="separate"/>
            </w:r>
            <w:r w:rsidR="002F1B5D">
              <w:rPr>
                <w:rFonts w:ascii="Arial" w:hAnsi="Arial" w:cs="Arial"/>
                <w:noProof/>
                <w:color w:val="000000"/>
                <w:sz w:val="20"/>
                <w:szCs w:val="20"/>
              </w:rPr>
              <w:t>[70]</w:t>
            </w:r>
            <w:r>
              <w:rPr>
                <w:rFonts w:ascii="Arial" w:hAnsi="Arial" w:cs="Arial"/>
                <w:color w:val="000000"/>
                <w:sz w:val="20"/>
                <w:szCs w:val="20"/>
              </w:rPr>
              <w:fldChar w:fldCharType="end"/>
            </w:r>
          </w:p>
        </w:tc>
      </w:tr>
      <w:tr w:rsidR="0044242F" w:rsidRPr="003D41AF" w14:paraId="6A8ACF59" w14:textId="77777777" w:rsidTr="005E5160">
        <w:trPr>
          <w:trHeight w:val="320"/>
        </w:trPr>
        <w:tc>
          <w:tcPr>
            <w:tcW w:w="575" w:type="pct"/>
            <w:tcBorders>
              <w:left w:val="nil"/>
              <w:right w:val="nil"/>
            </w:tcBorders>
            <w:shd w:val="clear" w:color="auto" w:fill="auto"/>
            <w:noWrap/>
            <w:vAlign w:val="center"/>
          </w:tcPr>
          <w:p w14:paraId="04B50F80"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31205F78" w14:textId="77777777" w:rsidR="0044242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scvis</w:t>
            </w:r>
            <w:proofErr w:type="spellEnd"/>
          </w:p>
        </w:tc>
        <w:tc>
          <w:tcPr>
            <w:tcW w:w="722" w:type="pct"/>
            <w:tcBorders>
              <w:left w:val="nil"/>
              <w:right w:val="nil"/>
            </w:tcBorders>
            <w:shd w:val="clear" w:color="auto" w:fill="auto"/>
            <w:noWrap/>
            <w:vAlign w:val="center"/>
          </w:tcPr>
          <w:p w14:paraId="41FB3A63"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VAE</w:t>
            </w:r>
          </w:p>
        </w:tc>
        <w:tc>
          <w:tcPr>
            <w:tcW w:w="1347" w:type="pct"/>
            <w:tcBorders>
              <w:left w:val="nil"/>
              <w:right w:val="nil"/>
            </w:tcBorders>
            <w:shd w:val="clear" w:color="auto" w:fill="auto"/>
            <w:vAlign w:val="center"/>
          </w:tcPr>
          <w:p w14:paraId="5DFBBFDB"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KNN preservation, log-likelihood</w:t>
            </w:r>
          </w:p>
        </w:tc>
        <w:tc>
          <w:tcPr>
            <w:tcW w:w="963" w:type="pct"/>
            <w:tcBorders>
              <w:left w:val="nil"/>
              <w:right w:val="nil"/>
            </w:tcBorders>
            <w:shd w:val="clear" w:color="auto" w:fill="auto"/>
            <w:noWrap/>
            <w:vAlign w:val="center"/>
          </w:tcPr>
          <w:p w14:paraId="1DFC10DF" w14:textId="77777777" w:rsidR="0044242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Tensorflow</w:t>
            </w:r>
            <w:proofErr w:type="spellEnd"/>
          </w:p>
        </w:tc>
        <w:tc>
          <w:tcPr>
            <w:tcW w:w="528" w:type="pct"/>
            <w:tcBorders>
              <w:left w:val="nil"/>
              <w:right w:val="nil"/>
            </w:tcBorders>
            <w:shd w:val="clear" w:color="auto" w:fill="auto"/>
            <w:noWrap/>
            <w:vAlign w:val="center"/>
          </w:tcPr>
          <w:p w14:paraId="6A200C75" w14:textId="3045668B"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hAnsi="Arial" w:cs="Arial"/>
                <w:color w:val="000000"/>
                <w:sz w:val="20"/>
                <w:szCs w:val="20"/>
              </w:rPr>
              <w:instrText xml:space="preserve"> ADDIN EN.CITE </w:instrText>
            </w:r>
            <w:r w:rsidR="002F1B5D">
              <w:rPr>
                <w:rFonts w:ascii="Arial" w:hAnsi="Arial" w:cs="Arial"/>
                <w:color w:val="000000"/>
                <w:sz w:val="20"/>
                <w:szCs w:val="20"/>
              </w:rPr>
              <w:fldChar w:fldCharType="begin">
                <w:fldData xml:space="preserve">PEVuZE5vdGU+PENpdGU+PEF1dGhvcj5EaW5nPC9BdXRob3I+PFllYXI+MjAxODwvWWVhcj48UmVj
TnVtPjEyNzwvUmVjTnVtPjxEaXNwbGF5VGV4dD5bNzNdPC9EaXNwbGF5VGV4dD48cmVjb3JkPjxy
ZWMtbnVtYmVyPjEyNzwvcmVjLW51bWJlcj48Zm9yZWlnbi1rZXlzPjxrZXkgYXBwPSJFTiIgZGIt
aWQ9InpzcHB4MjVmb2ZmdHp4ZWU5NWZ4MjlwOHRhdGY1dnZhd3R2cCIgdGltZXN0YW1wPSIwIj4x
Mjc8L2tleT48L2ZvcmVpZ24ta2V5cz48cmVmLXR5cGUgbmFtZT0iSm91cm5hbCBBcnRpY2xlIj4x
NzwvcmVmLXR5cGU+PGNvbnRyaWJ1dG9ycz48YXV0aG9ycz48YXV0aG9yPkRpbmcsIEouPC9hdXRo
b3I+PGF1dGhvcj5Db25kb24sIEEuPC9hdXRob3I+PGF1dGhvcj5TaGFoLCBTLiBQLjwvYXV0aG9y
PjwvYXV0aG9ycz48L2NvbnRyaWJ1dG9ycz48YXV0aC1hZGRyZXNzPkRlcGFydG1lbnQgb2YgQ29t
cHV0ZXIgU2NpZW5jZSwgVW5pdmVyc2l0eSBvZiBCcml0aXNoIENvbHVtYmlhLCBWYW5jb3V2ZXIs
IEJDLCBWNlQgMVo0LCBDYW5hZGEuIGpkaW5nQGJyb2FkaW5zdGl0dXRlLm9yZy4mI3hEO0RlcGFy
dG1lbnQgb2YgTW9sZWN1bGFyIE9uY29sb2d5LCBCQyBDYW5jZXIgQWdlbmN5LCBWYW5jb3V2ZXIs
IEJDLCBWNVogMUwzLCBDYW5hZGEuIGpkaW5nQGJyb2FkaW5zdGl0dXRlLm9yZy4mI3hEO0RlcGFy
dG1lbnQgb2YgUGF0aG9sb2d5IGFuZCBMYWJvcmF0b3J5IE1lZGljaW5lLCBVbml2ZXJzaXR5IG9m
IEJyaXRpc2ggQ29sdW1iaWEsIFZhbmNvdXZlciwgQkMsIFY2VCAyQjUsIENhbmFkYS4gamRpbmdA
YnJvYWRpbnN0aXR1dGUub3JnLiYjeEQ7QnJvYWQgSW5zdGl0dXRlIG9mIE1JVCBhbmQgSGFydmFy
ZCwgQ2FtYnJpZGdlLCBNQSwgMDIxNDIsIFVTQS4gamRpbmdAYnJvYWRpbnN0aXR1dGUub3JnLiYj
eEQ7RGVwYXJ0bWVudCBvZiBDb21wdXRlciBTY2llbmNlLCBVbml2ZXJzaXR5IG9mIEJyaXRpc2gg
Q29sdW1iaWEsIFZhbmNvdXZlciwgQkMsIFY2VCAxWjQsIENhbmFkYS4mI3hEO0RlcGFydG1lbnQg
b2YgQ29tcHV0ZXIgU2NpZW5jZSwgVW5pdmVyc2l0eSBvZiBCcml0aXNoIENvbHVtYmlhLCBWYW5j
b3V2ZXIsIEJDLCBWNlQgMVo0LCBDYW5hZGEuIHNzaGFoQGJjY3JjLmNhLiYjeEQ7RGVwYXJ0bWVu
dCBvZiBNb2xlY3VsYXIgT25jb2xvZ3ksIEJDIENhbmNlciBBZ2VuY3ksIFZhbmNvdXZlciwgQkMs
IFY1WiAxTDMsIENhbmFkYS4gc3NoYWhAYmNjcmMuY2EuJiN4RDtEZXBhcnRtZW50IG9mIFBhdGhv
bG9neSBhbmQgTGFib3JhdG9yeSBNZWRpY2luZSwgVW5pdmVyc2l0eSBvZiBCcml0aXNoIENvbHVt
YmlhLCBWYW5jb3V2ZXIsIEJDLCBWNlQgMkI1LCBDYW5hZGEuIHNzaGFoQGJjY3JjLmNhLiYjeEQ7
TWVtb3JpYWwgU2xvYW4gS2V0dGVyaW5nIENhbmNlciBDZW50ZXIsIDEyNzUgWW9yayBBdmVudWUs
IE5ldyBZb3JrLCBOWSwgMTAwNjUsIFVTQS4gc3NoYWhAYmNjcmMuY2EuPC9hdXRoLWFkZHJlc3M+
PHRpdGxlcz48dGl0bGU+SW50ZXJwcmV0YWJsZSBkaW1lbnNpb25hbGl0eSByZWR1Y3Rpb24gb2Yg
c2luZ2xlIGNlbGwgdHJhbnNjcmlwdG9tZSBkYXRhIHdpdGggZGVlcCBnZW5lcmF0aXZlIG1vZGVs
czwvdGl0bGU+PHNlY29uZGFyeS10aXRsZT5OYXQgQ29tbXVuPC9zZWNvbmRhcnktdGl0bGU+PC90
aXRsZXM+PHBlcmlvZGljYWw+PGZ1bGwtdGl0bGU+TmF0IENvbW11bjwvZnVsbC10aXRsZT48L3Bl
cmlvZGljYWw+PHBhZ2VzPjIwMDI8L3BhZ2VzPjx2b2x1bWU+OTwvdm9sdW1lPjxudW1iZXI+MTwv
bnVtYmVyPjxlZGl0aW9uPjIwMTgvMDUvMjM8L2VkaXRpb24+PGtleXdvcmRzPjxrZXl3b3JkPkFs
Z29yaXRobXM8L2tleXdvcmQ+PGtleXdvcmQ+QW5pbWFsczwva2V5d29yZD48a2V5d29yZD5DZWxs
cy8qY2hlbWlzdHJ5L21ldGFib2xpc208L2tleXdvcmQ+PGtleXdvcmQ+RGF0YWJhc2VzLCBOdWNs
ZWljIEFjaWQ8L2tleXdvcmQ+PGtleXdvcmQ+SHVtYW5zPC9rZXl3b3JkPjxrZXl3b3JkPk1pY2U8
L2tleXdvcmQ+PGtleXdvcmQ+Kk1vZGVscywgU3RhdGlzdGljYWw8L2tleXdvcmQ+PGtleXdvcmQ+
Uk5BL2NoZW1pc3RyeS9nZW5ldGljczwva2V5d29yZD48a2V5d29yZD5TZXF1ZW5jZSBBbmFseXNp
cywgUk5BPC9rZXl3b3JkPjxrZXl3b3JkPlNpbmdsZS1DZWxsIEFuYWx5c2lzPC9rZXl3b3JkPjxr
ZXl3b3JkPlNvZnR3YXJlPC9rZXl3b3JkPjxrZXl3b3JkPipUcmFuc2NyaXB0b21lPC9rZXl3b3Jk
Pjwva2V5d29yZHM+PGRhdGVzPjx5ZWFyPjIwMTg8L3llYXI+PHB1Yi1kYXRlcz48ZGF0ZT5NYXkg
MjE8L2RhdGU+PC9wdWItZGF0ZXM+PC9kYXRlcz48aXNibj4yMDQxLTE3MjMgKEVsZWN0cm9uaWMp
JiN4RDsyMDQxLTE3MjMgKExpbmtpbmcpPC9pc2JuPjxhY2Nlc3Npb24tbnVtPjI5Nzg0OTQ2PC9h
Y2Nlc3Npb24tbnVtPjx1cmxzPjxyZWxhdGVkLXVybHM+PHVybD5odHRwczovL3d3dy5uY2JpLm5s
bS5uaWguZ292L3B1Ym1lZC8yOTc4NDk0NjwvdXJsPjwvcmVsYXRlZC11cmxzPjwvdXJscz48Y3Vz
dG9tMj5QTUM1OTYyNjA4PC9jdXN0b20yPjxlbGVjdHJvbmljLXJlc291cmNlLW51bT4xMC4xMDM4
L3M0MTQ2Ny0wMTgtMDQzNjgtNTwvZWxlY3Ryb25pYy1yZXNvdXJjZS1udW0+PC9yZWNvcmQ+PC9D
aXRlPjwvRW5kTm90ZT5=
</w:fldData>
              </w:fldChar>
            </w:r>
            <w:r w:rsidR="002F1B5D">
              <w:rPr>
                <w:rFonts w:ascii="Arial" w:hAnsi="Arial" w:cs="Arial"/>
                <w:color w:val="000000"/>
                <w:sz w:val="20"/>
                <w:szCs w:val="20"/>
              </w:rPr>
              <w:instrText xml:space="preserve"> ADDIN EN.CITE.DATA </w:instrText>
            </w:r>
            <w:r w:rsidR="002F1B5D">
              <w:rPr>
                <w:rFonts w:ascii="Arial" w:hAnsi="Arial" w:cs="Arial"/>
                <w:color w:val="000000"/>
                <w:sz w:val="20"/>
                <w:szCs w:val="20"/>
              </w:rPr>
            </w:r>
            <w:r w:rsidR="002F1B5D">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2F1B5D">
              <w:rPr>
                <w:rFonts w:ascii="Arial" w:hAnsi="Arial" w:cs="Arial"/>
                <w:noProof/>
                <w:color w:val="000000"/>
                <w:sz w:val="20"/>
                <w:szCs w:val="20"/>
              </w:rPr>
              <w:t>[73]</w:t>
            </w:r>
            <w:r>
              <w:rPr>
                <w:rFonts w:ascii="Arial" w:hAnsi="Arial" w:cs="Arial"/>
                <w:color w:val="000000"/>
                <w:sz w:val="20"/>
                <w:szCs w:val="20"/>
              </w:rPr>
              <w:fldChar w:fldCharType="end"/>
            </w:r>
          </w:p>
        </w:tc>
      </w:tr>
      <w:tr w:rsidR="0044242F" w:rsidRPr="003D41AF" w14:paraId="3E41985F" w14:textId="77777777" w:rsidTr="005E5160">
        <w:trPr>
          <w:trHeight w:val="320"/>
        </w:trPr>
        <w:tc>
          <w:tcPr>
            <w:tcW w:w="575" w:type="pct"/>
            <w:tcBorders>
              <w:left w:val="nil"/>
              <w:right w:val="nil"/>
            </w:tcBorders>
            <w:shd w:val="clear" w:color="auto" w:fill="auto"/>
            <w:noWrap/>
            <w:vAlign w:val="center"/>
          </w:tcPr>
          <w:p w14:paraId="6A418A48"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6F62DD25" w14:textId="77777777" w:rsidR="0044242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scVAE</w:t>
            </w:r>
            <w:proofErr w:type="spellEnd"/>
          </w:p>
        </w:tc>
        <w:tc>
          <w:tcPr>
            <w:tcW w:w="722" w:type="pct"/>
            <w:tcBorders>
              <w:left w:val="nil"/>
              <w:right w:val="nil"/>
            </w:tcBorders>
            <w:shd w:val="clear" w:color="auto" w:fill="auto"/>
            <w:noWrap/>
            <w:vAlign w:val="center"/>
          </w:tcPr>
          <w:p w14:paraId="3ECAD159" w14:textId="77777777" w:rsidR="0044242F" w:rsidRDefault="0044242F" w:rsidP="005E5160">
            <w:pPr>
              <w:jc w:val="center"/>
              <w:rPr>
                <w:rFonts w:ascii="Arial" w:hAnsi="Arial" w:cs="Arial"/>
                <w:color w:val="000000"/>
                <w:sz w:val="20"/>
                <w:szCs w:val="20"/>
              </w:rPr>
            </w:pPr>
            <w:r w:rsidRPr="003D41AF">
              <w:rPr>
                <w:rFonts w:ascii="Arial" w:hAnsi="Arial" w:cs="Arial"/>
                <w:color w:val="000000"/>
                <w:sz w:val="20"/>
                <w:szCs w:val="20"/>
              </w:rPr>
              <w:t>VAE</w:t>
            </w:r>
          </w:p>
        </w:tc>
        <w:tc>
          <w:tcPr>
            <w:tcW w:w="1347" w:type="pct"/>
            <w:tcBorders>
              <w:left w:val="nil"/>
              <w:right w:val="nil"/>
            </w:tcBorders>
            <w:shd w:val="clear" w:color="auto" w:fill="auto"/>
            <w:vAlign w:val="center"/>
          </w:tcPr>
          <w:p w14:paraId="05CE1562"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ARI</w:t>
            </w:r>
          </w:p>
        </w:tc>
        <w:tc>
          <w:tcPr>
            <w:tcW w:w="963" w:type="pct"/>
            <w:tcBorders>
              <w:left w:val="nil"/>
              <w:right w:val="nil"/>
            </w:tcBorders>
            <w:shd w:val="clear" w:color="auto" w:fill="auto"/>
            <w:noWrap/>
            <w:vAlign w:val="center"/>
          </w:tcPr>
          <w:p w14:paraId="4E17001B" w14:textId="77777777" w:rsidR="0044242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left w:val="nil"/>
              <w:right w:val="nil"/>
            </w:tcBorders>
            <w:shd w:val="clear" w:color="auto" w:fill="auto"/>
            <w:noWrap/>
            <w:vAlign w:val="center"/>
          </w:tcPr>
          <w:p w14:paraId="636BEBCA" w14:textId="4491285C"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r>
            <w:r w:rsidR="002F1B5D">
              <w:rPr>
                <w:rFonts w:ascii="Arial" w:hAnsi="Arial" w:cs="Arial"/>
                <w:color w:val="000000"/>
                <w:sz w:val="20"/>
                <w:szCs w:val="20"/>
              </w:rPr>
              <w:instrText xml:space="preserve"> ADDIN EN.CITE &lt;EndNote&gt;&lt;Cite&gt;&lt;Author&gt;Gronbech&lt;/Author&gt;&lt;Year&gt;2020&lt;/Year&gt;&lt;RecNum&gt;129&lt;/RecNum&gt;&lt;DisplayText&gt;[75]&lt;/DisplayText&gt;&lt;record&gt;&lt;rec-number&gt;129&lt;/rec-number&gt;&lt;foreign-keys&gt;&lt;key app="EN" db-id="zsppx25fofftzxee95fx29p8tatf5vvawtvp" timestamp="0"&gt;129&lt;/key&gt;&lt;/foreign-keys&gt;&lt;ref-type name="Journal Article"&gt;17&lt;/ref-type&gt;&lt;contributors&gt;&lt;authors&gt;&lt;author&gt;Gronbech, C. H.&lt;/author&gt;&lt;author&gt;Vording, M. F.&lt;/author&gt;&lt;author&gt;Timshel, P. N.&lt;/author&gt;&lt;author&gt;Sonderby, C. K.&lt;/author&gt;&lt;author&gt;Pers, T. H.&lt;/author&gt;&lt;author&gt;Winther, O.&lt;/author&gt;&lt;/authors&gt;&lt;/contributors&gt;&lt;auth-address&gt;Department of Biology, Bioinformatics Centre, University of Copenhagen.&amp;#xD;Centre for Genomic Medicine, Rigshospitalet, Copenhagen University Hospital, Kobenhavn O 2100, Denmark.&amp;#xD;Section for Cognitive Systems, Department of Applied Mathematics and Computer Science, Technical University of Denmark, Kongens Lyngby 2800, Denmark.&amp;#xD;Faculty of Health and Medical Sciences, The Novo Nordisk Foundation Center for Basic Metabolic Research, University of Copenhagen, Kobenhavn N 2200, Denmark.&lt;/auth-address&gt;&lt;titles&gt;&lt;title&gt;scVAE: variational auto-encoders for single-cell gene expression data&lt;/title&gt;&lt;secondary-title&gt;Bioinformatics&lt;/secondary-title&gt;&lt;/titles&gt;&lt;periodical&gt;&lt;full-title&gt;Bioinformatics&lt;/full-title&gt;&lt;/periodical&gt;&lt;pages&gt;4415-4422&lt;/pages&gt;&lt;volume&gt;36&lt;/volume&gt;&lt;number&gt;16&lt;/number&gt;&lt;edition&gt;2020/05/18&lt;/edition&gt;&lt;keywords&gt;&lt;keyword&gt;*Gene Expression Profiling&lt;/keyword&gt;&lt;keyword&gt;Likelihood Functions&lt;/keyword&gt;&lt;keyword&gt;Sequence Analysis, RNA&lt;/keyword&gt;&lt;keyword&gt;*Single-Cell Analysis&lt;/keyword&gt;&lt;keyword&gt;Software&lt;/keyword&gt;&lt;/keywords&gt;&lt;dates&gt;&lt;year&gt;2020&lt;/year&gt;&lt;pub-dates&gt;&lt;date&gt;Aug 15&lt;/date&gt;&lt;/pub-dates&gt;&lt;/dates&gt;&lt;isbn&gt;1367-4811 (Electronic)&amp;#xD;1367-4803 (Linking)&lt;/isbn&gt;&lt;accession-num&gt;32415966&lt;/accession-num&gt;&lt;urls&gt;&lt;related-urls&gt;&lt;url&gt;https://www.ncbi.nlm.nih.gov/pubmed/32415966&lt;/url&gt;&lt;/related-urls&gt;&lt;/urls&gt;&lt;electronic-resource-num&gt;10.1093/bioinformatics/btaa293&lt;/electronic-resource-num&gt;&lt;/record&gt;&lt;/Cite&gt;&lt;/EndNote&gt;</w:instrText>
            </w:r>
            <w:r>
              <w:rPr>
                <w:rFonts w:ascii="Arial" w:hAnsi="Arial" w:cs="Arial"/>
                <w:color w:val="000000"/>
                <w:sz w:val="20"/>
                <w:szCs w:val="20"/>
              </w:rPr>
              <w:fldChar w:fldCharType="separate"/>
            </w:r>
            <w:r w:rsidR="002F1B5D">
              <w:rPr>
                <w:rFonts w:ascii="Arial" w:hAnsi="Arial" w:cs="Arial"/>
                <w:noProof/>
                <w:color w:val="000000"/>
                <w:sz w:val="20"/>
                <w:szCs w:val="20"/>
              </w:rPr>
              <w:t>[75]</w:t>
            </w:r>
            <w:r>
              <w:rPr>
                <w:rFonts w:ascii="Arial" w:hAnsi="Arial" w:cs="Arial"/>
                <w:color w:val="000000"/>
                <w:sz w:val="20"/>
                <w:szCs w:val="20"/>
              </w:rPr>
              <w:fldChar w:fldCharType="end"/>
            </w:r>
          </w:p>
        </w:tc>
      </w:tr>
      <w:tr w:rsidR="0044242F" w:rsidRPr="003D41AF" w14:paraId="26F05FEA" w14:textId="77777777" w:rsidTr="005E5160">
        <w:trPr>
          <w:trHeight w:val="320"/>
        </w:trPr>
        <w:tc>
          <w:tcPr>
            <w:tcW w:w="575" w:type="pct"/>
            <w:tcBorders>
              <w:top w:val="nil"/>
              <w:left w:val="nil"/>
              <w:right w:val="nil"/>
            </w:tcBorders>
            <w:shd w:val="clear" w:color="auto" w:fill="auto"/>
            <w:noWrap/>
            <w:vAlign w:val="center"/>
            <w:hideMark/>
          </w:tcPr>
          <w:p w14:paraId="757F553E"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right w:val="nil"/>
            </w:tcBorders>
            <w:shd w:val="clear" w:color="auto" w:fill="auto"/>
            <w:noWrap/>
            <w:vAlign w:val="center"/>
            <w:hideMark/>
          </w:tcPr>
          <w:p w14:paraId="30F61878"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VASC</w:t>
            </w:r>
          </w:p>
        </w:tc>
        <w:tc>
          <w:tcPr>
            <w:tcW w:w="722" w:type="pct"/>
            <w:tcBorders>
              <w:top w:val="nil"/>
              <w:left w:val="nil"/>
              <w:right w:val="nil"/>
            </w:tcBorders>
            <w:shd w:val="clear" w:color="auto" w:fill="auto"/>
            <w:noWrap/>
            <w:vAlign w:val="center"/>
            <w:hideMark/>
          </w:tcPr>
          <w:p w14:paraId="6C1591A0"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VAE</w:t>
            </w:r>
          </w:p>
        </w:tc>
        <w:tc>
          <w:tcPr>
            <w:tcW w:w="1347" w:type="pct"/>
            <w:tcBorders>
              <w:top w:val="nil"/>
              <w:left w:val="nil"/>
              <w:right w:val="nil"/>
            </w:tcBorders>
            <w:shd w:val="clear" w:color="auto" w:fill="auto"/>
            <w:vAlign w:val="center"/>
          </w:tcPr>
          <w:p w14:paraId="1280A5C2"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NMI, ARI, HS, and CS</w:t>
            </w:r>
          </w:p>
        </w:tc>
        <w:tc>
          <w:tcPr>
            <w:tcW w:w="963" w:type="pct"/>
            <w:tcBorders>
              <w:top w:val="nil"/>
              <w:left w:val="nil"/>
              <w:right w:val="nil"/>
            </w:tcBorders>
            <w:shd w:val="clear" w:color="auto" w:fill="auto"/>
            <w:noWrap/>
            <w:vAlign w:val="center"/>
            <w:hideMark/>
          </w:tcPr>
          <w:p w14:paraId="6C63B60D"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 xml:space="preserve">H5py, </w:t>
            </w:r>
            <w:proofErr w:type="spellStart"/>
            <w:r w:rsidRPr="003D41AF">
              <w:rPr>
                <w:rFonts w:ascii="Arial" w:hAnsi="Arial" w:cs="Arial"/>
                <w:color w:val="000000"/>
                <w:sz w:val="20"/>
                <w:szCs w:val="20"/>
              </w:rPr>
              <w:t>keras</w:t>
            </w:r>
            <w:proofErr w:type="spellEnd"/>
          </w:p>
        </w:tc>
        <w:tc>
          <w:tcPr>
            <w:tcW w:w="528" w:type="pct"/>
            <w:tcBorders>
              <w:top w:val="nil"/>
              <w:left w:val="nil"/>
              <w:right w:val="nil"/>
            </w:tcBorders>
            <w:shd w:val="clear" w:color="auto" w:fill="auto"/>
            <w:noWrap/>
            <w:vAlign w:val="center"/>
            <w:hideMark/>
          </w:tcPr>
          <w:p w14:paraId="484C01DD" w14:textId="3545A843"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r>
            <w:r w:rsidR="002F1B5D">
              <w:rPr>
                <w:rFonts w:ascii="Arial" w:hAnsi="Arial" w:cs="Arial"/>
                <w:color w:val="000000"/>
                <w:sz w:val="20"/>
                <w:szCs w:val="20"/>
              </w:rPr>
              <w:instrText xml:space="preserve"> ADDIN EN.CITE &lt;EndNote&gt;&lt;Cite&gt;&lt;Author&gt;Wang&lt;/Author&gt;&lt;Year&gt;2018&lt;/Year&gt;&lt;RecNum&gt;131&lt;/RecNum&gt;&lt;DisplayText&gt;[76]&lt;/DisplayText&gt;&lt;record&gt;&lt;rec-number&gt;131&lt;/rec-number&gt;&lt;foreign-keys&gt;&lt;key app="EN" db-id="zsppx25fofftzxee95fx29p8tatf5vvawtvp" timestamp="0"&gt;131&lt;/key&gt;&lt;/foreign-keys&gt;&lt;ref-type name="Journal Article"&gt;17&lt;/ref-type&gt;&lt;contributors&gt;&lt;authors&gt;&lt;author&gt;Wang, D.&lt;/author&gt;&lt;author&gt;Gu, J.&lt;/author&gt;&lt;/authors&gt;&lt;/contributors&gt;&lt;auth-address&gt;MOE Key Laboratory of Bioinformatics, BNRIST Bioinformatics Division &amp;amp; Center for Synthetic and Systems Biology, Department of Automation, Tsinghua University, Beijing 100084, China.&amp;#xD;MOE Key Laboratory of Bioinformatics, BNRIST Bioinformatics Division &amp;amp; Center for Synthetic and Systems Biology, Department of Automation, Tsinghua University, Beijing 100084, China. Electronic address: jgu@tsinghua.edu.cn.&lt;/auth-address&gt;&lt;titles&gt;&lt;title&gt;VASC: Dimension Reduction and Visualization of Single-cell RNA-seq Data by Deep Variational Autoencoder&lt;/title&gt;&lt;secondary-title&gt;Genomics Proteomics Bioinformatics&lt;/secondary-title&gt;&lt;/titles&gt;&lt;pages&gt;320-331&lt;/pages&gt;&lt;volume&gt;16&lt;/volume&gt;&lt;number&gt;5&lt;/number&gt;&lt;edition&gt;2018/12/24&lt;/edition&gt;&lt;keywords&gt;&lt;keyword&gt;Computer Graphics&lt;/keyword&gt;&lt;keyword&gt;Gene Expression Profiling/*methods&lt;/keyword&gt;&lt;keyword&gt;Humans&lt;/keyword&gt;&lt;keyword&gt;Sequence Analysis, RNA/*methods&lt;/keyword&gt;&lt;keyword&gt;Single-Cell Analysis&lt;/keyword&gt;&lt;keyword&gt;*Deep variational autoencoder&lt;/keyword&gt;&lt;keyword&gt;*Dimension reduction&lt;/keyword&gt;&lt;keyword&gt;*Dropout&lt;/keyword&gt;&lt;keyword&gt;*Single cell RNA sequencing&lt;/keyword&gt;&lt;keyword&gt;*Visualization&lt;/keyword&gt;&lt;/keywords&gt;&lt;dates&gt;&lt;year&gt;2018&lt;/year&gt;&lt;pub-dates&gt;&lt;date&gt;Oct&lt;/date&gt;&lt;/pub-dates&gt;&lt;/dates&gt;&lt;isbn&gt;2210-3244 (Electronic)&amp;#xD;1672-0229 (Linking)&lt;/isbn&gt;&lt;accession-num&gt;30576740&lt;/accession-num&gt;&lt;urls&gt;&lt;related-urls&gt;&lt;url&gt;https://www.ncbi.nlm.nih.gov/pubmed/30576740&lt;/url&gt;&lt;/related-urls&gt;&lt;/urls&gt;&lt;custom2&gt;PMC6364131&lt;/custom2&gt;&lt;electronic-resource-num&gt;10.1016/j.gpb.2018.08.003&lt;/electronic-resource-num&gt;&lt;/record&gt;&lt;/Cite&gt;&lt;/EndNote&gt;</w:instrText>
            </w:r>
            <w:r>
              <w:rPr>
                <w:rFonts w:ascii="Arial" w:hAnsi="Arial" w:cs="Arial"/>
                <w:color w:val="000000"/>
                <w:sz w:val="20"/>
                <w:szCs w:val="20"/>
              </w:rPr>
              <w:fldChar w:fldCharType="separate"/>
            </w:r>
            <w:r w:rsidR="002F1B5D">
              <w:rPr>
                <w:rFonts w:ascii="Arial" w:hAnsi="Arial" w:cs="Arial"/>
                <w:noProof/>
                <w:color w:val="000000"/>
                <w:sz w:val="20"/>
                <w:szCs w:val="20"/>
              </w:rPr>
              <w:t>[76]</w:t>
            </w:r>
            <w:r>
              <w:rPr>
                <w:rFonts w:ascii="Arial" w:hAnsi="Arial" w:cs="Arial"/>
                <w:color w:val="000000"/>
                <w:sz w:val="20"/>
                <w:szCs w:val="20"/>
              </w:rPr>
              <w:fldChar w:fldCharType="end"/>
            </w:r>
          </w:p>
        </w:tc>
      </w:tr>
      <w:tr w:rsidR="0044242F" w:rsidRPr="003D41AF" w14:paraId="63CF21C2" w14:textId="77777777" w:rsidTr="005E5160">
        <w:trPr>
          <w:trHeight w:val="320"/>
        </w:trPr>
        <w:tc>
          <w:tcPr>
            <w:tcW w:w="575" w:type="pct"/>
            <w:tcBorders>
              <w:left w:val="nil"/>
              <w:right w:val="nil"/>
            </w:tcBorders>
            <w:shd w:val="clear" w:color="auto" w:fill="auto"/>
            <w:noWrap/>
            <w:vAlign w:val="center"/>
          </w:tcPr>
          <w:p w14:paraId="6E9C6BAC"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01DB9342"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scDeepCluster</w:t>
            </w:r>
            <w:proofErr w:type="spellEnd"/>
          </w:p>
        </w:tc>
        <w:tc>
          <w:tcPr>
            <w:tcW w:w="722" w:type="pct"/>
            <w:tcBorders>
              <w:left w:val="nil"/>
              <w:right w:val="nil"/>
            </w:tcBorders>
            <w:shd w:val="clear" w:color="auto" w:fill="auto"/>
            <w:noWrap/>
            <w:vAlign w:val="center"/>
          </w:tcPr>
          <w:p w14:paraId="5FAD027F"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left w:val="nil"/>
              <w:right w:val="nil"/>
            </w:tcBorders>
            <w:shd w:val="clear" w:color="auto" w:fill="auto"/>
            <w:vAlign w:val="center"/>
          </w:tcPr>
          <w:p w14:paraId="0B45B2D6"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ARI, NMI, clustering accuracy</w:t>
            </w:r>
          </w:p>
        </w:tc>
        <w:tc>
          <w:tcPr>
            <w:tcW w:w="963" w:type="pct"/>
            <w:tcBorders>
              <w:left w:val="nil"/>
              <w:right w:val="nil"/>
            </w:tcBorders>
            <w:shd w:val="clear" w:color="auto" w:fill="auto"/>
            <w:noWrap/>
            <w:vAlign w:val="center"/>
          </w:tcPr>
          <w:p w14:paraId="0BEA670E"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Keras</w:t>
            </w:r>
            <w:proofErr w:type="spellEnd"/>
            <w:r w:rsidRPr="003D41AF">
              <w:rPr>
                <w:rFonts w:ascii="Arial" w:hAnsi="Arial" w:cs="Arial"/>
                <w:color w:val="000000"/>
                <w:sz w:val="20"/>
                <w:szCs w:val="20"/>
              </w:rPr>
              <w:t xml:space="preserve">, </w:t>
            </w:r>
            <w:proofErr w:type="spellStart"/>
            <w:r w:rsidRPr="003D41AF">
              <w:rPr>
                <w:rFonts w:ascii="Arial" w:hAnsi="Arial" w:cs="Arial"/>
                <w:color w:val="000000"/>
                <w:sz w:val="20"/>
                <w:szCs w:val="20"/>
              </w:rPr>
              <w:t>Scanpy</w:t>
            </w:r>
            <w:proofErr w:type="spellEnd"/>
          </w:p>
        </w:tc>
        <w:tc>
          <w:tcPr>
            <w:tcW w:w="528" w:type="pct"/>
            <w:tcBorders>
              <w:left w:val="nil"/>
              <w:right w:val="nil"/>
            </w:tcBorders>
            <w:shd w:val="clear" w:color="auto" w:fill="auto"/>
            <w:noWrap/>
            <w:vAlign w:val="center"/>
          </w:tcPr>
          <w:p w14:paraId="3A80371D" w14:textId="094350AB"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r>
            <w:r w:rsidR="002F1B5D">
              <w:rPr>
                <w:rFonts w:ascii="Arial" w:hAnsi="Arial" w:cs="Arial"/>
                <w:color w:val="000000"/>
                <w:sz w:val="20"/>
                <w:szCs w:val="20"/>
              </w:rPr>
              <w:instrText xml:space="preserve"> ADDIN EN.CITE &lt;EndNote&gt;&lt;Cite&gt;&lt;Author&gt;Tian&lt;/Author&gt;&lt;Year&gt;2019&lt;/Year&gt;&lt;RecNum&gt;133&lt;/RecNum&gt;&lt;DisplayText&gt;[78]&lt;/DisplayText&gt;&lt;record&gt;&lt;rec-number&gt;133&lt;/rec-number&gt;&lt;foreign-keys&gt;&lt;key app="EN" db-id="zsppx25fofftzxee95fx29p8tatf5vvawtvp" timestamp="0"&gt;133&lt;/key&gt;&lt;/foreign-keys&gt;&lt;ref-type name="Journal Article"&gt;17&lt;/ref-type&gt;&lt;contributors&gt;&lt;authors&gt;&lt;author&gt;Tian, T., Wan, J., Song, Q. et al.&lt;/author&gt;&lt;/authors&gt;&lt;/contributors&gt;&lt;titles&gt;&lt;title&gt;Clustering single-cell RNA-seq data with a model-based deep learning approach&lt;/title&gt;&lt;secondary-title&gt;Nat Mach Intell&lt;/secondary-title&gt;&lt;/titles&gt;&lt;volume&gt;1&lt;/volume&gt;&lt;num-vols&gt;191-198&lt;/num-vols&gt;&lt;dates&gt;&lt;year&gt;2019&lt;/year&gt;&lt;/dates&gt;&lt;urls&gt;&lt;/urls&gt;&lt;electronic-resource-num&gt; https://doi.org/10.1038/s42256-019-0037-0&lt;/electronic-resource-num&gt;&lt;/record&gt;&lt;/Cite&gt;&lt;/EndNote&gt;</w:instrText>
            </w:r>
            <w:r>
              <w:rPr>
                <w:rFonts w:ascii="Arial" w:hAnsi="Arial" w:cs="Arial"/>
                <w:color w:val="000000"/>
                <w:sz w:val="20"/>
                <w:szCs w:val="20"/>
              </w:rPr>
              <w:fldChar w:fldCharType="separate"/>
            </w:r>
            <w:r w:rsidR="002F1B5D">
              <w:rPr>
                <w:rFonts w:ascii="Arial" w:hAnsi="Arial" w:cs="Arial"/>
                <w:noProof/>
                <w:color w:val="000000"/>
                <w:sz w:val="20"/>
                <w:szCs w:val="20"/>
              </w:rPr>
              <w:t>[78]</w:t>
            </w:r>
            <w:r>
              <w:rPr>
                <w:rFonts w:ascii="Arial" w:hAnsi="Arial" w:cs="Arial"/>
                <w:color w:val="000000"/>
                <w:sz w:val="20"/>
                <w:szCs w:val="20"/>
              </w:rPr>
              <w:fldChar w:fldCharType="end"/>
            </w:r>
          </w:p>
        </w:tc>
      </w:tr>
      <w:tr w:rsidR="0044242F" w:rsidRPr="003D41AF" w14:paraId="1671D334" w14:textId="77777777" w:rsidTr="005E5160">
        <w:trPr>
          <w:trHeight w:val="320"/>
        </w:trPr>
        <w:tc>
          <w:tcPr>
            <w:tcW w:w="575" w:type="pct"/>
            <w:tcBorders>
              <w:top w:val="nil"/>
              <w:left w:val="nil"/>
              <w:right w:val="nil"/>
            </w:tcBorders>
            <w:shd w:val="clear" w:color="auto" w:fill="auto"/>
            <w:noWrap/>
            <w:vAlign w:val="center"/>
            <w:hideMark/>
          </w:tcPr>
          <w:p w14:paraId="1C4F0198" w14:textId="77777777" w:rsidR="0044242F" w:rsidRPr="003D41AF" w:rsidRDefault="0044242F" w:rsidP="005E5160">
            <w:pPr>
              <w:jc w:val="center"/>
              <w:rPr>
                <w:rFonts w:ascii="Arial" w:hAnsi="Arial" w:cs="Arial"/>
                <w:color w:val="000000"/>
                <w:sz w:val="20"/>
                <w:szCs w:val="20"/>
              </w:rPr>
            </w:pPr>
          </w:p>
        </w:tc>
        <w:tc>
          <w:tcPr>
            <w:tcW w:w="865" w:type="pct"/>
            <w:tcBorders>
              <w:top w:val="nil"/>
              <w:left w:val="nil"/>
              <w:right w:val="nil"/>
            </w:tcBorders>
            <w:shd w:val="clear" w:color="auto" w:fill="auto"/>
            <w:noWrap/>
            <w:vAlign w:val="center"/>
            <w:hideMark/>
          </w:tcPr>
          <w:p w14:paraId="1DFCF033"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cscGAN</w:t>
            </w:r>
            <w:proofErr w:type="spellEnd"/>
          </w:p>
        </w:tc>
        <w:tc>
          <w:tcPr>
            <w:tcW w:w="722" w:type="pct"/>
            <w:tcBorders>
              <w:top w:val="nil"/>
              <w:left w:val="nil"/>
              <w:right w:val="nil"/>
            </w:tcBorders>
            <w:shd w:val="clear" w:color="auto" w:fill="auto"/>
            <w:noWrap/>
            <w:vAlign w:val="center"/>
            <w:hideMark/>
          </w:tcPr>
          <w:p w14:paraId="0B978F0D"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GAN</w:t>
            </w:r>
          </w:p>
        </w:tc>
        <w:tc>
          <w:tcPr>
            <w:tcW w:w="1347" w:type="pct"/>
            <w:tcBorders>
              <w:top w:val="nil"/>
              <w:left w:val="nil"/>
              <w:right w:val="nil"/>
            </w:tcBorders>
            <w:shd w:val="clear" w:color="auto" w:fill="auto"/>
            <w:vAlign w:val="center"/>
          </w:tcPr>
          <w:p w14:paraId="505793E1"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t-SNE, marker genes, MMD, AUC</w:t>
            </w:r>
          </w:p>
        </w:tc>
        <w:tc>
          <w:tcPr>
            <w:tcW w:w="963" w:type="pct"/>
            <w:tcBorders>
              <w:top w:val="nil"/>
              <w:left w:val="nil"/>
              <w:right w:val="nil"/>
            </w:tcBorders>
            <w:shd w:val="clear" w:color="auto" w:fill="auto"/>
            <w:noWrap/>
            <w:vAlign w:val="center"/>
            <w:hideMark/>
          </w:tcPr>
          <w:p w14:paraId="4AD0F462"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Scipy</w:t>
            </w:r>
            <w:proofErr w:type="spellEnd"/>
            <w:r w:rsidRPr="003D41AF">
              <w:rPr>
                <w:rFonts w:ascii="Arial" w:hAnsi="Arial" w:cs="Arial"/>
                <w:color w:val="000000"/>
                <w:sz w:val="20"/>
                <w:szCs w:val="20"/>
              </w:rPr>
              <w:t xml:space="preserve">, </w:t>
            </w:r>
            <w:proofErr w:type="spellStart"/>
            <w:r w:rsidRPr="003D41AF">
              <w:rPr>
                <w:rFonts w:ascii="Arial" w:hAnsi="Arial" w:cs="Arial"/>
                <w:color w:val="000000"/>
                <w:sz w:val="20"/>
                <w:szCs w:val="20"/>
              </w:rPr>
              <w:t>Tensorflow</w:t>
            </w:r>
            <w:proofErr w:type="spellEnd"/>
          </w:p>
        </w:tc>
        <w:tc>
          <w:tcPr>
            <w:tcW w:w="528" w:type="pct"/>
            <w:tcBorders>
              <w:top w:val="nil"/>
              <w:left w:val="nil"/>
              <w:right w:val="nil"/>
            </w:tcBorders>
            <w:shd w:val="clear" w:color="auto" w:fill="auto"/>
            <w:noWrap/>
            <w:vAlign w:val="center"/>
            <w:hideMark/>
          </w:tcPr>
          <w:p w14:paraId="4D3C1EAE" w14:textId="31DCE8FB"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PEVuZE5vdGU+PENpdGU+PEF1dGhvcj5NYXJvdWY8L0F1dGhvcj48WWVhcj4yMDIwPC9ZZWFyPjxS
ZWNOdW0+MTM5PC9SZWNOdW0+PERpc3BsYXlUZXh0Pls4Ml08L0Rpc3BsYXlUZXh0PjxyZWNvcmQ+
PHJlYy1udW1iZXI+MTM5PC9yZWMtbnVtYmVyPjxmb3JlaWduLWtleXM+PGtleSBhcHA9IkVOIiBk
Yi1pZD0ienNwcHgyNWZvZmZ0enhlZTk1ZngyOXA4dGF0ZjV2dmF3dHZwIiB0aW1lc3RhbXA9IjAi
PjEzOTwva2V5PjwvZm9yZWlnbi1rZXlzPjxyZWYtdHlwZSBuYW1lPSJKb3VybmFsIEFydGljbGUi
PjE3PC9yZWYtdHlwZT48Y29udHJpYnV0b3JzPjxhdXRob3JzPjxhdXRob3I+TWFyb3VmLCBNLjwv
YXV0aG9yPjxhdXRob3I+TWFjaGFydCwgUC48L2F1dGhvcj48YXV0aG9yPkJhbnNhbCwgVi48L2F1
dGhvcj48YXV0aG9yPktpbGlhbiwgQy48L2F1dGhvcj48YXV0aG9yPk1hZ3J1ZGVyLCBELiBTLjwv
YXV0aG9yPjxhdXRob3I+S3JlYnMsIEMuIEYuPC9hdXRob3I+PGF1dGhvcj5Cb25uLCBTLjwvYXV0
aG9yPjwvYXV0aG9ycz48L2NvbnRyaWJ1dG9ycz48YXV0aC1hZGRyZXNzPkluc3RpdHV0ZSBvZiBN
ZWRpY2FsIFN5c3RlbXMgQmlvbG9neSwgVW5pdmVyc2l0eSBNZWRpY2FsIENlbnRlciBIYW1idXJn
LUVwcGVuZG9yZiwgSGFtYnVyZywgR2VybWFueS4mI3hEO0NlbnRlciBmb3IgSW50ZXJuYWwgTWVk
aWNpbmUsIElJSS4gTWVkaWNhbCBDbGluaWMgYW5kIFBvbHljbGluaWMsIFVuaXZlcnNpdHkgTWVk
aWNhbCBDZW50ZXIgSGFtYnVyZy1FcHBlbmRvcmYsIEhhbWJ1cmcsIEdlcm1hbnkuJiN4RDtHZW5l
dmVudGlvbiBHbWJILCBHb2V0dGluZ2VuLCBHZXJtYW55LiYjeEQ7SW5zdGl0dXRlIG9mIE1lZGlj
YWwgU3lzdGVtcyBCaW9sb2d5LCBVbml2ZXJzaXR5IE1lZGljYWwgQ2VudGVyIEhhbWJ1cmctRXBw
ZW5kb3JmLCBIYW1idXJnLCBHZXJtYW55LiBzYm9ubkB1a2UuZGUuJiN4RDtHZXJtYW4gQ2VudGVy
IGZvciBOZXVyb2RlZ2VuZXJhdGl2ZSBEaXNlYXNlcywgVHVlYmluZ2VuLCBHZXJtYW55LiBzYm9u
bkB1a2UuZGUuPC9hdXRoLWFkZHJlc3M+PHRpdGxlcz48dGl0bGU+UmVhbGlzdGljIGluIHNpbGlj
byBnZW5lcmF0aW9uIGFuZCBhdWdtZW50YXRpb24gb2Ygc2luZ2xlLWNlbGwgUk5BLXNlcSBkYXRh
IHVzaW5nIGdlbmVyYXRpdmUgYWR2ZXJzYXJpYWwgbmV0d29ya3M8L3RpdGxlPjxzZWNvbmRhcnkt
dGl0bGU+TmF0IENvbW11bjwvc2Vjb25kYXJ5LXRpdGxlPjwvdGl0bGVzPjxwZXJpb2RpY2FsPjxm
dWxsLXRpdGxlPk5hdCBDb21tdW48L2Z1bGwtdGl0bGU+PC9wZXJpb2RpY2FsPjxwYWdlcz4xNjY8
L3BhZ2VzPjx2b2x1bWU+MTE8L3ZvbHVtZT48bnVtYmVyPjE8L251bWJlcj48ZWRpdGlvbj4yMDIw
LzAxLzExPC9lZGl0aW9uPjxrZXl3b3Jkcz48a2V5d29yZD5BbGdvcml0aG1zPC9rZXl3b3JkPjxr
ZXl3b3JkPkFuaW1hbHM8L2tleXdvcmQ+PGtleXdvcmQ+QmlvbWVkaWNhbCBSZXNlYXJjaC8qbWV0
aG9kczwva2V5d29yZD48a2V5d29yZD5Db21wdXRlciBTaW11bGF0aW9uPC9rZXl3b3JkPjxrZXl3
b3JkPkh1bWFuczwva2V5d29yZD48a2V5d29yZD5NaWNlPC9rZXl3b3JkPjxrZXl3b3JkPk1vZGVs
cywgVGhlb3JldGljYWw8L2tleXdvcmQ+PGtleXdvcmQ+TmV1cmFsIE5ldHdvcmtzLCBDb21wdXRl
cjwva2V5d29yZD48a2V5d29yZD5STkEvKmdlbmV0aWNzPC9rZXl3b3JkPjxrZXl3b3JkPlJOQS1T
ZXEvKm1ldGhvZHM8L2tleXdvcmQ+PC9rZXl3b3Jkcz48ZGF0ZXM+PHllYXI+MjAyMDwveWVhcj48
cHViLWRhdGVzPjxkYXRlPkphbiA5PC9kYXRlPjwvcHViLWRhdGVzPjwvZGF0ZXM+PGlzYm4+MjA0
MS0xNzIzIChFbGVjdHJvbmljKSYjeEQ7MjA0MS0xNzIzIChMaW5raW5nKTwvaXNibj48YWNjZXNz
aW9uLW51bT4zMTkxOTM3MzwvYWNjZXNzaW9uLW51bT48dXJscz48cmVsYXRlZC11cmxzPjx1cmw+
aHR0cHM6Ly93d3cubmNiaS5ubG0ubmloLmdvdi9wdWJtZWQvMzE5MTkzNzM8L3VybD48L3JlbGF0
ZWQtdXJscz48L3VybHM+PGN1c3RvbTI+UE1DNjk1MjM3MDwvY3VzdG9tMj48ZWxlY3Ryb25pYy1y
ZXNvdXJjZS1udW0+MTAuMTAzOC9zNDE0NjctMDE5LTE0MDE4LXo8L2VsZWN0cm9uaWMtcmVzb3Vy
Y2UtbnVtPjwvcmVjb3JkPjwvQ2l0ZT48L0VuZE5vdGU+
</w:fldData>
              </w:fldChar>
            </w:r>
            <w:r w:rsidR="00930FB6">
              <w:rPr>
                <w:rFonts w:ascii="Arial" w:hAnsi="Arial" w:cs="Arial"/>
                <w:color w:val="000000"/>
                <w:sz w:val="20"/>
                <w:szCs w:val="20"/>
              </w:rPr>
              <w:instrText xml:space="preserve"> ADDIN EN.CITE </w:instrText>
            </w:r>
            <w:r w:rsidR="00930FB6">
              <w:rPr>
                <w:rFonts w:ascii="Arial" w:hAnsi="Arial" w:cs="Arial"/>
                <w:color w:val="000000"/>
                <w:sz w:val="20"/>
                <w:szCs w:val="20"/>
              </w:rPr>
              <w:fldChar w:fldCharType="begin">
                <w:fldData xml:space="preserve">PEVuZE5vdGU+PENpdGU+PEF1dGhvcj5NYXJvdWY8L0F1dGhvcj48WWVhcj4yMDIwPC9ZZWFyPjxS
ZWNOdW0+MTM5PC9SZWNOdW0+PERpc3BsYXlUZXh0Pls4Ml08L0Rpc3BsYXlUZXh0PjxyZWNvcmQ+
PHJlYy1udW1iZXI+MTM5PC9yZWMtbnVtYmVyPjxmb3JlaWduLWtleXM+PGtleSBhcHA9IkVOIiBk
Yi1pZD0ienNwcHgyNWZvZmZ0enhlZTk1ZngyOXA4dGF0ZjV2dmF3dHZwIiB0aW1lc3RhbXA9IjAi
PjEzOTwva2V5PjwvZm9yZWlnbi1rZXlzPjxyZWYtdHlwZSBuYW1lPSJKb3VybmFsIEFydGljbGUi
PjE3PC9yZWYtdHlwZT48Y29udHJpYnV0b3JzPjxhdXRob3JzPjxhdXRob3I+TWFyb3VmLCBNLjwv
YXV0aG9yPjxhdXRob3I+TWFjaGFydCwgUC48L2F1dGhvcj48YXV0aG9yPkJhbnNhbCwgVi48L2F1
dGhvcj48YXV0aG9yPktpbGlhbiwgQy48L2F1dGhvcj48YXV0aG9yPk1hZ3J1ZGVyLCBELiBTLjwv
YXV0aG9yPjxhdXRob3I+S3JlYnMsIEMuIEYuPC9hdXRob3I+PGF1dGhvcj5Cb25uLCBTLjwvYXV0
aG9yPjwvYXV0aG9ycz48L2NvbnRyaWJ1dG9ycz48YXV0aC1hZGRyZXNzPkluc3RpdHV0ZSBvZiBN
ZWRpY2FsIFN5c3RlbXMgQmlvbG9neSwgVW5pdmVyc2l0eSBNZWRpY2FsIENlbnRlciBIYW1idXJn
LUVwcGVuZG9yZiwgSGFtYnVyZywgR2VybWFueS4mI3hEO0NlbnRlciBmb3IgSW50ZXJuYWwgTWVk
aWNpbmUsIElJSS4gTWVkaWNhbCBDbGluaWMgYW5kIFBvbHljbGluaWMsIFVuaXZlcnNpdHkgTWVk
aWNhbCBDZW50ZXIgSGFtYnVyZy1FcHBlbmRvcmYsIEhhbWJ1cmcsIEdlcm1hbnkuJiN4RDtHZW5l
dmVudGlvbiBHbWJILCBHb2V0dGluZ2VuLCBHZXJtYW55LiYjeEQ7SW5zdGl0dXRlIG9mIE1lZGlj
YWwgU3lzdGVtcyBCaW9sb2d5LCBVbml2ZXJzaXR5IE1lZGljYWwgQ2VudGVyIEhhbWJ1cmctRXBw
ZW5kb3JmLCBIYW1idXJnLCBHZXJtYW55LiBzYm9ubkB1a2UuZGUuJiN4RDtHZXJtYW4gQ2VudGVy
IGZvciBOZXVyb2RlZ2VuZXJhdGl2ZSBEaXNlYXNlcywgVHVlYmluZ2VuLCBHZXJtYW55LiBzYm9u
bkB1a2UuZGUuPC9hdXRoLWFkZHJlc3M+PHRpdGxlcz48dGl0bGU+UmVhbGlzdGljIGluIHNpbGlj
byBnZW5lcmF0aW9uIGFuZCBhdWdtZW50YXRpb24gb2Ygc2luZ2xlLWNlbGwgUk5BLXNlcSBkYXRh
IHVzaW5nIGdlbmVyYXRpdmUgYWR2ZXJzYXJpYWwgbmV0d29ya3M8L3RpdGxlPjxzZWNvbmRhcnkt
dGl0bGU+TmF0IENvbW11bjwvc2Vjb25kYXJ5LXRpdGxlPjwvdGl0bGVzPjxwZXJpb2RpY2FsPjxm
dWxsLXRpdGxlPk5hdCBDb21tdW48L2Z1bGwtdGl0bGU+PC9wZXJpb2RpY2FsPjxwYWdlcz4xNjY8
L3BhZ2VzPjx2b2x1bWU+MTE8L3ZvbHVtZT48bnVtYmVyPjE8L251bWJlcj48ZWRpdGlvbj4yMDIw
LzAxLzExPC9lZGl0aW9uPjxrZXl3b3Jkcz48a2V5d29yZD5BbGdvcml0aG1zPC9rZXl3b3JkPjxr
ZXl3b3JkPkFuaW1hbHM8L2tleXdvcmQ+PGtleXdvcmQ+QmlvbWVkaWNhbCBSZXNlYXJjaC8qbWV0
aG9kczwva2V5d29yZD48a2V5d29yZD5Db21wdXRlciBTaW11bGF0aW9uPC9rZXl3b3JkPjxrZXl3
b3JkPkh1bWFuczwva2V5d29yZD48a2V5d29yZD5NaWNlPC9rZXl3b3JkPjxrZXl3b3JkPk1vZGVs
cywgVGhlb3JldGljYWw8L2tleXdvcmQ+PGtleXdvcmQ+TmV1cmFsIE5ldHdvcmtzLCBDb21wdXRl
cjwva2V5d29yZD48a2V5d29yZD5STkEvKmdlbmV0aWNzPC9rZXl3b3JkPjxrZXl3b3JkPlJOQS1T
ZXEvKm1ldGhvZHM8L2tleXdvcmQ+PC9rZXl3b3Jkcz48ZGF0ZXM+PHllYXI+MjAyMDwveWVhcj48
cHViLWRhdGVzPjxkYXRlPkphbiA5PC9kYXRlPjwvcHViLWRhdGVzPjwvZGF0ZXM+PGlzYm4+MjA0
MS0xNzIzIChFbGVjdHJvbmljKSYjeEQ7MjA0MS0xNzIzIChMaW5raW5nKTwvaXNibj48YWNjZXNz
aW9uLW51bT4zMTkxOTM3MzwvYWNjZXNzaW9uLW51bT48dXJscz48cmVsYXRlZC11cmxzPjx1cmw+
aHR0cHM6Ly93d3cubmNiaS5ubG0ubmloLmdvdi9wdWJtZWQvMzE5MTkzNzM8L3VybD48L3JlbGF0
ZWQtdXJscz48L3VybHM+PGN1c3RvbTI+UE1DNjk1MjM3MDwvY3VzdG9tMj48ZWxlY3Ryb25pYy1y
ZXNvdXJjZS1udW0+MTAuMTAzOC9zNDE0NjctMDE5LTE0MDE4LXo8L2VsZWN0cm9uaWMtcmVzb3Vy
Y2UtbnVtPjwvcmVjb3JkPjwvQ2l0ZT48L0VuZE5vdGU+
</w:fldData>
              </w:fldChar>
            </w:r>
            <w:r w:rsidR="00930FB6">
              <w:rPr>
                <w:rFonts w:ascii="Arial" w:hAnsi="Arial" w:cs="Arial"/>
                <w:color w:val="000000"/>
                <w:sz w:val="20"/>
                <w:szCs w:val="20"/>
              </w:rPr>
              <w:instrText xml:space="preserve"> ADDIN EN.CITE.DATA </w:instrText>
            </w:r>
            <w:r w:rsidR="00930FB6">
              <w:rPr>
                <w:rFonts w:ascii="Arial" w:hAnsi="Arial" w:cs="Arial"/>
                <w:color w:val="000000"/>
                <w:sz w:val="20"/>
                <w:szCs w:val="20"/>
              </w:rPr>
            </w:r>
            <w:r w:rsidR="00930FB6">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930FB6">
              <w:rPr>
                <w:rFonts w:ascii="Arial" w:hAnsi="Arial" w:cs="Arial"/>
                <w:noProof/>
                <w:color w:val="000000"/>
                <w:sz w:val="20"/>
                <w:szCs w:val="20"/>
              </w:rPr>
              <w:t>[82]</w:t>
            </w:r>
            <w:r>
              <w:rPr>
                <w:rFonts w:ascii="Arial" w:hAnsi="Arial" w:cs="Arial"/>
                <w:color w:val="000000"/>
                <w:sz w:val="20"/>
                <w:szCs w:val="20"/>
              </w:rPr>
              <w:fldChar w:fldCharType="end"/>
            </w:r>
          </w:p>
        </w:tc>
      </w:tr>
      <w:tr w:rsidR="0044242F" w:rsidRPr="006409F4" w14:paraId="1243AEDE" w14:textId="77777777" w:rsidTr="005E5160">
        <w:trPr>
          <w:trHeight w:val="320"/>
        </w:trPr>
        <w:tc>
          <w:tcPr>
            <w:tcW w:w="5000" w:type="pct"/>
            <w:gridSpan w:val="6"/>
            <w:tcBorders>
              <w:top w:val="nil"/>
              <w:left w:val="nil"/>
              <w:bottom w:val="single" w:sz="4" w:space="0" w:color="auto"/>
              <w:right w:val="nil"/>
            </w:tcBorders>
            <w:shd w:val="clear" w:color="auto" w:fill="auto"/>
            <w:noWrap/>
            <w:vAlign w:val="center"/>
          </w:tcPr>
          <w:p w14:paraId="27C02B23" w14:textId="77777777" w:rsidR="0044242F" w:rsidRPr="006409F4" w:rsidRDefault="0044242F" w:rsidP="005E5160">
            <w:pPr>
              <w:spacing w:before="120"/>
              <w:rPr>
                <w:rFonts w:ascii="Arial" w:hAnsi="Arial" w:cs="Arial"/>
                <w:b/>
                <w:bCs/>
                <w:color w:val="000000"/>
                <w:sz w:val="20"/>
                <w:szCs w:val="20"/>
              </w:rPr>
            </w:pPr>
            <w:r w:rsidRPr="006409F4">
              <w:rPr>
                <w:rFonts w:ascii="Arial" w:hAnsi="Arial" w:cs="Arial"/>
                <w:b/>
                <w:bCs/>
                <w:color w:val="000000"/>
                <w:sz w:val="20"/>
                <w:szCs w:val="20"/>
              </w:rPr>
              <w:t>Multi-functional models</w:t>
            </w:r>
            <w:r>
              <w:rPr>
                <w:rFonts w:ascii="Arial" w:hAnsi="Arial" w:cs="Arial"/>
                <w:b/>
                <w:bCs/>
                <w:color w:val="000000"/>
                <w:sz w:val="20"/>
                <w:szCs w:val="20"/>
              </w:rPr>
              <w:t xml:space="preserve"> </w:t>
            </w:r>
            <w:r w:rsidRPr="006409F4">
              <w:rPr>
                <w:rFonts w:ascii="Arial" w:hAnsi="Arial" w:cs="Arial"/>
                <w:color w:val="000000"/>
                <w:sz w:val="20"/>
                <w:szCs w:val="20"/>
              </w:rPr>
              <w:t>(IM: imputation, BC: batch correction, CL: clustering)</w:t>
            </w:r>
          </w:p>
        </w:tc>
      </w:tr>
      <w:tr w:rsidR="0044242F" w:rsidRPr="003D41AF" w14:paraId="3D9F1629" w14:textId="77777777" w:rsidTr="005E5160">
        <w:trPr>
          <w:trHeight w:val="320"/>
        </w:trPr>
        <w:tc>
          <w:tcPr>
            <w:tcW w:w="575" w:type="pct"/>
            <w:tcBorders>
              <w:top w:val="single" w:sz="4" w:space="0" w:color="auto"/>
              <w:left w:val="nil"/>
              <w:bottom w:val="nil"/>
              <w:right w:val="nil"/>
            </w:tcBorders>
            <w:shd w:val="clear" w:color="auto" w:fill="auto"/>
            <w:noWrap/>
            <w:vAlign w:val="center"/>
          </w:tcPr>
          <w:p w14:paraId="49982342" w14:textId="77777777" w:rsidR="0044242F" w:rsidRPr="003D41AF" w:rsidRDefault="0044242F" w:rsidP="005E5160">
            <w:pPr>
              <w:jc w:val="center"/>
              <w:rPr>
                <w:rFonts w:ascii="Arial" w:hAnsi="Arial" w:cs="Arial"/>
                <w:color w:val="000000"/>
                <w:sz w:val="20"/>
                <w:szCs w:val="20"/>
              </w:rPr>
            </w:pPr>
          </w:p>
        </w:tc>
        <w:tc>
          <w:tcPr>
            <w:tcW w:w="865" w:type="pct"/>
            <w:tcBorders>
              <w:top w:val="single" w:sz="4" w:space="0" w:color="auto"/>
              <w:left w:val="nil"/>
              <w:bottom w:val="nil"/>
              <w:right w:val="nil"/>
            </w:tcBorders>
            <w:shd w:val="clear" w:color="auto" w:fill="auto"/>
            <w:noWrap/>
            <w:vAlign w:val="center"/>
          </w:tcPr>
          <w:p w14:paraId="6C8D860C"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scVI</w:t>
            </w:r>
            <w:proofErr w:type="spellEnd"/>
          </w:p>
        </w:tc>
        <w:tc>
          <w:tcPr>
            <w:tcW w:w="722" w:type="pct"/>
            <w:tcBorders>
              <w:top w:val="single" w:sz="4" w:space="0" w:color="auto"/>
              <w:left w:val="nil"/>
              <w:bottom w:val="nil"/>
              <w:right w:val="nil"/>
            </w:tcBorders>
            <w:shd w:val="clear" w:color="auto" w:fill="auto"/>
            <w:noWrap/>
            <w:vAlign w:val="center"/>
          </w:tcPr>
          <w:p w14:paraId="0C5C69DB"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VAE</w:t>
            </w:r>
          </w:p>
        </w:tc>
        <w:tc>
          <w:tcPr>
            <w:tcW w:w="1347" w:type="pct"/>
            <w:tcBorders>
              <w:top w:val="single" w:sz="4" w:space="0" w:color="auto"/>
              <w:left w:val="nil"/>
              <w:bottom w:val="nil"/>
              <w:right w:val="nil"/>
            </w:tcBorders>
            <w:shd w:val="clear" w:color="auto" w:fill="auto"/>
            <w:vAlign w:val="center"/>
          </w:tcPr>
          <w:p w14:paraId="5055B4D3"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IM: L</w:t>
            </w:r>
            <w:r w:rsidRPr="006409F4">
              <w:rPr>
                <w:rFonts w:ascii="Arial" w:hAnsi="Arial" w:cs="Arial"/>
                <w:color w:val="000000"/>
                <w:sz w:val="20"/>
                <w:szCs w:val="20"/>
                <w:vertAlign w:val="subscript"/>
              </w:rPr>
              <w:t>1</w:t>
            </w:r>
            <w:r>
              <w:rPr>
                <w:rFonts w:ascii="Arial" w:hAnsi="Arial" w:cs="Arial"/>
                <w:color w:val="000000"/>
                <w:sz w:val="20"/>
                <w:szCs w:val="20"/>
              </w:rPr>
              <w:t xml:space="preserve"> distance</w:t>
            </w:r>
          </w:p>
          <w:p w14:paraId="0306DA53"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CL: ARI, NMI, SI</w:t>
            </w:r>
          </w:p>
          <w:p w14:paraId="38F24332"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BC: Entropy of Mixing</w:t>
            </w:r>
          </w:p>
        </w:tc>
        <w:tc>
          <w:tcPr>
            <w:tcW w:w="963" w:type="pct"/>
            <w:tcBorders>
              <w:top w:val="single" w:sz="4" w:space="0" w:color="auto"/>
              <w:left w:val="nil"/>
              <w:bottom w:val="nil"/>
              <w:right w:val="nil"/>
            </w:tcBorders>
            <w:shd w:val="clear" w:color="auto" w:fill="auto"/>
            <w:noWrap/>
            <w:vAlign w:val="center"/>
          </w:tcPr>
          <w:p w14:paraId="4108B2FA"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PyTorch</w:t>
            </w:r>
            <w:proofErr w:type="spellEnd"/>
            <w:r w:rsidRPr="003D41AF">
              <w:rPr>
                <w:rFonts w:ascii="Arial" w:hAnsi="Arial" w:cs="Arial"/>
                <w:color w:val="000000"/>
                <w:sz w:val="20"/>
                <w:szCs w:val="20"/>
              </w:rPr>
              <w:t xml:space="preserve">, </w:t>
            </w:r>
            <w:proofErr w:type="spellStart"/>
            <w:r w:rsidRPr="003D41AF">
              <w:rPr>
                <w:rFonts w:ascii="Arial" w:hAnsi="Arial" w:cs="Arial"/>
                <w:color w:val="000000"/>
                <w:sz w:val="20"/>
                <w:szCs w:val="20"/>
              </w:rPr>
              <w:t>Anndata</w:t>
            </w:r>
            <w:proofErr w:type="spellEnd"/>
          </w:p>
        </w:tc>
        <w:tc>
          <w:tcPr>
            <w:tcW w:w="528" w:type="pct"/>
            <w:tcBorders>
              <w:top w:val="single" w:sz="4" w:space="0" w:color="auto"/>
              <w:left w:val="nil"/>
              <w:bottom w:val="nil"/>
              <w:right w:val="nil"/>
            </w:tcBorders>
            <w:shd w:val="clear" w:color="auto" w:fill="auto"/>
            <w:noWrap/>
            <w:vAlign w:val="center"/>
          </w:tcPr>
          <w:p w14:paraId="05C6FB30" w14:textId="27528434"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Pr>
                <w:rFonts w:ascii="Arial" w:hAnsi="Arial" w:cs="Arial"/>
                <w:color w:val="000000"/>
                <w:sz w:val="20"/>
                <w:szCs w:val="20"/>
              </w:rPr>
              <w:instrText xml:space="preserve"> ADDIN EN.CITE </w:instrText>
            </w:r>
            <w:r>
              <w:rPr>
                <w:rFonts w:ascii="Arial" w:hAnsi="Arial" w:cs="Arial"/>
                <w:color w:val="000000"/>
                <w:sz w:val="20"/>
                <w:szCs w:val="20"/>
              </w:rPr>
              <w:fldChar w:fldCharType="begin">
                <w:fldData xml:space="preserve">PEVuZE5vdGU+PENpdGU+PEF1dGhvcj5Mb3BlejwvQXV0aG9yPjxZZWFyPjIwMTg8L1llYXI+PFJl
Y051bT44ODwvUmVjTnVtPjxEaXNwbGF5VGV4dD5bMTNdPC9EaXNwbGF5VGV4dD48cmVjb3JkPjxy
ZWMtbnVtYmVyPjg4PC9yZWMtbnVtYmVyPjxmb3JlaWduLWtleXM+PGtleSBhcHA9IkVOIiBkYi1p
ZD0ienNwcHgyNWZvZmZ0enhlZTk1ZngyOXA4dGF0ZjV2dmF3dHZwIiB0aW1lc3RhbXA9IjAiPjg4
PC9rZXk+PC9mb3JlaWduLWtleXM+PHJlZi10eXBlIG5hbWU9IkpvdXJuYWwgQXJ0aWNsZSI+MTc8
L3JlZi10eXBlPjxjb250cmlidXRvcnM+PGF1dGhvcnM+PGF1dGhvcj5Mb3BleiwgUi48L2F1dGhv
cj48YXV0aG9yPlJlZ2llciwgSi48L2F1dGhvcj48YXV0aG9yPkNvbGUsIE0uIEIuPC9hdXRob3I+
PGF1dGhvcj5Kb3JkYW4sIE0uIEkuPC9hdXRob3I+PGF1dGhvcj5Zb3NlZiwgTi48L2F1dGhvcj48
L2F1dGhvcnM+PC9jb250cmlidXRvcnM+PGF1dGgtYWRkcmVzcz5EZXBhcnRtZW50IG9mIEVsZWN0
cmljYWwgRW5naW5lZXJpbmcgYW5kIENvbXB1dGVyIFNjaWVuY2VzLCBVbml2ZXJzaXR5IG9mIENh
bGlmb3JuaWEsIEJlcmtlbGV5LCBCZXJrZWxleSwgQ0EsIFVTQS4mI3hEO0RlcGFydG1lbnQgb2Yg
UGh5c2ljcywgVW5pdmVyc2l0eSBvZiBDYWxpZm9ybmlhLCBCZXJrZWxleSwgQmVya2VsZXksIENB
LCBVU0EuJiN4RDtEZXBhcnRtZW50IG9mIFN0YXRpc3RpY3MsIFVuaXZlcnNpdHkgb2YgQ2FsaWZv
cm5pYSwgQmVya2VsZXksIEJlcmtlbGV5LCBDQSwgVVNBLiYjeEQ7RGVwYXJ0bWVudCBvZiBFbGVj
dHJpY2FsIEVuZ2luZWVyaW5nIGFuZCBDb21wdXRlciBTY2llbmNlcywgVW5pdmVyc2l0eSBvZiBD
YWxpZm9ybmlhLCBCZXJrZWxleSwgQmVya2VsZXksIENBLCBVU0EuIG5pcnlvc2VmQGJlcmtlbGV5
LmVkdS4mI3hEO1JhZ29uIEluc3RpdHV0ZSBvZiBNR0gsIE1JVCwgYW5kIEhhcnZhcmQsIENhbWJy
aWRnZSwgTUEsIFVTQS4gbmlyeW9zZWZAYmVya2VsZXkuZWR1LiYjeEQ7Q2hhbiBadWNrZXJiZXJn
IEJpb0h1YiwgU2FuIEZyYW5jaXNjbywgQ0EsIFVTQS4gbmlyeW9zZWZAYmVya2VsZXkuZWR1Ljwv
YXV0aC1hZGRyZXNzPjx0aXRsZXM+PHRpdGxlPkRlZXAgZ2VuZXJhdGl2ZSBtb2RlbGluZyBmb3Ig
c2luZ2xlLWNlbGwgdHJhbnNjcmlwdG9taWNzPC90aXRsZT48c2Vjb25kYXJ5LXRpdGxlPk5hdCBN
ZXRob2RzPC9zZWNvbmRhcnktdGl0bGU+PC90aXRsZXM+PHBlcmlvZGljYWw+PGZ1bGwtdGl0bGU+
TmF0IE1ldGhvZHM8L2Z1bGwtdGl0bGU+PC9wZXJpb2RpY2FsPjxwYWdlcz4xMDUzLTEwNTg8L3Bh
Z2VzPjx2b2x1bWU+MTU8L3ZvbHVtZT48bnVtYmVyPjEyPC9udW1iZXI+PGVkaXRpb24+MjAxOC8x
Mi8wNzwvZWRpdGlvbj48a2V5d29yZHM+PGtleXdvcmQ+QWxnb3JpdGhtczwva2V5d29yZD48a2V5
d29yZD5BbmltYWxzPC9rZXl3b3JkPjxrZXl3b3JkPkJyYWluL2N5dG9sb2d5L21ldGFib2xpc208
L2tleXdvcmQ+PGtleXdvcmQ+Q2x1c3RlciBBbmFseXNpczwva2V5d29yZD48a2V5d29yZD5Db21w
dXRhdGlvbmFsIEJpb2xvZ3kvKm1ldGhvZHM8L2tleXdvcmQ+PGtleXdvcmQ+R2VuZXRpYyBWYXJp
YXRpb248L2tleXdvcmQ+PGtleXdvcmQ+SGVtYXRvcG9pZXRpYyBTdGVtIENlbGxzL2N5dG9sb2d5
L21ldGFib2xpc208L2tleXdvcmQ+PGtleXdvcmQ+SGlnaC1UaHJvdWdocHV0IE51Y2xlb3RpZGUg
U2VxdWVuY2luZy8qbWV0aG9kczwva2V5d29yZD48a2V5d29yZD5IdW1hbnM8L2tleXdvcmQ+PGtl
eXdvcmQ+TGV1a29jeXRlcywgTW9ub251Y2xlYXIvY3l0b2xvZ3kvbWV0YWJvbGlzbTwva2V5d29y
ZD48a2V5d29yZD5NaWNlPC9rZXl3b3JkPjxrZXl3b3JkPipNb2RlbHMsIEJpb2xvZ2ljYWw8L2tl
eXdvcmQ+PGtleXdvcmQ+U2VxdWVuY2UgQW5hbHlzaXMsIFJOQS8qbWV0aG9kczwva2V5d29yZD48
a2V5d29yZD5TaW5nbGUtQ2VsbCBBbmFseXNpcy8qbWV0aG9kczwva2V5d29yZD48a2V5d29yZD4q
VHJhbnNjcmlwdG9tZTwva2V5d29yZD48L2tleXdvcmRzPjxkYXRlcz48eWVhcj4yMDE4PC95ZWFy
PjxwdWItZGF0ZXM+PGRhdGU+RGVjPC9kYXRlPjwvcHViLWRhdGVzPjwvZGF0ZXM+PGlzYm4+MTU0
OC03MTA1IChFbGVjdHJvbmljKSYjeEQ7MTU0OC03MDkxIChMaW5raW5nKTwvaXNibj48YWNjZXNz
aW9uLW51bT4zMDUwNDg4NjwvYWNjZXNzaW9uLW51bT48dXJscz48cmVsYXRlZC11cmxzPjx1cmw+
aHR0cHM6Ly93d3cubmNiaS5ubG0ubmloLmdvdi9wdWJtZWQvMzA1MDQ4ODY8L3VybD48L3JlbGF0
ZWQtdXJscz48L3VybHM+PGN1c3RvbTI+UE1DNjI4OTA2ODwvY3VzdG9tMj48ZWxlY3Ryb25pYy1y
ZXNvdXJjZS1udW0+MTAuMTAzOC9zNDE1OTItMDE4LTAyMjktMjwvZWxlY3Ryb25pYy1yZXNvdXJj
ZS1udW0+PC9yZWNvcmQ+PC9DaXRlPjwvRW5kTm90ZT5=
</w:fldData>
              </w:fldChar>
            </w:r>
            <w:r>
              <w:rPr>
                <w:rFonts w:ascii="Arial" w:hAnsi="Arial" w:cs="Arial"/>
                <w:color w:val="000000"/>
                <w:sz w:val="20"/>
                <w:szCs w:val="20"/>
              </w:rPr>
              <w:instrText xml:space="preserve"> ADDIN EN.CITE.DATA </w:instrText>
            </w:r>
            <w:r>
              <w:rPr>
                <w:rFonts w:ascii="Arial" w:hAnsi="Arial" w:cs="Arial"/>
                <w:color w:val="000000"/>
                <w:sz w:val="20"/>
                <w:szCs w:val="20"/>
              </w:rPr>
            </w:r>
            <w:r>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Pr>
                <w:rFonts w:ascii="Arial" w:hAnsi="Arial" w:cs="Arial"/>
                <w:noProof/>
                <w:color w:val="000000"/>
                <w:sz w:val="20"/>
                <w:szCs w:val="20"/>
              </w:rPr>
              <w:t>[13]</w:t>
            </w:r>
            <w:r>
              <w:rPr>
                <w:rFonts w:ascii="Arial" w:hAnsi="Arial" w:cs="Arial"/>
                <w:color w:val="000000"/>
                <w:sz w:val="20"/>
                <w:szCs w:val="20"/>
              </w:rPr>
              <w:fldChar w:fldCharType="end"/>
            </w:r>
            <w:r w:rsidR="00A33F74" w:rsidRPr="00A33F74" w:rsidDel="00A33F74">
              <w:rPr>
                <w:rFonts w:ascii="Arial" w:hAnsi="Arial" w:cs="Arial"/>
                <w:color w:val="000000"/>
                <w:sz w:val="20"/>
                <w:szCs w:val="20"/>
              </w:rPr>
              <w:t xml:space="preserve"> </w:t>
            </w:r>
          </w:p>
        </w:tc>
      </w:tr>
      <w:tr w:rsidR="0044242F" w:rsidRPr="003D41AF" w14:paraId="786945BA" w14:textId="77777777" w:rsidTr="005E5160">
        <w:trPr>
          <w:trHeight w:val="320"/>
        </w:trPr>
        <w:tc>
          <w:tcPr>
            <w:tcW w:w="575" w:type="pct"/>
            <w:tcBorders>
              <w:left w:val="nil"/>
              <w:right w:val="nil"/>
            </w:tcBorders>
            <w:shd w:val="clear" w:color="auto" w:fill="auto"/>
            <w:noWrap/>
            <w:vAlign w:val="center"/>
          </w:tcPr>
          <w:p w14:paraId="1B2205CD"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03455A53"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LDVAE</w:t>
            </w:r>
          </w:p>
        </w:tc>
        <w:tc>
          <w:tcPr>
            <w:tcW w:w="722" w:type="pct"/>
            <w:tcBorders>
              <w:left w:val="nil"/>
              <w:right w:val="nil"/>
            </w:tcBorders>
            <w:shd w:val="clear" w:color="auto" w:fill="auto"/>
            <w:noWrap/>
            <w:vAlign w:val="center"/>
          </w:tcPr>
          <w:p w14:paraId="16A6D542"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VAE</w:t>
            </w:r>
          </w:p>
        </w:tc>
        <w:tc>
          <w:tcPr>
            <w:tcW w:w="1347" w:type="pct"/>
            <w:tcBorders>
              <w:left w:val="nil"/>
              <w:right w:val="nil"/>
            </w:tcBorders>
            <w:shd w:val="clear" w:color="auto" w:fill="auto"/>
            <w:vAlign w:val="center"/>
          </w:tcPr>
          <w:p w14:paraId="194FF3D0" w14:textId="77777777" w:rsidR="0044242F" w:rsidRPr="000C35B8" w:rsidRDefault="0044242F" w:rsidP="005E5160">
            <w:pPr>
              <w:jc w:val="center"/>
              <w:rPr>
                <w:rFonts w:ascii="Arial" w:hAnsi="Arial" w:cs="Arial"/>
                <w:color w:val="000000"/>
                <w:sz w:val="20"/>
                <w:szCs w:val="20"/>
              </w:rPr>
            </w:pPr>
            <w:r>
              <w:rPr>
                <w:rFonts w:ascii="Arial" w:eastAsiaTheme="minorEastAsia" w:hAnsi="Arial" w:cs="Arial"/>
                <w:sz w:val="20"/>
                <w:szCs w:val="20"/>
              </w:rPr>
              <w:t>R</w:t>
            </w:r>
            <w:r w:rsidRPr="000C35B8">
              <w:rPr>
                <w:rFonts w:ascii="Arial" w:eastAsiaTheme="minorEastAsia" w:hAnsi="Arial" w:cs="Arial"/>
                <w:sz w:val="20"/>
                <w:szCs w:val="20"/>
              </w:rPr>
              <w:t>econstruction errors</w:t>
            </w:r>
          </w:p>
        </w:tc>
        <w:tc>
          <w:tcPr>
            <w:tcW w:w="963" w:type="pct"/>
            <w:tcBorders>
              <w:left w:val="nil"/>
              <w:right w:val="nil"/>
            </w:tcBorders>
            <w:shd w:val="clear" w:color="auto" w:fill="auto"/>
            <w:noWrap/>
            <w:vAlign w:val="center"/>
          </w:tcPr>
          <w:p w14:paraId="2B492AD6"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 xml:space="preserve">Part of </w:t>
            </w:r>
            <w:proofErr w:type="spellStart"/>
            <w:r>
              <w:rPr>
                <w:rFonts w:ascii="Arial" w:hAnsi="Arial" w:cs="Arial"/>
                <w:color w:val="000000"/>
                <w:sz w:val="20"/>
                <w:szCs w:val="20"/>
              </w:rPr>
              <w:t>scVI</w:t>
            </w:r>
            <w:proofErr w:type="spellEnd"/>
          </w:p>
        </w:tc>
        <w:tc>
          <w:tcPr>
            <w:tcW w:w="528" w:type="pct"/>
            <w:tcBorders>
              <w:left w:val="nil"/>
              <w:right w:val="nil"/>
            </w:tcBorders>
            <w:shd w:val="clear" w:color="auto" w:fill="auto"/>
            <w:noWrap/>
            <w:vAlign w:val="center"/>
          </w:tcPr>
          <w:p w14:paraId="30FD1707" w14:textId="5D2BEA34" w:rsidR="0044242F" w:rsidRPr="003D41AF" w:rsidRDefault="00307D80"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&lt;EndNote&gt;&lt;Cite&gt;&lt;Author&gt;Svensson&lt;/Author&gt;&lt;Year&gt;2020&lt;/Year&gt;&lt;RecNum&gt;143&lt;/RecNum&gt;&lt;DisplayText&gt;[87]&lt;/DisplayText&gt;&lt;record&gt;&lt;rec-number&gt;143&lt;/rec-number&gt;&lt;foreign-keys&gt;&lt;key app="EN" db-id="zsppx25fofftzxee95fx29p8tatf5vvawtvp" timestamp="0"&gt;143&lt;/key&gt;&lt;/foreign-keys&gt;&lt;ref-type name="Journal Article"&gt;17&lt;/ref-type&gt;&lt;contributors&gt;&lt;authors&gt;&lt;author&gt;Svensson, V.&lt;/author&gt;&lt;author&gt;Gayoso, A.&lt;/author&gt;&lt;author&gt;Yosef, N.&lt;/author&gt;&lt;author&gt;Pachter, L.&lt;/author&gt;&lt;/authors&gt;&lt;/contributors&gt;&lt;auth-address&gt;Division of Biology and Biological Engineering, California Institute of Technology, Pasadena, CA 91125, USA.&amp;#xD;Center for Computational Biology.&amp;#xD;Department of Electrical Engineering and Computer Sciences, University of California, Berkeley, CA 91125, USA.&amp;#xD;Chan Zuckerberg Biohub, San Francisco, CA 94158, USA.&amp;#xD;Department of Computing and Mathematical Sciences, California Institute of Technology, Pasadena, CA 91125, USA.&lt;/auth-address&gt;&lt;titles&gt;&lt;title&gt;Interpretable factor models of single-cell RNA-seq via variational autoencoders&lt;/title&gt;&lt;secondary-title&gt;Bioinformatics&lt;/secondary-title&gt;&lt;/titles&gt;&lt;periodical&gt;&lt;full-title&gt;Bioinformatics&lt;/full-title&gt;&lt;/periodical&gt;&lt;pages&gt;3418-3421&lt;/pages&gt;&lt;volume&gt;36&lt;/volume&gt;&lt;number&gt;11&lt;/number&gt;&lt;edition&gt;2020/03/17&lt;/edition&gt;&lt;keywords&gt;&lt;keyword&gt;Bayes Theorem&lt;/keyword&gt;&lt;keyword&gt;*RNA-Seq&lt;/keyword&gt;&lt;keyword&gt;Sequence Analysis, RNA&lt;/keyword&gt;&lt;keyword&gt;*Single-Cell Analysis&lt;/keyword&gt;&lt;keyword&gt;Software&lt;/keyword&gt;&lt;keyword&gt;Whole Exome Sequencing&lt;/keyword&gt;&lt;/keywords&gt;&lt;dates&gt;&lt;year&gt;2020&lt;/year&gt;&lt;pub-dates&gt;&lt;date&gt;Jun 1&lt;/date&gt;&lt;/pub-dates&gt;&lt;/dates&gt;&lt;isbn&gt;1367-4811 (Electronic)&amp;#xD;1367-4803 (Linking)&lt;/isbn&gt;&lt;accession-num&gt;32176273&lt;/accession-num&gt;&lt;urls&gt;&lt;related-urls&gt;&lt;url&gt;https://www.ncbi.nlm.nih.gov/pubmed/32176273&lt;/url&gt;&lt;/related-urls&gt;&lt;/urls&gt;&lt;custom2&gt;PMC7267837&lt;/custom2&gt;&lt;electronic-resource-num&gt;10.1093/bioinformatics/btaa169&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[87]</w:t>
            </w:r>
            <w:r>
              <w:rPr>
                <w:rFonts w:ascii="Arial" w:hAnsi="Arial" w:cs="Arial"/>
                <w:color w:val="000000"/>
                <w:sz w:val="20"/>
                <w:szCs w:val="20"/>
              </w:rPr>
              <w:fldChar w:fldCharType="end"/>
            </w:r>
          </w:p>
        </w:tc>
      </w:tr>
      <w:tr w:rsidR="0044242F" w:rsidRPr="003D41AF" w14:paraId="3DEC8542" w14:textId="77777777" w:rsidTr="005E5160">
        <w:trPr>
          <w:trHeight w:val="320"/>
        </w:trPr>
        <w:tc>
          <w:tcPr>
            <w:tcW w:w="575" w:type="pct"/>
            <w:tcBorders>
              <w:left w:val="nil"/>
              <w:right w:val="nil"/>
            </w:tcBorders>
            <w:shd w:val="clear" w:color="auto" w:fill="auto"/>
            <w:noWrap/>
            <w:vAlign w:val="center"/>
          </w:tcPr>
          <w:p w14:paraId="79A4D6C5"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43D03A7A" w14:textId="77777777" w:rsidR="0044242F" w:rsidRDefault="0044242F" w:rsidP="005E5160">
            <w:pPr>
              <w:jc w:val="center"/>
              <w:rPr>
                <w:rFonts w:ascii="Arial" w:hAnsi="Arial" w:cs="Arial"/>
                <w:color w:val="000000"/>
                <w:sz w:val="20"/>
                <w:szCs w:val="20"/>
              </w:rPr>
            </w:pPr>
            <w:r w:rsidRPr="003D41AF">
              <w:rPr>
                <w:rFonts w:ascii="Arial" w:hAnsi="Arial" w:cs="Arial"/>
                <w:color w:val="000000"/>
                <w:sz w:val="20"/>
                <w:szCs w:val="20"/>
              </w:rPr>
              <w:t>SAUCIE</w:t>
            </w:r>
          </w:p>
        </w:tc>
        <w:tc>
          <w:tcPr>
            <w:tcW w:w="722" w:type="pct"/>
            <w:tcBorders>
              <w:left w:val="nil"/>
              <w:right w:val="nil"/>
            </w:tcBorders>
            <w:shd w:val="clear" w:color="auto" w:fill="auto"/>
            <w:noWrap/>
            <w:vAlign w:val="center"/>
          </w:tcPr>
          <w:p w14:paraId="26603E5A" w14:textId="77777777" w:rsidR="0044242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left w:val="nil"/>
              <w:right w:val="nil"/>
            </w:tcBorders>
            <w:shd w:val="clear" w:color="auto" w:fill="auto"/>
            <w:vAlign w:val="center"/>
          </w:tcPr>
          <w:p w14:paraId="5544C8FA" w14:textId="77777777" w:rsidR="0044242F" w:rsidRDefault="0044242F" w:rsidP="005E5160">
            <w:pPr>
              <w:jc w:val="center"/>
              <w:rPr>
                <w:rFonts w:ascii="Arial" w:eastAsiaTheme="minorEastAsia" w:hAnsi="Arial" w:cs="Arial"/>
                <w:sz w:val="20"/>
                <w:szCs w:val="20"/>
              </w:rPr>
            </w:pPr>
            <w:r>
              <w:rPr>
                <w:rFonts w:ascii="Arial" w:eastAsiaTheme="minorEastAsia" w:hAnsi="Arial" w:cs="Arial"/>
                <w:sz w:val="20"/>
                <w:szCs w:val="20"/>
              </w:rPr>
              <w:t>IM: R</w:t>
            </w:r>
            <w:r w:rsidRPr="004E3AAC">
              <w:rPr>
                <w:rFonts w:ascii="Arial" w:eastAsiaTheme="minorEastAsia" w:hAnsi="Arial" w:cs="Arial"/>
                <w:sz w:val="20"/>
                <w:szCs w:val="20"/>
                <w:vertAlign w:val="superscript"/>
              </w:rPr>
              <w:t>2</w:t>
            </w:r>
            <w:r>
              <w:rPr>
                <w:rFonts w:ascii="Arial" w:eastAsiaTheme="minorEastAsia" w:hAnsi="Arial" w:cs="Arial"/>
                <w:sz w:val="20"/>
                <w:szCs w:val="20"/>
              </w:rPr>
              <w:t xml:space="preserve"> statistics</w:t>
            </w:r>
          </w:p>
          <w:p w14:paraId="4ADF0732" w14:textId="77777777" w:rsidR="0044242F" w:rsidRDefault="0044242F" w:rsidP="005E5160">
            <w:pPr>
              <w:jc w:val="center"/>
              <w:rPr>
                <w:rFonts w:ascii="Arial" w:eastAsiaTheme="minorEastAsia" w:hAnsi="Arial" w:cs="Arial"/>
                <w:sz w:val="20"/>
                <w:szCs w:val="20"/>
              </w:rPr>
            </w:pPr>
            <w:r>
              <w:rPr>
                <w:rFonts w:ascii="Arial" w:eastAsiaTheme="minorEastAsia" w:hAnsi="Arial" w:cs="Arial"/>
                <w:sz w:val="20"/>
                <w:szCs w:val="20"/>
              </w:rPr>
              <w:t xml:space="preserve">CL: SI </w:t>
            </w:r>
            <w:r>
              <w:rPr>
                <w:rFonts w:ascii="Arial" w:eastAsiaTheme="minorEastAsia" w:hAnsi="Arial" w:cs="Arial"/>
                <w:sz w:val="20"/>
                <w:szCs w:val="20"/>
              </w:rPr>
              <w:br/>
              <w:t xml:space="preserve">BC: modified </w:t>
            </w:r>
            <w:proofErr w:type="spellStart"/>
            <w:r>
              <w:rPr>
                <w:rFonts w:ascii="Arial" w:eastAsiaTheme="minorEastAsia" w:hAnsi="Arial" w:cs="Arial"/>
                <w:sz w:val="20"/>
                <w:szCs w:val="20"/>
              </w:rPr>
              <w:t>kBET</w:t>
            </w:r>
            <w:proofErr w:type="spellEnd"/>
          </w:p>
          <w:p w14:paraId="6923E3FA" w14:textId="77777777" w:rsidR="0044242F" w:rsidRPr="000C35B8" w:rsidRDefault="0044242F" w:rsidP="005E5160">
            <w:pPr>
              <w:jc w:val="center"/>
              <w:rPr>
                <w:rFonts w:ascii="Arial" w:eastAsiaTheme="minorEastAsia" w:hAnsi="Arial" w:cs="Arial"/>
                <w:sz w:val="20"/>
                <w:szCs w:val="20"/>
              </w:rPr>
            </w:pPr>
            <w:r>
              <w:rPr>
                <w:rFonts w:ascii="Arial" w:eastAsiaTheme="minorEastAsia" w:hAnsi="Arial" w:cs="Arial"/>
                <w:sz w:val="20"/>
                <w:szCs w:val="20"/>
              </w:rPr>
              <w:t>Visualization: Precision/Recall</w:t>
            </w:r>
          </w:p>
        </w:tc>
        <w:tc>
          <w:tcPr>
            <w:tcW w:w="963" w:type="pct"/>
            <w:tcBorders>
              <w:left w:val="nil"/>
              <w:right w:val="nil"/>
            </w:tcBorders>
            <w:shd w:val="clear" w:color="auto" w:fill="auto"/>
            <w:noWrap/>
            <w:vAlign w:val="center"/>
          </w:tcPr>
          <w:p w14:paraId="20EDCD5B" w14:textId="77777777" w:rsidR="0044242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left w:val="nil"/>
              <w:right w:val="nil"/>
            </w:tcBorders>
            <w:shd w:val="clear" w:color="auto" w:fill="auto"/>
            <w:noWrap/>
            <w:vAlign w:val="center"/>
          </w:tcPr>
          <w:p w14:paraId="5DEBE63C" w14:textId="23A67DAF"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Pr>
                <w:rFonts w:ascii="Arial" w:hAnsi="Arial" w:cs="Arial"/>
                <w:color w:val="000000"/>
                <w:sz w:val="20"/>
                <w:szCs w:val="20"/>
              </w:rPr>
              <w:instrText xml:space="preserve"> ADDIN EN.CITE </w:instrText>
            </w:r>
            <w:r>
              <w:rPr>
                <w:rFonts w:ascii="Arial" w:hAnsi="Arial" w:cs="Arial"/>
                <w:color w:val="000000"/>
                <w:sz w:val="20"/>
                <w:szCs w:val="20"/>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Pr>
                <w:rFonts w:ascii="Arial" w:hAnsi="Arial" w:cs="Arial"/>
                <w:color w:val="000000"/>
                <w:sz w:val="20"/>
                <w:szCs w:val="20"/>
              </w:rPr>
              <w:instrText xml:space="preserve"> ADDIN EN.CITE.DATA </w:instrText>
            </w:r>
            <w:r>
              <w:rPr>
                <w:rFonts w:ascii="Arial" w:hAnsi="Arial" w:cs="Arial"/>
                <w:color w:val="000000"/>
                <w:sz w:val="20"/>
                <w:szCs w:val="20"/>
              </w:rPr>
            </w:r>
            <w:r>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Pr>
                <w:rFonts w:ascii="Arial" w:hAnsi="Arial" w:cs="Arial"/>
                <w:noProof/>
                <w:color w:val="000000"/>
                <w:sz w:val="20"/>
                <w:szCs w:val="20"/>
              </w:rPr>
              <w:t>[14]</w:t>
            </w:r>
            <w:r>
              <w:rPr>
                <w:rFonts w:ascii="Arial" w:hAnsi="Arial" w:cs="Arial"/>
                <w:color w:val="000000"/>
                <w:sz w:val="20"/>
                <w:szCs w:val="20"/>
              </w:rPr>
              <w:fldChar w:fldCharType="end"/>
            </w:r>
            <w:r w:rsidR="00307D80" w:rsidRPr="00307D80" w:rsidDel="00A33F74">
              <w:rPr>
                <w:rFonts w:ascii="Arial" w:hAnsi="Arial" w:cs="Arial"/>
                <w:color w:val="000000"/>
                <w:sz w:val="20"/>
                <w:szCs w:val="20"/>
              </w:rPr>
              <w:t xml:space="preserve"> </w:t>
            </w:r>
          </w:p>
        </w:tc>
      </w:tr>
      <w:tr w:rsidR="0044242F" w:rsidRPr="003D41AF" w14:paraId="4678CDE4" w14:textId="77777777" w:rsidTr="005E5160">
        <w:trPr>
          <w:trHeight w:val="320"/>
        </w:trPr>
        <w:tc>
          <w:tcPr>
            <w:tcW w:w="575" w:type="pct"/>
            <w:tcBorders>
              <w:left w:val="nil"/>
              <w:right w:val="nil"/>
            </w:tcBorders>
            <w:shd w:val="clear" w:color="auto" w:fill="auto"/>
            <w:noWrap/>
            <w:vAlign w:val="center"/>
          </w:tcPr>
          <w:p w14:paraId="35C0F950"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47293EB7"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scScope</w:t>
            </w:r>
            <w:proofErr w:type="spellEnd"/>
          </w:p>
        </w:tc>
        <w:tc>
          <w:tcPr>
            <w:tcW w:w="722" w:type="pct"/>
            <w:tcBorders>
              <w:left w:val="nil"/>
              <w:right w:val="nil"/>
            </w:tcBorders>
            <w:shd w:val="clear" w:color="auto" w:fill="auto"/>
            <w:noWrap/>
            <w:vAlign w:val="center"/>
          </w:tcPr>
          <w:p w14:paraId="1457C55B"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AE</w:t>
            </w:r>
          </w:p>
        </w:tc>
        <w:tc>
          <w:tcPr>
            <w:tcW w:w="1347" w:type="pct"/>
            <w:tcBorders>
              <w:left w:val="nil"/>
              <w:right w:val="nil"/>
            </w:tcBorders>
            <w:shd w:val="clear" w:color="auto" w:fill="auto"/>
            <w:vAlign w:val="center"/>
          </w:tcPr>
          <w:p w14:paraId="063AE37E" w14:textId="77777777" w:rsidR="0044242F" w:rsidRDefault="0044242F" w:rsidP="005E5160">
            <w:pPr>
              <w:jc w:val="center"/>
              <w:rPr>
                <w:rFonts w:ascii="Arial" w:eastAsiaTheme="minorEastAsia" w:hAnsi="Arial" w:cs="Arial"/>
                <w:sz w:val="20"/>
                <w:szCs w:val="20"/>
              </w:rPr>
            </w:pPr>
            <w:r>
              <w:rPr>
                <w:rFonts w:ascii="Arial" w:eastAsiaTheme="minorEastAsia" w:hAnsi="Arial" w:cs="Arial"/>
                <w:sz w:val="20"/>
                <w:szCs w:val="20"/>
              </w:rPr>
              <w:t>IM: Reconstruction errors</w:t>
            </w:r>
          </w:p>
          <w:p w14:paraId="1C360B6D" w14:textId="77777777" w:rsidR="0044242F" w:rsidRDefault="0044242F" w:rsidP="005E5160">
            <w:pPr>
              <w:jc w:val="center"/>
              <w:rPr>
                <w:rFonts w:ascii="Arial" w:eastAsiaTheme="minorEastAsia" w:hAnsi="Arial" w:cs="Arial"/>
                <w:sz w:val="20"/>
                <w:szCs w:val="20"/>
              </w:rPr>
            </w:pPr>
            <w:r>
              <w:rPr>
                <w:rFonts w:ascii="Arial" w:eastAsiaTheme="minorEastAsia" w:hAnsi="Arial" w:cs="Arial"/>
                <w:sz w:val="20"/>
                <w:szCs w:val="20"/>
              </w:rPr>
              <w:t>BC: Entropy of mixing</w:t>
            </w:r>
          </w:p>
          <w:p w14:paraId="60612658" w14:textId="77777777" w:rsidR="0044242F" w:rsidRPr="000C35B8" w:rsidRDefault="0044242F" w:rsidP="005E5160">
            <w:pPr>
              <w:jc w:val="center"/>
              <w:rPr>
                <w:rFonts w:ascii="Arial" w:eastAsiaTheme="minorEastAsia" w:hAnsi="Arial" w:cs="Arial"/>
                <w:sz w:val="20"/>
                <w:szCs w:val="20"/>
              </w:rPr>
            </w:pPr>
            <w:r>
              <w:rPr>
                <w:rFonts w:ascii="Arial" w:eastAsiaTheme="minorEastAsia" w:hAnsi="Arial" w:cs="Arial"/>
                <w:sz w:val="20"/>
                <w:szCs w:val="20"/>
              </w:rPr>
              <w:t>CL: ARI</w:t>
            </w:r>
          </w:p>
        </w:tc>
        <w:tc>
          <w:tcPr>
            <w:tcW w:w="963" w:type="pct"/>
            <w:tcBorders>
              <w:left w:val="nil"/>
              <w:right w:val="nil"/>
            </w:tcBorders>
            <w:shd w:val="clear" w:color="auto" w:fill="auto"/>
            <w:noWrap/>
            <w:vAlign w:val="center"/>
          </w:tcPr>
          <w:p w14:paraId="0A08DE55"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r w:rsidRPr="003D41AF">
              <w:rPr>
                <w:rFonts w:ascii="Arial" w:hAnsi="Arial" w:cs="Arial"/>
                <w:color w:val="000000"/>
                <w:sz w:val="20"/>
                <w:szCs w:val="20"/>
              </w:rPr>
              <w:t>, Scikit-learn</w:t>
            </w:r>
          </w:p>
        </w:tc>
        <w:tc>
          <w:tcPr>
            <w:tcW w:w="528" w:type="pct"/>
            <w:tcBorders>
              <w:left w:val="nil"/>
              <w:right w:val="nil"/>
            </w:tcBorders>
            <w:shd w:val="clear" w:color="auto" w:fill="auto"/>
            <w:noWrap/>
            <w:vAlign w:val="center"/>
          </w:tcPr>
          <w:p w14:paraId="1146069F" w14:textId="400195D6"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PEVuZE5vdGU+PENpdGU+PEF1dGhvcj5EZW5nPC9BdXRob3I+PFllYXI+MjAxOTwvWWVhcj48UmVj
TnVtPjE1MjwvUmVjTnVtPjxEaXNwbGF5VGV4dD5bOTJdPC9EaXNwbGF5VGV4dD48cmVjb3JkPjxy
ZWMtbnVtYmVyPjE1MjwvcmVjLW51bWJlcj48Zm9yZWlnbi1rZXlzPjxrZXkgYXBwPSJFTiIgZGIt
aWQ9InpzcHB4MjVmb2ZmdHp4ZWU5NWZ4MjlwOHRhdGY1dnZhd3R2cCIgdGltZXN0YW1wPSIwIj4x
NTI8L2tleT48L2ZvcmVpZ24ta2V5cz48cmVmLXR5cGUgbmFtZT0iSm91cm5hbCBBcnRpY2xlIj4x
NzwvcmVmLXR5cGU+PGNvbnRyaWJ1dG9ycz48YXV0aG9ycz48YXV0aG9yPkRlbmcsIFkuPC9hdXRo
b3I+PGF1dGhvcj5CYW8sIEYuPC9hdXRob3I+PGF1dGhvcj5EYWksIFEuPC9hdXRob3I+PGF1dGhv
cj5XdSwgTC4gRi48L2F1dGhvcj48YXV0aG9yPkFsdHNjaHVsZXIsIFMuIEouPC9hdXRob3I+PC9h
dXRob3JzPjwvY29udHJpYnV0b3JzPjxhdXRoLWFkZHJlc3M+RGVwYXJ0bWVudCBvZiBQaGFybWFj
ZXV0aWNhbCBDaGVtaXN0cnksIFVuaXZlcnNpdHkgb2YgQ2FsaWZvcm5pYSwgU2FuIEZyYW5jaXNj
bywgU2FuIEZyYW5jaXNjbywgQ0EsIFVTQS4mI3hEO0RlcGFydG1lbnQgb2YgQXV0b21hdGlvbiwg
VHNpbmdodWEgTmF0aW9uYWwgTGFib3JhdG9yeSBmb3IgSW5mb3JtYXRpb24gU2NpZW5jZSBhbmQg
VGVjaG5vbG9neSwgVHNpbmdodWEgVW5pdmVyc2l0eSwgQmVpamluZywgQ2hpbmEuJiN4RDtEZXBh
cnRtZW50IG9mIFBoYXJtYWNldXRpY2FsIENoZW1pc3RyeSwgVW5pdmVyc2l0eSBvZiBDYWxpZm9y
bmlhLCBTYW4gRnJhbmNpc2NvLCBTYW4gRnJhbmNpc2NvLCBDQSwgVVNBLiBsYW5pLnd1QHVjc2Yu
ZWR1LiYjeEQ7RGVwYXJ0bWVudCBvZiBQaGFybWFjZXV0aWNhbCBDaGVtaXN0cnksIFVuaXZlcnNp
dHkgb2YgQ2FsaWZvcm5pYSwgU2FuIEZyYW5jaXNjbywgU2FuIEZyYW5jaXNjbywgQ0EsIFVTQS4g
c3RldmVuLmFsdHNjaHVsZXJAdWNzZi5lZHUuPC9hdXRoLWFkZHJlc3M+PHRpdGxlcz48dGl0bGU+
U2NhbGFibGUgYW5hbHlzaXMgb2YgY2VsbC10eXBlIGNvbXBvc2l0aW9uIGZyb20gc2luZ2xlLWNl
bGwgdHJhbnNjcmlwdG9taWNzIHVzaW5nIGRlZXAgcmVjdXJyZW50IGxlYXJuaW5nPC90aXRsZT48
c2Vjb25kYXJ5LXRpdGxlPk5hdCBNZXRob2RzPC9zZWNvbmRhcnktdGl0bGU+PC90aXRsZXM+PHBl
cmlvZGljYWw+PGZ1bGwtdGl0bGU+TmF0IE1ldGhvZHM8L2Z1bGwtdGl0bGU+PC9wZXJpb2RpY2Fs
PjxwYWdlcz4zMTEtMzE0PC9wYWdlcz48dm9sdW1lPjE2PC92b2x1bWU+PG51bWJlcj40PC9udW1i
ZXI+PGVkaXRpb24+MjAxOS8wMy8yMDwvZWRpdGlvbj48a2V5d29yZHM+PGtleXdvcmQ+QWxnb3Jp
dGhtczwva2V5d29yZD48a2V5d29yZD5BbmltYWxzPC9rZXl3b3JkPjxrZXl3b3JkPkJyYWluIE1h
cHBpbmc8L2tleXdvcmQ+PGtleXdvcmQ+Q2x1c3RlciBBbmFseXNpczwva2V5d29yZD48a2V5d29y
ZD5Db21wdXRhdGlvbmFsIEJpb2xvZ3kvbWV0aG9kczwva2V5d29yZD48a2V5d29yZD5Db21wdXRl
ciBTaW11bGF0aW9uPC9rZXl3b3JkPjxrZXl3b3JkPipEYXRhYmFzZXMsIEdlbmV0aWM8L2tleXdv
cmQ+PGtleXdvcmQ+KkRlZXAgTGVhcm5pbmc8L2tleXdvcmQ+PGtleXdvcmQ+KkdlbmUgRXhwcmVz
c2lvbiBQcm9maWxpbmc8L2tleXdvcmQ+PGtleXdvcmQ+SW5mbGFtbWF0aW9uPC9rZXl3b3JkPjxr
ZXl3b3JkPkludGVzdGluZXMvY3l0b2xvZ3k8L2tleXdvcmQ+PGtleXdvcmQ+TGV1a29jeXRlcywg
TW9ub251Y2xlYXIvY3l0b2xvZ3k8L2tleXdvcmQ+PGtleXdvcmQ+TWljZTwva2V5d29yZD48a2V5
d29yZD5QaGVub3R5cGU8L2tleXdvcmQ+PGtleXdvcmQ+UHJpbmNpcGFsIENvbXBvbmVudCBBbmFs
eXNpczwva2V5d29yZD48a2V5d29yZD5STkEvYW5hbHlzaXMvKmdlbmV0aWNzPC9rZXl3b3JkPjxr
ZXl3b3JkPlJlcHJvZHVjaWJpbGl0eSBvZiBSZXN1bHRzPC9rZXl3b3JkPjxrZXl3b3JkPlJldGlu
YS9tZXRhYm9saXNtPC9rZXl3b3JkPjxrZXl3b3JkPlNlcXVlbmNlIEFuYWx5c2lzLCBSTkE8L2tl
eXdvcmQ+PGtleXdvcmQ+KlNpbmdsZS1DZWxsIEFuYWx5c2lzPC9rZXl3b3JkPjxrZXl3b3JkPlNv
ZnR3YXJlPC9rZXl3b3JkPjxrZXl3b3JkPipUcmFuc2NyaXB0b21lPC9rZXl3b3JkPjwva2V5d29y
ZHM+PGRhdGVzPjx5ZWFyPjIwMTk8L3llYXI+PHB1Yi1kYXRlcz48ZGF0ZT5BcHI8L2RhdGU+PC9w
dWItZGF0ZXM+PC9kYXRlcz48aXNibj4xNTQ4LTcxMDUgKEVsZWN0cm9uaWMpJiN4RDsxNTQ4LTcw
OTEgKExpbmtpbmcpPC9pc2JuPjxhY2Nlc3Npb24tbnVtPjMwODg2NDExPC9hY2Nlc3Npb24tbnVt
Pjx1cmxzPjxyZWxhdGVkLXVybHM+PHVybD5odHRwczovL3d3dy5uY2JpLm5sbS5uaWguZ292L3B1
Ym1lZC8zMDg4NjQxMTwvdXJsPjwvcmVsYXRlZC11cmxzPjwvdXJscz48Y3VzdG9tMj5QTUM2Nzc0
OTk0PC9jdXN0b20yPjxlbGVjdHJvbmljLXJlc291cmNlLW51bT4xMC4xMDM4L3M0MTU5Mi0wMTkt
MDM1My03PC9lbGVjdHJvbmljLXJlc291cmNlLW51bT48L3JlY29yZD48L0NpdGU+PC9FbmROb3Rl
Pn==
</w:fldData>
              </w:fldChar>
            </w:r>
            <w:r w:rsidR="00930FB6">
              <w:rPr>
                <w:rFonts w:ascii="Arial" w:hAnsi="Arial" w:cs="Arial"/>
                <w:color w:val="000000"/>
                <w:sz w:val="20"/>
                <w:szCs w:val="20"/>
              </w:rPr>
              <w:instrText xml:space="preserve"> ADDIN EN.CITE </w:instrText>
            </w:r>
            <w:r w:rsidR="00930FB6">
              <w:rPr>
                <w:rFonts w:ascii="Arial" w:hAnsi="Arial" w:cs="Arial"/>
                <w:color w:val="000000"/>
                <w:sz w:val="20"/>
                <w:szCs w:val="20"/>
              </w:rPr>
              <w:fldChar w:fldCharType="begin">
                <w:fldData xml:space="preserve">PEVuZE5vdGU+PENpdGU+PEF1dGhvcj5EZW5nPC9BdXRob3I+PFllYXI+MjAxOTwvWWVhcj48UmVj
TnVtPjE1MjwvUmVjTnVtPjxEaXNwbGF5VGV4dD5bOTJdPC9EaXNwbGF5VGV4dD48cmVjb3JkPjxy
ZWMtbnVtYmVyPjE1MjwvcmVjLW51bWJlcj48Zm9yZWlnbi1rZXlzPjxrZXkgYXBwPSJFTiIgZGIt
aWQ9InpzcHB4MjVmb2ZmdHp4ZWU5NWZ4MjlwOHRhdGY1dnZhd3R2cCIgdGltZXN0YW1wPSIwIj4x
NTI8L2tleT48L2ZvcmVpZ24ta2V5cz48cmVmLXR5cGUgbmFtZT0iSm91cm5hbCBBcnRpY2xlIj4x
NzwvcmVmLXR5cGU+PGNvbnRyaWJ1dG9ycz48YXV0aG9ycz48YXV0aG9yPkRlbmcsIFkuPC9hdXRo
b3I+PGF1dGhvcj5CYW8sIEYuPC9hdXRob3I+PGF1dGhvcj5EYWksIFEuPC9hdXRob3I+PGF1dGhv
cj5XdSwgTC4gRi48L2F1dGhvcj48YXV0aG9yPkFsdHNjaHVsZXIsIFMuIEouPC9hdXRob3I+PC9h
dXRob3JzPjwvY29udHJpYnV0b3JzPjxhdXRoLWFkZHJlc3M+RGVwYXJ0bWVudCBvZiBQaGFybWFj
ZXV0aWNhbCBDaGVtaXN0cnksIFVuaXZlcnNpdHkgb2YgQ2FsaWZvcm5pYSwgU2FuIEZyYW5jaXNj
bywgU2FuIEZyYW5jaXNjbywgQ0EsIFVTQS4mI3hEO0RlcGFydG1lbnQgb2YgQXV0b21hdGlvbiwg
VHNpbmdodWEgTmF0aW9uYWwgTGFib3JhdG9yeSBmb3IgSW5mb3JtYXRpb24gU2NpZW5jZSBhbmQg
VGVjaG5vbG9neSwgVHNpbmdodWEgVW5pdmVyc2l0eSwgQmVpamluZywgQ2hpbmEuJiN4RDtEZXBh
cnRtZW50IG9mIFBoYXJtYWNldXRpY2FsIENoZW1pc3RyeSwgVW5pdmVyc2l0eSBvZiBDYWxpZm9y
bmlhLCBTYW4gRnJhbmNpc2NvLCBTYW4gRnJhbmNpc2NvLCBDQSwgVVNBLiBsYW5pLnd1QHVjc2Yu
ZWR1LiYjeEQ7RGVwYXJ0bWVudCBvZiBQaGFybWFjZXV0aWNhbCBDaGVtaXN0cnksIFVuaXZlcnNp
dHkgb2YgQ2FsaWZvcm5pYSwgU2FuIEZyYW5jaXNjbywgU2FuIEZyYW5jaXNjbywgQ0EsIFVTQS4g
c3RldmVuLmFsdHNjaHVsZXJAdWNzZi5lZHUuPC9hdXRoLWFkZHJlc3M+PHRpdGxlcz48dGl0bGU+
U2NhbGFibGUgYW5hbHlzaXMgb2YgY2VsbC10eXBlIGNvbXBvc2l0aW9uIGZyb20gc2luZ2xlLWNl
bGwgdHJhbnNjcmlwdG9taWNzIHVzaW5nIGRlZXAgcmVjdXJyZW50IGxlYXJuaW5nPC90aXRsZT48
c2Vjb25kYXJ5LXRpdGxlPk5hdCBNZXRob2RzPC9zZWNvbmRhcnktdGl0bGU+PC90aXRsZXM+PHBl
cmlvZGljYWw+PGZ1bGwtdGl0bGU+TmF0IE1ldGhvZHM8L2Z1bGwtdGl0bGU+PC9wZXJpb2RpY2Fs
PjxwYWdlcz4zMTEtMzE0PC9wYWdlcz48dm9sdW1lPjE2PC92b2x1bWU+PG51bWJlcj40PC9udW1i
ZXI+PGVkaXRpb24+MjAxOS8wMy8yMDwvZWRpdGlvbj48a2V5d29yZHM+PGtleXdvcmQ+QWxnb3Jp
dGhtczwva2V5d29yZD48a2V5d29yZD5BbmltYWxzPC9rZXl3b3JkPjxrZXl3b3JkPkJyYWluIE1h
cHBpbmc8L2tleXdvcmQ+PGtleXdvcmQ+Q2x1c3RlciBBbmFseXNpczwva2V5d29yZD48a2V5d29y
ZD5Db21wdXRhdGlvbmFsIEJpb2xvZ3kvbWV0aG9kczwva2V5d29yZD48a2V5d29yZD5Db21wdXRl
ciBTaW11bGF0aW9uPC9rZXl3b3JkPjxrZXl3b3JkPipEYXRhYmFzZXMsIEdlbmV0aWM8L2tleXdv
cmQ+PGtleXdvcmQ+KkRlZXAgTGVhcm5pbmc8L2tleXdvcmQ+PGtleXdvcmQ+KkdlbmUgRXhwcmVz
c2lvbiBQcm9maWxpbmc8L2tleXdvcmQ+PGtleXdvcmQ+SW5mbGFtbWF0aW9uPC9rZXl3b3JkPjxr
ZXl3b3JkPkludGVzdGluZXMvY3l0b2xvZ3k8L2tleXdvcmQ+PGtleXdvcmQ+TGV1a29jeXRlcywg
TW9ub251Y2xlYXIvY3l0b2xvZ3k8L2tleXdvcmQ+PGtleXdvcmQ+TWljZTwva2V5d29yZD48a2V5
d29yZD5QaGVub3R5cGU8L2tleXdvcmQ+PGtleXdvcmQ+UHJpbmNpcGFsIENvbXBvbmVudCBBbmFs
eXNpczwva2V5d29yZD48a2V5d29yZD5STkEvYW5hbHlzaXMvKmdlbmV0aWNzPC9rZXl3b3JkPjxr
ZXl3b3JkPlJlcHJvZHVjaWJpbGl0eSBvZiBSZXN1bHRzPC9rZXl3b3JkPjxrZXl3b3JkPlJldGlu
YS9tZXRhYm9saXNtPC9rZXl3b3JkPjxrZXl3b3JkPlNlcXVlbmNlIEFuYWx5c2lzLCBSTkE8L2tl
eXdvcmQ+PGtleXdvcmQ+KlNpbmdsZS1DZWxsIEFuYWx5c2lzPC9rZXl3b3JkPjxrZXl3b3JkPlNv
ZnR3YXJlPC9rZXl3b3JkPjxrZXl3b3JkPipUcmFuc2NyaXB0b21lPC9rZXl3b3JkPjwva2V5d29y
ZHM+PGRhdGVzPjx5ZWFyPjIwMTk8L3llYXI+PHB1Yi1kYXRlcz48ZGF0ZT5BcHI8L2RhdGU+PC9w
dWItZGF0ZXM+PC9kYXRlcz48aXNibj4xNTQ4LTcxMDUgKEVsZWN0cm9uaWMpJiN4RDsxNTQ4LTcw
OTEgKExpbmtpbmcpPC9pc2JuPjxhY2Nlc3Npb24tbnVtPjMwODg2NDExPC9hY2Nlc3Npb24tbnVt
Pjx1cmxzPjxyZWxhdGVkLXVybHM+PHVybD5odHRwczovL3d3dy5uY2JpLm5sbS5uaWguZ292L3B1
Ym1lZC8zMDg4NjQxMTwvdXJsPjwvcmVsYXRlZC11cmxzPjwvdXJscz48Y3VzdG9tMj5QTUM2Nzc0
OTk0PC9jdXN0b20yPjxlbGVjdHJvbmljLXJlc291cmNlLW51bT4xMC4xMDM4L3M0MTU5Mi0wMTkt
MDM1My03PC9lbGVjdHJvbmljLXJlc291cmNlLW51bT48L3JlY29yZD48L0NpdGU+PC9FbmROb3Rl
Pn==
</w:fldData>
              </w:fldChar>
            </w:r>
            <w:r w:rsidR="00930FB6">
              <w:rPr>
                <w:rFonts w:ascii="Arial" w:hAnsi="Arial" w:cs="Arial"/>
                <w:color w:val="000000"/>
                <w:sz w:val="20"/>
                <w:szCs w:val="20"/>
              </w:rPr>
              <w:instrText xml:space="preserve"> ADDIN EN.CITE.DATA </w:instrText>
            </w:r>
            <w:r w:rsidR="00930FB6">
              <w:rPr>
                <w:rFonts w:ascii="Arial" w:hAnsi="Arial" w:cs="Arial"/>
                <w:color w:val="000000"/>
                <w:sz w:val="20"/>
                <w:szCs w:val="20"/>
              </w:rPr>
            </w:r>
            <w:r w:rsidR="00930FB6">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930FB6">
              <w:rPr>
                <w:rFonts w:ascii="Arial" w:hAnsi="Arial" w:cs="Arial"/>
                <w:noProof/>
                <w:color w:val="000000"/>
                <w:sz w:val="20"/>
                <w:szCs w:val="20"/>
              </w:rPr>
              <w:t>[92]</w:t>
            </w:r>
            <w:r>
              <w:rPr>
                <w:rFonts w:ascii="Arial" w:hAnsi="Arial" w:cs="Arial"/>
                <w:color w:val="000000"/>
                <w:sz w:val="20"/>
                <w:szCs w:val="20"/>
              </w:rPr>
              <w:fldChar w:fldCharType="end"/>
            </w:r>
          </w:p>
        </w:tc>
      </w:tr>
      <w:tr w:rsidR="0044242F" w:rsidRPr="003D41AF" w14:paraId="6A69F8CB" w14:textId="77777777" w:rsidTr="005E5160">
        <w:trPr>
          <w:trHeight w:val="320"/>
        </w:trPr>
        <w:tc>
          <w:tcPr>
            <w:tcW w:w="5000" w:type="pct"/>
            <w:gridSpan w:val="6"/>
            <w:tcBorders>
              <w:left w:val="nil"/>
              <w:bottom w:val="single" w:sz="4" w:space="0" w:color="auto"/>
              <w:right w:val="nil"/>
            </w:tcBorders>
            <w:shd w:val="clear" w:color="auto" w:fill="auto"/>
            <w:noWrap/>
            <w:vAlign w:val="center"/>
          </w:tcPr>
          <w:p w14:paraId="237F6C49" w14:textId="77777777" w:rsidR="0044242F" w:rsidRPr="003D41AF" w:rsidRDefault="0044242F" w:rsidP="005E5160">
            <w:pPr>
              <w:rPr>
                <w:rFonts w:ascii="Arial" w:hAnsi="Arial" w:cs="Arial"/>
                <w:color w:val="000000"/>
                <w:sz w:val="20"/>
                <w:szCs w:val="20"/>
              </w:rPr>
            </w:pPr>
            <w:r w:rsidRPr="00706391">
              <w:rPr>
                <w:rFonts w:ascii="Arial" w:hAnsi="Arial" w:cs="Arial"/>
                <w:b/>
                <w:bCs/>
                <w:color w:val="000000"/>
                <w:sz w:val="20"/>
                <w:szCs w:val="20"/>
              </w:rPr>
              <w:t>Doublet classification</w:t>
            </w:r>
          </w:p>
        </w:tc>
      </w:tr>
      <w:tr w:rsidR="0044242F" w:rsidRPr="003D41AF" w14:paraId="0110A7A8" w14:textId="77777777" w:rsidTr="005E5160">
        <w:trPr>
          <w:trHeight w:val="320"/>
        </w:trPr>
        <w:tc>
          <w:tcPr>
            <w:tcW w:w="575" w:type="pct"/>
            <w:tcBorders>
              <w:top w:val="single" w:sz="4" w:space="0" w:color="auto"/>
              <w:left w:val="nil"/>
              <w:right w:val="nil"/>
            </w:tcBorders>
            <w:shd w:val="clear" w:color="auto" w:fill="auto"/>
            <w:noWrap/>
            <w:vAlign w:val="center"/>
          </w:tcPr>
          <w:p w14:paraId="7E7A8080" w14:textId="77777777" w:rsidR="0044242F" w:rsidRPr="003D41AF" w:rsidRDefault="0044242F" w:rsidP="005E5160">
            <w:pPr>
              <w:jc w:val="center"/>
              <w:rPr>
                <w:rFonts w:ascii="Arial" w:hAnsi="Arial" w:cs="Arial"/>
                <w:sz w:val="20"/>
                <w:szCs w:val="20"/>
              </w:rPr>
            </w:pPr>
          </w:p>
        </w:tc>
        <w:tc>
          <w:tcPr>
            <w:tcW w:w="865" w:type="pct"/>
            <w:tcBorders>
              <w:top w:val="single" w:sz="4" w:space="0" w:color="auto"/>
              <w:left w:val="nil"/>
              <w:right w:val="nil"/>
            </w:tcBorders>
            <w:shd w:val="clear" w:color="auto" w:fill="auto"/>
            <w:noWrap/>
            <w:vAlign w:val="center"/>
          </w:tcPr>
          <w:p w14:paraId="3CA098E6"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Solo</w:t>
            </w:r>
          </w:p>
        </w:tc>
        <w:tc>
          <w:tcPr>
            <w:tcW w:w="722" w:type="pct"/>
            <w:tcBorders>
              <w:top w:val="single" w:sz="4" w:space="0" w:color="auto"/>
              <w:left w:val="nil"/>
              <w:right w:val="nil"/>
            </w:tcBorders>
            <w:shd w:val="clear" w:color="auto" w:fill="auto"/>
            <w:noWrap/>
            <w:vAlign w:val="center"/>
          </w:tcPr>
          <w:p w14:paraId="781686B1"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VAE</w:t>
            </w:r>
          </w:p>
        </w:tc>
        <w:tc>
          <w:tcPr>
            <w:tcW w:w="1347" w:type="pct"/>
            <w:tcBorders>
              <w:top w:val="single" w:sz="4" w:space="0" w:color="auto"/>
              <w:left w:val="nil"/>
              <w:right w:val="nil"/>
            </w:tcBorders>
            <w:shd w:val="clear" w:color="auto" w:fill="auto"/>
            <w:vAlign w:val="center"/>
          </w:tcPr>
          <w:p w14:paraId="133A3E06" w14:textId="77777777" w:rsidR="0044242F" w:rsidRDefault="0044242F" w:rsidP="005E5160">
            <w:pPr>
              <w:jc w:val="center"/>
              <w:rPr>
                <w:rFonts w:ascii="Arial" w:eastAsiaTheme="minorEastAsia" w:hAnsi="Arial" w:cs="Arial"/>
                <w:sz w:val="20"/>
                <w:szCs w:val="20"/>
              </w:rPr>
            </w:pPr>
            <w:r>
              <w:rPr>
                <w:rFonts w:ascii="Arial" w:eastAsiaTheme="minorEastAsia" w:hAnsi="Arial" w:cs="Arial"/>
                <w:sz w:val="20"/>
                <w:szCs w:val="20"/>
              </w:rPr>
              <w:t>Precision-recall, ROC</w:t>
            </w:r>
          </w:p>
        </w:tc>
        <w:tc>
          <w:tcPr>
            <w:tcW w:w="963" w:type="pct"/>
            <w:tcBorders>
              <w:top w:val="single" w:sz="4" w:space="0" w:color="auto"/>
              <w:left w:val="nil"/>
              <w:right w:val="nil"/>
            </w:tcBorders>
            <w:shd w:val="clear" w:color="auto" w:fill="auto"/>
            <w:noWrap/>
            <w:vAlign w:val="center"/>
          </w:tcPr>
          <w:p w14:paraId="3C6A1A43"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PyTorch</w:t>
            </w:r>
            <w:proofErr w:type="spellEnd"/>
          </w:p>
        </w:tc>
        <w:tc>
          <w:tcPr>
            <w:tcW w:w="528" w:type="pct"/>
            <w:tcBorders>
              <w:top w:val="single" w:sz="4" w:space="0" w:color="auto"/>
              <w:left w:val="nil"/>
              <w:right w:val="nil"/>
            </w:tcBorders>
            <w:shd w:val="clear" w:color="auto" w:fill="auto"/>
            <w:noWrap/>
            <w:vAlign w:val="center"/>
          </w:tcPr>
          <w:p w14:paraId="4D7E4B04" w14:textId="7EBFC80D"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&lt;EndNote&gt;&lt;Cite&gt;&lt;Author&gt;Bernstein&lt;/Author&gt;&lt;Year&gt;2020&lt;/Year&gt;&lt;RecNum&gt;154&lt;/RecNum&gt;&lt;DisplayText&gt;[93]&lt;/DisplayText&gt;&lt;record&gt;&lt;rec-number&gt;154&lt;/rec-number&gt;&lt;foreign-keys&gt;&lt;key app="EN" db-id="zsppx25fofftzxee95fx29p8tatf5vvawtvp" timestamp="0"&gt;154&lt;/key&gt;&lt;/foreign-keys&gt;&lt;ref-type name="Journal Article"&gt;17&lt;/ref-type&gt;&lt;contributors&gt;&lt;authors&gt;&lt;author&gt;Bernstein, N. J.&lt;/author&gt;&lt;author&gt;Fong, N. L.&lt;/author&gt;&lt;author&gt;Lam, I.&lt;/author&gt;&lt;author&gt;Roy, M. A.&lt;/author&gt;&lt;author&gt;Hendrickson, D. G.&lt;/author&gt;&lt;author&gt;Kelley, D. R.&lt;/author&gt;&lt;/authors&gt;&lt;/contributors&gt;&lt;auth-address&gt;Calico Life Sciences LLC, South San Francisco, CA, USA.&amp;#xD;Calico Life Sciences LLC, South San Francisco, CA, USA. Electronic address: dgh@calicolabs.com.&amp;#xD;Calico Life Sciences LLC, South San Francisco, CA, USA. Electronic address: drk@calicolabs.com.&lt;/auth-address&gt;&lt;titles&gt;&lt;title&gt;Solo: Doublet Identification in Single-Cell RNA-Seq via Semi-Supervised Deep Learning&lt;/title&gt;&lt;secondary-title&gt;Cell Syst&lt;/secondary-title&gt;&lt;/titles&gt;&lt;periodical&gt;&lt;full-title&gt;Cell Syst&lt;/full-title&gt;&lt;/periodical&gt;&lt;pages&gt;95-101 e5&lt;/pages&gt;&lt;volume&gt;11&lt;/volume&gt;&lt;number&gt;1&lt;/number&gt;&lt;edition&gt;2020/06/28&lt;/edition&gt;&lt;keywords&gt;&lt;keyword&gt;*deep learning&lt;/keyword&gt;&lt;keyword&gt;*doublet&lt;/keyword&gt;&lt;keyword&gt;*semi-supervised learning&lt;/keyword&gt;&lt;keyword&gt;*single-cell RNA-seq&lt;/keyword&gt;&lt;keyword&gt;by Calico Life Sciences.&lt;/keyword&gt;&lt;/keywords&gt;&lt;dates&gt;&lt;year&gt;2020&lt;/year&gt;&lt;pub-dates&gt;&lt;date&gt;Jul 22&lt;/date&gt;&lt;/pub-dates&gt;&lt;/dates&gt;&lt;isbn&gt;2405-4720 (Electronic)&amp;#xD;2405-4712 (Linking)&lt;/isbn&gt;&lt;accession-num&gt;32592658&lt;/accession-num&gt;&lt;urls&gt;&lt;related-urls&gt;&lt;url&gt;https://www.ncbi.nlm.nih.gov/pubmed/32592658&lt;/url&gt;&lt;/related-urls&gt;&lt;/urls&gt;&lt;electronic-resource-num&gt;10.1016/j.cels.2020.05.010&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[93]</w:t>
            </w:r>
            <w:r>
              <w:rPr>
                <w:rFonts w:ascii="Arial" w:hAnsi="Arial" w:cs="Arial"/>
                <w:color w:val="000000"/>
                <w:sz w:val="20"/>
                <w:szCs w:val="20"/>
              </w:rPr>
              <w:fldChar w:fldCharType="end"/>
            </w:r>
          </w:p>
        </w:tc>
      </w:tr>
      <w:tr w:rsidR="0044242F" w:rsidRPr="003D41AF" w14:paraId="51782C49" w14:textId="77777777" w:rsidTr="005E5160">
        <w:trPr>
          <w:trHeight w:val="320"/>
        </w:trPr>
        <w:tc>
          <w:tcPr>
            <w:tcW w:w="5000" w:type="pct"/>
            <w:gridSpan w:val="6"/>
            <w:tcBorders>
              <w:left w:val="nil"/>
              <w:bottom w:val="single" w:sz="4" w:space="0" w:color="auto"/>
            </w:tcBorders>
            <w:shd w:val="clear" w:color="auto" w:fill="auto"/>
            <w:noWrap/>
            <w:vAlign w:val="bottom"/>
            <w:hideMark/>
          </w:tcPr>
          <w:p w14:paraId="76FC8B47" w14:textId="77777777" w:rsidR="0044242F" w:rsidRPr="00706391" w:rsidRDefault="0044242F" w:rsidP="005E5160">
            <w:pPr>
              <w:rPr>
                <w:rFonts w:ascii="Arial" w:hAnsi="Arial" w:cs="Arial"/>
                <w:b/>
                <w:bCs/>
                <w:sz w:val="20"/>
                <w:szCs w:val="20"/>
              </w:rPr>
            </w:pPr>
            <w:r w:rsidRPr="00706391">
              <w:rPr>
                <w:rFonts w:ascii="Arial" w:hAnsi="Arial" w:cs="Arial"/>
                <w:b/>
                <w:bCs/>
                <w:color w:val="000000"/>
                <w:sz w:val="20"/>
                <w:szCs w:val="20"/>
              </w:rPr>
              <w:t>Cell type</w:t>
            </w:r>
            <w:r>
              <w:rPr>
                <w:rFonts w:ascii="Arial" w:hAnsi="Arial" w:cs="Arial"/>
                <w:b/>
                <w:bCs/>
                <w:color w:val="000000"/>
                <w:sz w:val="20"/>
                <w:szCs w:val="20"/>
              </w:rPr>
              <w:t xml:space="preserve"> Identification</w:t>
            </w:r>
            <w:r w:rsidRPr="00706391">
              <w:rPr>
                <w:rFonts w:ascii="Arial" w:hAnsi="Arial" w:cs="Arial"/>
                <w:b/>
                <w:bCs/>
                <w:color w:val="000000"/>
                <w:sz w:val="20"/>
                <w:szCs w:val="20"/>
              </w:rPr>
              <w:t xml:space="preserve"> </w:t>
            </w:r>
          </w:p>
        </w:tc>
      </w:tr>
      <w:tr w:rsidR="0044242F" w:rsidRPr="003D41AF" w14:paraId="7FFA1DEC" w14:textId="77777777" w:rsidTr="005E5160">
        <w:trPr>
          <w:trHeight w:val="320"/>
        </w:trPr>
        <w:tc>
          <w:tcPr>
            <w:tcW w:w="575" w:type="pct"/>
            <w:tcBorders>
              <w:top w:val="single" w:sz="4" w:space="0" w:color="auto"/>
              <w:left w:val="nil"/>
              <w:right w:val="nil"/>
            </w:tcBorders>
            <w:shd w:val="clear" w:color="auto" w:fill="auto"/>
            <w:noWrap/>
            <w:vAlign w:val="center"/>
            <w:hideMark/>
          </w:tcPr>
          <w:p w14:paraId="0A47DDE4" w14:textId="77777777" w:rsidR="0044242F" w:rsidRPr="003D41AF" w:rsidRDefault="0044242F" w:rsidP="005E5160">
            <w:pPr>
              <w:jc w:val="center"/>
              <w:rPr>
                <w:rFonts w:ascii="Arial" w:hAnsi="Arial" w:cs="Arial"/>
                <w:sz w:val="20"/>
                <w:szCs w:val="20"/>
              </w:rPr>
            </w:pPr>
          </w:p>
        </w:tc>
        <w:tc>
          <w:tcPr>
            <w:tcW w:w="865" w:type="pct"/>
            <w:tcBorders>
              <w:top w:val="single" w:sz="4" w:space="0" w:color="auto"/>
              <w:left w:val="nil"/>
              <w:right w:val="nil"/>
            </w:tcBorders>
            <w:shd w:val="clear" w:color="auto" w:fill="auto"/>
            <w:noWrap/>
            <w:vAlign w:val="center"/>
            <w:hideMark/>
          </w:tcPr>
          <w:p w14:paraId="0218207D"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Digital</w:t>
            </w:r>
            <w:r>
              <w:rPr>
                <w:rFonts w:ascii="Arial" w:hAnsi="Arial" w:cs="Arial"/>
                <w:color w:val="000000"/>
                <w:sz w:val="20"/>
                <w:szCs w:val="20"/>
              </w:rPr>
              <w:t>DLS</w:t>
            </w:r>
            <w:r w:rsidRPr="003D41AF">
              <w:rPr>
                <w:rFonts w:ascii="Arial" w:hAnsi="Arial" w:cs="Arial"/>
                <w:color w:val="000000"/>
                <w:sz w:val="20"/>
                <w:szCs w:val="20"/>
              </w:rPr>
              <w:t>orter</w:t>
            </w:r>
            <w:proofErr w:type="spellEnd"/>
          </w:p>
        </w:tc>
        <w:tc>
          <w:tcPr>
            <w:tcW w:w="722" w:type="pct"/>
            <w:tcBorders>
              <w:top w:val="single" w:sz="4" w:space="0" w:color="auto"/>
              <w:left w:val="nil"/>
              <w:right w:val="nil"/>
            </w:tcBorders>
            <w:shd w:val="clear" w:color="auto" w:fill="auto"/>
            <w:noWrap/>
            <w:vAlign w:val="center"/>
            <w:hideMark/>
          </w:tcPr>
          <w:p w14:paraId="72A318C6"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DNN</w:t>
            </w:r>
          </w:p>
        </w:tc>
        <w:tc>
          <w:tcPr>
            <w:tcW w:w="1347" w:type="pct"/>
            <w:tcBorders>
              <w:top w:val="single" w:sz="4" w:space="0" w:color="auto"/>
              <w:left w:val="nil"/>
              <w:right w:val="nil"/>
            </w:tcBorders>
            <w:shd w:val="clear" w:color="auto" w:fill="auto"/>
            <w:vAlign w:val="center"/>
          </w:tcPr>
          <w:p w14:paraId="75FA5B11"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Pearson correlation</w:t>
            </w:r>
          </w:p>
        </w:tc>
        <w:tc>
          <w:tcPr>
            <w:tcW w:w="963" w:type="pct"/>
            <w:tcBorders>
              <w:top w:val="single" w:sz="4" w:space="0" w:color="auto"/>
              <w:left w:val="nil"/>
              <w:right w:val="nil"/>
            </w:tcBorders>
            <w:shd w:val="clear" w:color="auto" w:fill="auto"/>
            <w:noWrap/>
            <w:vAlign w:val="center"/>
            <w:hideMark/>
          </w:tcPr>
          <w:p w14:paraId="208484C1"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R/Python/</w:t>
            </w:r>
            <w:proofErr w:type="spellStart"/>
            <w:r>
              <w:rPr>
                <w:rFonts w:ascii="Arial" w:hAnsi="Arial" w:cs="Arial"/>
                <w:color w:val="000000"/>
                <w:sz w:val="20"/>
                <w:szCs w:val="20"/>
              </w:rPr>
              <w:t>Keras</w:t>
            </w:r>
            <w:proofErr w:type="spellEnd"/>
          </w:p>
        </w:tc>
        <w:tc>
          <w:tcPr>
            <w:tcW w:w="528" w:type="pct"/>
            <w:tcBorders>
              <w:top w:val="single" w:sz="4" w:space="0" w:color="auto"/>
              <w:left w:val="nil"/>
              <w:right w:val="nil"/>
            </w:tcBorders>
            <w:shd w:val="clear" w:color="auto" w:fill="auto"/>
            <w:noWrap/>
            <w:vAlign w:val="center"/>
            <w:hideMark/>
          </w:tcPr>
          <w:p w14:paraId="16E5910B" w14:textId="05EDB56A"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&lt;EndNote&gt;&lt;Cite&gt;&lt;Author&gt;Torroja&lt;/Author&gt;&lt;Year&gt;2019&lt;/Year&gt;&lt;RecNum&gt;156&lt;/RecNum&gt;&lt;DisplayText&gt;[96]&lt;/DisplayText&gt;&lt;record&gt;&lt;rec-number&gt;156&lt;/rec-number&gt;&lt;foreign-keys&gt;&lt;key app="EN" db-id="zsppx25fofftzxee95fx29p8tatf5vvawtvp" timestamp="0"&gt;156&lt;/key&gt;&lt;/foreign-keys&gt;&lt;ref-type name="Journal Article"&gt;17&lt;/ref-type&gt;&lt;contributors&gt;&lt;authors&gt;&lt;author&gt;Torroja, C.&lt;/author&gt;&lt;author&gt;Sanchez-Cabo, F.&lt;/author&gt;&lt;/authors&gt;&lt;/contributors&gt;&lt;auth-address&gt;Bioinformatics Unit, Fundacion Centro Nacional de Investigaciones Cardiovasculares (CNIC), Madrid, Spain.&lt;/auth-address&gt;&lt;titles&gt;&lt;title&gt;Digitaldlsorter: Deep-Learning on scRNA-Seq to Deconvolute Gene Expression Data&lt;/title&gt;&lt;secondary-title&gt;Front Genet&lt;/secondary-title&gt;&lt;/titles&gt;&lt;pages&gt;978&lt;/pages&gt;&lt;volume&gt;10&lt;/volume&gt;&lt;edition&gt;2019/11/12&lt;/edition&gt;&lt;keywords&gt;&lt;keyword&gt;Cancer&lt;/keyword&gt;&lt;keyword&gt;Deconvolution algorithm&lt;/keyword&gt;&lt;keyword&gt;Machine learning&lt;/keyword&gt;&lt;keyword&gt;immunology&lt;/keyword&gt;&lt;keyword&gt;single-cell&lt;/keyword&gt;&lt;/keywords&gt;&lt;dates&gt;&lt;year&gt;2019&lt;/year&gt;&lt;/dates&gt;&lt;isbn&gt;1664-8021 (Print)&amp;#xD;1664-8021 (Linking)&lt;/isbn&gt;&lt;accession-num&gt;31708961&lt;/accession-num&gt;&lt;urls&gt;&lt;related-urls&gt;&lt;url&gt;https://www.ncbi.nlm.nih.gov/pubmed/31708961&lt;/url&gt;&lt;/related-urls&gt;&lt;/urls&gt;&lt;custom2&gt;PMC6824295&lt;/custom2&gt;&lt;electronic-resource-num&gt;10.3389/fgene.2019.00978&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[96]</w:t>
            </w:r>
            <w:r>
              <w:rPr>
                <w:rFonts w:ascii="Arial" w:hAnsi="Arial" w:cs="Arial"/>
                <w:color w:val="000000"/>
                <w:sz w:val="20"/>
                <w:szCs w:val="20"/>
              </w:rPr>
              <w:fldChar w:fldCharType="end"/>
            </w:r>
          </w:p>
        </w:tc>
      </w:tr>
      <w:tr w:rsidR="0044242F" w:rsidRPr="003D41AF" w14:paraId="341B5C93" w14:textId="77777777" w:rsidTr="005E5160">
        <w:trPr>
          <w:trHeight w:val="320"/>
        </w:trPr>
        <w:tc>
          <w:tcPr>
            <w:tcW w:w="575" w:type="pct"/>
            <w:tcBorders>
              <w:top w:val="nil"/>
              <w:left w:val="nil"/>
              <w:right w:val="nil"/>
            </w:tcBorders>
            <w:shd w:val="clear" w:color="auto" w:fill="auto"/>
            <w:noWrap/>
            <w:vAlign w:val="center"/>
            <w:hideMark/>
          </w:tcPr>
          <w:p w14:paraId="395AD927" w14:textId="77777777" w:rsidR="0044242F" w:rsidRPr="003D41AF" w:rsidRDefault="0044242F" w:rsidP="005E5160">
            <w:pPr>
              <w:jc w:val="center"/>
              <w:rPr>
                <w:rFonts w:ascii="Arial" w:hAnsi="Arial" w:cs="Arial"/>
                <w:sz w:val="20"/>
                <w:szCs w:val="20"/>
              </w:rPr>
            </w:pPr>
          </w:p>
        </w:tc>
        <w:tc>
          <w:tcPr>
            <w:tcW w:w="865" w:type="pct"/>
            <w:tcBorders>
              <w:top w:val="nil"/>
              <w:left w:val="nil"/>
              <w:right w:val="nil"/>
            </w:tcBorders>
            <w:shd w:val="clear" w:color="auto" w:fill="auto"/>
            <w:noWrap/>
            <w:vAlign w:val="center"/>
            <w:hideMark/>
          </w:tcPr>
          <w:p w14:paraId="6D496EBA"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scCapsNet</w:t>
            </w:r>
            <w:proofErr w:type="spellEnd"/>
          </w:p>
        </w:tc>
        <w:tc>
          <w:tcPr>
            <w:tcW w:w="722" w:type="pct"/>
            <w:tcBorders>
              <w:top w:val="nil"/>
              <w:left w:val="nil"/>
              <w:right w:val="nil"/>
            </w:tcBorders>
            <w:shd w:val="clear" w:color="auto" w:fill="auto"/>
            <w:noWrap/>
            <w:vAlign w:val="center"/>
            <w:hideMark/>
          </w:tcPr>
          <w:p w14:paraId="3529D34D"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CapsNet</w:t>
            </w:r>
            <w:proofErr w:type="spellEnd"/>
          </w:p>
        </w:tc>
        <w:tc>
          <w:tcPr>
            <w:tcW w:w="1347" w:type="pct"/>
            <w:tcBorders>
              <w:top w:val="nil"/>
              <w:left w:val="nil"/>
              <w:right w:val="nil"/>
            </w:tcBorders>
            <w:shd w:val="clear" w:color="auto" w:fill="auto"/>
            <w:vAlign w:val="center"/>
          </w:tcPr>
          <w:p w14:paraId="209C0305"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Cell-type Prediction accuracy</w:t>
            </w:r>
          </w:p>
        </w:tc>
        <w:tc>
          <w:tcPr>
            <w:tcW w:w="963" w:type="pct"/>
            <w:tcBorders>
              <w:top w:val="nil"/>
              <w:left w:val="nil"/>
              <w:right w:val="nil"/>
            </w:tcBorders>
            <w:shd w:val="clear" w:color="auto" w:fill="auto"/>
            <w:noWrap/>
            <w:vAlign w:val="center"/>
            <w:hideMark/>
          </w:tcPr>
          <w:p w14:paraId="1C2CACB0"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Keras</w:t>
            </w:r>
            <w:proofErr w:type="spellEnd"/>
            <w:r>
              <w:rPr>
                <w:rFonts w:ascii="Arial" w:hAnsi="Arial" w:cs="Arial"/>
                <w:color w:val="000000"/>
                <w:sz w:val="20"/>
                <w:szCs w:val="20"/>
              </w:rPr>
              <w:t xml:space="preserve">, </w:t>
            </w:r>
            <w:proofErr w:type="spellStart"/>
            <w:r w:rsidRPr="003D41AF">
              <w:rPr>
                <w:rFonts w:ascii="Arial" w:hAnsi="Arial" w:cs="Arial"/>
                <w:color w:val="000000"/>
                <w:sz w:val="20"/>
                <w:szCs w:val="20"/>
              </w:rPr>
              <w:t>Tensorflow</w:t>
            </w:r>
            <w:proofErr w:type="spellEnd"/>
          </w:p>
        </w:tc>
        <w:tc>
          <w:tcPr>
            <w:tcW w:w="528" w:type="pct"/>
            <w:tcBorders>
              <w:top w:val="nil"/>
              <w:left w:val="nil"/>
              <w:right w:val="nil"/>
            </w:tcBorders>
            <w:shd w:val="clear" w:color="auto" w:fill="auto"/>
            <w:noWrap/>
            <w:vAlign w:val="center"/>
            <w:hideMark/>
          </w:tcPr>
          <w:p w14:paraId="78E9958E" w14:textId="49C4C5F3"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&lt;EndNote&gt;&lt;Cite&gt;&lt;Author&gt;Wang&lt;/Author&gt;&lt;Year&gt;2020&lt;/Year&gt;&lt;RecNum&gt;157&lt;/RecNum&gt;&lt;DisplayText&gt;[103]&lt;/DisplayText&gt;&lt;record&gt;&lt;rec-number&gt;157&lt;/rec-number&gt;&lt;foreign-keys&gt;&lt;key app="EN" db-id="zsppx25fofftzxee95fx29p8tatf5vvawtvp" timestamp="0"&gt;157&lt;/key&gt;&lt;/foreign-keys&gt;&lt;ref-type name="Journal Article"&gt;17&lt;/ref-type&gt;&lt;contributors&gt;&lt;authors&gt;&lt;author&gt;Wang, L., Nie, R., Yu, Z. et al.&lt;/author&gt;&lt;/authors&gt;&lt;/contributors&gt;&lt;titles&gt;&lt;title&gt;An interpretable deep-learning architecture of capsule networks for identifying cell-type gene expression programs from single-cell RNA-sequencing data&lt;/title&gt;&lt;secondary-title&gt;Nat Mach Intell&lt;/secondary-title&gt;&lt;/titles&gt;&lt;pages&gt;693-703&lt;/pages&gt;&lt;volume&gt;2&lt;/volume&gt;&lt;dates&gt;&lt;year&gt;2020&lt;/year&gt;&lt;/dates&gt;&lt;urls&gt;&lt;/urls&gt;&lt;electronic-resource-num&gt;ttps://doi.org/10.1038/s42256-020-00244-4&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[103]</w:t>
            </w:r>
            <w:r>
              <w:rPr>
                <w:rFonts w:ascii="Arial" w:hAnsi="Arial" w:cs="Arial"/>
                <w:color w:val="000000"/>
                <w:sz w:val="20"/>
                <w:szCs w:val="20"/>
              </w:rPr>
              <w:fldChar w:fldCharType="end"/>
            </w:r>
          </w:p>
        </w:tc>
      </w:tr>
      <w:tr w:rsidR="0044242F" w:rsidRPr="003D41AF" w14:paraId="0B42CDBA" w14:textId="77777777" w:rsidTr="005E5160">
        <w:trPr>
          <w:trHeight w:val="320"/>
        </w:trPr>
        <w:tc>
          <w:tcPr>
            <w:tcW w:w="575" w:type="pct"/>
            <w:tcBorders>
              <w:top w:val="nil"/>
              <w:left w:val="nil"/>
              <w:right w:val="nil"/>
            </w:tcBorders>
            <w:shd w:val="clear" w:color="auto" w:fill="auto"/>
            <w:noWrap/>
            <w:vAlign w:val="center"/>
          </w:tcPr>
          <w:p w14:paraId="18BB5423" w14:textId="77777777" w:rsidR="0044242F" w:rsidRPr="003D41AF" w:rsidRDefault="0044242F" w:rsidP="005E5160">
            <w:pPr>
              <w:jc w:val="center"/>
              <w:rPr>
                <w:rFonts w:ascii="Arial" w:hAnsi="Arial" w:cs="Arial"/>
                <w:sz w:val="20"/>
                <w:szCs w:val="20"/>
              </w:rPr>
            </w:pPr>
          </w:p>
        </w:tc>
        <w:tc>
          <w:tcPr>
            <w:tcW w:w="865" w:type="pct"/>
            <w:tcBorders>
              <w:top w:val="nil"/>
              <w:left w:val="nil"/>
              <w:right w:val="nil"/>
            </w:tcBorders>
            <w:shd w:val="clear" w:color="auto" w:fill="auto"/>
            <w:noWrap/>
            <w:vAlign w:val="center"/>
          </w:tcPr>
          <w:p w14:paraId="6597894C"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netAE</w:t>
            </w:r>
            <w:proofErr w:type="spellEnd"/>
          </w:p>
        </w:tc>
        <w:tc>
          <w:tcPr>
            <w:tcW w:w="722" w:type="pct"/>
            <w:tcBorders>
              <w:top w:val="nil"/>
              <w:left w:val="nil"/>
              <w:right w:val="nil"/>
            </w:tcBorders>
            <w:shd w:val="clear" w:color="auto" w:fill="auto"/>
            <w:noWrap/>
            <w:vAlign w:val="center"/>
          </w:tcPr>
          <w:p w14:paraId="017B0680"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VAE</w:t>
            </w:r>
          </w:p>
        </w:tc>
        <w:tc>
          <w:tcPr>
            <w:tcW w:w="1347" w:type="pct"/>
            <w:tcBorders>
              <w:top w:val="nil"/>
              <w:left w:val="nil"/>
              <w:right w:val="nil"/>
            </w:tcBorders>
            <w:shd w:val="clear" w:color="auto" w:fill="auto"/>
            <w:vAlign w:val="center"/>
          </w:tcPr>
          <w:p w14:paraId="67B50077"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Cell-type Prediction accuracy, t-SNE for visualization</w:t>
            </w:r>
          </w:p>
        </w:tc>
        <w:tc>
          <w:tcPr>
            <w:tcW w:w="963" w:type="pct"/>
            <w:tcBorders>
              <w:top w:val="nil"/>
              <w:left w:val="nil"/>
              <w:right w:val="nil"/>
            </w:tcBorders>
            <w:shd w:val="clear" w:color="auto" w:fill="auto"/>
            <w:noWrap/>
            <w:vAlign w:val="center"/>
          </w:tcPr>
          <w:p w14:paraId="25DFB644"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pyTorch</w:t>
            </w:r>
            <w:proofErr w:type="spellEnd"/>
          </w:p>
        </w:tc>
        <w:tc>
          <w:tcPr>
            <w:tcW w:w="528" w:type="pct"/>
            <w:tcBorders>
              <w:top w:val="nil"/>
              <w:left w:val="nil"/>
              <w:right w:val="nil"/>
            </w:tcBorders>
            <w:shd w:val="clear" w:color="auto" w:fill="auto"/>
            <w:noWrap/>
            <w:vAlign w:val="center"/>
          </w:tcPr>
          <w:p w14:paraId="12601643" w14:textId="79D13F6A"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&lt;EndNote&gt;&lt;Cite&gt;&lt;Author&gt;Dong&lt;/Author&gt;&lt;Year&gt;2021&lt;/Year&gt;&lt;RecNum&gt;165&lt;/RecNum&gt;&lt;DisplayText&gt;[107]&lt;/DisplayText&gt;&lt;record&gt;&lt;rec-number&gt;165&lt;/rec-number&gt;&lt;foreign-keys&gt;&lt;key app="EN" db-id="zsppx25fofftzxee95fx29p8tatf5vvawtvp" timestamp="0"&gt;165&lt;/key&gt;&lt;/foreign-keys&gt;&lt;ref-type name="Journal Article"&gt;17&lt;/ref-type&gt;&lt;contributors&gt;&lt;authors&gt;&lt;author&gt;Dong, Z.&lt;/author&gt;&lt;author&gt;Alterovitz, G.&lt;/author&gt;&lt;/authors&gt;&lt;/contributors&gt;&lt;auth-address&gt;Department of Computer Science, Stanford University, Stanford, CA 94305.&amp;#xD;Department of Medicine, Brigham and Women&amp;apos;s Hospital/Harvard Medical School, Boston, MA 021153.&amp;#xD;National Artificial Intelligence Institute, U.S Department of Veterans Affairs, Washington, DC 20571.&lt;/auth-address&gt;&lt;titles&gt;&lt;title&gt;netAE: semi-supervised dimensionality reduction of single-cell RNA sequencing to facilitate cell labeling&lt;/title&gt;&lt;secondary-title&gt;Bioinformatics&lt;/secondary-title&gt;&lt;/titles&gt;&lt;periodical&gt;&lt;full-title&gt;Bioinformatics&lt;/full-title&gt;&lt;/periodical&gt;&lt;pages&gt;43-49&lt;/pages&gt;&lt;volume&gt;37&lt;/volume&gt;&lt;number&gt;1&lt;/number&gt;&lt;edition&gt;2020/07/30&lt;/edition&gt;&lt;keywords&gt;&lt;keyword&gt;Base Sequence&lt;/keyword&gt;&lt;keyword&gt;Cluster Analysis&lt;/keyword&gt;&lt;keyword&gt;Sequence Analysis, RNA&lt;/keyword&gt;&lt;keyword&gt;*Single-Cell Analysis&lt;/keyword&gt;&lt;keyword&gt;Whole Exome Sequencing&lt;/keyword&gt;&lt;/keywords&gt;&lt;dates&gt;&lt;year&gt;2021&lt;/year&gt;&lt;pub-dates&gt;&lt;date&gt;Apr 9&lt;/date&gt;&lt;/pub-dates&gt;&lt;/dates&gt;&lt;isbn&gt;1367-4811 (Electronic)&amp;#xD;1367-4803 (Linking)&lt;/isbn&gt;&lt;accession-num&gt;32726427&lt;/accession-num&gt;&lt;urls&gt;&lt;related-urls&gt;&lt;url&gt;https://www.ncbi.nlm.nih.gov/pubmed/32726427&lt;/url&gt;&lt;/related-urls&gt;&lt;/urls&gt;&lt;electronic-resource-num&gt;10.1093/bioinformatics/btaa669&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[107]</w:t>
            </w:r>
            <w:r>
              <w:rPr>
                <w:rFonts w:ascii="Arial" w:hAnsi="Arial" w:cs="Arial"/>
                <w:color w:val="000000"/>
                <w:sz w:val="20"/>
                <w:szCs w:val="20"/>
              </w:rPr>
              <w:fldChar w:fldCharType="end"/>
            </w:r>
          </w:p>
        </w:tc>
      </w:tr>
      <w:tr w:rsidR="0044242F" w:rsidRPr="003D41AF" w14:paraId="5381852C" w14:textId="77777777" w:rsidTr="005E5160">
        <w:trPr>
          <w:trHeight w:val="320"/>
        </w:trPr>
        <w:tc>
          <w:tcPr>
            <w:tcW w:w="575" w:type="pct"/>
            <w:tcBorders>
              <w:top w:val="nil"/>
              <w:left w:val="nil"/>
              <w:right w:val="nil"/>
            </w:tcBorders>
            <w:shd w:val="clear" w:color="auto" w:fill="auto"/>
            <w:noWrap/>
            <w:vAlign w:val="center"/>
          </w:tcPr>
          <w:p w14:paraId="1CDB13B1" w14:textId="77777777" w:rsidR="0044242F" w:rsidRPr="003D41AF" w:rsidRDefault="0044242F" w:rsidP="005E5160">
            <w:pPr>
              <w:jc w:val="center"/>
              <w:rPr>
                <w:rFonts w:ascii="Arial" w:hAnsi="Arial" w:cs="Arial"/>
                <w:sz w:val="20"/>
                <w:szCs w:val="20"/>
              </w:rPr>
            </w:pPr>
          </w:p>
        </w:tc>
        <w:tc>
          <w:tcPr>
            <w:tcW w:w="865" w:type="pct"/>
            <w:tcBorders>
              <w:top w:val="nil"/>
              <w:left w:val="nil"/>
              <w:right w:val="nil"/>
            </w:tcBorders>
            <w:shd w:val="clear" w:color="auto" w:fill="auto"/>
            <w:noWrap/>
            <w:vAlign w:val="center"/>
          </w:tcPr>
          <w:p w14:paraId="1B8F2CD8"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scDGN</w:t>
            </w:r>
            <w:proofErr w:type="spellEnd"/>
          </w:p>
        </w:tc>
        <w:tc>
          <w:tcPr>
            <w:tcW w:w="722" w:type="pct"/>
            <w:tcBorders>
              <w:top w:val="nil"/>
              <w:left w:val="nil"/>
              <w:right w:val="nil"/>
            </w:tcBorders>
            <w:shd w:val="clear" w:color="auto" w:fill="auto"/>
            <w:noWrap/>
            <w:vAlign w:val="center"/>
          </w:tcPr>
          <w:p w14:paraId="5EB80F24"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DANN</w:t>
            </w:r>
          </w:p>
        </w:tc>
        <w:tc>
          <w:tcPr>
            <w:tcW w:w="1347" w:type="pct"/>
            <w:tcBorders>
              <w:top w:val="nil"/>
              <w:left w:val="nil"/>
              <w:right w:val="nil"/>
            </w:tcBorders>
            <w:shd w:val="clear" w:color="auto" w:fill="auto"/>
            <w:vAlign w:val="center"/>
          </w:tcPr>
          <w:p w14:paraId="5629CC84" w14:textId="77777777" w:rsidR="0044242F" w:rsidRPr="00C37CB5" w:rsidRDefault="0044242F" w:rsidP="005E5160">
            <w:pPr>
              <w:jc w:val="center"/>
              <w:rPr>
                <w:rFonts w:ascii="Arial" w:hAnsi="Arial" w:cs="Arial"/>
                <w:color w:val="000000"/>
                <w:sz w:val="20"/>
                <w:szCs w:val="20"/>
              </w:rPr>
            </w:pPr>
            <w:proofErr w:type="spellStart"/>
            <w:r w:rsidRPr="006A55F7">
              <w:rPr>
                <w:rFonts w:ascii="Arial" w:hAnsi="Arial" w:cs="Arial"/>
                <w:iCs/>
                <w:sz w:val="20"/>
                <w:szCs w:val="20"/>
              </w:rPr>
              <w:t>Prediciton</w:t>
            </w:r>
            <w:proofErr w:type="spellEnd"/>
            <w:r w:rsidRPr="006A55F7">
              <w:rPr>
                <w:rFonts w:ascii="Arial" w:hAnsi="Arial" w:cs="Arial"/>
                <w:iCs/>
                <w:sz w:val="20"/>
                <w:szCs w:val="20"/>
              </w:rPr>
              <w:t xml:space="preserve"> accuracy</w:t>
            </w:r>
          </w:p>
        </w:tc>
        <w:tc>
          <w:tcPr>
            <w:tcW w:w="963" w:type="pct"/>
            <w:tcBorders>
              <w:top w:val="nil"/>
              <w:left w:val="nil"/>
              <w:right w:val="nil"/>
            </w:tcBorders>
            <w:shd w:val="clear" w:color="auto" w:fill="auto"/>
            <w:noWrap/>
            <w:vAlign w:val="center"/>
          </w:tcPr>
          <w:p w14:paraId="1C97C822" w14:textId="77777777" w:rsidR="0044242F" w:rsidRPr="003D41AF" w:rsidRDefault="0044242F" w:rsidP="005E5160">
            <w:pPr>
              <w:jc w:val="center"/>
              <w:rPr>
                <w:rFonts w:ascii="Arial" w:hAnsi="Arial" w:cs="Arial"/>
                <w:color w:val="000000"/>
                <w:sz w:val="20"/>
                <w:szCs w:val="20"/>
              </w:rPr>
            </w:pPr>
            <w:proofErr w:type="spellStart"/>
            <w:r>
              <w:rPr>
                <w:rFonts w:ascii="Arial" w:hAnsi="Arial" w:cs="Arial"/>
                <w:color w:val="000000"/>
                <w:sz w:val="20"/>
                <w:szCs w:val="20"/>
              </w:rPr>
              <w:t>pyTorch</w:t>
            </w:r>
            <w:proofErr w:type="spellEnd"/>
          </w:p>
        </w:tc>
        <w:tc>
          <w:tcPr>
            <w:tcW w:w="528" w:type="pct"/>
            <w:tcBorders>
              <w:top w:val="nil"/>
              <w:left w:val="nil"/>
              <w:right w:val="nil"/>
            </w:tcBorders>
            <w:shd w:val="clear" w:color="auto" w:fill="auto"/>
            <w:noWrap/>
            <w:vAlign w:val="center"/>
          </w:tcPr>
          <w:p w14:paraId="05E59493" w14:textId="225325DA"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&lt;EndNote&gt;&lt;Cite&gt;&lt;Author&gt;Ge&lt;/Author&gt;&lt;Year&gt;2021&lt;/Year&gt;&lt;RecNum&gt;172&lt;/RecNum&gt;&lt;DisplayText&gt;[110]&lt;/DisplayText&gt;&lt;record&gt;&lt;rec-number&gt;172&lt;/rec-number&gt;&lt;foreign-keys&gt;&lt;key app="EN" db-id="zsppx25fofftzxee95fx29p8tatf5vvawtvp" timestamp="0"&gt;172&lt;/key&gt;&lt;/foreign-keys&gt;&lt;ref-type name="Journal Article"&gt;17&lt;/ref-type&gt;&lt;contributors&gt;&lt;authors&gt;&lt;author&gt;Ge, S.&lt;/author&gt;&lt;author&gt;Wang, H.&lt;/author&gt;&lt;author&gt;Alavi, A.&lt;/author&gt;&lt;author&gt;Xing, E.&lt;/author&gt;&lt;author&gt;Bar-Joseph, Z.&lt;/author&gt;&lt;/authors&gt;&lt;/contributors&gt;&lt;auth-address&gt;Computational Biology Department, Carnegie Mellon University, Pittsburgh, Pennsylvania, USA.&amp;#xD;Language Technologies Institute, Carnegie Mellon University, Pittsburgh, Pennsylvania, USA.&amp;#xD;Machine Learning Department, Carnegie Mellon University, Pittsburgh, Pennsylvania, USA.&lt;/auth-address&gt;&lt;titles&gt;&lt;title&gt;Supervised Adversarial Alignment of Single-Cell RNA-seq Data&lt;/title&gt;&lt;secondary-title&gt;J Comput Biol&lt;/secondary-title&gt;&lt;/titles&gt;&lt;pages&gt;501-513&lt;/pages&gt;&lt;volume&gt;28&lt;/volume&gt;&lt;number&gt;5&lt;/number&gt;&lt;edition&gt;2021/01/21&lt;/edition&gt;&lt;keywords&gt;&lt;keyword&gt;batch effect removal&lt;/keyword&gt;&lt;keyword&gt;data integration&lt;/keyword&gt;&lt;keyword&gt;dimensionality reduction&lt;/keyword&gt;&lt;keyword&gt;domain adversarial training&lt;/keyword&gt;&lt;keyword&gt;single-cell RNA-seq&lt;/keyword&gt;&lt;/keywords&gt;&lt;dates&gt;&lt;year&gt;2021&lt;/year&gt;&lt;pub-dates&gt;&lt;date&gt;May&lt;/date&gt;&lt;/pub-dates&gt;&lt;/dates&gt;&lt;isbn&gt;1557-8666 (Electronic)&amp;#xD;1066-5277 (Linking)&lt;/isbn&gt;&lt;accession-num&gt;33470876&lt;/accession-num&gt;&lt;urls&gt;&lt;related-urls&gt;&lt;url&gt;https://www.ncbi.nlm.nih.gov/pubmed/33470876&lt;/url&gt;&lt;/related-urls&gt;&lt;/urls&gt;&lt;electronic-resource-num&gt;10.1089/cmb.2020.0439&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[110]</w:t>
            </w:r>
            <w:r>
              <w:rPr>
                <w:rFonts w:ascii="Arial" w:hAnsi="Arial" w:cs="Arial"/>
                <w:color w:val="000000"/>
                <w:sz w:val="20"/>
                <w:szCs w:val="20"/>
              </w:rPr>
              <w:fldChar w:fldCharType="end"/>
            </w:r>
          </w:p>
        </w:tc>
      </w:tr>
      <w:tr w:rsidR="0044242F" w:rsidRPr="003D41AF" w14:paraId="44618225" w14:textId="77777777" w:rsidTr="005E5160">
        <w:trPr>
          <w:trHeight w:val="320"/>
        </w:trPr>
        <w:tc>
          <w:tcPr>
            <w:tcW w:w="575" w:type="pct"/>
            <w:tcBorders>
              <w:top w:val="nil"/>
              <w:left w:val="nil"/>
              <w:right w:val="nil"/>
            </w:tcBorders>
            <w:shd w:val="clear" w:color="auto" w:fill="auto"/>
            <w:noWrap/>
            <w:vAlign w:val="center"/>
          </w:tcPr>
          <w:p w14:paraId="2ADEC48C" w14:textId="77777777" w:rsidR="0044242F" w:rsidRPr="003D41AF" w:rsidRDefault="0044242F" w:rsidP="005E5160">
            <w:pPr>
              <w:jc w:val="center"/>
              <w:rPr>
                <w:rFonts w:ascii="Arial" w:hAnsi="Arial" w:cs="Arial"/>
                <w:sz w:val="20"/>
                <w:szCs w:val="20"/>
              </w:rPr>
            </w:pPr>
          </w:p>
        </w:tc>
        <w:tc>
          <w:tcPr>
            <w:tcW w:w="865" w:type="pct"/>
            <w:tcBorders>
              <w:top w:val="nil"/>
              <w:left w:val="nil"/>
              <w:right w:val="nil"/>
            </w:tcBorders>
            <w:shd w:val="clear" w:color="auto" w:fill="auto"/>
            <w:noWrap/>
            <w:vAlign w:val="center"/>
          </w:tcPr>
          <w:p w14:paraId="3F27075A" w14:textId="77777777" w:rsidR="0044242F" w:rsidRPr="003D41AF" w:rsidRDefault="0044242F" w:rsidP="005E5160">
            <w:pPr>
              <w:jc w:val="center"/>
              <w:rPr>
                <w:rFonts w:ascii="Arial" w:hAnsi="Arial" w:cs="Arial"/>
                <w:color w:val="000000"/>
                <w:sz w:val="20"/>
                <w:szCs w:val="20"/>
              </w:rPr>
            </w:pPr>
          </w:p>
        </w:tc>
        <w:tc>
          <w:tcPr>
            <w:tcW w:w="722" w:type="pct"/>
            <w:tcBorders>
              <w:top w:val="nil"/>
              <w:left w:val="nil"/>
              <w:right w:val="nil"/>
            </w:tcBorders>
            <w:shd w:val="clear" w:color="auto" w:fill="auto"/>
            <w:noWrap/>
            <w:vAlign w:val="center"/>
          </w:tcPr>
          <w:p w14:paraId="5751CF07" w14:textId="77777777" w:rsidR="0044242F" w:rsidRPr="003D41AF" w:rsidRDefault="0044242F" w:rsidP="005E5160">
            <w:pPr>
              <w:jc w:val="center"/>
              <w:rPr>
                <w:rFonts w:ascii="Arial" w:hAnsi="Arial" w:cs="Arial"/>
                <w:color w:val="000000"/>
                <w:sz w:val="20"/>
                <w:szCs w:val="20"/>
              </w:rPr>
            </w:pPr>
          </w:p>
        </w:tc>
        <w:tc>
          <w:tcPr>
            <w:tcW w:w="1347" w:type="pct"/>
            <w:tcBorders>
              <w:top w:val="nil"/>
              <w:left w:val="nil"/>
              <w:right w:val="nil"/>
            </w:tcBorders>
            <w:shd w:val="clear" w:color="auto" w:fill="auto"/>
            <w:vAlign w:val="center"/>
          </w:tcPr>
          <w:p w14:paraId="78801662" w14:textId="77777777" w:rsidR="0044242F" w:rsidRDefault="0044242F" w:rsidP="005E5160">
            <w:pPr>
              <w:jc w:val="center"/>
              <w:rPr>
                <w:rFonts w:ascii="Arial" w:hAnsi="Arial" w:cs="Arial"/>
                <w:color w:val="000000"/>
                <w:sz w:val="20"/>
                <w:szCs w:val="20"/>
              </w:rPr>
            </w:pPr>
          </w:p>
        </w:tc>
        <w:tc>
          <w:tcPr>
            <w:tcW w:w="963" w:type="pct"/>
            <w:tcBorders>
              <w:top w:val="nil"/>
              <w:left w:val="nil"/>
              <w:right w:val="nil"/>
            </w:tcBorders>
            <w:shd w:val="clear" w:color="auto" w:fill="auto"/>
            <w:noWrap/>
            <w:vAlign w:val="center"/>
          </w:tcPr>
          <w:p w14:paraId="64E79B72" w14:textId="77777777" w:rsidR="0044242F" w:rsidRPr="003D41AF" w:rsidRDefault="0044242F" w:rsidP="005E5160">
            <w:pPr>
              <w:jc w:val="center"/>
              <w:rPr>
                <w:rFonts w:ascii="Arial" w:hAnsi="Arial" w:cs="Arial"/>
                <w:color w:val="000000"/>
                <w:sz w:val="20"/>
                <w:szCs w:val="20"/>
              </w:rPr>
            </w:pPr>
          </w:p>
        </w:tc>
        <w:tc>
          <w:tcPr>
            <w:tcW w:w="528" w:type="pct"/>
            <w:tcBorders>
              <w:top w:val="nil"/>
              <w:left w:val="nil"/>
              <w:right w:val="nil"/>
            </w:tcBorders>
            <w:shd w:val="clear" w:color="auto" w:fill="auto"/>
            <w:noWrap/>
            <w:vAlign w:val="center"/>
          </w:tcPr>
          <w:p w14:paraId="24434958" w14:textId="77777777" w:rsidR="0044242F" w:rsidRPr="003D41AF" w:rsidRDefault="0044242F" w:rsidP="005E5160">
            <w:pPr>
              <w:jc w:val="center"/>
              <w:rPr>
                <w:rFonts w:ascii="Arial" w:hAnsi="Arial" w:cs="Arial"/>
                <w:color w:val="000000"/>
                <w:sz w:val="20"/>
                <w:szCs w:val="20"/>
              </w:rPr>
            </w:pPr>
          </w:p>
        </w:tc>
      </w:tr>
      <w:tr w:rsidR="0044242F" w:rsidRPr="003D41AF" w14:paraId="57D198E1" w14:textId="77777777" w:rsidTr="005E5160">
        <w:trPr>
          <w:trHeight w:val="320"/>
        </w:trPr>
        <w:tc>
          <w:tcPr>
            <w:tcW w:w="5000" w:type="pct"/>
            <w:gridSpan w:val="6"/>
            <w:tcBorders>
              <w:top w:val="nil"/>
              <w:left w:val="nil"/>
              <w:bottom w:val="single" w:sz="4" w:space="0" w:color="auto"/>
              <w:right w:val="nil"/>
            </w:tcBorders>
            <w:shd w:val="clear" w:color="auto" w:fill="auto"/>
            <w:noWrap/>
            <w:vAlign w:val="bottom"/>
          </w:tcPr>
          <w:p w14:paraId="6BCAA2BA" w14:textId="77777777" w:rsidR="0044242F" w:rsidRPr="00706391" w:rsidRDefault="0044242F" w:rsidP="005E5160">
            <w:pPr>
              <w:rPr>
                <w:rFonts w:ascii="Arial" w:hAnsi="Arial" w:cs="Arial"/>
                <w:b/>
                <w:bCs/>
                <w:sz w:val="20"/>
                <w:szCs w:val="20"/>
              </w:rPr>
            </w:pPr>
            <w:r w:rsidRPr="00706391">
              <w:rPr>
                <w:rFonts w:ascii="Arial" w:hAnsi="Arial" w:cs="Arial"/>
                <w:b/>
                <w:bCs/>
                <w:color w:val="000000"/>
                <w:sz w:val="20"/>
                <w:szCs w:val="20"/>
              </w:rPr>
              <w:t>Function analysis</w:t>
            </w:r>
          </w:p>
        </w:tc>
      </w:tr>
      <w:tr w:rsidR="0044242F" w:rsidRPr="003D41AF" w14:paraId="2AE3629D" w14:textId="77777777" w:rsidTr="005E5160">
        <w:trPr>
          <w:trHeight w:val="320"/>
        </w:trPr>
        <w:tc>
          <w:tcPr>
            <w:tcW w:w="575" w:type="pct"/>
            <w:tcBorders>
              <w:top w:val="single" w:sz="4" w:space="0" w:color="auto"/>
              <w:left w:val="nil"/>
              <w:right w:val="nil"/>
            </w:tcBorders>
            <w:shd w:val="clear" w:color="auto" w:fill="auto"/>
            <w:noWrap/>
            <w:vAlign w:val="center"/>
          </w:tcPr>
          <w:p w14:paraId="1EE2CB61" w14:textId="77777777" w:rsidR="0044242F" w:rsidRPr="003D41AF" w:rsidRDefault="0044242F" w:rsidP="005E5160">
            <w:pPr>
              <w:jc w:val="center"/>
              <w:rPr>
                <w:rFonts w:ascii="Arial" w:hAnsi="Arial" w:cs="Arial"/>
                <w:sz w:val="20"/>
                <w:szCs w:val="20"/>
              </w:rPr>
            </w:pPr>
          </w:p>
        </w:tc>
        <w:tc>
          <w:tcPr>
            <w:tcW w:w="865" w:type="pct"/>
            <w:tcBorders>
              <w:left w:val="nil"/>
              <w:right w:val="nil"/>
            </w:tcBorders>
            <w:shd w:val="clear" w:color="auto" w:fill="auto"/>
            <w:noWrap/>
            <w:vAlign w:val="center"/>
          </w:tcPr>
          <w:p w14:paraId="7DA10155"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CNNC</w:t>
            </w:r>
          </w:p>
        </w:tc>
        <w:tc>
          <w:tcPr>
            <w:tcW w:w="722" w:type="pct"/>
            <w:tcBorders>
              <w:left w:val="nil"/>
              <w:right w:val="nil"/>
            </w:tcBorders>
            <w:shd w:val="clear" w:color="auto" w:fill="auto"/>
            <w:noWrap/>
            <w:vAlign w:val="center"/>
          </w:tcPr>
          <w:p w14:paraId="24BD0374"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CNN</w:t>
            </w:r>
          </w:p>
        </w:tc>
        <w:tc>
          <w:tcPr>
            <w:tcW w:w="1347" w:type="pct"/>
            <w:tcBorders>
              <w:left w:val="nil"/>
              <w:right w:val="nil"/>
            </w:tcBorders>
            <w:shd w:val="clear" w:color="auto" w:fill="auto"/>
            <w:vAlign w:val="center"/>
          </w:tcPr>
          <w:p w14:paraId="023A5070" w14:textId="77777777" w:rsidR="0044242F" w:rsidRPr="003D41AF" w:rsidRDefault="0044242F" w:rsidP="005E5160">
            <w:pPr>
              <w:jc w:val="center"/>
              <w:rPr>
                <w:rFonts w:ascii="Arial" w:hAnsi="Arial" w:cs="Arial"/>
                <w:color w:val="000000"/>
                <w:sz w:val="20"/>
                <w:szCs w:val="20"/>
              </w:rPr>
            </w:pPr>
            <w:r>
              <w:rPr>
                <w:rFonts w:ascii="Arial" w:hAnsi="Arial" w:cs="Arial"/>
                <w:color w:val="000000"/>
                <w:sz w:val="20"/>
                <w:szCs w:val="20"/>
              </w:rPr>
              <w:t>AUROC, AUPRC, and accuracy</w:t>
            </w:r>
          </w:p>
        </w:tc>
        <w:tc>
          <w:tcPr>
            <w:tcW w:w="963" w:type="pct"/>
            <w:tcBorders>
              <w:left w:val="nil"/>
              <w:right w:val="nil"/>
            </w:tcBorders>
            <w:shd w:val="clear" w:color="auto" w:fill="auto"/>
            <w:noWrap/>
            <w:vAlign w:val="center"/>
          </w:tcPr>
          <w:p w14:paraId="122C7D41"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Keras</w:t>
            </w:r>
            <w:proofErr w:type="spellEnd"/>
            <w:r>
              <w:rPr>
                <w:rFonts w:ascii="Arial" w:hAnsi="Arial" w:cs="Arial"/>
                <w:color w:val="000000"/>
                <w:sz w:val="20"/>
                <w:szCs w:val="20"/>
              </w:rPr>
              <w:t xml:space="preserve">, </w:t>
            </w:r>
            <w:proofErr w:type="spellStart"/>
            <w:r>
              <w:rPr>
                <w:rFonts w:ascii="Arial" w:hAnsi="Arial" w:cs="Arial"/>
                <w:color w:val="000000"/>
                <w:sz w:val="20"/>
                <w:szCs w:val="20"/>
              </w:rPr>
              <w:t>Tensorflow</w:t>
            </w:r>
            <w:proofErr w:type="spellEnd"/>
          </w:p>
        </w:tc>
        <w:tc>
          <w:tcPr>
            <w:tcW w:w="528" w:type="pct"/>
            <w:tcBorders>
              <w:left w:val="nil"/>
              <w:right w:val="nil"/>
            </w:tcBorders>
            <w:shd w:val="clear" w:color="auto" w:fill="auto"/>
            <w:noWrap/>
            <w:vAlign w:val="center"/>
          </w:tcPr>
          <w:p w14:paraId="4FCDF2AB" w14:textId="5289ADB0"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r>
            <w:r w:rsidR="00930FB6">
              <w:rPr>
                <w:rFonts w:ascii="Arial" w:hAnsi="Arial" w:cs="Arial"/>
                <w:color w:val="000000"/>
                <w:sz w:val="20"/>
                <w:szCs w:val="20"/>
              </w:rPr>
              <w:instrText xml:space="preserve"> ADDIN EN.CITE &lt;EndNote&gt;&lt;Cite&gt;&lt;Author&gt;Yuan&lt;/Author&gt;&lt;Year&gt;2019&lt;/Year&gt;&lt;RecNum&gt;174&lt;/RecNum&gt;&lt;DisplayText&gt;[113]&lt;/DisplayText&gt;&lt;record&gt;&lt;rec-number&gt;174&lt;/rec-number&gt;&lt;foreign-keys&gt;&lt;key app="EN" db-id="zsppx25fofftzxee95fx29p8tatf5vvawtvp" timestamp="0"&gt;174&lt;/key&gt;&lt;/foreign-keys&gt;&lt;ref-type name="Journal Article"&gt;17&lt;/ref-type&gt;&lt;contributors&gt;&lt;authors&gt;&lt;author&gt;Yuan, Y.&lt;/author&gt;&lt;author&gt;Bar-Joseph, Z.&lt;/author&gt;&lt;/authors&gt;&lt;/contributors&gt;&lt;auth-address&gt;Machine Learning Department, School of Computer Science, Carnegie Mellon University, Pittsburgh, PA 15213.&amp;#xD;Machine Learning Department, School of Computer Science, Carnegie Mellon University, Pittsburgh, PA 15213; zivbj@cs.cmu.edu.&amp;#xD;Computational Biology Department, School of Computer Science, Carnegie Mellon University, Pittsburgh, PA 15213.&lt;/auth-address&gt;&lt;titles&gt;&lt;title&gt;Deep learning for inferring gene relationships from single-cell expression data&lt;/title&gt;&lt;secondary-title&gt;Proc Natl Acad Sci U S A&lt;/secondary-title&gt;&lt;/titles&gt;&lt;periodical&gt;&lt;full-title&gt;Proc Natl Acad Sci U S A&lt;/full-title&gt;&lt;/periodical&gt;&lt;edition&gt;2019/12/12&lt;/edition&gt;&lt;keywords&gt;&lt;keyword&gt;causality inference&lt;/keyword&gt;&lt;keyword&gt;deep learning&lt;/keyword&gt;&lt;keyword&gt;gene interactions&lt;/keyword&gt;&lt;/keywords&gt;&lt;dates&gt;&lt;year&gt;2019&lt;/year&gt;&lt;pub-dates&gt;&lt;date&gt;Dec 10&lt;/date&gt;&lt;/pub-dates&gt;&lt;/dates&gt;&lt;isbn&gt;1091-6490 (Electronic)&amp;#xD;0027-8424 (Linking)&lt;/isbn&gt;&lt;accession-num&gt;31822622&lt;/accession-num&gt;&lt;urls&gt;&lt;related-urls&gt;&lt;url&gt;https://www.ncbi.nlm.nih.gov/pubmed/31822622&lt;/url&gt;&lt;/related-urls&gt;&lt;/urls&gt;&lt;custom2&gt;PMC6936704&lt;/custom2&gt;&lt;electronic-resource-num&gt;10.1073/pnas.1911536116&lt;/electronic-resource-num&gt;&lt;/record&gt;&lt;/Cite&gt;&lt;/EndNote&gt;</w:instrText>
            </w:r>
            <w:r>
              <w:rPr>
                <w:rFonts w:ascii="Arial" w:hAnsi="Arial" w:cs="Arial"/>
                <w:color w:val="000000"/>
                <w:sz w:val="20"/>
                <w:szCs w:val="20"/>
              </w:rPr>
              <w:fldChar w:fldCharType="separate"/>
            </w:r>
            <w:r w:rsidR="00930FB6">
              <w:rPr>
                <w:rFonts w:ascii="Arial" w:hAnsi="Arial" w:cs="Arial"/>
                <w:noProof/>
                <w:color w:val="000000"/>
                <w:sz w:val="20"/>
                <w:szCs w:val="20"/>
              </w:rPr>
              <w:t>[113]</w:t>
            </w:r>
            <w:r>
              <w:rPr>
                <w:rFonts w:ascii="Arial" w:hAnsi="Arial" w:cs="Arial"/>
                <w:color w:val="000000"/>
                <w:sz w:val="20"/>
                <w:szCs w:val="20"/>
              </w:rPr>
              <w:fldChar w:fldCharType="end"/>
            </w:r>
          </w:p>
        </w:tc>
      </w:tr>
      <w:tr w:rsidR="0044242F" w:rsidRPr="003D41AF" w14:paraId="2E6971A3" w14:textId="77777777" w:rsidTr="005E5160">
        <w:trPr>
          <w:trHeight w:val="320"/>
        </w:trPr>
        <w:tc>
          <w:tcPr>
            <w:tcW w:w="575" w:type="pct"/>
            <w:tcBorders>
              <w:left w:val="nil"/>
              <w:bottom w:val="single" w:sz="4" w:space="0" w:color="auto"/>
              <w:right w:val="nil"/>
            </w:tcBorders>
            <w:shd w:val="clear" w:color="auto" w:fill="auto"/>
            <w:noWrap/>
            <w:vAlign w:val="center"/>
          </w:tcPr>
          <w:p w14:paraId="704AE85D" w14:textId="77777777" w:rsidR="0044242F" w:rsidRPr="003D41AF" w:rsidRDefault="0044242F" w:rsidP="005E5160">
            <w:pPr>
              <w:jc w:val="center"/>
              <w:rPr>
                <w:rFonts w:ascii="Arial" w:hAnsi="Arial" w:cs="Arial"/>
                <w:sz w:val="20"/>
                <w:szCs w:val="20"/>
              </w:rPr>
            </w:pPr>
          </w:p>
        </w:tc>
        <w:tc>
          <w:tcPr>
            <w:tcW w:w="865" w:type="pct"/>
            <w:tcBorders>
              <w:left w:val="nil"/>
              <w:bottom w:val="single" w:sz="4" w:space="0" w:color="auto"/>
              <w:right w:val="nil"/>
            </w:tcBorders>
            <w:shd w:val="clear" w:color="auto" w:fill="auto"/>
            <w:noWrap/>
            <w:vAlign w:val="center"/>
          </w:tcPr>
          <w:p w14:paraId="04C134FF"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scGen</w:t>
            </w:r>
            <w:proofErr w:type="spellEnd"/>
          </w:p>
        </w:tc>
        <w:tc>
          <w:tcPr>
            <w:tcW w:w="722" w:type="pct"/>
            <w:tcBorders>
              <w:left w:val="nil"/>
              <w:bottom w:val="single" w:sz="4" w:space="0" w:color="auto"/>
              <w:right w:val="nil"/>
            </w:tcBorders>
            <w:shd w:val="clear" w:color="auto" w:fill="auto"/>
            <w:noWrap/>
            <w:vAlign w:val="center"/>
          </w:tcPr>
          <w:p w14:paraId="031ABBD6" w14:textId="77777777" w:rsidR="0044242F" w:rsidRPr="003D41AF" w:rsidRDefault="0044242F" w:rsidP="005E5160">
            <w:pPr>
              <w:jc w:val="center"/>
              <w:rPr>
                <w:rFonts w:ascii="Arial" w:hAnsi="Arial" w:cs="Arial"/>
                <w:color w:val="000000"/>
                <w:sz w:val="20"/>
                <w:szCs w:val="20"/>
              </w:rPr>
            </w:pPr>
            <w:r w:rsidRPr="003D41AF">
              <w:rPr>
                <w:rFonts w:ascii="Arial" w:hAnsi="Arial" w:cs="Arial"/>
                <w:color w:val="000000"/>
                <w:sz w:val="20"/>
                <w:szCs w:val="20"/>
              </w:rPr>
              <w:t>VAE</w:t>
            </w:r>
          </w:p>
        </w:tc>
        <w:tc>
          <w:tcPr>
            <w:tcW w:w="1347" w:type="pct"/>
            <w:tcBorders>
              <w:left w:val="nil"/>
              <w:bottom w:val="single" w:sz="4" w:space="0" w:color="auto"/>
              <w:right w:val="nil"/>
            </w:tcBorders>
            <w:shd w:val="clear" w:color="auto" w:fill="auto"/>
            <w:vAlign w:val="center"/>
          </w:tcPr>
          <w:p w14:paraId="33A49FC3" w14:textId="77777777" w:rsidR="0044242F" w:rsidRDefault="0044242F" w:rsidP="005E5160">
            <w:pPr>
              <w:jc w:val="center"/>
              <w:rPr>
                <w:rFonts w:ascii="Arial" w:hAnsi="Arial" w:cs="Arial"/>
                <w:color w:val="000000"/>
                <w:sz w:val="20"/>
                <w:szCs w:val="20"/>
              </w:rPr>
            </w:pPr>
            <w:r>
              <w:rPr>
                <w:rFonts w:ascii="Arial" w:hAnsi="Arial" w:cs="Arial"/>
                <w:color w:val="000000"/>
                <w:sz w:val="20"/>
                <w:szCs w:val="20"/>
              </w:rPr>
              <w:t>Correlation, visualization</w:t>
            </w:r>
          </w:p>
        </w:tc>
        <w:tc>
          <w:tcPr>
            <w:tcW w:w="963" w:type="pct"/>
            <w:tcBorders>
              <w:left w:val="nil"/>
              <w:bottom w:val="single" w:sz="4" w:space="0" w:color="auto"/>
              <w:right w:val="nil"/>
            </w:tcBorders>
            <w:shd w:val="clear" w:color="auto" w:fill="auto"/>
            <w:noWrap/>
            <w:vAlign w:val="center"/>
          </w:tcPr>
          <w:p w14:paraId="4D91DD53" w14:textId="77777777" w:rsidR="0044242F" w:rsidRPr="003D41AF" w:rsidRDefault="0044242F" w:rsidP="005E5160">
            <w:pPr>
              <w:jc w:val="center"/>
              <w:rPr>
                <w:rFonts w:ascii="Arial" w:hAnsi="Arial" w:cs="Arial"/>
                <w:color w:val="000000"/>
                <w:sz w:val="20"/>
                <w:szCs w:val="20"/>
              </w:rPr>
            </w:pPr>
            <w:proofErr w:type="spellStart"/>
            <w:r w:rsidRPr="003D41AF">
              <w:rPr>
                <w:rFonts w:ascii="Arial" w:hAnsi="Arial" w:cs="Arial"/>
                <w:color w:val="000000"/>
                <w:sz w:val="20"/>
                <w:szCs w:val="20"/>
              </w:rPr>
              <w:t>Tensorflow</w:t>
            </w:r>
            <w:proofErr w:type="spellEnd"/>
          </w:p>
        </w:tc>
        <w:tc>
          <w:tcPr>
            <w:tcW w:w="528" w:type="pct"/>
            <w:tcBorders>
              <w:left w:val="nil"/>
              <w:bottom w:val="single" w:sz="4" w:space="0" w:color="auto"/>
              <w:right w:val="nil"/>
            </w:tcBorders>
            <w:shd w:val="clear" w:color="auto" w:fill="auto"/>
            <w:noWrap/>
            <w:vAlign w:val="center"/>
          </w:tcPr>
          <w:p w14:paraId="6FE48FB1" w14:textId="47E67617" w:rsidR="0044242F" w:rsidRPr="003D41AF" w:rsidRDefault="00030C34" w:rsidP="005E5160">
            <w:pPr>
              <w:jc w:val="center"/>
              <w:rPr>
                <w:rFonts w:ascii="Arial" w:hAnsi="Arial" w:cs="Arial"/>
                <w:color w:val="000000"/>
                <w:sz w:val="20"/>
                <w:szCs w:val="20"/>
              </w:rPr>
            </w:pPr>
            <w:r>
              <w:rPr>
                <w:rFonts w:ascii="Arial" w:hAnsi="Arial" w:cs="Arial"/>
                <w:color w:val="000000"/>
                <w:sz w:val="20"/>
                <w:szCs w:val="20"/>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hAnsi="Arial" w:cs="Arial"/>
                <w:color w:val="000000"/>
                <w:sz w:val="20"/>
                <w:szCs w:val="20"/>
              </w:rPr>
              <w:instrText xml:space="preserve"> ADDIN EN.CITE </w:instrText>
            </w:r>
            <w:r w:rsidR="00930FB6">
              <w:rPr>
                <w:rFonts w:ascii="Arial" w:hAnsi="Arial" w:cs="Arial"/>
                <w:color w:val="000000"/>
                <w:sz w:val="20"/>
                <w:szCs w:val="20"/>
              </w:rPr>
              <w:fldChar w:fldCharType="begin">
                <w:fldData xml:space="preserve">PEVuZE5vdGU+PENpdGU+PEF1dGhvcj5Mb3Rmb2xsYWhpPC9BdXRob3I+PFllYXI+MjAxOTwvWWVh
cj48UmVjTnVtPjE3OTwvUmVjTnVtPjxEaXNwbGF5VGV4dD5bMTIyXTwvRGlzcGxheVRleHQ+PHJl
Y29yZD48cmVjLW51bWJlcj4xNzk8L3JlYy1udW1iZXI+PGZvcmVpZ24ta2V5cz48a2V5IGFwcD0i
RU4iIGRiLWlkPSJ6c3BweDI1Zm9mZnR6eGVlOTVmeDI5cDh0YXRmNXZ2YXd0dnAiIHRpbWVzdGFt
cD0iMCI+MTc5PC9rZXk+PC9mb3JlaWduLWtleXM+PHJlZi10eXBlIG5hbWU9IkpvdXJuYWwgQXJ0
aWNsZSI+MTc8L3JlZi10eXBlPjxjb250cmlidXRvcnM+PGF1dGhvcnM+PGF1dGhvcj5Mb3Rmb2xs
YWhpLCBNLjwvYXV0aG9yPjxhdXRob3I+V29sZiwgRi4gQS48L2F1dGhvcj48YXV0aG9yPlRoZWlz
LCBGLiBKLjwvYXV0aG9yPjwvYXV0aG9ycz48L2NvbnRyaWJ1dG9ycz48YXV0aC1hZGRyZXNzPkhl
bG1ob2x0eiBaZW50cnVtIE11bmNoZW4gLSBHZXJtYW4gUmVzZWFyY2ggQ2VudGVyIGZvciBFbnZp
cm9ubWVudGFsIEhlYWx0aCwgSW5zdGl0dXRlIG9mIENvbXB1dGF0aW9uYWwgQmlvbG9neSwgTmV1
aGVyYmVyZywgR2VybWFueS4mI3hEO1NjaG9vbCBvZiBMaWZlIFNjaWVuY2VzIFdlaWhlbnN0ZXBo
YW4sIFRlY2huaWNhbCBVbml2ZXJzaXR5IG9mIE11bmljaCwgTXVuaWNoLCBHZXJtYW55LiYjeEQ7
SGVsbWhvbHR6IFplbnRydW0gTXVuY2hlbiAtIEdlcm1hbiBSZXNlYXJjaCBDZW50ZXIgZm9yIEVu
dmlyb25tZW50YWwgSGVhbHRoLCBJbnN0aXR1dGUgb2YgQ29tcHV0YXRpb25hbCBCaW9sb2d5LCBO
ZXVoZXJiZXJnLCBHZXJtYW55LiBhbGV4LndvbGZAaGVsbWhvbHR6LW11ZW5jaGVuLmRlLiYjeEQ7
SGVsbWhvbHR6IFplbnRydW0gTXVuY2hlbiAtIEdlcm1hbiBSZXNlYXJjaCBDZW50ZXIgZm9yIEVu
dmlyb25tZW50YWwgSGVhbHRoLCBJbnN0aXR1dGUgb2YgQ29tcHV0YXRpb25hbCBCaW9sb2d5LCBO
ZXVoZXJiZXJnLCBHZXJtYW55LiBmYWJpYW4udGhlaXNAaGVsbWhvbHR6LW11ZW5jaGVuLmRlLiYj
eEQ7U2Nob29sIG9mIExpZmUgU2NpZW5jZXMgV2VpaGVuc3RlcGhhbiwgVGVjaG5pY2FsIFVuaXZl
cnNpdHkgb2YgTXVuaWNoLCBNdW5pY2gsIEdlcm1hbnkuIGZhYmlhbi50aGVpc0BoZWxtaG9sdHot
bXVlbmNoZW4uZGUuJiN4RDtEZXBhcnRtZW50IG9mIE1hdGhlbWF0aWNzLCBUZWNobmljYWwgVW5p
dmVyc2l0eSBvZiBNdW5pY2gsIE11bmljaCwgR2VybWFueS4gZmFiaWFuLnRoZWlzQGhlbG1ob2x0
ei1tdWVuY2hlbi5kZS48L2F1dGgtYWRkcmVzcz48dGl0bGVzPjx0aXRsZT5zY0dlbiBwcmVkaWN0
cyBzaW5nbGUtY2VsbCBwZXJ0dXJiYXRpb24gcmVzcG9uc2VzPC90aXRsZT48c2Vjb25kYXJ5LXRp
dGxlPk5hdCBNZXRob2RzPC9zZWNvbmRhcnktdGl0bGU+PC90aXRsZXM+PHBlcmlvZGljYWw+PGZ1
bGwtdGl0bGU+TmF0IE1ldGhvZHM8L2Z1bGwtdGl0bGU+PC9wZXJpb2RpY2FsPjxwYWdlcz43MTUt
NzIxPC9wYWdlcz48dm9sdW1lPjE2PC92b2x1bWU+PG51bWJlcj44PC9udW1iZXI+PGVkaXRpb24+
MjAxOS8wOC8wMTwvZWRpdGlvbj48a2V5d29yZHM+PGtleXdvcmQ+KkFsZ29yaXRobXM8L2tleXdv
cmQ+PGtleXdvcmQ+QW5pbWFsczwva2V5d29yZD48a2V5d29yZD5Db21wdXRhdGlvbmFsIEJpb2xv
Z3kvKm1ldGhvZHM8L2tleXdvcmQ+PGtleXdvcmQ+Q29tcHV0ZXIgU2ltdWxhdGlvbjwva2V5d29y
ZD48a2V5d29yZD5HZW5lIEV4cHJlc3Npb24gUHJvZmlsaW5nPC9rZXl3b3JkPjxrZXl3b3JkPkh1
bWFuczwva2V5d29yZD48a2V5d29yZD5MZXVrb2N5dGVzLCBNb25vbnVjbGVhci9jeXRvbG9neS8q
bWV0YWJvbGlzbTwva2V5d29yZD48a2V5d29yZD4qTWFjaGluZSBMZWFybmluZzwva2V5d29yZD48
a2V5d29yZD5NaWNlPC9rZXl3b3JkPjxrZXl3b3JkPlBoYWdvY3l0ZXMvY3l0b2xvZ3kvKm1ldGFi
b2xpc208L2tleXdvcmQ+PGtleXdvcmQ+U2luZ2xlLUNlbGwgQW5hbHlzaXMvKm1ldGhvZHM8L2tl
eXdvcmQ+PGtleXdvcmQ+U3BlY2llcyBTcGVjaWZpY2l0eTwva2V5d29yZD48a2V5d29yZD4qVHJh
bnNjcmlwdG9tZTwva2V5d29yZD48L2tleXdvcmRzPjxkYXRlcz48eWVhcj4yMDE5PC95ZWFyPjxw
dWItZGF0ZXM+PGRhdGU+QXVnPC9kYXRlPjwvcHViLWRhdGVzPjwvZGF0ZXM+PGlzYm4+MTU0OC03
MTA1IChFbGVjdHJvbmljKSYjeEQ7MTU0OC03MDkxIChMaW5raW5nKTwvaXNibj48YWNjZXNzaW9u
LW51bT4zMTM2MzIyMDwvYWNjZXNzaW9uLW51bT48dXJscz48cmVsYXRlZC11cmxzPjx1cmw+aHR0
cHM6Ly93d3cubmNiaS5ubG0ubmloLmdvdi9wdWJtZWQvMzEzNjMyMjA8L3VybD48L3JlbGF0ZWQt
dXJscz48L3VybHM+PGVsZWN0cm9uaWMtcmVzb3VyY2UtbnVtPjEwLjEwMzgvczQxNTkyLTAxOS0w
NDk0LTg8L2VsZWN0cm9uaWMtcmVzb3VyY2UtbnVtPjwvcmVjb3JkPjwvQ2l0ZT48L0VuZE5vdGU+
AG==
</w:fldData>
              </w:fldChar>
            </w:r>
            <w:r w:rsidR="00930FB6">
              <w:rPr>
                <w:rFonts w:ascii="Arial" w:hAnsi="Arial" w:cs="Arial"/>
                <w:color w:val="000000"/>
                <w:sz w:val="20"/>
                <w:szCs w:val="20"/>
              </w:rPr>
              <w:instrText xml:space="preserve"> ADDIN EN.CITE.DATA </w:instrText>
            </w:r>
            <w:r w:rsidR="00930FB6">
              <w:rPr>
                <w:rFonts w:ascii="Arial" w:hAnsi="Arial" w:cs="Arial"/>
                <w:color w:val="000000"/>
                <w:sz w:val="20"/>
                <w:szCs w:val="20"/>
              </w:rPr>
            </w:r>
            <w:r w:rsidR="00930FB6">
              <w:rPr>
                <w:rFonts w:ascii="Arial" w:hAnsi="Arial" w:cs="Arial"/>
                <w:color w:val="000000"/>
                <w:sz w:val="20"/>
                <w:szCs w:val="20"/>
              </w:rPr>
              <w:fldChar w:fldCharType="end"/>
            </w:r>
            <w:r>
              <w:rPr>
                <w:rFonts w:ascii="Arial" w:hAnsi="Arial" w:cs="Arial"/>
                <w:color w:val="000000"/>
                <w:sz w:val="20"/>
                <w:szCs w:val="20"/>
              </w:rPr>
            </w:r>
            <w:r>
              <w:rPr>
                <w:rFonts w:ascii="Arial" w:hAnsi="Arial" w:cs="Arial"/>
                <w:color w:val="000000"/>
                <w:sz w:val="20"/>
                <w:szCs w:val="20"/>
              </w:rPr>
              <w:fldChar w:fldCharType="separate"/>
            </w:r>
            <w:r w:rsidR="00930FB6">
              <w:rPr>
                <w:rFonts w:ascii="Arial" w:hAnsi="Arial" w:cs="Arial"/>
                <w:noProof/>
                <w:color w:val="000000"/>
                <w:sz w:val="20"/>
                <w:szCs w:val="20"/>
              </w:rPr>
              <w:t>[122]</w:t>
            </w:r>
            <w:r>
              <w:rPr>
                <w:rFonts w:ascii="Arial" w:hAnsi="Arial" w:cs="Arial"/>
                <w:color w:val="000000"/>
                <w:sz w:val="20"/>
                <w:szCs w:val="20"/>
              </w:rPr>
              <w:fldChar w:fldCharType="end"/>
            </w:r>
          </w:p>
        </w:tc>
      </w:tr>
    </w:tbl>
    <w:p w14:paraId="16BC8162" w14:textId="77777777" w:rsidR="0044242F" w:rsidRPr="006A55F7" w:rsidRDefault="0044242F" w:rsidP="0044242F">
      <w:pPr>
        <w:rPr>
          <w:rFonts w:ascii="Arial" w:hAnsi="Arial" w:cs="Arial"/>
          <w:sz w:val="20"/>
          <w:szCs w:val="20"/>
        </w:rPr>
      </w:pPr>
      <w:r w:rsidRPr="006A55F7">
        <w:rPr>
          <w:rFonts w:ascii="Arial" w:hAnsi="Arial" w:cs="Arial"/>
          <w:sz w:val="20"/>
          <w:szCs w:val="20"/>
        </w:rPr>
        <w:t xml:space="preserve">DL Model keywords: AE: autoencoder, AE+TL: autoencoder with transfer learning, AE: variational autoencoder, GAN: Generative adversarial network, CNN: convolutional neural network, DNN: direct neural network, DANN: domain adversarial neural network, </w:t>
      </w:r>
      <w:proofErr w:type="spellStart"/>
      <w:r w:rsidRPr="006A55F7">
        <w:rPr>
          <w:rFonts w:ascii="Arial" w:hAnsi="Arial" w:cs="Arial"/>
          <w:sz w:val="20"/>
          <w:szCs w:val="20"/>
        </w:rPr>
        <w:t>CapsNet</w:t>
      </w:r>
      <w:proofErr w:type="spellEnd"/>
      <w:r w:rsidRPr="006A55F7">
        <w:rPr>
          <w:rFonts w:ascii="Arial" w:hAnsi="Arial" w:cs="Arial"/>
          <w:sz w:val="20"/>
          <w:szCs w:val="20"/>
        </w:rPr>
        <w:t>: capsule neural network</w:t>
      </w:r>
    </w:p>
    <w:p w14:paraId="3EFFBF0A" w14:textId="4EDE56D9" w:rsidR="00A8314E" w:rsidRDefault="00A8314E" w:rsidP="00253453">
      <w:pPr>
        <w:pBdr>
          <w:top w:val="nil"/>
          <w:left w:val="nil"/>
          <w:bottom w:val="nil"/>
          <w:right w:val="nil"/>
          <w:between w:val="nil"/>
        </w:pBdr>
        <w:ind w:left="720" w:hanging="720"/>
        <w:jc w:val="both"/>
      </w:pPr>
    </w:p>
    <w:p w14:paraId="42B69301" w14:textId="68D9994E" w:rsidR="0044242F" w:rsidRDefault="0044242F" w:rsidP="00253453">
      <w:pPr>
        <w:pBdr>
          <w:top w:val="nil"/>
          <w:left w:val="nil"/>
          <w:bottom w:val="nil"/>
          <w:right w:val="nil"/>
          <w:between w:val="nil"/>
        </w:pBdr>
        <w:ind w:left="720" w:hanging="720"/>
        <w:jc w:val="both"/>
      </w:pPr>
    </w:p>
    <w:p w14:paraId="4EFD307B" w14:textId="77777777" w:rsidR="0044242F" w:rsidRPr="0091594B" w:rsidRDefault="0044242F" w:rsidP="0044242F">
      <w:pPr>
        <w:rPr>
          <w:rFonts w:ascii="Arial" w:hAnsi="Arial" w:cs="Arial"/>
          <w:b/>
          <w:bCs/>
        </w:rPr>
      </w:pPr>
      <w:r w:rsidRPr="0091594B">
        <w:rPr>
          <w:rFonts w:ascii="Arial" w:hAnsi="Arial" w:cs="Arial"/>
          <w:b/>
          <w:bCs/>
        </w:rPr>
        <w:t xml:space="preserve">Table 2a: </w:t>
      </w:r>
      <w:r>
        <w:rPr>
          <w:rFonts w:ascii="Arial" w:hAnsi="Arial" w:cs="Arial"/>
        </w:rPr>
        <w:t>Simulated single-cell data/algorithms</w:t>
      </w:r>
    </w:p>
    <w:tbl>
      <w:tblPr>
        <w:tblStyle w:val="PlainTable2"/>
        <w:tblW w:w="9540" w:type="dxa"/>
        <w:tblLayout w:type="fixed"/>
        <w:tblLook w:val="06A0" w:firstRow="1" w:lastRow="0" w:firstColumn="1" w:lastColumn="0" w:noHBand="1" w:noVBand="1"/>
      </w:tblPr>
      <w:tblGrid>
        <w:gridCol w:w="1440"/>
        <w:gridCol w:w="2340"/>
        <w:gridCol w:w="1350"/>
        <w:gridCol w:w="2970"/>
        <w:gridCol w:w="1440"/>
      </w:tblGrid>
      <w:tr w:rsidR="0044242F" w:rsidRPr="0091594B" w14:paraId="394EC7F6" w14:textId="77777777" w:rsidTr="005E5160">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239C303" w14:textId="77777777" w:rsidR="0044242F" w:rsidRPr="0091594B" w:rsidRDefault="0044242F" w:rsidP="005E5160">
            <w:pPr>
              <w:jc w:val="center"/>
              <w:rPr>
                <w:rFonts w:ascii="Arial" w:hAnsi="Arial" w:cs="Arial"/>
                <w:sz w:val="20"/>
                <w:szCs w:val="20"/>
              </w:rPr>
            </w:pPr>
            <w:r w:rsidRPr="0091594B">
              <w:rPr>
                <w:rFonts w:ascii="Arial" w:hAnsi="Arial" w:cs="Arial"/>
                <w:sz w:val="20"/>
                <w:szCs w:val="20"/>
              </w:rPr>
              <w:t>Title</w:t>
            </w:r>
          </w:p>
        </w:tc>
        <w:tc>
          <w:tcPr>
            <w:tcW w:w="2340" w:type="dxa"/>
            <w:vAlign w:val="center"/>
          </w:tcPr>
          <w:p w14:paraId="5CFB2C3F"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Algorithm</w:t>
            </w:r>
          </w:p>
        </w:tc>
        <w:tc>
          <w:tcPr>
            <w:tcW w:w="1350" w:type="dxa"/>
            <w:vAlign w:val="center"/>
          </w:tcPr>
          <w:p w14:paraId="2ADD44C7"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  Cells</w:t>
            </w:r>
          </w:p>
        </w:tc>
        <w:tc>
          <w:tcPr>
            <w:tcW w:w="2970" w:type="dxa"/>
            <w:vAlign w:val="center"/>
          </w:tcPr>
          <w:p w14:paraId="05A4629C"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Simulation methods</w:t>
            </w:r>
          </w:p>
        </w:tc>
        <w:tc>
          <w:tcPr>
            <w:tcW w:w="1440" w:type="dxa"/>
            <w:vAlign w:val="center"/>
          </w:tcPr>
          <w:p w14:paraId="0E67A5C2"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Reference</w:t>
            </w:r>
          </w:p>
        </w:tc>
      </w:tr>
      <w:tr w:rsidR="0044242F" w:rsidRPr="00BA32C8" w14:paraId="4799F307" w14:textId="77777777" w:rsidTr="005E5160">
        <w:trPr>
          <w:trHeight w:val="397"/>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E5A02F5"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Splatter</w:t>
            </w:r>
          </w:p>
        </w:tc>
        <w:tc>
          <w:tcPr>
            <w:tcW w:w="2340" w:type="dxa"/>
            <w:vAlign w:val="center"/>
          </w:tcPr>
          <w:p w14:paraId="7E303BA1"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DCA, DeepImpute, PERMUDA, scDeepCluster, scVI, scScope, solo</w:t>
            </w:r>
          </w:p>
        </w:tc>
        <w:tc>
          <w:tcPr>
            <w:tcW w:w="1350" w:type="dxa"/>
            <w:vAlign w:val="center"/>
          </w:tcPr>
          <w:p w14:paraId="1B6C8C6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~2000</w:t>
            </w:r>
          </w:p>
        </w:tc>
        <w:tc>
          <w:tcPr>
            <w:tcW w:w="2970" w:type="dxa"/>
            <w:vAlign w:val="center"/>
          </w:tcPr>
          <w:p w14:paraId="2E52D0BD"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Splatter/R</w:t>
            </w:r>
          </w:p>
        </w:tc>
        <w:tc>
          <w:tcPr>
            <w:tcW w:w="1440" w:type="dxa"/>
            <w:vAlign w:val="center"/>
          </w:tcPr>
          <w:p w14:paraId="3A1EB887" w14:textId="6BB96D60"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PEVuZE5vdGU+PENpdGU+PEF1dGhvcj5aYXBwaWE8L0F1dGhvcj48WWVhcj4yMDE3PC9ZZWFyPjxS
ZWNOdW0+MTkwPC9SZWNOdW0+PERpc3BsYXlUZXh0Pls4NV08L0Rpc3BsYXlUZXh0PjxyZWNvcmQ+
PHJlYy1udW1iZXI+MTkwPC9yZWMtbnVtYmVyPjxmb3JlaWduLWtleXM+PGtleSBhcHA9IkVOIiBk
Yi1pZD0ienNwcHgyNWZvZmZ0enhlZTk1ZngyOXA4dGF0ZjV2dmF3dHZwIiB0aW1lc3RhbXA9IjE2
Mjg4MTE0MDEiPjE5MDwva2V5PjwvZm9yZWlnbi1rZXlzPjxyZWYtdHlwZSBuYW1lPSJKb3VybmFs
IEFydGljbGUiPjE3PC9yZWYtdHlwZT48Y29udHJpYnV0b3JzPjxhdXRob3JzPjxhdXRob3I+WmFw
cGlhLCBMLjwvYXV0aG9yPjxhdXRob3I+UGhpcHNvbiwgQi48L2F1dGhvcj48YXV0aG9yPk9zaGxh
Y2ssIEEuPC9hdXRob3I+PC9hdXRob3JzPjwvY29udHJpYnV0b3JzPjxhdXRoLWFkZHJlc3M+TXVy
ZG9jaCBDaGlsZHJlbnMgUmVzZWFyY2ggSW5zdGl0dXRlLCBSb3lhbCBDaGlsZHJlbiZhcG9zO3Mg
SG9zcGl0YWwsIDUwIEZsZW1pbmd0b24gUmQsIFBhcmt2aWxsZSwgVklDLCAzMDUyLCBBdXN0cmFs
aWEuJiN4RDtTY2hvb2wgb2YgQmlvc2NpZW5jZXMsIFRoZSBVbml2ZXJzaXR5IG9mIE1lbGJvdXJu
ZSwgUGFya3ZpbGxlLCBWSUMsIDMwMTAsIEF1c3RyYWxpYS4mI3hEO011cmRvY2ggQ2hpbGRyZW5z
IFJlc2VhcmNoIEluc3RpdHV0ZSwgUm95YWwgQ2hpbGRyZW4mYXBvcztzIEhvc3BpdGFsLCA1MCBG
bGVtaW5ndG9uIFJkLCBQYXJrdmlsbGUsIFZJQywgMzA1MiwgQXVzdHJhbGlhLiBhbGljaWEub3No
bGFja0BtY3JpLmVkdS5hdS4mI3hEO1NjaG9vbCBvZiBCaW9zY2llbmNlcywgVGhlIFVuaXZlcnNp
dHkgb2YgTWVsYm91cm5lLCBQYXJrdmlsbGUsIFZJQywgMzAxMCwgQXVzdHJhbGlhLiBhbGljaWEu
b3NobGFja0BtY3JpLmVkdS5hdS48L2F1dGgtYWRkcmVzcz48dGl0bGVzPjx0aXRsZT5TcGxhdHRl
cjogc2ltdWxhdGlvbiBvZiBzaW5nbGUtY2VsbCBSTkEgc2VxdWVuY2luZyBkYXRhPC90aXRsZT48
c2Vjb25kYXJ5LXRpdGxlPkdlbm9tZSBCaW9sPC9zZWNvbmRhcnktdGl0bGU+PC90aXRsZXM+PHBl
cmlvZGljYWw+PGZ1bGwtdGl0bGU+R2Vub21lIEJpb2w8L2Z1bGwtdGl0bGU+PC9wZXJpb2RpY2Fs
PjxwYWdlcz4xNzQ8L3BhZ2VzPjx2b2x1bWU+MTg8L3ZvbHVtZT48bnVtYmVyPjE8L251bWJlcj48
ZWRpdGlvbj4yMDE3LzA5LzE0PC9lZGl0aW9uPjxrZXl3b3Jkcz48a2V5d29yZD5BbmltYWxzPC9r
ZXl3b3JkPjxrZXl3b3JkPkNsdXN0ZXIgQW5hbHlzaXM8L2tleXdvcmQ+PGtleXdvcmQ+KkNvbXB1
dGVyIFNpbXVsYXRpb248L2tleXdvcmQ+PGtleXdvcmQ+RGF0YXNldHMgYXMgVG9waWM8L2tleXdv
cmQ+PGtleXdvcmQ+SHVtYW5zPC9rZXl3b3JkPjxrZXl3b3JkPk1vZGVscywgR2VuZXRpYzwva2V5
d29yZD48a2V5d29yZD5SZXByb2R1Y2liaWxpdHkgb2YgUmVzdWx0czwva2V5d29yZD48a2V5d29y
ZD4qU2VxdWVuY2UgQW5hbHlzaXMsIFJOQTwva2V5d29yZD48a2V5d29yZD5TaW5nbGUtQ2VsbCBB
bmFseXNpcy8qbWV0aG9kczwva2V5d29yZD48a2V5d29yZD4qU29mdHdhcmU8L2tleXdvcmQ+PGtl
eXdvcmQ+KlJOQS1zZXE8L2tleXdvcmQ+PGtleXdvcmQ+KlNpbXVsYXRpb248L2tleXdvcmQ+PGtl
eXdvcmQ+KlNpbmdsZS1jZWxsPC9rZXl3b3JkPjwva2V5d29yZHM+PGRhdGVzPjx5ZWFyPjIwMTc8
L3llYXI+PHB1Yi1kYXRlcz48ZGF0ZT5TZXAgMTI8L2RhdGU+PC9wdWItZGF0ZXM+PC9kYXRlcz48
aXNibj4xNDc0LTc2MFggKEVsZWN0cm9uaWMpJiN4RDsxNDc0LTc1OTYgKExpbmtpbmcpPC9pc2Ju
PjxhY2Nlc3Npb24tbnVtPjI4ODk5Mzk3PC9hY2Nlc3Npb24tbnVtPjx1cmxzPjxyZWxhdGVkLXVy
bHM+PHVybD5odHRwczovL3d3dy5uY2JpLm5sbS5uaWguZ292L3B1Ym1lZC8yODg5OTM5NzwvdXJs
PjwvcmVsYXRlZC11cmxzPjwvdXJscz48Y3VzdG9tMj5QTUM1NTk2ODk2PC9jdXN0b20yPjxlbGVj
dHJvbmljLXJlc291cmNlLW51bT4xMC4xMTg2L3MxMzA1OS0wMTctMTMwNS0wPC9lbGVjdHJvbmlj
LXJlc291cmNlLW51bT48L3JlY29yZD48L0NpdGU+PC9FbmROb3RlPn==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[85]</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53AEA72F" w14:textId="77777777" w:rsidTr="005E5160">
        <w:trPr>
          <w:trHeight w:val="397"/>
        </w:trPr>
        <w:tc>
          <w:tcPr>
            <w:cnfStyle w:val="001000000000" w:firstRow="0" w:lastRow="0" w:firstColumn="1" w:lastColumn="0" w:oddVBand="0" w:evenVBand="0" w:oddHBand="0" w:evenHBand="0" w:firstRowFirstColumn="0" w:firstRowLastColumn="0" w:lastRowFirstColumn="0" w:lastRowLastColumn="0"/>
            <w:tcW w:w="1440" w:type="dxa"/>
            <w:tcBorders>
              <w:bottom w:val="nil"/>
            </w:tcBorders>
            <w:vAlign w:val="center"/>
          </w:tcPr>
          <w:p w14:paraId="780D212A"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CIDR</w:t>
            </w:r>
          </w:p>
        </w:tc>
        <w:tc>
          <w:tcPr>
            <w:tcW w:w="2340" w:type="dxa"/>
            <w:tcBorders>
              <w:bottom w:val="nil"/>
            </w:tcBorders>
            <w:vAlign w:val="center"/>
          </w:tcPr>
          <w:p w14:paraId="2ABE4F5B"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sclGAN</w:t>
            </w:r>
          </w:p>
        </w:tc>
        <w:tc>
          <w:tcPr>
            <w:tcW w:w="1350" w:type="dxa"/>
            <w:tcBorders>
              <w:bottom w:val="nil"/>
            </w:tcBorders>
            <w:vAlign w:val="center"/>
          </w:tcPr>
          <w:p w14:paraId="61F71CB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2970" w:type="dxa"/>
            <w:tcBorders>
              <w:bottom w:val="nil"/>
            </w:tcBorders>
            <w:vAlign w:val="center"/>
          </w:tcPr>
          <w:p w14:paraId="60157D55"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CIDR simulation</w:t>
            </w:r>
          </w:p>
        </w:tc>
        <w:tc>
          <w:tcPr>
            <w:tcW w:w="1440" w:type="dxa"/>
            <w:tcBorders>
              <w:bottom w:val="nil"/>
            </w:tcBorders>
            <w:vAlign w:val="center"/>
          </w:tcPr>
          <w:p w14:paraId="33761273" w14:textId="1FC6DBF8"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hAnsi="Arial" w:cs="Arial"/>
                <w:sz w:val="20"/>
                <w:szCs w:val="20"/>
              </w:rPr>
              <w:instrText xml:space="preserve"> ADDIN EN.CITE </w:instrText>
            </w:r>
            <w:r w:rsidR="002F1B5D">
              <w:rPr>
                <w:rFonts w:ascii="Arial" w:hAnsi="Arial" w:cs="Arial"/>
                <w:sz w:val="20"/>
                <w:szCs w:val="20"/>
              </w:rPr>
              <w:fldChar w:fldCharType="begin">
                <w:fldData xml:space="preserve">PEVuZE5vdGU+PENpdGU+PEF1dGhvcj5MaW48L0F1dGhvcj48WWVhcj4yMDE3PC9ZZWFyPjxSZWNO
dW0+MTEzPC9SZWNOdW0+PERpc3BsYXlUZXh0Pls1OV08L0Rpc3BsYXlUZXh0PjxyZWNvcmQ+PHJl
Yy1udW1iZXI+MTEzPC9yZWMtbnVtYmVyPjxmb3JlaWduLWtleXM+PGtleSBhcHA9IkVOIiBkYi1p
ZD0ienNwcHgyNWZvZmZ0enhlZTk1ZngyOXA4dGF0ZjV2dmF3dHZwIiB0aW1lc3RhbXA9IjAiPjEx
Mzwva2V5PjwvZm9yZWlnbi1rZXlzPjxyZWYtdHlwZSBuYW1lPSJKb3VybmFsIEFydGljbGUiPjE3
PC9yZWYtdHlwZT48Y29udHJpYnV0b3JzPjxhdXRob3JzPjxhdXRob3I+TGluLCBQLjwvYXV0aG9y
PjxhdXRob3I+VHJvdXAsIE0uPC9hdXRob3I+PGF1dGhvcj5IbywgSi4gVy48L2F1dGhvcj48L2F1
dGhvcnM+PC9jb250cmlidXRvcnM+PGF1dGgtYWRkcmVzcz5WaWN0b3IgQ2hhbmcgQ2FyZGlhYyBS
ZXNlYXJjaCBJbnN0aXR1dGUsIERhcmxpbmdodXJzdCwgMjAxMCwgTlNXLCBBdXN0cmFsaWEuJiN4
RDtTdCBWaW5jZW50JmFwb3M7cyBDbGluaWNhbCBTY2hvb2wsIFVuaXZlcnNpdHkgb2YgTmV3IFNv
dXRoIFdhbGVzLCBEYXJsaW5naHVyc3QsIDIwMTAsIE5TVywgQXVzdHJhbGlhLiYjeEQ7VmljdG9y
IENoYW5nIENhcmRpYWMgUmVzZWFyY2ggSW5zdGl0dXRlLCBEYXJsaW5naHVyc3QsIDIwMTAsIE5T
VywgQXVzdHJhbGlhLiBqLmhvQHZpY3RvcmNoYW5nLmVkdS5hdS4mI3hEO1N0IFZpbmNlbnQmYXBv
cztzIENsaW5pY2FsIFNjaG9vbCwgVW5pdmVyc2l0eSBvZiBOZXcgU291dGggV2FsZXMsIERhcmxp
bmdodXJzdCwgMjAxMCwgTlNXLCBBdXN0cmFsaWEuIGouaG9AdmljdG9yY2hhbmcuZWR1LmF1Ljwv
YXV0aC1hZGRyZXNzPjx0aXRsZXM+PHRpdGxlPkNJRFI6IFVsdHJhZmFzdCBhbmQgYWNjdXJhdGUg
Y2x1c3RlcmluZyB0aHJvdWdoIGltcHV0YXRpb24gZm9yIHNpbmdsZS1jZWxsIFJOQS1zZXEgZGF0
YTwvdGl0bGU+PHNlY29uZGFyeS10aXRsZT5HZW5vbWUgQmlvbDwvc2Vjb25kYXJ5LXRpdGxlPjwv
dGl0bGVzPjxwZXJpb2RpY2FsPjxmdWxsLXRpdGxlPkdlbm9tZSBCaW9sPC9mdWxsLXRpdGxlPjwv
cGVyaW9kaWNhbD48cGFnZXM+NTk8L3BhZ2VzPjx2b2x1bWU+MTg8L3ZvbHVtZT48bnVtYmVyPjE8
L251bWJlcj48ZWRpdGlvbj4yMDE3LzAzLzMwPC9lZGl0aW9uPjxrZXl3b3Jkcz48a2V5d29yZD5B
bGdvcml0aG1zPC9rZXl3b3JkPjxrZXl3b3JkPkJyYWluL21ldGFib2xpc208L2tleXdvcmQ+PGtl
eXdvcmQ+KkNsdXN0ZXIgQW5hbHlzaXM8L2tleXdvcmQ+PGtleXdvcmQ+Q29tcHV0YXRpb25hbCBC
aW9sb2d5LyptZXRob2RzPC9rZXl3b3JkPjxrZXl3b3JkPkNvbXB1dGVyIFNpbXVsYXRpb248L2tl
eXdvcmQ+PGtleXdvcmQ+RGF0YXNldHMgYXMgVG9waWM8L2tleXdvcmQ+PGtleXdvcmQ+R2VuZSBF
eHByZXNzaW9uIFByb2ZpbGluZzwva2V5d29yZD48a2V5d29yZD5HZW5vbWljcy8qbWV0aG9kczwv
a2V5d29yZD48a2V5d29yZD5IdW1hbnM8L2tleXdvcmQ+PGtleXdvcmQ+T3JnYW4gU3BlY2lmaWNp
dHkvZ2VuZXRpY3M8L2tleXdvcmQ+PGtleXdvcmQ+KlNlcXVlbmNlIEFuYWx5c2lzLCBSTkEvbWV0
aG9kczwva2V5d29yZD48a2V5d29yZD4qU2luZ2xlLUNlbGwgQW5hbHlzaXMvbWV0aG9kczwva2V5
d29yZD48a2V5d29yZD4qU29mdHdhcmU8L2tleXdvcmQ+PGtleXdvcmQ+KkNlbGwgdHlwZTwva2V5
d29yZD48a2V5d29yZD4qQ2x1c3RlcmluZzwva2V5d29yZD48a2V5d29yZD4qRGltZW5zaW9uYWxp
dHkgcmVkdWN0aW9uPC9rZXl3b3JkPjxrZXl3b3JkPipEcm9wb3V0PC9rZXl3b3JkPjxrZXl3b3Jk
PipJbXB1dGF0aW9uPC9rZXl3b3JkPjxrZXl3b3JkPipTaW5nbGUtY2VsbDwva2V5d29yZD48a2V5
d29yZD4qc2NSTkEtc2VxPC9rZXl3b3JkPjwva2V5d29yZHM+PGRhdGVzPjx5ZWFyPjIwMTc8L3ll
YXI+PHB1Yi1kYXRlcz48ZGF0ZT5NYXIgMjg8L2RhdGU+PC9wdWItZGF0ZXM+PC9kYXRlcz48aXNi
bj4xNDc0LTc2MFggKEVsZWN0cm9uaWMpJiN4RDsxNDc0LTc1OTYgKExpbmtpbmcpPC9pc2JuPjxh
Y2Nlc3Npb24tbnVtPjI4MzUxNDA2PC9hY2Nlc3Npb24tbnVtPjx1cmxzPjxyZWxhdGVkLXVybHM+
PHVybD5odHRwczovL3d3dy5uY2JpLm5sbS5uaWguZ292L3B1Ym1lZC8yODM1MTQwNjwvdXJsPjwv
cmVsYXRlZC11cmxzPjwvdXJscz48Y3VzdG9tMj5QTUM1MzcxMjQ2PC9jdXN0b20yPjxlbGVjdHJv
bmljLXJlc291cmNlLW51bT4xMC4xMTg2L3MxMzA1OS0wMTctMTE4OC0wPC9lbGVjdHJvbmljLXJl
c291cmNlLW51bT48L3JlY29yZD48L0NpdGU+PC9FbmROb3RlPgB=
</w:fldData>
              </w:fldChar>
            </w:r>
            <w:r w:rsidR="002F1B5D">
              <w:rPr>
                <w:rFonts w:ascii="Arial" w:hAnsi="Arial" w:cs="Arial"/>
                <w:sz w:val="20"/>
                <w:szCs w:val="20"/>
              </w:rPr>
              <w:instrText xml:space="preserve"> ADDIN EN.CITE.DATA </w:instrText>
            </w:r>
            <w:r w:rsidR="002F1B5D">
              <w:rPr>
                <w:rFonts w:ascii="Arial" w:hAnsi="Arial" w:cs="Arial"/>
                <w:sz w:val="20"/>
                <w:szCs w:val="20"/>
              </w:rPr>
            </w:r>
            <w:r w:rsidR="002F1B5D">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2F1B5D">
              <w:rPr>
                <w:rFonts w:ascii="Arial" w:hAnsi="Arial" w:cs="Arial"/>
                <w:noProof/>
                <w:sz w:val="20"/>
                <w:szCs w:val="20"/>
              </w:rPr>
              <w:t>[59]</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246F6EAF" w14:textId="77777777" w:rsidTr="005E5160">
        <w:trPr>
          <w:trHeight w:val="397"/>
        </w:trPr>
        <w:tc>
          <w:tcPr>
            <w:cnfStyle w:val="001000000000" w:firstRow="0" w:lastRow="0" w:firstColumn="1" w:lastColumn="0" w:oddVBand="0" w:evenVBand="0" w:oddHBand="0" w:evenHBand="0" w:firstRowFirstColumn="0" w:firstRowLastColumn="0" w:lastRowFirstColumn="0" w:lastRowLastColumn="0"/>
            <w:tcW w:w="1440" w:type="dxa"/>
            <w:tcBorders>
              <w:top w:val="nil"/>
              <w:bottom w:val="nil"/>
            </w:tcBorders>
            <w:vAlign w:val="center"/>
          </w:tcPr>
          <w:p w14:paraId="6E509502"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NB+dropout</w:t>
            </w:r>
          </w:p>
        </w:tc>
        <w:tc>
          <w:tcPr>
            <w:tcW w:w="2340" w:type="dxa"/>
            <w:tcBorders>
              <w:top w:val="nil"/>
              <w:bottom w:val="nil"/>
            </w:tcBorders>
            <w:vAlign w:val="center"/>
          </w:tcPr>
          <w:p w14:paraId="24714CE3"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Dhaka</w:t>
            </w:r>
          </w:p>
        </w:tc>
        <w:tc>
          <w:tcPr>
            <w:tcW w:w="1350" w:type="dxa"/>
            <w:tcBorders>
              <w:top w:val="nil"/>
              <w:bottom w:val="nil"/>
            </w:tcBorders>
            <w:vAlign w:val="center"/>
          </w:tcPr>
          <w:p w14:paraId="299F6E51"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500</w:t>
            </w:r>
          </w:p>
        </w:tc>
        <w:tc>
          <w:tcPr>
            <w:tcW w:w="2970" w:type="dxa"/>
            <w:tcBorders>
              <w:top w:val="nil"/>
              <w:bottom w:val="nil"/>
            </w:tcBorders>
            <w:vAlign w:val="center"/>
          </w:tcPr>
          <w:p w14:paraId="6457E8B3"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 xml:space="preserve">Hierachical model of NB/Gamma + random dropout </w:t>
            </w:r>
          </w:p>
        </w:tc>
        <w:tc>
          <w:tcPr>
            <w:tcW w:w="1440" w:type="dxa"/>
            <w:tcBorders>
              <w:top w:val="nil"/>
              <w:bottom w:val="nil"/>
            </w:tcBorders>
            <w:vAlign w:val="center"/>
          </w:tcPr>
          <w:p w14:paraId="1B86FB9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221590B3" w14:textId="77777777" w:rsidTr="005E5160">
        <w:trPr>
          <w:trHeight w:val="397"/>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vAlign w:val="center"/>
          </w:tcPr>
          <w:p w14:paraId="61F5EF56" w14:textId="77777777" w:rsidR="0044242F" w:rsidRDefault="0044242F" w:rsidP="005E5160">
            <w:pPr>
              <w:spacing w:after="60"/>
              <w:jc w:val="center"/>
              <w:rPr>
                <w:rFonts w:ascii="Arial" w:hAnsi="Arial" w:cs="Arial"/>
                <w:sz w:val="20"/>
                <w:szCs w:val="20"/>
              </w:rPr>
            </w:pPr>
            <w:r>
              <w:rPr>
                <w:rFonts w:ascii="Arial" w:hAnsi="Arial" w:cs="Arial"/>
                <w:sz w:val="20"/>
                <w:szCs w:val="20"/>
              </w:rPr>
              <w:t>Bulk RNA-seq</w:t>
            </w:r>
          </w:p>
        </w:tc>
        <w:tc>
          <w:tcPr>
            <w:tcW w:w="0" w:type="dxa"/>
            <w:tcBorders>
              <w:top w:val="nil"/>
              <w:bottom w:val="nil"/>
            </w:tcBorders>
            <w:vAlign w:val="center"/>
          </w:tcPr>
          <w:p w14:paraId="32EBA630"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SAUCIE</w:t>
            </w:r>
          </w:p>
        </w:tc>
        <w:tc>
          <w:tcPr>
            <w:tcW w:w="0" w:type="dxa"/>
            <w:tcBorders>
              <w:top w:val="nil"/>
              <w:bottom w:val="nil"/>
            </w:tcBorders>
            <w:vAlign w:val="center"/>
          </w:tcPr>
          <w:p w14:paraId="15534127"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1076</w:t>
            </w:r>
          </w:p>
        </w:tc>
        <w:tc>
          <w:tcPr>
            <w:tcW w:w="0" w:type="dxa"/>
            <w:tcBorders>
              <w:top w:val="nil"/>
              <w:bottom w:val="nil"/>
            </w:tcBorders>
            <w:vAlign w:val="center"/>
          </w:tcPr>
          <w:p w14:paraId="35F7341C"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1076 CCLE bulk RNAseq + dropout conditional on expression level</w:t>
            </w:r>
          </w:p>
        </w:tc>
        <w:tc>
          <w:tcPr>
            <w:tcW w:w="0" w:type="dxa"/>
            <w:tcBorders>
              <w:top w:val="nil"/>
              <w:bottom w:val="nil"/>
            </w:tcBorders>
            <w:vAlign w:val="center"/>
          </w:tcPr>
          <w:p w14:paraId="6796DFD3"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02EF4D4E" w14:textId="77777777" w:rsidTr="005E5160">
        <w:trPr>
          <w:trHeight w:val="397"/>
        </w:trPr>
        <w:tc>
          <w:tcPr>
            <w:cnfStyle w:val="001000000000" w:firstRow="0" w:lastRow="0" w:firstColumn="1" w:lastColumn="0" w:oddVBand="0" w:evenVBand="0" w:oddHBand="0" w:evenHBand="0" w:firstRowFirstColumn="0" w:firstRowLastColumn="0" w:lastRowFirstColumn="0" w:lastRowLastColumn="0"/>
            <w:tcW w:w="1440" w:type="dxa"/>
            <w:tcBorders>
              <w:top w:val="nil"/>
              <w:bottom w:val="single" w:sz="4" w:space="0" w:color="auto"/>
            </w:tcBorders>
            <w:vAlign w:val="center"/>
          </w:tcPr>
          <w:p w14:paraId="305CDDD9" w14:textId="77777777" w:rsidR="0044242F" w:rsidRDefault="0044242F" w:rsidP="005E5160">
            <w:pPr>
              <w:spacing w:after="60"/>
              <w:jc w:val="center"/>
              <w:rPr>
                <w:rFonts w:ascii="Arial" w:hAnsi="Arial" w:cs="Arial"/>
                <w:sz w:val="20"/>
                <w:szCs w:val="20"/>
              </w:rPr>
            </w:pPr>
            <w:r>
              <w:rPr>
                <w:rFonts w:ascii="Arial" w:hAnsi="Arial" w:cs="Arial"/>
                <w:sz w:val="20"/>
                <w:szCs w:val="20"/>
              </w:rPr>
              <w:t>SIMLR</w:t>
            </w:r>
          </w:p>
        </w:tc>
        <w:tc>
          <w:tcPr>
            <w:tcW w:w="2340" w:type="dxa"/>
            <w:tcBorders>
              <w:top w:val="nil"/>
              <w:bottom w:val="single" w:sz="4" w:space="0" w:color="auto"/>
            </w:tcBorders>
            <w:vAlign w:val="center"/>
          </w:tcPr>
          <w:p w14:paraId="75B797DC"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scScope</w:t>
            </w:r>
          </w:p>
        </w:tc>
        <w:tc>
          <w:tcPr>
            <w:tcW w:w="1350" w:type="dxa"/>
            <w:tcBorders>
              <w:top w:val="nil"/>
              <w:bottom w:val="single" w:sz="4" w:space="0" w:color="auto"/>
            </w:tcBorders>
            <w:vAlign w:val="center"/>
          </w:tcPr>
          <w:p w14:paraId="1F49BE72"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 million</w:t>
            </w:r>
          </w:p>
        </w:tc>
        <w:tc>
          <w:tcPr>
            <w:tcW w:w="2970" w:type="dxa"/>
            <w:tcBorders>
              <w:top w:val="nil"/>
              <w:bottom w:val="single" w:sz="4" w:space="0" w:color="auto"/>
            </w:tcBorders>
            <w:vAlign w:val="center"/>
          </w:tcPr>
          <w:p w14:paraId="6B1BE810"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SIMLR, high-dimensional data generated from latent vector</w:t>
            </w:r>
          </w:p>
        </w:tc>
        <w:tc>
          <w:tcPr>
            <w:tcW w:w="1440" w:type="dxa"/>
            <w:tcBorders>
              <w:top w:val="nil"/>
              <w:bottom w:val="single" w:sz="4" w:space="0" w:color="auto"/>
            </w:tcBorders>
            <w:vAlign w:val="center"/>
          </w:tcPr>
          <w:p w14:paraId="28A2A70C" w14:textId="2F44360E"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ADDIN EN.CITE &lt;EndNote&gt;&lt;Cite&gt;&lt;Author&gt;Wang&lt;/Author&gt;&lt;Year&gt;2017&lt;/Year&gt;&lt;RecNum&gt;38&lt;/RecNum&gt;&lt;DisplayText&gt;[40]&lt;/DisplayText&gt;&lt;record&gt;&lt;rec-number&gt;38&lt;/rec-number&gt;&lt;foreign-keys&gt;&lt;key app="EN" db-id="zsppx25fofftzxee95fx29p8tatf5vvawtvp" timestamp="0"&gt;38&lt;/key&gt;&lt;/foreign-keys&gt;&lt;ref-type name="Journal Article"&gt;17&lt;/ref-type&gt;&lt;contributors&gt;&lt;authors&gt;&lt;author&gt;Wang, B.&lt;/author&gt;&lt;author&gt;Zhu, J.&lt;/author&gt;&lt;author&gt;Pierson, E.&lt;/author&gt;&lt;author&gt;Ramazzotti, D.&lt;/author&gt;&lt;author&gt;Batzoglou, S.&lt;/author&gt;&lt;/authors&gt;&lt;/contributors&gt;&lt;auth-address&gt;Department of Computer Science, Stanford University, Stanford, California, USA.&amp;#xD;Department of Electrical Engineering, Stanford University, Stanford, California, USA.&amp;#xD;Department of Pathology, Stanford University, Stanford, California, USA.&lt;/auth-address&gt;&lt;titles&gt;&lt;title&gt;Visualization and analysis of single-cell RNA-seq data by kernel-based similarity learning&lt;/title&gt;&lt;secondary-title&gt;Nat Methods&lt;/secondary-title&gt;&lt;/titles&gt;&lt;periodical&gt;&lt;full-title&gt;Nat Methods&lt;/full-title&gt;&lt;/periodical&gt;&lt;pages&gt;414-416&lt;/pages&gt;&lt;volume&gt;14&lt;/volume&gt;&lt;number&gt;4&lt;/number&gt;&lt;edition&gt;2017/03/07&lt;/edition&gt;&lt;keywords&gt;&lt;keyword&gt;Algorithms&lt;/keyword&gt;&lt;keyword&gt;Computational Biology/methods&lt;/keyword&gt;&lt;keyword&gt;Humans&lt;/keyword&gt;&lt;keyword&gt;Neutrophils/cytology/physiology&lt;/keyword&gt;&lt;keyword&gt;Sequence Analysis, RNA/*methods&lt;/keyword&gt;&lt;keyword&gt;Single-Cell Analysis/*methods&lt;/keyword&gt;&lt;keyword&gt;*Software&lt;/keyword&gt;&lt;/keywords&gt;&lt;dates&gt;&lt;year&gt;2017&lt;/year&gt;&lt;pub-dates&gt;&lt;date&gt;Apr&lt;/date&gt;&lt;/pub-dates&gt;&lt;/dates&gt;&lt;isbn&gt;1548-7105 (Electronic)&amp;#xD;1548-7091 (Linking)&lt;/isbn&gt;&lt;accession-num&gt;28263960&lt;/accession-num&gt;&lt;urls&gt;&lt;related-urls&gt;&lt;url&gt;https://www.ncbi.nlm.nih.gov/pubmed/28263960&lt;/url&gt;&lt;/related-urls&gt;&lt;/urls&gt;&lt;electronic-resource-num&gt;10.1038/nmeth.4207&lt;/electronic-resource-num&gt;&lt;/record&gt;&lt;/Cite&gt;&lt;/EndNote&gt;</w:instrText>
            </w:r>
            <w:r>
              <w:rPr>
                <w:rFonts w:ascii="Arial" w:hAnsi="Arial" w:cs="Arial"/>
                <w:sz w:val="20"/>
                <w:szCs w:val="20"/>
              </w:rPr>
              <w:fldChar w:fldCharType="separate"/>
            </w:r>
            <w:r>
              <w:rPr>
                <w:rFonts w:ascii="Arial" w:hAnsi="Arial" w:cs="Arial"/>
                <w:noProof/>
                <w:sz w:val="20"/>
                <w:szCs w:val="20"/>
              </w:rPr>
              <w:t>[40]</w:t>
            </w:r>
            <w:r>
              <w:rPr>
                <w:rFonts w:ascii="Arial" w:hAnsi="Arial" w:cs="Arial"/>
                <w:sz w:val="20"/>
                <w:szCs w:val="20"/>
              </w:rPr>
              <w:fldChar w:fldCharType="end"/>
            </w:r>
            <w:r w:rsidR="00307D80" w:rsidRPr="00307D80">
              <w:rPr>
                <w:rFonts w:ascii="Arial" w:hAnsi="Arial" w:cs="Arial"/>
                <w:sz w:val="20"/>
                <w:szCs w:val="20"/>
              </w:rPr>
              <w:t xml:space="preserve"> </w:t>
            </w:r>
          </w:p>
        </w:tc>
      </w:tr>
    </w:tbl>
    <w:p w14:paraId="317569ED" w14:textId="77777777" w:rsidR="0044242F" w:rsidRDefault="0044242F" w:rsidP="0044242F">
      <w:pPr>
        <w:rPr>
          <w:rFonts w:ascii="Arial" w:hAnsi="Arial" w:cs="Arial"/>
          <w:b/>
          <w:bCs/>
        </w:rPr>
      </w:pPr>
    </w:p>
    <w:p w14:paraId="006D729C" w14:textId="77777777" w:rsidR="0044242F" w:rsidRDefault="0044242F" w:rsidP="0044242F">
      <w:pPr>
        <w:rPr>
          <w:rFonts w:ascii="Arial" w:hAnsi="Arial" w:cs="Arial"/>
          <w:b/>
          <w:bCs/>
        </w:rPr>
      </w:pPr>
    </w:p>
    <w:p w14:paraId="01D2760F" w14:textId="77777777" w:rsidR="0044242F" w:rsidRPr="0091594B" w:rsidRDefault="0044242F" w:rsidP="0044242F">
      <w:pPr>
        <w:rPr>
          <w:rFonts w:ascii="Arial" w:hAnsi="Arial" w:cs="Arial"/>
          <w:b/>
          <w:bCs/>
        </w:rPr>
      </w:pPr>
      <w:r w:rsidRPr="0091594B">
        <w:rPr>
          <w:rFonts w:ascii="Arial" w:hAnsi="Arial" w:cs="Arial"/>
          <w:b/>
          <w:bCs/>
        </w:rPr>
        <w:t>Table 2</w:t>
      </w:r>
      <w:r>
        <w:rPr>
          <w:rFonts w:ascii="Arial" w:hAnsi="Arial" w:cs="Arial"/>
          <w:b/>
          <w:bCs/>
        </w:rPr>
        <w:t>b</w:t>
      </w:r>
      <w:r w:rsidRPr="0091594B">
        <w:rPr>
          <w:rFonts w:ascii="Arial" w:hAnsi="Arial" w:cs="Arial"/>
          <w:b/>
          <w:bCs/>
        </w:rPr>
        <w:t xml:space="preserve">: </w:t>
      </w:r>
      <w:r w:rsidRPr="0091594B">
        <w:rPr>
          <w:rFonts w:ascii="Arial" w:hAnsi="Arial" w:cs="Arial"/>
        </w:rPr>
        <w:t>Human single-cell data sources used by different DL algorithms</w:t>
      </w:r>
    </w:p>
    <w:tbl>
      <w:tblPr>
        <w:tblStyle w:val="PlainTable2"/>
        <w:tblW w:w="9522" w:type="dxa"/>
        <w:tblLayout w:type="fixed"/>
        <w:tblLook w:val="06A0" w:firstRow="1" w:lastRow="0" w:firstColumn="1" w:lastColumn="0" w:noHBand="1" w:noVBand="1"/>
      </w:tblPr>
      <w:tblGrid>
        <w:gridCol w:w="1587"/>
        <w:gridCol w:w="1587"/>
        <w:gridCol w:w="1506"/>
        <w:gridCol w:w="1260"/>
        <w:gridCol w:w="2160"/>
        <w:gridCol w:w="1422"/>
      </w:tblGrid>
      <w:tr w:rsidR="0044242F" w:rsidRPr="0091594B" w14:paraId="7B706ECD" w14:textId="77777777" w:rsidTr="004424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07D773" w14:textId="77777777" w:rsidR="0044242F" w:rsidRPr="0091594B" w:rsidRDefault="0044242F" w:rsidP="005E5160">
            <w:pPr>
              <w:jc w:val="center"/>
              <w:rPr>
                <w:rFonts w:ascii="Arial" w:hAnsi="Arial" w:cs="Arial"/>
                <w:sz w:val="20"/>
                <w:szCs w:val="20"/>
              </w:rPr>
            </w:pPr>
            <w:r w:rsidRPr="0091594B">
              <w:rPr>
                <w:rFonts w:ascii="Arial" w:hAnsi="Arial" w:cs="Arial"/>
                <w:sz w:val="20"/>
                <w:szCs w:val="20"/>
              </w:rPr>
              <w:t>Title</w:t>
            </w:r>
          </w:p>
        </w:tc>
        <w:tc>
          <w:tcPr>
            <w:tcW w:w="1587" w:type="dxa"/>
            <w:vAlign w:val="center"/>
          </w:tcPr>
          <w:p w14:paraId="01E10605"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Algorithm</w:t>
            </w:r>
          </w:p>
        </w:tc>
        <w:tc>
          <w:tcPr>
            <w:tcW w:w="1506" w:type="dxa"/>
            <w:vAlign w:val="center"/>
          </w:tcPr>
          <w:p w14:paraId="30B0B19A"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Cell origin</w:t>
            </w:r>
          </w:p>
        </w:tc>
        <w:tc>
          <w:tcPr>
            <w:tcW w:w="1260" w:type="dxa"/>
            <w:vAlign w:val="center"/>
          </w:tcPr>
          <w:p w14:paraId="059A1BC8"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  Cells</w:t>
            </w:r>
          </w:p>
        </w:tc>
        <w:tc>
          <w:tcPr>
            <w:tcW w:w="2160" w:type="dxa"/>
            <w:vAlign w:val="center"/>
          </w:tcPr>
          <w:p w14:paraId="04286B37"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Data Sources</w:t>
            </w:r>
          </w:p>
        </w:tc>
        <w:tc>
          <w:tcPr>
            <w:tcW w:w="1422" w:type="dxa"/>
            <w:vAlign w:val="center"/>
          </w:tcPr>
          <w:p w14:paraId="1DA5C482" w14:textId="77777777" w:rsidR="0044242F" w:rsidRPr="0091594B" w:rsidRDefault="0044242F" w:rsidP="005E516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1594B">
              <w:rPr>
                <w:rFonts w:ascii="Arial" w:hAnsi="Arial" w:cs="Arial"/>
                <w:sz w:val="20"/>
                <w:szCs w:val="20"/>
              </w:rPr>
              <w:t>Reference</w:t>
            </w:r>
          </w:p>
        </w:tc>
      </w:tr>
      <w:tr w:rsidR="0044242F" w:rsidRPr="00BA32C8" w14:paraId="5CD3419E"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2357A02E"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68k PBMCs</w:t>
            </w:r>
          </w:p>
        </w:tc>
        <w:tc>
          <w:tcPr>
            <w:tcW w:w="1587" w:type="dxa"/>
            <w:vAlign w:val="center"/>
          </w:tcPr>
          <w:p w14:paraId="73A8BD94"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DCA</w:t>
            </w:r>
          </w:p>
          <w:p w14:paraId="2B7DD1CD"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SAVER-X</w:t>
            </w:r>
          </w:p>
          <w:p w14:paraId="14E662D8"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LATE, scVAE, scDeepCluster, scCapsNet, scDGN</w:t>
            </w:r>
          </w:p>
        </w:tc>
        <w:tc>
          <w:tcPr>
            <w:tcW w:w="1506" w:type="dxa"/>
            <w:vAlign w:val="center"/>
          </w:tcPr>
          <w:p w14:paraId="656AA2E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Blood</w:t>
            </w:r>
          </w:p>
        </w:tc>
        <w:tc>
          <w:tcPr>
            <w:tcW w:w="1260" w:type="dxa"/>
            <w:vAlign w:val="center"/>
          </w:tcPr>
          <w:p w14:paraId="46F7643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68</w:t>
            </w:r>
            <w:r>
              <w:rPr>
                <w:rFonts w:ascii="Arial" w:hAnsi="Arial" w:cs="Arial"/>
                <w:sz w:val="20"/>
                <w:szCs w:val="20"/>
              </w:rPr>
              <w:t>,</w:t>
            </w:r>
            <w:r w:rsidRPr="00BA32C8">
              <w:rPr>
                <w:rFonts w:ascii="Arial" w:hAnsi="Arial" w:cs="Arial"/>
                <w:sz w:val="20"/>
                <w:szCs w:val="20"/>
              </w:rPr>
              <w:t>579</w:t>
            </w:r>
          </w:p>
        </w:tc>
        <w:tc>
          <w:tcPr>
            <w:tcW w:w="2160" w:type="dxa"/>
            <w:vAlign w:val="center"/>
          </w:tcPr>
          <w:p w14:paraId="1BCD2B1D"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10X Single Cell Gene Expression Datasets</w:t>
            </w:r>
          </w:p>
        </w:tc>
        <w:tc>
          <w:tcPr>
            <w:tcW w:w="1422" w:type="dxa"/>
            <w:vAlign w:val="center"/>
          </w:tcPr>
          <w:p w14:paraId="28FBBECB"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7D73D3EF"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2F893C5E"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Human pluripotent</w:t>
            </w:r>
          </w:p>
        </w:tc>
        <w:tc>
          <w:tcPr>
            <w:tcW w:w="1587" w:type="dxa"/>
            <w:vAlign w:val="center"/>
          </w:tcPr>
          <w:p w14:paraId="3EDDA031"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DCA</w:t>
            </w:r>
          </w:p>
        </w:tc>
        <w:tc>
          <w:tcPr>
            <w:tcW w:w="1506" w:type="dxa"/>
            <w:vAlign w:val="center"/>
          </w:tcPr>
          <w:p w14:paraId="57573A9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hESCs</w:t>
            </w:r>
          </w:p>
        </w:tc>
        <w:tc>
          <w:tcPr>
            <w:tcW w:w="1260" w:type="dxa"/>
            <w:vAlign w:val="center"/>
          </w:tcPr>
          <w:p w14:paraId="486E7A1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sidRPr="00BA32C8">
              <w:rPr>
                <w:rFonts w:ascii="Arial" w:hAnsi="Arial" w:cs="Arial"/>
                <w:sz w:val="20"/>
                <w:szCs w:val="20"/>
              </w:rPr>
              <w:t>1</w:t>
            </w:r>
            <w:r>
              <w:rPr>
                <w:rFonts w:ascii="Arial" w:hAnsi="Arial" w:cs="Arial"/>
                <w:sz w:val="20"/>
                <w:szCs w:val="20"/>
              </w:rPr>
              <w:t>,</w:t>
            </w:r>
            <w:r w:rsidRPr="00BA32C8">
              <w:rPr>
                <w:rFonts w:ascii="Arial" w:hAnsi="Arial" w:cs="Arial"/>
                <w:sz w:val="20"/>
                <w:szCs w:val="20"/>
              </w:rPr>
              <w:t>876</w:t>
            </w:r>
          </w:p>
        </w:tc>
        <w:tc>
          <w:tcPr>
            <w:tcW w:w="2160" w:type="dxa"/>
            <w:vAlign w:val="center"/>
          </w:tcPr>
          <w:p w14:paraId="514E5451"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242F">
              <w:rPr>
                <w:rFonts w:ascii="Arial" w:hAnsi="Arial" w:cs="Arial"/>
                <w:sz w:val="20"/>
                <w:szCs w:val="20"/>
              </w:rPr>
              <w:t>GSE102176</w:t>
            </w:r>
          </w:p>
        </w:tc>
        <w:tc>
          <w:tcPr>
            <w:tcW w:w="1422" w:type="dxa"/>
            <w:vAlign w:val="center"/>
          </w:tcPr>
          <w:p w14:paraId="4505755A" w14:textId="0B969B91"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PEVuZE5vdGU+PENpdGU+PEF1dGhvcj5QZW5nPC9BdXRob3I+PFllYXI+MjAxODwvWWVhcj48UmVj
TnVtPjIwNjwvUmVjTnVtPjxEaXNwbGF5VGV4dD5bMTI4XTwvRGlzcGxheVRleHQ+PHJlY29yZD48
cmVjLW51bWJlcj4yMDY8L3JlYy1udW1iZXI+PGZvcmVpZ24ta2V5cz48a2V5IGFwcD0iRU4iIGRi
LWlkPSJ6c3BweDI1Zm9mZnR6eGVlOTVmeDI5cDh0YXRmNXZ2YXd0dnAiIHRpbWVzdGFtcD0iMTYz
MDcyMjczNyI+MjA2PC9rZXk+PC9mb3JlaWduLWtleXM+PHJlZi10eXBlIG5hbWU9IkpvdXJuYWwg
QXJ0aWNsZSI+MTc8L3JlZi10eXBlPjxjb250cmlidXRvcnM+PGF1dGhvcnM+PGF1dGhvcj5QZW5n
LCBZLjwvYXV0aG9yPjxhdXRob3I+QmF1bGllciwgRS48L2F1dGhvcj48YXV0aG9yPktlLCBZLjwv
YXV0aG9yPjxhdXRob3I+WW91bmcsIEEuPC9hdXRob3I+PGF1dGhvcj5BaG1lZGxpLCBOLiBCLjwv
YXV0aG9yPjxhdXRob3I+U2Nod2FydHosIFMuIEQuPC9hdXRob3I+PGF1dGhvcj5GYXJiZXIsIEQu
IEIuPC9hdXRob3I+PC9hdXRob3JzPjwvY29udHJpYnV0b3JzPjxhdXRoLWFkZHJlc3M+U3RlaW4g
RXllIEluc3RpdHV0ZSwgRGVwYXJ0bWVudCBvZiBPcGh0aGFsbW9sb2d5LCBVQ0xBIFNjaG9vbCBv
ZiBNZWRpY2luZSwgTG9zIEFuZ2VsZXMsIENBLCBVbml0ZWQgU3RhdGVzIG9mIEFtZXJpY2EuJiN4
RDtNb2xlY3VsYXIgQmlvbG9neSBJbnN0aXR1dGUsIFVDTEEsIExvcyBBbmdlbGVzLCBDQSwgVW5p
dGVkIFN0YXRlcyBvZiBBbWVyaWNhLiYjeEQ7QnJhaW4gUmVzZWFyY2ggSW5zdGl0dXRlLCBVQ0xB
LCBMb3MgQW5nZWxlcywgQ0EsIFVuaXRlZCBTdGF0ZXMgb2YgQW1lcmljYS48L2F1dGgtYWRkcmVz
cz48dGl0bGVzPjx0aXRsZT5IdW1hbiBlbWJyeW9uaWMgc3RlbSBjZWxscyBleHRyYWNlbGx1bGFy
IHZlc2ljbGVzIGFuZCB0aGVpciBlZmZlY3RzIG9uIGltbW9ydGFsaXplZCBodW1hbiByZXRpbmFs
IE11bGxlciBjZWxsczwvdGl0bGU+PHNlY29uZGFyeS10aXRsZT5QTG9TIE9uZTwvc2Vjb25kYXJ5
LXRpdGxlPjwvdGl0bGVzPjxwZXJpb2RpY2FsPjxmdWxsLXRpdGxlPlBMb1MgT25lPC9mdWxsLXRp
dGxlPjwvcGVyaW9kaWNhbD48cGFnZXM+ZTAxOTQwMDQ8L3BhZ2VzPjx2b2x1bWU+MTM8L3ZvbHVt
ZT48bnVtYmVyPjM8L251bWJlcj48ZWRpdGlvbj4yMDE4LzAzLzE1PC9lZGl0aW9uPjxrZXl3b3Jk
cz48a2V5d29yZD5DZWxsLURlcml2ZWQgTWljcm9wYXJ0aWNsZXMvbWV0YWJvbGlzbS9waHlzaW9s
b2d5PC9rZXl3b3JkPjxrZXl3b3JkPkNlbGxzLCBDdWx0dXJlZDwva2V5d29yZD48a2V5d29yZD5F
cGVuZHltb2dsaWFsIENlbGxzL21ldGFib2xpc20vKnBoeXNpb2xvZ3k8L2tleXdvcmQ+PGtleXdv
cmQ+RXhvc29tZXMvbWV0YWJvbGlzbS9waHlzaW9sb2d5PC9rZXl3b3JkPjxrZXl3b3JkPkV4dHJh
Y2VsbHVsYXIgVmVzaWNsZXMvbWV0YWJvbGlzbS8qcGh5c2lvbG9neTwva2V5d29yZD48a2V5d29y
ZD5IRUsyOTMgQ2VsbHM8L2tleXdvcmQ+PGtleXdvcmQ+SHVtYW4gRW1icnlvbmljIFN0ZW0gQ2Vs
bHMvbWV0YWJvbGlzbS8qcGh5c2lvbG9neTwva2V5d29yZD48a2V5d29yZD5IdW1hbnM8L2tleXdv
cmQ+PGtleXdvcmQ+TmV1cm9nbGlhL21ldGFib2xpc20vcGh5c2lvbG9neTwva2V5d29yZD48a2V5
d29yZD5OZXVyb25zL21ldGFib2xpc20vcGh5c2lvbG9neTwva2V5d29yZD48a2V5d29yZD5QbHVy
aXBvdGVudCBTdGVtIENlbGxzL21ldGFib2xpc20vcGh5c2lvbG9neTwva2V5d29yZD48a2V5d29y
ZD5STkEsIE1lc3Nlbmdlci9tZXRhYm9saXNtPC9rZXl3b3JkPjxrZXl3b3JkPlJlZ2VuZXJhdGlv
bi9waHlzaW9sb2d5PC9rZXl3b3JkPjxrZXl3b3JkPlJldGluYS9tZXRhYm9saXNtL3BoeXNpb2xv
Z3k8L2tleXdvcmQ+PGtleXdvcmQ+VHJhbnNjcmlwdG9tZS9waHlzaW9sb2d5PC9rZXl3b3JkPjwv
a2V5d29yZHM+PGRhdGVzPjx5ZWFyPjIwMTg8L3llYXI+PC9kYXRlcz48aXNibj4xOTMyLTYyMDMg
KEVsZWN0cm9uaWMpJiN4RDsxOTMyLTYyMDMgKExpbmtpbmcpPC9pc2JuPjxhY2Nlc3Npb24tbnVt
PjI5NTM4NDA4PC9hY2Nlc3Npb24tbnVtPjx1cmxzPjxyZWxhdGVkLXVybHM+PHVybD5odHRwczov
L3d3dy5uY2JpLm5sbS5uaWguZ292L3B1Ym1lZC8yOTUzODQwODwvdXJsPjwvcmVsYXRlZC11cmxz
PjwvdXJscz48Y3VzdG9tMj5QTUM1ODUxNjE3PC9jdXN0b20yPjxlbGVjdHJvbmljLXJlc291cmNl
LW51bT4xMC4xMzcxL2pvdXJuYWwucG9uZS4wMTk0MDA0PC9lbGVjdHJvbmljLXJlc291cmNlLW51
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PEVuZE5vdGU+PENpdGU+PEF1dGhvcj5QZW5nPC9BdXRob3I+PFllYXI+MjAxODwvWWVhcj48UmVj
TnVtPjIwNjwvUmVjTnVtPjxEaXNwbGF5VGV4dD5bMTI4XTwvRGlzcGxheVRleHQ+PHJlY29yZD48
cmVjLW51bWJlcj4yMDY8L3JlYy1udW1iZXI+PGZvcmVpZ24ta2V5cz48a2V5IGFwcD0iRU4iIGRi
LWlkPSJ6c3BweDI1Zm9mZnR6eGVlOTVmeDI5cDh0YXRmNXZ2YXd0dnAiIHRpbWVzdGFtcD0iMTYz
MDcyMjczNyI+MjA2PC9rZXk+PC9mb3JlaWduLWtleXM+PHJlZi10eXBlIG5hbWU9IkpvdXJuYWwg
QXJ0aWNsZSI+MTc8L3JlZi10eXBlPjxjb250cmlidXRvcnM+PGF1dGhvcnM+PGF1dGhvcj5QZW5n
LCBZLjwvYXV0aG9yPjxhdXRob3I+QmF1bGllciwgRS48L2F1dGhvcj48YXV0aG9yPktlLCBZLjwv
YXV0aG9yPjxhdXRob3I+WW91bmcsIEEuPC9hdXRob3I+PGF1dGhvcj5BaG1lZGxpLCBOLiBCLjwv
YXV0aG9yPjxhdXRob3I+U2Nod2FydHosIFMuIEQuPC9hdXRob3I+PGF1dGhvcj5GYXJiZXIsIEQu
IEIuPC9hdXRob3I+PC9hdXRob3JzPjwvY29udHJpYnV0b3JzPjxhdXRoLWFkZHJlc3M+U3RlaW4g
RXllIEluc3RpdHV0ZSwgRGVwYXJ0bWVudCBvZiBPcGh0aGFsbW9sb2d5LCBVQ0xBIFNjaG9vbCBv
ZiBNZWRpY2luZSwgTG9zIEFuZ2VsZXMsIENBLCBVbml0ZWQgU3RhdGVzIG9mIEFtZXJpY2EuJiN4
RDtNb2xlY3VsYXIgQmlvbG9neSBJbnN0aXR1dGUsIFVDTEEsIExvcyBBbmdlbGVzLCBDQSwgVW5p
dGVkIFN0YXRlcyBvZiBBbWVyaWNhLiYjeEQ7QnJhaW4gUmVzZWFyY2ggSW5zdGl0dXRlLCBVQ0xB
LCBMb3MgQW5nZWxlcywgQ0EsIFVuaXRlZCBTdGF0ZXMgb2YgQW1lcmljYS48L2F1dGgtYWRkcmVz
cz48dGl0bGVzPjx0aXRsZT5IdW1hbiBlbWJyeW9uaWMgc3RlbSBjZWxscyBleHRyYWNlbGx1bGFy
IHZlc2ljbGVzIGFuZCB0aGVpciBlZmZlY3RzIG9uIGltbW9ydGFsaXplZCBodW1hbiByZXRpbmFs
IE11bGxlciBjZWxsczwvdGl0bGU+PHNlY29uZGFyeS10aXRsZT5QTG9TIE9uZTwvc2Vjb25kYXJ5
LXRpdGxlPjwvdGl0bGVzPjxwZXJpb2RpY2FsPjxmdWxsLXRpdGxlPlBMb1MgT25lPC9mdWxsLXRp
dGxlPjwvcGVyaW9kaWNhbD48cGFnZXM+ZTAxOTQwMDQ8L3BhZ2VzPjx2b2x1bWU+MTM8L3ZvbHVt
ZT48bnVtYmVyPjM8L251bWJlcj48ZWRpdGlvbj4yMDE4LzAzLzE1PC9lZGl0aW9uPjxrZXl3b3Jk
cz48a2V5d29yZD5DZWxsLURlcml2ZWQgTWljcm9wYXJ0aWNsZXMvbWV0YWJvbGlzbS9waHlzaW9s
b2d5PC9rZXl3b3JkPjxrZXl3b3JkPkNlbGxzLCBDdWx0dXJlZDwva2V5d29yZD48a2V5d29yZD5F
cGVuZHltb2dsaWFsIENlbGxzL21ldGFib2xpc20vKnBoeXNpb2xvZ3k8L2tleXdvcmQ+PGtleXdv
cmQ+RXhvc29tZXMvbWV0YWJvbGlzbS9waHlzaW9sb2d5PC9rZXl3b3JkPjxrZXl3b3JkPkV4dHJh
Y2VsbHVsYXIgVmVzaWNsZXMvbWV0YWJvbGlzbS8qcGh5c2lvbG9neTwva2V5d29yZD48a2V5d29y
ZD5IRUsyOTMgQ2VsbHM8L2tleXdvcmQ+PGtleXdvcmQ+SHVtYW4gRW1icnlvbmljIFN0ZW0gQ2Vs
bHMvbWV0YWJvbGlzbS8qcGh5c2lvbG9neTwva2V5d29yZD48a2V5d29yZD5IdW1hbnM8L2tleXdv
cmQ+PGtleXdvcmQ+TmV1cm9nbGlhL21ldGFib2xpc20vcGh5c2lvbG9neTwva2V5d29yZD48a2V5
d29yZD5OZXVyb25zL21ldGFib2xpc20vcGh5c2lvbG9neTwva2V5d29yZD48a2V5d29yZD5QbHVy
aXBvdGVudCBTdGVtIENlbGxzL21ldGFib2xpc20vcGh5c2lvbG9neTwva2V5d29yZD48a2V5d29y
ZD5STkEsIE1lc3Nlbmdlci9tZXRhYm9saXNtPC9rZXl3b3JkPjxrZXl3b3JkPlJlZ2VuZXJhdGlv
bi9waHlzaW9sb2d5PC9rZXl3b3JkPjxrZXl3b3JkPlJldGluYS9tZXRhYm9saXNtL3BoeXNpb2xv
Z3k8L2tleXdvcmQ+PGtleXdvcmQ+VHJhbnNjcmlwdG9tZS9waHlzaW9sb2d5PC9rZXl3b3JkPjwv
a2V5d29yZHM+PGRhdGVzPjx5ZWFyPjIwMTg8L3llYXI+PC9kYXRlcz48aXNibj4xOTMyLTYyMDMg
KEVsZWN0cm9uaWMpJiN4RDsxOTMyLTYyMDMgKExpbmtpbmcpPC9pc2JuPjxhY2Nlc3Npb24tbnVt
PjI5NTM4NDA4PC9hY2Nlc3Npb24tbnVtPjx1cmxzPjxyZWxhdGVkLXVybHM+PHVybD5odHRwczov
L3d3dy5uY2JpLm5sbS5uaWguZ292L3B1Ym1lZC8yOTUzODQwODwvdXJsPjwvcmVsYXRlZC11cmxz
PjwvdXJscz48Y3VzdG9tMj5QTUM1ODUxNjE3PC9jdXN0b20yPjxlbGVjdHJvbmljLXJlc291cmNl
LW51bT4xMC4xMzcxL2pvdXJuYWwucG9uZS4wMTk0MDA0PC9lbGVjdHJvbmljLXJlc291cmNlLW51
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[128]</w:t>
            </w:r>
            <w:r>
              <w:rPr>
                <w:rFonts w:ascii="Arial" w:hAnsi="Arial" w:cs="Arial"/>
                <w:sz w:val="20"/>
                <w:szCs w:val="20"/>
              </w:rPr>
              <w:fldChar w:fldCharType="end"/>
            </w:r>
          </w:p>
        </w:tc>
      </w:tr>
      <w:tr w:rsidR="0044242F" w:rsidRPr="00BA32C8" w14:paraId="17503C27"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5F967AA6"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CITE-seq</w:t>
            </w:r>
          </w:p>
        </w:tc>
        <w:tc>
          <w:tcPr>
            <w:tcW w:w="1587" w:type="dxa"/>
            <w:vAlign w:val="center"/>
          </w:tcPr>
          <w:p w14:paraId="2AEC11D7"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SAVER-X</w:t>
            </w:r>
          </w:p>
        </w:tc>
        <w:tc>
          <w:tcPr>
            <w:tcW w:w="1506" w:type="dxa"/>
            <w:vAlign w:val="center"/>
          </w:tcPr>
          <w:p w14:paraId="3D752F49"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Cord blood mononuclear cells</w:t>
            </w:r>
          </w:p>
        </w:tc>
        <w:tc>
          <w:tcPr>
            <w:tcW w:w="1260" w:type="dxa"/>
            <w:vAlign w:val="center"/>
          </w:tcPr>
          <w:p w14:paraId="53A3D69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shd w:val="clear" w:color="auto" w:fill="FFFFFF"/>
              </w:rPr>
              <w:t>8,005</w:t>
            </w:r>
          </w:p>
        </w:tc>
        <w:tc>
          <w:tcPr>
            <w:tcW w:w="2160" w:type="dxa"/>
            <w:vAlign w:val="center"/>
          </w:tcPr>
          <w:p w14:paraId="4F6D2FBC"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Fonts w:ascii="Arial" w:hAnsi="Arial" w:cs="Arial"/>
                <w:sz w:val="20"/>
                <w:szCs w:val="20"/>
              </w:rPr>
              <w:t>GSE100866</w:t>
            </w:r>
          </w:p>
        </w:tc>
        <w:tc>
          <w:tcPr>
            <w:tcW w:w="1422" w:type="dxa"/>
            <w:vAlign w:val="center"/>
          </w:tcPr>
          <w:p w14:paraId="2ACD0BF3" w14:textId="700EF0C5"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r>
            <w:r w:rsidR="00930FB6">
              <w:rPr>
                <w:rFonts w:ascii="Arial" w:hAnsi="Arial" w:cs="Arial"/>
                <w:sz w:val="20"/>
                <w:szCs w:val="20"/>
              </w:rPr>
              <w:instrText xml:space="preserve"> ADDIN EN.CITE &lt;EndNote&gt;&lt;Cite&gt;&lt;Author&gt;Stoeckius&lt;/Author&gt;&lt;Year&gt;2017&lt;/Year&gt;&lt;RecNum&gt;207&lt;/RecNum&gt;&lt;DisplayText&gt;[129]&lt;/DisplayText&gt;&lt;record&gt;&lt;rec-number&gt;207&lt;/rec-number&gt;&lt;foreign-keys&gt;&lt;key app="EN" db-id="zsppx25fofftzxee95fx29p8tatf5vvawtvp" timestamp="1630722737"&gt;207&lt;/key&gt;&lt;/foreign-keys&gt;&lt;ref-type name="Journal Article"&gt;17&lt;/ref-type&gt;&lt;contributors&gt;&lt;authors&gt;&lt;author&gt;Stoeckius, M.&lt;/author&gt;&lt;author&gt;Hafemeister, C.&lt;/author&gt;&lt;author&gt;Stephenson, W.&lt;/author&gt;&lt;author&gt;Houck-Loomis, B.&lt;/author&gt;&lt;author&gt;Chattopadhyay, P. K.&lt;/author&gt;&lt;author&gt;Swerdlow, H.&lt;/author&gt;&lt;author&gt;Satija, R.&lt;/author&gt;&lt;author&gt;Smibert, P.&lt;/author&gt;&lt;/authors&gt;&lt;/contributors&gt;&lt;auth-address&gt;New York Genome Center, New York, New York, USA.&amp;#xD;New York University Medical Center, New York, New York, USA.&amp;#xD;New York University Center for Genomics and Systems Biology, New York, New York, USA.&lt;/auth-address&gt;&lt;titles&gt;&lt;title&gt;Simultaneous epitope and transcriptome measurement in single cells&lt;/title&gt;&lt;secondary-title&gt;Nat Methods&lt;/secondary-title&gt;&lt;/titles&gt;&lt;periodical&gt;&lt;full-title&gt;Nat Methods&lt;/full-title&gt;&lt;/periodical&gt;&lt;pages&gt;865-868&lt;/pages&gt;&lt;volume&gt;14&lt;/volume&gt;&lt;number&gt;9&lt;/number&gt;&lt;edition&gt;2017/08/02&lt;/edition&gt;&lt;keywords&gt;&lt;keyword&gt;Epitope Mapping/*methods&lt;/keyword&gt;&lt;keyword&gt;Epitopes/*immunology&lt;/keyword&gt;&lt;keyword&gt;Gene Expression Profiling/*methods&lt;/keyword&gt;&lt;keyword&gt;High-Throughput Nucleotide Sequencing/*methods&lt;/keyword&gt;&lt;keyword&gt;Sequence Analysis, RNA/*methods&lt;/keyword&gt;&lt;keyword&gt;Tissue Array Analysis/*methods&lt;/keyword&gt;&lt;keyword&gt;Transcriptome/*physiology&lt;/keyword&gt;&lt;/keywords&gt;&lt;dates&gt;&lt;year&gt;2017&lt;/year&gt;&lt;pub-dates&gt;&lt;date&gt;Sep&lt;/date&gt;&lt;/pub-dates&gt;&lt;/dates&gt;&lt;isbn&gt;1548-7105 (Electronic)&amp;#xD;1548-7091 (Linking)&lt;/isbn&gt;&lt;accession-num&gt;28759029&lt;/accession-num&gt;&lt;urls&gt;&lt;related-urls&gt;&lt;url&gt;https://www.ncbi.nlm.nih.gov/pubmed/28759029&lt;/url&gt;&lt;/related-urls&gt;&lt;/urls&gt;&lt;custom2&gt;PMC5669064&lt;/custom2&gt;&lt;electronic-resource-num&gt;10.1038/nmeth.4380&lt;/electronic-resource-num&gt;&lt;/record&gt;&lt;/Cite&gt;&lt;/EndNote&gt;</w:instrText>
            </w:r>
            <w:r>
              <w:rPr>
                <w:rFonts w:ascii="Arial" w:hAnsi="Arial" w:cs="Arial"/>
                <w:sz w:val="20"/>
                <w:szCs w:val="20"/>
              </w:rPr>
              <w:fldChar w:fldCharType="separate"/>
            </w:r>
            <w:r w:rsidR="00930FB6">
              <w:rPr>
                <w:rFonts w:ascii="Arial" w:hAnsi="Arial" w:cs="Arial"/>
                <w:noProof/>
                <w:sz w:val="20"/>
                <w:szCs w:val="20"/>
              </w:rPr>
              <w:t>[129]</w:t>
            </w:r>
            <w:r>
              <w:rPr>
                <w:rFonts w:ascii="Arial" w:hAnsi="Arial" w:cs="Arial"/>
                <w:sz w:val="20"/>
                <w:szCs w:val="20"/>
              </w:rPr>
              <w:fldChar w:fldCharType="end"/>
            </w:r>
          </w:p>
        </w:tc>
      </w:tr>
      <w:tr w:rsidR="0044242F" w:rsidRPr="00BA32C8" w14:paraId="23D66F39"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7C205398"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shd w:val="clear" w:color="auto" w:fill="FFFFFF"/>
              </w:rPr>
              <w:t xml:space="preserve">Midbrain and Dopaminergic </w:t>
            </w:r>
            <w:r w:rsidRPr="00BA32C8">
              <w:rPr>
                <w:rFonts w:ascii="Arial" w:hAnsi="Arial" w:cs="Arial"/>
                <w:sz w:val="20"/>
                <w:szCs w:val="20"/>
                <w:shd w:val="clear" w:color="auto" w:fill="FFFFFF"/>
              </w:rPr>
              <w:lastRenderedPageBreak/>
              <w:t>Neuron Development</w:t>
            </w:r>
          </w:p>
        </w:tc>
        <w:tc>
          <w:tcPr>
            <w:tcW w:w="1587" w:type="dxa"/>
            <w:vAlign w:val="center"/>
          </w:tcPr>
          <w:p w14:paraId="7F33ED98"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SAVER-X</w:t>
            </w:r>
          </w:p>
        </w:tc>
        <w:tc>
          <w:tcPr>
            <w:tcW w:w="1506" w:type="dxa"/>
            <w:vAlign w:val="center"/>
          </w:tcPr>
          <w:p w14:paraId="062ED85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Brain/ embryo ventral midbrain cells</w:t>
            </w:r>
          </w:p>
        </w:tc>
        <w:tc>
          <w:tcPr>
            <w:tcW w:w="1260" w:type="dxa"/>
            <w:vAlign w:val="center"/>
          </w:tcPr>
          <w:p w14:paraId="4E2DEEF3"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w:t>
            </w:r>
            <w:r>
              <w:rPr>
                <w:rFonts w:ascii="Arial" w:hAnsi="Arial" w:cs="Arial"/>
                <w:sz w:val="20"/>
                <w:szCs w:val="20"/>
              </w:rPr>
              <w:t>,</w:t>
            </w:r>
            <w:r w:rsidRPr="00BA32C8">
              <w:rPr>
                <w:rFonts w:ascii="Arial" w:hAnsi="Arial" w:cs="Arial"/>
                <w:sz w:val="20"/>
                <w:szCs w:val="20"/>
              </w:rPr>
              <w:t>977</w:t>
            </w:r>
          </w:p>
        </w:tc>
        <w:tc>
          <w:tcPr>
            <w:tcW w:w="2160" w:type="dxa"/>
            <w:vAlign w:val="center"/>
          </w:tcPr>
          <w:p w14:paraId="5334B159"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Fonts w:ascii="Arial" w:hAnsi="Arial" w:cs="Arial"/>
                <w:sz w:val="20"/>
                <w:szCs w:val="20"/>
              </w:rPr>
              <w:t>GSE76381</w:t>
            </w:r>
          </w:p>
        </w:tc>
        <w:tc>
          <w:tcPr>
            <w:tcW w:w="1422" w:type="dxa"/>
            <w:vAlign w:val="center"/>
          </w:tcPr>
          <w:p w14:paraId="278491B4" w14:textId="5BBB5861"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PEVuZE5vdGU+PENpdGU+PEF1dGhvcj5MYSBNYW5ubzwvQXV0aG9yPjxZZWFyPjIwMTY8L1llYXI+
PFJlY051bT4xMzc8L1JlY051bT48RGlzcGxheVRleHQ+WzgxXTwvRGlzcGxheVRleHQ+PHJlY29y
ZD48cmVjLW51bWJlcj4xMzc8L3JlYy1udW1iZXI+PGZvcmVpZ24ta2V5cz48a2V5IGFwcD0iRU4i
IGRiLWlkPSJ6c3BweDI1Zm9mZnR6eGVlOTVmeDI5cDh0YXRmNXZ2YXd0dnAiIHRpbWVzdGFtcD0i
MCI+MTM3PC9rZXk+PC9mb3JlaWduLWtleXM+PHJlZi10eXBlIG5hbWU9IkpvdXJuYWwgQXJ0aWNs
ZSI+MTc8L3JlZi10eXBlPjxjb250cmlidXRvcnM+PGF1dGhvcnM+PGF1dGhvcj5MYSBNYW5ubywg
Ry48L2F1dGhvcj48YXV0aG9yPkd5bGxib3JnLCBELjwvYXV0aG9yPjxhdXRob3I+Q29kZWx1cHBp
LCBTLjwvYXV0aG9yPjxhdXRob3I+TmlzaGltdXJhLCBLLjwvYXV0aG9yPjxhdXRob3I+U2FsdG8s
IEMuPC9hdXRob3I+PGF1dGhvcj5aZWlzZWwsIEEuPC9hdXRob3I+PGF1dGhvcj5Cb3JtLCBMLiBF
LjwvYXV0aG9yPjxhdXRob3I+U3RvdHQsIFMuIFIuIFcuPC9hdXRob3I+PGF1dGhvcj5Ub2xlZG8s
IEUuIE0uPC9hdXRob3I+PGF1dGhvcj5WaWxsYWVzY3VzYSwgSi4gQy48L2F1dGhvcj48YXV0aG9y
Pkxvbm5lcmJlcmcsIFAuPC9hdXRob3I+PGF1dGhvcj5SeWdlLCBKLjwvYXV0aG9yPjxhdXRob3I+
QmFya2VyLCBSLiBBLjwvYXV0aG9yPjxhdXRob3I+QXJlbmFzLCBFLjwvYXV0aG9yPjxhdXRob3I+
TGlubmFyc3NvbiwgUy48L2F1dGhvcj48L2F1dGhvcnM+PC9jb250cmlidXRvcnM+PGF1dGgtYWRk
cmVzcz5MYWJvcmF0b3J5IG9mIE1vbGVjdWxhciBOZXVyb2Jpb2xvZ3ksIERlcGFydG1lbnQgb2Yg
TWVkaWNhbCBCaW9jaGVtaXN0cnkgYW5kIEJpb3BoeXNpY3MsIEthcm9saW5za2EgSW5zdGl0dXRl
dCwgMTcxNzcgU3RvY2tob2xtLCBTd2VkZW47IFNjaWVuY2UgZm9yIExpZmUgTGFib3JhdG9yeSwg
MTcxMjEgU29sbmEsIFN3ZWRlbi4mI3hEO0xhYm9yYXRvcnkgb2YgTW9sZWN1bGFyIE5ldXJvYmlv
bG9neSwgRGVwYXJ0bWVudCBvZiBNZWRpY2FsIEJpb2NoZW1pc3RyeSBhbmQgQmlvcGh5c2ljcywg
S2Fyb2xpbnNrYSBJbnN0aXR1dGV0LCAxNzE3NyBTdG9ja2hvbG0sIFN3ZWRlbi4mI3hEO0xhYm9y
YXRvcnkgb2YgTW9sZWN1bGFyIE5ldXJvYmlvbG9neSwgRGVwYXJ0bWVudCBvZiBNZWRpY2FsIEJp
b2NoZW1pc3RyeSBhbmQgQmlvcGh5c2ljcywgS2Fyb2xpbnNrYSBJbnN0aXR1dGV0LCAxNzE3NyBT
dG9ja2hvbG0sIFN3ZWRlbjsgU2NpZW5jZSBmb3IgTGlmZSBMYWJvcmF0b3J5LCAxNzEyMSBTb2xu
YSwgU3dlZGVuOyBEZXBhcnRtZW50IG9mIFBoeXNpb2xvZ3kgYW5kIFBoYXJtYWNvbG9neSwgS2Fy
b2xpbnNrYSBJbnN0aXR1dGV0LCAxNzE3NyBTdG9ja2hvbG0sIFN3ZWRlbi4mI3hEO0pvaG4gdmFu
IEdlZXN0IENlbnRyZSBmb3IgQnJhaW4gUmVwYWlyLCBEZXBhcnRtZW50IG9mIENsaW5pY2FsIE5l
dXJvc2NpZW5jZXMsIFVuaXZlcnNpdHkgb2YgQ2FtYnJpZGdlLCBDYW1icmlkZ2UgQ0IyIDBQWSwg
VUsuJiN4RDtMYWJvcmF0b3J5IG9mIE1vbGVjdWxhciBOZXVyb2Jpb2xvZ3ksIERlcGFydG1lbnQg
b2YgTWVkaWNhbCBCaW9jaGVtaXN0cnkgYW5kIEJpb3BoeXNpY3MsIEthcm9saW5za2EgSW5zdGl0
dXRldCwgMTcxNzcgU3RvY2tob2xtLCBTd2VkZW47IFBzeWNoaWF0cmljIFN0ZW0gQ2VsbCBHcm91
cCwgTmV1cm9nZW5ldGljcyBVbml0LCBDZW50ZXIgZm9yIE1vbGVjdWxhciBNZWRpY2luZSwgS2Fy
b2xpbnNrYSBVbml2ZXJzaXR5IEhvc3BpdGFsLCAxNzE3NiBTdG9ja2hvbG0sIFN3ZWRlbi4mI3hE
O0xhYm9yYXRvcnkgb2YgTmV1cmFsIE1pY3JvY2lyY3VpdHJ5LCBCcmFpbiBNaW5kIEluc3RpdHV0
ZSwgRWNvbGUgUG9seXRlY2huaXF1ZSBGZWRlcmFsZSBkZSBMYXVzYW5uZSwgQ0gtMTAxNSBMYXVz
YW5uZSwgU3dpdHplcmxhbmQuJiN4RDtMYWJvcmF0b3J5IG9mIE1vbGVjdWxhciBOZXVyb2Jpb2xv
Z3ksIERlcGFydG1lbnQgb2YgTWVkaWNhbCBCaW9jaGVtaXN0cnkgYW5kIEJpb3BoeXNpY3MsIEth
cm9saW5za2EgSW5zdGl0dXRldCwgMTcxNzcgU3RvY2tob2xtLCBTd2VkZW4uIEVsZWN0cm9uaWMg
YWRkcmVzczogZXJuZXN0LmFyZW5hc0BraS5zZS4mI3hEO0xhYm9yYXRvcnkgb2YgTW9sZWN1bGFy
IE5ldXJvYmlvbG9neSwgRGVwYXJ0bWVudCBvZiBNZWRpY2FsIEJpb2NoZW1pc3RyeSBhbmQgQmlv
cGh5c2ljcywgS2Fyb2xpbnNrYSBJbnN0aXR1dGV0LCAxNzE3NyBTdG9ja2hvbG0sIFN3ZWRlbjsg
U2NpZW5jZSBmb3IgTGlmZSBMYWJvcmF0b3J5LCAxNzEyMSBTb2xuYSwgU3dlZGVuLiBFbGVjdHJv
bmljIGFkZHJlc3M6IHN0ZW4ubGlubmFyc3NvbkBraS5zZS48L2F1dGgtYWRkcmVzcz48dGl0bGVz
Pjx0aXRsZT5Nb2xlY3VsYXIgRGl2ZXJzaXR5IG9mIE1pZGJyYWluIERldmVsb3BtZW50IGluIE1v
dXNlLCBIdW1hbiwgYW5kIFN0ZW0gQ2VsbHM8L3RpdGxlPjxzZWNvbmRhcnktdGl0bGU+Q2VsbDwv
c2Vjb25kYXJ5LXRpdGxlPjwvdGl0bGVzPjxwZXJpb2RpY2FsPjxmdWxsLXRpdGxlPkNlbGw8L2Z1
bGwtdGl0bGU+PC9wZXJpb2RpY2FsPjxwYWdlcz41NjYtNTgwIGUxOTwvcGFnZXM+PHZvbHVtZT4x
Njc8L3ZvbHVtZT48bnVtYmVyPjI8L251bWJlcj48ZWRpdGlvbj4yMDE2LzEwLzA4PC9lZGl0aW9u
PjxrZXl3b3Jkcz48a2V5d29yZD5BbmltYWxzPC9rZXl3b3JkPjxrZXl3b3JkPkNlbGwgTGluZTwv
a2V5d29yZD48a2V5d29yZD5DZWxsdWxhciBSZXByb2dyYW1taW5nIFRlY2huaXF1ZXM8L2tleXdv
cmQ+PGtleXdvcmQ+RG9wYW1pbmVyZ2ljIE5ldXJvbnMvKmN5dG9sb2d5PC9rZXl3b3JkPjxrZXl3
b3JkPkh1bWFuczwva2V5d29yZD48a2V5d29yZD5NYWNoaW5lIExlYXJuaW5nPC9rZXl3b3JkPjxr
ZXl3b3JkPk1lc2VuY2VwaGFsb24vKmN5dG9sb2d5LyplbWJyeW9sb2d5L21ldGFib2xpc208L2tl
eXdvcmQ+PGtleXdvcmQ+TWljZTwva2V5d29yZD48a2V5d29yZD5OZXVyYWwgU3RlbSBDZWxscy8q
Y3l0b2xvZ3k8L2tleXdvcmQ+PGtleXdvcmQ+Kk5ldXJvZ2VuZXNpczwva2V5d29yZD48a2V5d29y
ZD5OZXVyb2dsaWEvY3l0b2xvZ3k8L2tleXdvcmQ+PGtleXdvcmQ+UGx1cmlwb3RlbnQgU3RlbSBD
ZWxscy8qY3l0b2xvZ3k8L2tleXdvcmQ+PGtleXdvcmQ+U2VxdWVuY2UgQW5hbHlzaXMsIFJOQS9t
ZXRob2RzPC9rZXl3b3JkPjxrZXl3b3JkPlNpbmdsZS1DZWxsIEFuYWx5c2lzL21ldGhvZHM8L2tl
eXdvcmQ+PGtleXdvcmQ+ZG9wYW1pbmVyZ2ljIG5ldXJvbjwva2V5d29yZD48a2V5d29yZD5odW1h
bjwva2V5d29yZD48a2V5d29yZD5tb3VzZTwva2V5d29yZD48a2V5d29yZD5zaW5nbGUtY2VsbCBS
TkEtc2VxPC9rZXl3b3JkPjxrZXl3b3JkPnZlbnRyYWwgbWlkYnJhaW48L2tleXdvcmQ+PC9rZXl3
b3Jkcz48ZGF0ZXM+PHllYXI+MjAxNjwveWVhcj48cHViLWRhdGVzPjxkYXRlPk9jdCA2PC9kYXRl
PjwvcHViLWRhdGVzPjwvZGF0ZXM+PGlzYm4+MTA5Ny00MTcyIChFbGVjdHJvbmljKSYjeEQ7MDA5
Mi04Njc0IChMaW5raW5nKTwvaXNibj48YWNjZXNzaW9uLW51bT4yNzcxNjUxMDwvYWNjZXNzaW9u
LW51bT48dXJscz48cmVsYXRlZC11cmxzPjx1cmw+aHR0cHM6Ly93d3cubmNiaS5ubG0ubmloLmdv
di9wdWJtZWQvMjc3MTY1MTA8L3VybD48L3JlbGF0ZWQtdXJscz48L3VybHM+PGN1c3RvbTI+UE1D
NTA1NTEyMjwvY3VzdG9tMj48ZWxlY3Ryb25pYy1yZXNvdXJjZS1udW0+MTAuMTAxNi9qLmNlbGwu
MjAxNi4wOS4wMjc8L2VsZWN0cm9uaWMtcmVzb3VyY2UtbnVtPjwvcmVjb3JkPjwvQ2l0ZT48L0Vu
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PEVuZE5vdGU+PENpdGU+PEF1dGhvcj5MYSBNYW5ubzwvQXV0aG9yPjxZZWFyPjIwMTY8L1llYXI+
PFJlY051bT4xMzc8L1JlY051bT48RGlzcGxheVRleHQ+WzgxXTwvRGlzcGxheVRleHQ+PHJlY29y
ZD48cmVjLW51bWJlcj4xMzc8L3JlYy1udW1iZXI+PGZvcmVpZ24ta2V5cz48a2V5IGFwcD0iRU4i
IGRiLWlkPSJ6c3BweDI1Zm9mZnR6eGVlOTVmeDI5cDh0YXRmNXZ2YXd0dnAiIHRpbWVzdGFtcD0i
MCI+MTM3PC9rZXk+PC9mb3JlaWduLWtleXM+PHJlZi10eXBlIG5hbWU9IkpvdXJuYWwgQXJ0aWNs
ZSI+MTc8L3JlZi10eXBlPjxjb250cmlidXRvcnM+PGF1dGhvcnM+PGF1dGhvcj5MYSBNYW5ubywg
Ry48L2F1dGhvcj48YXV0aG9yPkd5bGxib3JnLCBELjwvYXV0aG9yPjxhdXRob3I+Q29kZWx1cHBp
LCBTLjwvYXV0aG9yPjxhdXRob3I+TmlzaGltdXJhLCBLLjwvYXV0aG9yPjxhdXRob3I+U2FsdG8s
IEMuPC9hdXRob3I+PGF1dGhvcj5aZWlzZWwsIEEuPC9hdXRob3I+PGF1dGhvcj5Cb3JtLCBMLiBF
LjwvYXV0aG9yPjxhdXRob3I+U3RvdHQsIFMuIFIuIFcuPC9hdXRob3I+PGF1dGhvcj5Ub2xlZG8s
IEUuIE0uPC9hdXRob3I+PGF1dGhvcj5WaWxsYWVzY3VzYSwgSi4gQy48L2F1dGhvcj48YXV0aG9y
Pkxvbm5lcmJlcmcsIFAuPC9hdXRob3I+PGF1dGhvcj5SeWdlLCBKLjwvYXV0aG9yPjxhdXRob3I+
QmFya2VyLCBSLiBBLjwvYXV0aG9yPjxhdXRob3I+QXJlbmFzLCBFLjwvYXV0aG9yPjxhdXRob3I+
TGlubmFyc3NvbiwgUy48L2F1dGhvcj48L2F1dGhvcnM+PC9jb250cmlidXRvcnM+PGF1dGgtYWRk
cmVzcz5MYWJvcmF0b3J5IG9mIE1vbGVjdWxhciBOZXVyb2Jpb2xvZ3ksIERlcGFydG1lbnQgb2Yg
TWVkaWNhbCBCaW9jaGVtaXN0cnkgYW5kIEJpb3BoeXNpY3MsIEthcm9saW5za2EgSW5zdGl0dXRl
dCwgMTcxNzcgU3RvY2tob2xtLCBTd2VkZW47IFNjaWVuY2UgZm9yIExpZmUgTGFib3JhdG9yeSwg
MTcxMjEgU29sbmEsIFN3ZWRlbi4mI3hEO0xhYm9yYXRvcnkgb2YgTW9sZWN1bGFyIE5ldXJvYmlv
bG9neSwgRGVwYXJ0bWVudCBvZiBNZWRpY2FsIEJpb2NoZW1pc3RyeSBhbmQgQmlvcGh5c2ljcywg
S2Fyb2xpbnNrYSBJbnN0aXR1dGV0LCAxNzE3NyBTdG9ja2hvbG0sIFN3ZWRlbi4mI3hEO0xhYm9y
YXRvcnkgb2YgTW9sZWN1bGFyIE5ldXJvYmlvbG9neSwgRGVwYXJ0bWVudCBvZiBNZWRpY2FsIEJp
b2NoZW1pc3RyeSBhbmQgQmlvcGh5c2ljcywgS2Fyb2xpbnNrYSBJbnN0aXR1dGV0LCAxNzE3NyBT
dG9ja2hvbG0sIFN3ZWRlbjsgU2NpZW5jZSBmb3IgTGlmZSBMYWJvcmF0b3J5LCAxNzEyMSBTb2xu
YSwgU3dlZGVuOyBEZXBhcnRtZW50IG9mIFBoeXNpb2xvZ3kgYW5kIFBoYXJtYWNvbG9neSwgS2Fy
b2xpbnNrYSBJbnN0aXR1dGV0LCAxNzE3NyBTdG9ja2hvbG0sIFN3ZWRlbi4mI3hEO0pvaG4gdmFu
IEdlZXN0IENlbnRyZSBmb3IgQnJhaW4gUmVwYWlyLCBEZXBhcnRtZW50IG9mIENsaW5pY2FsIE5l
dXJvc2NpZW5jZXMsIFVuaXZlcnNpdHkgb2YgQ2FtYnJpZGdlLCBDYW1icmlkZ2UgQ0IyIDBQWSwg
VUsuJiN4RDtMYWJvcmF0b3J5IG9mIE1vbGVjdWxhciBOZXVyb2Jpb2xvZ3ksIERlcGFydG1lbnQg
b2YgTWVkaWNhbCBCaW9jaGVtaXN0cnkgYW5kIEJpb3BoeXNpY3MsIEthcm9saW5za2EgSW5zdGl0
dXRldCwgMTcxNzcgU3RvY2tob2xtLCBTd2VkZW47IFBzeWNoaWF0cmljIFN0ZW0gQ2VsbCBHcm91
cCwgTmV1cm9nZW5ldGljcyBVbml0LCBDZW50ZXIgZm9yIE1vbGVjdWxhciBNZWRpY2luZSwgS2Fy
b2xpbnNrYSBVbml2ZXJzaXR5IEhvc3BpdGFsLCAxNzE3NiBTdG9ja2hvbG0sIFN3ZWRlbi4mI3hE
O0xhYm9yYXRvcnkgb2YgTmV1cmFsIE1pY3JvY2lyY3VpdHJ5LCBCcmFpbiBNaW5kIEluc3RpdHV0
ZSwgRWNvbGUgUG9seXRlY2huaXF1ZSBGZWRlcmFsZSBkZSBMYXVzYW5uZSwgQ0gtMTAxNSBMYXVz
YW5uZSwgU3dpdHplcmxhbmQuJiN4RDtMYWJvcmF0b3J5IG9mIE1vbGVjdWxhciBOZXVyb2Jpb2xv
Z3ksIERlcGFydG1lbnQgb2YgTWVkaWNhbCBCaW9jaGVtaXN0cnkgYW5kIEJpb3BoeXNpY3MsIEth
cm9saW5za2EgSW5zdGl0dXRldCwgMTcxNzcgU3RvY2tob2xtLCBTd2VkZW4uIEVsZWN0cm9uaWMg
YWRkcmVzczogZXJuZXN0LmFyZW5hc0BraS5zZS4mI3hEO0xhYm9yYXRvcnkgb2YgTW9sZWN1bGFy
IE5ldXJvYmlvbG9neSwgRGVwYXJ0bWVudCBvZiBNZWRpY2FsIEJpb2NoZW1pc3RyeSBhbmQgQmlv
cGh5c2ljcywgS2Fyb2xpbnNrYSBJbnN0aXR1dGV0LCAxNzE3NyBTdG9ja2hvbG0sIFN3ZWRlbjsg
U2NpZW5jZSBmb3IgTGlmZSBMYWJvcmF0b3J5LCAxNzEyMSBTb2xuYSwgU3dlZGVuLiBFbGVjdHJv
bmljIGFkZHJlc3M6IHN0ZW4ubGlubmFyc3NvbkBraS5zZS48L2F1dGgtYWRkcmVzcz48dGl0bGVz
Pjx0aXRsZT5Nb2xlY3VsYXIgRGl2ZXJzaXR5IG9mIE1pZGJyYWluIERldmVsb3BtZW50IGluIE1v
dXNlLCBIdW1hbiwgYW5kIFN0ZW0gQ2VsbHM8L3RpdGxlPjxzZWNvbmRhcnktdGl0bGU+Q2VsbDwv
c2Vjb25kYXJ5LXRpdGxlPjwvdGl0bGVzPjxwZXJpb2RpY2FsPjxmdWxsLXRpdGxlPkNlbGw8L2Z1
bGwtdGl0bGU+PC9wZXJpb2RpY2FsPjxwYWdlcz41NjYtNTgwIGUxOTwvcGFnZXM+PHZvbHVtZT4x
Njc8L3ZvbHVtZT48bnVtYmVyPjI8L251bWJlcj48ZWRpdGlvbj4yMDE2LzEwLzA4PC9lZGl0aW9u
PjxrZXl3b3Jkcz48a2V5d29yZD5BbmltYWxzPC9rZXl3b3JkPjxrZXl3b3JkPkNlbGwgTGluZTwv
a2V5d29yZD48a2V5d29yZD5DZWxsdWxhciBSZXByb2dyYW1taW5nIFRlY2huaXF1ZXM8L2tleXdv
cmQ+PGtleXdvcmQ+RG9wYW1pbmVyZ2ljIE5ldXJvbnMvKmN5dG9sb2d5PC9rZXl3b3JkPjxrZXl3
b3JkPkh1bWFuczwva2V5d29yZD48a2V5d29yZD5NYWNoaW5lIExlYXJuaW5nPC9rZXl3b3JkPjxr
ZXl3b3JkPk1lc2VuY2VwaGFsb24vKmN5dG9sb2d5LyplbWJyeW9sb2d5L21ldGFib2xpc208L2tl
eXdvcmQ+PGtleXdvcmQ+TWljZTwva2V5d29yZD48a2V5d29yZD5OZXVyYWwgU3RlbSBDZWxscy8q
Y3l0b2xvZ3k8L2tleXdvcmQ+PGtleXdvcmQ+Kk5ldXJvZ2VuZXNpczwva2V5d29yZD48a2V5d29y
ZD5OZXVyb2dsaWEvY3l0b2xvZ3k8L2tleXdvcmQ+PGtleXdvcmQ+UGx1cmlwb3RlbnQgU3RlbSBD
ZWxscy8qY3l0b2xvZ3k8L2tleXdvcmQ+PGtleXdvcmQ+U2VxdWVuY2UgQW5hbHlzaXMsIFJOQS9t
ZXRob2RzPC9rZXl3b3JkPjxrZXl3b3JkPlNpbmdsZS1DZWxsIEFuYWx5c2lzL21ldGhvZHM8L2tl
eXdvcmQ+PGtleXdvcmQ+ZG9wYW1pbmVyZ2ljIG5ldXJvbjwva2V5d29yZD48a2V5d29yZD5odW1h
bjwva2V5d29yZD48a2V5d29yZD5tb3VzZTwva2V5d29yZD48a2V5d29yZD5zaW5nbGUtY2VsbCBS
TkEtc2VxPC9rZXl3b3JkPjxrZXl3b3JkPnZlbnRyYWwgbWlkYnJhaW48L2tleXdvcmQ+PC9rZXl3
b3Jkcz48ZGF0ZXM+PHllYXI+MjAxNjwveWVhcj48cHViLWRhdGVzPjxkYXRlPk9jdCA2PC9kYXRl
PjwvcHViLWRhdGVzPjwvZGF0ZXM+PGlzYm4+MTA5Ny00MTcyIChFbGVjdHJvbmljKSYjeEQ7MDA5
Mi04Njc0IChMaW5raW5nKTwvaXNibj48YWNjZXNzaW9uLW51bT4yNzcxNjUxMDwvYWNjZXNzaW9u
LW51bT48dXJscz48cmVsYXRlZC11cmxzPjx1cmw+aHR0cHM6Ly93d3cubmNiaS5ubG0ubmloLmdv
di9wdWJtZWQvMjc3MTY1MTA8L3VybD48L3JlbGF0ZWQtdXJscz48L3VybHM+PGN1c3RvbTI+UE1D
NTA1NTEyMjwvY3VzdG9tMj48ZWxlY3Ryb25pYy1yZXNvdXJjZS1udW0+MTAuMTAxNi9qLmNlbGwu
MjAxNi4wOS4wMjc8L2VsZWN0cm9uaWMtcmVzb3VyY2UtbnVtPjwvcmVjb3JkPjwvQ2l0ZT48L0Vu
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[81]</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0AF92050"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7475A676"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HCA</w:t>
            </w:r>
          </w:p>
        </w:tc>
        <w:tc>
          <w:tcPr>
            <w:tcW w:w="1587" w:type="dxa"/>
            <w:vAlign w:val="center"/>
          </w:tcPr>
          <w:p w14:paraId="607FE504"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SAVER-X</w:t>
            </w:r>
          </w:p>
        </w:tc>
        <w:tc>
          <w:tcPr>
            <w:tcW w:w="1506" w:type="dxa"/>
            <w:vAlign w:val="center"/>
          </w:tcPr>
          <w:p w14:paraId="2581B6E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Immune cell, Human Cell Atlas</w:t>
            </w:r>
          </w:p>
        </w:tc>
        <w:tc>
          <w:tcPr>
            <w:tcW w:w="1260" w:type="dxa"/>
            <w:vAlign w:val="center"/>
          </w:tcPr>
          <w:p w14:paraId="7C5182D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500,000</w:t>
            </w:r>
          </w:p>
        </w:tc>
        <w:tc>
          <w:tcPr>
            <w:tcW w:w="2160" w:type="dxa"/>
            <w:vAlign w:val="center"/>
          </w:tcPr>
          <w:p w14:paraId="5E157FA5"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HCA data portal</w:t>
            </w:r>
          </w:p>
        </w:tc>
        <w:tc>
          <w:tcPr>
            <w:tcW w:w="1422" w:type="dxa"/>
            <w:vAlign w:val="center"/>
          </w:tcPr>
          <w:p w14:paraId="79CEBB6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1D4EFF8B"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2595D21"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Breast tumor</w:t>
            </w:r>
          </w:p>
        </w:tc>
        <w:tc>
          <w:tcPr>
            <w:tcW w:w="1587" w:type="dxa"/>
            <w:vAlign w:val="center"/>
          </w:tcPr>
          <w:p w14:paraId="09567A15"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SAVER-X</w:t>
            </w:r>
          </w:p>
        </w:tc>
        <w:tc>
          <w:tcPr>
            <w:tcW w:w="1506" w:type="dxa"/>
            <w:vAlign w:val="center"/>
          </w:tcPr>
          <w:p w14:paraId="559628DB"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Immune cell in tumor micro-environment</w:t>
            </w:r>
          </w:p>
        </w:tc>
        <w:tc>
          <w:tcPr>
            <w:tcW w:w="1260" w:type="dxa"/>
            <w:vAlign w:val="center"/>
          </w:tcPr>
          <w:p w14:paraId="7CAA405B"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45,000</w:t>
            </w:r>
          </w:p>
        </w:tc>
        <w:tc>
          <w:tcPr>
            <w:tcW w:w="2160" w:type="dxa"/>
            <w:vAlign w:val="center"/>
          </w:tcPr>
          <w:p w14:paraId="2A73EB5B"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Style w:val="Hyperlink"/>
                <w:rFonts w:ascii="Arial" w:hAnsi="Arial" w:cs="Arial"/>
                <w:color w:val="auto"/>
                <w:sz w:val="20"/>
                <w:szCs w:val="20"/>
                <w:u w:val="none"/>
              </w:rPr>
            </w:pPr>
            <w:r w:rsidRPr="0044242F">
              <w:rPr>
                <w:rStyle w:val="Hyperlink"/>
                <w:rFonts w:ascii="Arial" w:hAnsi="Arial" w:cs="Arial"/>
                <w:color w:val="auto"/>
                <w:sz w:val="20"/>
                <w:szCs w:val="20"/>
                <w:u w:val="none"/>
              </w:rPr>
              <w:t>GSE114725</w:t>
            </w:r>
          </w:p>
        </w:tc>
        <w:tc>
          <w:tcPr>
            <w:tcW w:w="1422" w:type="dxa"/>
            <w:vAlign w:val="center"/>
          </w:tcPr>
          <w:p w14:paraId="3C18C51F" w14:textId="2BEF3AB9"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PEVuZE5vdGU+PENpdGU+PEF1dGhvcj5Beml6aTwvQXV0aG9yPjxZZWFyPjIwMTg8L1llYXI+PFJl
Y051bT4yMDU8L1JlY051bT48RGlzcGxheVRleHQ+WzEzMF08L0Rpc3BsYXlUZXh0PjxyZWNvcmQ+
PHJlYy1udW1iZXI+MjA1PC9yZWMtbnVtYmVyPjxmb3JlaWduLWtleXM+PGtleSBhcHA9IkVOIiBk
Yi1pZD0ienNwcHgyNWZvZmZ0enhlZTk1ZngyOXA4dGF0ZjV2dmF3dHZwIiB0aW1lc3RhbXA9IjE2
MzA3MjI3MzciPjIwNTwva2V5PjwvZm9yZWlnbi1rZXlzPjxyZWYtdHlwZSBuYW1lPSJKb3VybmFs
IEFydGljbGUiPjE3PC9yZWYtdHlwZT48Y29udHJpYnV0b3JzPjxhdXRob3JzPjxhdXRob3I+QXpp
emksIEUuPC9hdXRob3I+PGF1dGhvcj5DYXJyLCBBLiBKLjwvYXV0aG9yPjxhdXRob3I+UGxpdGFz
LCBHLjwvYXV0aG9yPjxhdXRob3I+Q29ybmlzaCwgQS4gRS48L2F1dGhvcj48YXV0aG9yPktvbm9w
YWNraSwgQy48L2F1dGhvcj48YXV0aG9yPlByYWJoYWthcmFuLCBTLjwvYXV0aG9yPjxhdXRob3I+
TmFpbnlzLCBKLjwvYXV0aG9yPjxhdXRob3I+V3UsIEsuPC9hdXRob3I+PGF1dGhvcj5LaXNlbGlv
dmFzLCBWLjwvYXV0aG9yPjxhdXRob3I+U2V0dHksIE0uPC9hdXRob3I+PGF1dGhvcj5DaG9pLCBL
LjwvYXV0aG9yPjxhdXRob3I+RnJvbW1lLCBSLiBNLjwvYXV0aG9yPjxhdXRob3I+RGFvLCBQLjwv
YXV0aG9yPjxhdXRob3I+TWNLZW5uZXksIFAuIFQuPC9hdXRob3I+PGF1dGhvcj5XYXN0aSwgUi4g
Qy48L2F1dGhvcj48YXV0aG9yPkthZGF2ZXJ1LCBLLjwvYXV0aG9yPjxhdXRob3I+TWF6dXRpcywg
TC48L2F1dGhvcj48YXV0aG9yPlJ1ZGVuc2t5LCBBLiBZLjwvYXV0aG9yPjxhdXRob3I+UGUmYXBv
cztlciwgRC48L2F1dGhvcj48L2F1dGhvcnM+PC9jb250cmlidXRvcnM+PGF1dGgtYWRkcmVzcz5Q
cm9ncmFtIGZvciBDb21wdXRhdGlvbmFsIGFuZCBTeXN0ZW1zIEJpb2xvZ3ksIFNsb2FuIEtldHRl
cmluZyBJbnN0aXR1dGUsIE1lbW9yaWFsIFNsb2FuIEtldHRlcmluZyBDYW5jZXIgQ2VudGVyLCBO
ZXcgWW9yaywgTlkgMTAwNjUsIFVTQS4mI3hEO1Byb2dyYW0gZm9yIENvbXB1dGF0aW9uYWwgYW5k
IFN5c3RlbXMgQmlvbG9neSwgU2xvYW4gS2V0dGVyaW5nIEluc3RpdHV0ZSwgTWVtb3JpYWwgU2xv
YW4gS2V0dGVyaW5nIENhbmNlciBDZW50ZXIsIE5ldyBZb3JrLCBOWSAxMDA2NSwgVVNBOyBEZXBh
cnRtZW50IG9mIEJpb2xvZ2ljYWwgU2NpZW5jZXMsIENvbHVtYmlhIFVuaXZlcnNpdHksIE5ldyBZ
b3JrLCBOWSwgVVNBLiYjeEQ7SG93YXJkIEh1Z2hlcyBNZWRpY2FsIEluc3RpdHV0ZSwgTWVtb3Jp
YWwgU2xvYW4gS2V0dGVyaW5nIENhbmNlciBDZW50ZXIsIE5ldyBZb3JrLCBOWSAxMDA2NSwgVVNB
OyBJbW11bm9sb2d5IFByb2dyYW0sIFNsb2FuIEtldHRlcmluZyBJbnN0aXR1dGUsIE1lbW9yaWFs
IFNsb2FuIEtldHRlcmluZyBDYW5jZXIgQ2VudGVyLCBOZXcgWW9yaywgTlkgMTAwNjUsIFVTQTsg
THVkd2lnIENlbnRlciBhdCBNZW1vcmlhbCBTbG9hbiBLZXR0ZXJpbmcgQ2FuY2VyIENlbnRlciwg
TWVtb3JpYWwgU2xvYW4gS2V0dGVyaW5nIENhbmNlciBDZW50ZXIsIE5ldyBZb3JrLCBOWSAxMDA2
NSwgVVNBOyBCcmVhc3QgU2VydmljZSwgRGVwYXJ0bWVudCBvZiBTdXJnZXJ5LCBNZW1vcmlhbCBT
bG9hbiBLZXR0ZXJpbmcgQ2FuY2VyIENlbnRlciwgTmV3IFlvcmssIE5ZIDEwMDY1LCBVU0EuJiN4
RDtIb3dhcmQgSHVnaGVzIE1lZGljYWwgSW5zdGl0dXRlLCBNZW1vcmlhbCBTbG9hbiBLZXR0ZXJp
bmcgQ2FuY2VyIENlbnRlciwgTmV3IFlvcmssIE5ZIDEwMDY1LCBVU0E7IEltbXVub2xvZ3kgUHJv
Z3JhbSwgU2xvYW4gS2V0dGVyaW5nIEluc3RpdHV0ZSwgTWVtb3JpYWwgU2xvYW4gS2V0dGVyaW5n
IENhbmNlciBDZW50ZXIsIE5ldyBZb3JrLCBOWSAxMDA2NSwgVVNBLiYjeEQ7RGVwYXJ0bWVudCBv
ZiBCaW9sb2dpY2FsIFNjaWVuY2VzLCBDb2x1bWJpYSBVbml2ZXJzaXR5LCBOZXcgWW9yaywgTlks
IFVTQTsgU2VjdG9yIG9mIE1pY3JvdGVjaG5vbG9naWVzLCBJbnN0aXR1dGUgb2YgQmlvdGVjaG5v
bG9neSwgVmlsbml1cyBVbml2ZXJzaXR5LCBWaWxuaXVzLCBMaXRodWFuaWEuJiN4RDtIb3dhcmQg
SHVnaGVzIE1lZGljYWwgSW5zdGl0dXRlLCBNZW1vcmlhbCBTbG9hbiBLZXR0ZXJpbmcgQ2FuY2Vy
IENlbnRlciwgTmV3IFlvcmssIE5ZIDEwMDY1LCBVU0E7IEltbXVub2xvZ3kgUHJvZ3JhbSwgU2xv
YW4gS2V0dGVyaW5nIEluc3RpdHV0ZSwgTWVtb3JpYWwgU2xvYW4gS2V0dGVyaW5nIENhbmNlciBD
ZW50ZXIsIE5ldyBZb3JrLCBOWSAxMDA2NSwgVVNBOyBMdWR3aWcgQ2VudGVyIGF0IE1lbW9yaWFs
IFNsb2FuIEtldHRlcmluZyBDYW5jZXIgQ2VudGVyLCBNZW1vcmlhbCBTbG9hbiBLZXR0ZXJpbmcg
Q2FuY2VyIENlbnRlciwgTmV3IFlvcmssIE5ZIDEwMDY1LCBVU0EuJiN4RDtQcm9ncmFtIGZvciBD
b21wdXRhdGlvbmFsIGFuZCBTeXN0ZW1zIEJpb2xvZ3ksIFNsb2FuIEtldHRlcmluZyBJbnN0aXR1
dGUsIE1lbW9yaWFsIFNsb2FuIEtldHRlcmluZyBDYW5jZXIgQ2VudGVyLCBOZXcgWW9yaywgTlkg
MTAwNjUsIFVTQTsgU2VjdG9yIG9mIE1pY3JvdGVjaG5vbG9naWVzLCBJbnN0aXR1dGUgb2YgQmlv
dGVjaG5vbG9neSwgVmlsbml1cyBVbml2ZXJzaXR5LCBWaWxuaXVzLCBMaXRodWFuaWEuJiN4RDtE
ZXBhcnRtZW50IG9mIEJpb2xvZ2ljYWwgU2NpZW5jZXMsIENvbHVtYmlhIFVuaXZlcnNpdHksIE5l
dyBZb3JrLCBOWSwgVVNBLiYjeEQ7QnJlYXN0IFNlcnZpY2UsIERlcGFydG1lbnQgb2YgU3VyZ2Vy
eSwgTWVtb3JpYWwgU2xvYW4gS2V0dGVyaW5nIENhbmNlciBDZW50ZXIsIE5ldyBZb3JrLCBOWSAx
MDA2NSwgVVNBLiYjeEQ7SW1tdW5vbG9neSBQcm9ncmFtLCBTbG9hbiBLZXR0ZXJpbmcgSW5zdGl0
dXRlLCBNZW1vcmlhbCBTbG9hbiBLZXR0ZXJpbmcgQ2FuY2VyIENlbnRlciwgTmV3IFlvcmssIE5Z
IDEwMDY1LCBVU0E7IEJvZWhyaW5nZXIgSW5nZWxoZWltIFBoYXJtYWNldXRpY2FscywgSW5jLiwg
UmlkZ2VmaWVsZCwgQ1QgMDY4NzcsIFVTQS4mI3hEO0JvZWhyaW5nZXIgSW5nZWxoZWltIFBoYXJt
YWNldXRpY2FscywgSW5jLiwgUmlkZ2VmaWVsZCwgQ1QgMDY4NzcsIFVTQS4mI3hEO0hvd2FyZCBI
dWdoZXMgTWVkaWNhbCBJbnN0aXR1dGUsIE1lbW9yaWFsIFNsb2FuIEtldHRlcmluZyBDYW5jZXIg
Q2VudGVyLCBOZXcgWW9yaywgTlkgMTAwNjUsIFVTQTsgSW1tdW5vbG9neSBQcm9ncmFtLCBTbG9h
biBLZXR0ZXJpbmcgSW5zdGl0dXRlLCBNZW1vcmlhbCBTbG9hbiBLZXR0ZXJpbmcgQ2FuY2VyIENl
bnRlciwgTmV3IFlvcmssIE5ZIDEwMDY1LCBVU0E7IEx1ZHdpZyBDZW50ZXIgYXQgTWVtb3JpYWwg
U2xvYW4gS2V0dGVyaW5nIENhbmNlciBDZW50ZXIsIE1lbW9yaWFsIFNsb2FuIEtldHRlcmluZyBD
YW5jZXIgQ2VudGVyLCBOZXcgWW9yaywgTlkgMTAwNjUsIFVTQS4gRWxlY3Ryb25pYyBhZGRyZXNz
OiBydWRlbnNrYUBtc2tjYy5vcmcuJiN4RDtQcm9ncmFtIGZvciBDb21wdXRhdGlvbmFsIGFuZCBT
eXN0ZW1zIEJpb2xvZ3ksIFNsb2FuIEtldHRlcmluZyBJbnN0aXR1dGUsIE1lbW9yaWFsIFNsb2Fu
IEtldHRlcmluZyBDYW5jZXIgQ2VudGVyLCBOZXcgWW9yaywgTlkgMTAwNjUsIFVTQTsgUGFya2Vy
IEluc3RpdHV0ZSBmb3IgQ2FuY2VyIEltbXVub3RoZXJhcHksIE1lbW9yaWFsIFNsb2FuIEtldHRl
cmluZyBDYW5jZXIgQ2VudGVyLCBOZXcgWW9yaywgTlkgMTAwNjUsIFVTQS4gRWxlY3Ryb25pYyBh
ZGRyZXNzOiBwZWVyZEBtc2tjYy5vcmcuPC9hdXRoLWFkZHJlc3M+PHRpdGxlcz48dGl0bGU+U2lu
Z2xlLUNlbGwgTWFwIG9mIERpdmVyc2UgSW1tdW5lIFBoZW5vdHlwZXMgaW4gdGhlIEJyZWFzdCBU
dW1vciBNaWNyb2Vudmlyb25tZW50PC90aXRsZT48c2Vjb25kYXJ5LXRpdGxlPkNlbGw8L3NlY29u
ZGFyeS10aXRsZT48L3RpdGxlcz48cGVyaW9kaWNhbD48ZnVsbC10aXRsZT5DZWxsPC9mdWxsLXRp
dGxlPjwvcGVyaW9kaWNhbD48cGFnZXM+MTI5My0xMzA4IGUzNjwvcGFnZXM+PHZvbHVtZT4xNzQ8
L3ZvbHVtZT48bnVtYmVyPjU8L251bWJlcj48ZWRpdGlvbj4yMDE4LzA3LzAzPC9lZGl0aW9uPjxr
ZXl3b3Jkcz48a2V5d29yZD5CYXllcyBUaGVvcmVtPC9rZXl3b3JkPjxrZXl3b3JkPkJyZWFzdCBO
ZW9wbGFzbXMvKmltbXVub2xvZ3kvcGF0aG9sb2d5PC9rZXl3b3JkPjxrZXl3b3JkPkNsdXN0ZXIg
QW5hbHlzaXM8L2tleXdvcmQ+PGtleXdvcmQ+Q29tcHV0YXRpb25hbCBCaW9sb2d5PC9rZXl3b3Jk
PjxrZXl3b3JkPkZlbWFsZTwva2V5d29yZD48a2V5d29yZD5HZW5lIEV4cHJlc3Npb24gUHJvZmls
aW5nPC9rZXl3b3JkPjxrZXl3b3JkPipHZW5lIEV4cHJlc3Npb24gUmVndWxhdGlvbiwgTmVvcGxh
c3RpYzwva2V5d29yZD48a2V5d29yZD5IdW1hbnM8L2tleXdvcmQ+PGtleXdvcmQ+SW1tdW5lIFN5
c3RlbTwva2V5d29yZD48a2V5d29yZD5JbW11bm90aGVyYXB5L21ldGhvZHM8L2tleXdvcmQ+PGtl
eXdvcmQ+THltcGggTm9kZXM8L2tleXdvcmQ+PGtleXdvcmQ+THltcGhvY3l0ZXMsIFR1bW9yLUlu
ZmlsdHJhdGluZzwva2V5d29yZD48a2V5d29yZD5NYWNyb3BoYWdlcy9tZXRhYm9saXNtPC9rZXl3
b3JkPjxrZXl3b3JkPlBoZW5vdHlwZTwva2V5d29yZD48a2V5d29yZD5SZWNlcHRvcnMsIEFudGln
ZW4sIFQtQ2VsbC8qbWV0YWJvbGlzbTwva2V5d29yZD48a2V5d29yZD4qU2VxdWVuY2UgQW5hbHlz
aXMsIFJOQTwva2V5d29yZD48a2V5d29yZD4qU2luZ2xlLUNlbGwgQW5hbHlzaXM8L2tleXdvcmQ+
PGtleXdvcmQ+VHJhbnNjcmlwdG9tZTwva2V5d29yZD48a2V5d29yZD5UdW1vciBNaWNyb2Vudmly
b25tZW50LyppbW11bm9sb2d5PC9rZXl3b3JkPjxrZXl3b3JkPipCYXllc2lhbiBtb2RlbGluZzwv
a2V5d29yZD48a2V5d29yZD4qVCBjZWxsIGFjdGl2YXRpb248L2tleXdvcmQ+PGtleXdvcmQ+KlRD
UiB1dGlsaXphdGlvbjwva2V5d29yZD48a2V5d29yZD4qYnJlYXN0IGNhbmNlcjwva2V5d29yZD48
a2V5d29yZD4qc2luZ2xlLWNlbGwgUk5BLXNlcTwva2V5d29yZD48a2V5d29yZD4qdHVtb3IgbWlj
cm9lbnZpcm9ubWVudDwva2V5d29yZD48a2V5d29yZD4qdHVtb3ItaW5maWx0cmF0aW5nIGltbXVu
ZSBjZWxsczwva2V5d29yZD48L2tleXdvcmRzPjxkYXRlcz48eWVhcj4yMDE4PC95ZWFyPjxwdWIt
ZGF0ZXM+PGRhdGU+QXVnIDIzPC9kYXRlPjwvcHViLWRhdGVzPjwvZGF0ZXM+PGlzYm4+MTA5Ny00
MTcyIChFbGVjdHJvbmljKSYjeEQ7MDA5Mi04Njc0IChMaW5raW5nKTwvaXNibj48YWNjZXNzaW9u
LW51bT4yOTk2MTU3OTwvYWNjZXNzaW9uLW51bT48dXJscz48cmVsYXRlZC11cmxzPjx1cmw+aHR0
cHM6Ly93d3cubmNiaS5ubG0ubmloLmdvdi9wdWJtZWQvMjk5NjE1Nzk8L3VybD48L3JlbGF0ZWQt
dXJscz48L3VybHM+PGN1c3RvbTI+UE1DNjM0ODAxMDwvY3VzdG9tMj48ZWxlY3Ryb25pYy1yZXNv
dXJjZS1udW0+MTAuMTAxNi9qLmNlbGwuMjAxOC4wNS4wNjA8L2VsZWN0cm9uaWMtcmVzb3VyY2Ut
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PEVuZE5vdGU+PENpdGU+PEF1dGhvcj5Beml6aTwvQXV0aG9yPjxZZWFyPjIwMTg8L1llYXI+PFJl
Y051bT4yMDU8L1JlY051bT48RGlzcGxheVRleHQ+WzEzMF08L0Rpc3BsYXlUZXh0PjxyZWNvcmQ+
PHJlYy1udW1iZXI+MjA1PC9yZWMtbnVtYmVyPjxmb3JlaWduLWtleXM+PGtleSBhcHA9IkVOIiBk
Yi1pZD0ienNwcHgyNWZvZmZ0enhlZTk1ZngyOXA4dGF0ZjV2dmF3dHZwIiB0aW1lc3RhbXA9IjE2
MzA3MjI3MzciPjIwNTwva2V5PjwvZm9yZWlnbi1rZXlzPjxyZWYtdHlwZSBuYW1lPSJKb3VybmFs
IEFydGljbGUiPjE3PC9yZWYtdHlwZT48Y29udHJpYnV0b3JzPjxhdXRob3JzPjxhdXRob3I+QXpp
emksIEUuPC9hdXRob3I+PGF1dGhvcj5DYXJyLCBBLiBKLjwvYXV0aG9yPjxhdXRob3I+UGxpdGFz
LCBHLjwvYXV0aG9yPjxhdXRob3I+Q29ybmlzaCwgQS4gRS48L2F1dGhvcj48YXV0aG9yPktvbm9w
YWNraSwgQy48L2F1dGhvcj48YXV0aG9yPlByYWJoYWthcmFuLCBTLjwvYXV0aG9yPjxhdXRob3I+
TmFpbnlzLCBKLjwvYXV0aG9yPjxhdXRob3I+V3UsIEsuPC9hdXRob3I+PGF1dGhvcj5LaXNlbGlv
dmFzLCBWLjwvYXV0aG9yPjxhdXRob3I+U2V0dHksIE0uPC9hdXRob3I+PGF1dGhvcj5DaG9pLCBL
LjwvYXV0aG9yPjxhdXRob3I+RnJvbW1lLCBSLiBNLjwvYXV0aG9yPjxhdXRob3I+RGFvLCBQLjwv
YXV0aG9yPjxhdXRob3I+TWNLZW5uZXksIFAuIFQuPC9hdXRob3I+PGF1dGhvcj5XYXN0aSwgUi4g
Qy48L2F1dGhvcj48YXV0aG9yPkthZGF2ZXJ1LCBLLjwvYXV0aG9yPjxhdXRob3I+TWF6dXRpcywg
TC48L2F1dGhvcj48YXV0aG9yPlJ1ZGVuc2t5LCBBLiBZLjwvYXV0aG9yPjxhdXRob3I+UGUmYXBv
cztlciwgRC48L2F1dGhvcj48L2F1dGhvcnM+PC9jb250cmlidXRvcnM+PGF1dGgtYWRkcmVzcz5Q
cm9ncmFtIGZvciBDb21wdXRhdGlvbmFsIGFuZCBTeXN0ZW1zIEJpb2xvZ3ksIFNsb2FuIEtldHRl
cmluZyBJbnN0aXR1dGUsIE1lbW9yaWFsIFNsb2FuIEtldHRlcmluZyBDYW5jZXIgQ2VudGVyLCBO
ZXcgWW9yaywgTlkgMTAwNjUsIFVTQS4mI3hEO1Byb2dyYW0gZm9yIENvbXB1dGF0aW9uYWwgYW5k
IFN5c3RlbXMgQmlvbG9neSwgU2xvYW4gS2V0dGVyaW5nIEluc3RpdHV0ZSwgTWVtb3JpYWwgU2xv
YW4gS2V0dGVyaW5nIENhbmNlciBDZW50ZXIsIE5ldyBZb3JrLCBOWSAxMDA2NSwgVVNBOyBEZXBh
cnRtZW50IG9mIEJpb2xvZ2ljYWwgU2NpZW5jZXMsIENvbHVtYmlhIFVuaXZlcnNpdHksIE5ldyBZ
b3JrLCBOWSwgVVNBLiYjeEQ7SG93YXJkIEh1Z2hlcyBNZWRpY2FsIEluc3RpdHV0ZSwgTWVtb3Jp
YWwgU2xvYW4gS2V0dGVyaW5nIENhbmNlciBDZW50ZXIsIE5ldyBZb3JrLCBOWSAxMDA2NSwgVVNB
OyBJbW11bm9sb2d5IFByb2dyYW0sIFNsb2FuIEtldHRlcmluZyBJbnN0aXR1dGUsIE1lbW9yaWFs
IFNsb2FuIEtldHRlcmluZyBDYW5jZXIgQ2VudGVyLCBOZXcgWW9yaywgTlkgMTAwNjUsIFVTQTsg
THVkd2lnIENlbnRlciBhdCBNZW1vcmlhbCBTbG9hbiBLZXR0ZXJpbmcgQ2FuY2VyIENlbnRlciwg
TWVtb3JpYWwgU2xvYW4gS2V0dGVyaW5nIENhbmNlciBDZW50ZXIsIE5ldyBZb3JrLCBOWSAxMDA2
NSwgVVNBOyBCcmVhc3QgU2VydmljZSwgRGVwYXJ0bWVudCBvZiBTdXJnZXJ5LCBNZW1vcmlhbCBT
bG9hbiBLZXR0ZXJpbmcgQ2FuY2VyIENlbnRlciwgTmV3IFlvcmssIE5ZIDEwMDY1LCBVU0EuJiN4
RDtIb3dhcmQgSHVnaGVzIE1lZGljYWwgSW5zdGl0dXRlLCBNZW1vcmlhbCBTbG9hbiBLZXR0ZXJp
bmcgQ2FuY2VyIENlbnRlciwgTmV3IFlvcmssIE5ZIDEwMDY1LCBVU0E7IEltbXVub2xvZ3kgUHJv
Z3JhbSwgU2xvYW4gS2V0dGVyaW5nIEluc3RpdHV0ZSwgTWVtb3JpYWwgU2xvYW4gS2V0dGVyaW5n
IENhbmNlciBDZW50ZXIsIE5ldyBZb3JrLCBOWSAxMDA2NSwgVVNBLiYjeEQ7RGVwYXJ0bWVudCBv
ZiBCaW9sb2dpY2FsIFNjaWVuY2VzLCBDb2x1bWJpYSBVbml2ZXJzaXR5LCBOZXcgWW9yaywgTlks
IFVTQTsgU2VjdG9yIG9mIE1pY3JvdGVjaG5vbG9naWVzLCBJbnN0aXR1dGUgb2YgQmlvdGVjaG5v
bG9neSwgVmlsbml1cyBVbml2ZXJzaXR5LCBWaWxuaXVzLCBMaXRodWFuaWEuJiN4RDtIb3dhcmQg
SHVnaGVzIE1lZGljYWwgSW5zdGl0dXRlLCBNZW1vcmlhbCBTbG9hbiBLZXR0ZXJpbmcgQ2FuY2Vy
IENlbnRlciwgTmV3IFlvcmssIE5ZIDEwMDY1LCBVU0E7IEltbXVub2xvZ3kgUHJvZ3JhbSwgU2xv
YW4gS2V0dGVyaW5nIEluc3RpdHV0ZSwgTWVtb3JpYWwgU2xvYW4gS2V0dGVyaW5nIENhbmNlciBD
ZW50ZXIsIE5ldyBZb3JrLCBOWSAxMDA2NSwgVVNBOyBMdWR3aWcgQ2VudGVyIGF0IE1lbW9yaWFs
IFNsb2FuIEtldHRlcmluZyBDYW5jZXIgQ2VudGVyLCBNZW1vcmlhbCBTbG9hbiBLZXR0ZXJpbmcg
Q2FuY2VyIENlbnRlciwgTmV3IFlvcmssIE5ZIDEwMDY1LCBVU0EuJiN4RDtQcm9ncmFtIGZvciBD
b21wdXRhdGlvbmFsIGFuZCBTeXN0ZW1zIEJpb2xvZ3ksIFNsb2FuIEtldHRlcmluZyBJbnN0aXR1
dGUsIE1lbW9yaWFsIFNsb2FuIEtldHRlcmluZyBDYW5jZXIgQ2VudGVyLCBOZXcgWW9yaywgTlkg
MTAwNjUsIFVTQTsgU2VjdG9yIG9mIE1pY3JvdGVjaG5vbG9naWVzLCBJbnN0aXR1dGUgb2YgQmlv
dGVjaG5vbG9neSwgVmlsbml1cyBVbml2ZXJzaXR5LCBWaWxuaXVzLCBMaXRodWFuaWEuJiN4RDtE
ZXBhcnRtZW50IG9mIEJpb2xvZ2ljYWwgU2NpZW5jZXMsIENvbHVtYmlhIFVuaXZlcnNpdHksIE5l
dyBZb3JrLCBOWSwgVVNBLiYjeEQ7QnJlYXN0IFNlcnZpY2UsIERlcGFydG1lbnQgb2YgU3VyZ2Vy
eSwgTWVtb3JpYWwgU2xvYW4gS2V0dGVyaW5nIENhbmNlciBDZW50ZXIsIE5ldyBZb3JrLCBOWSAx
MDA2NSwgVVNBLiYjeEQ7SW1tdW5vbG9neSBQcm9ncmFtLCBTbG9hbiBLZXR0ZXJpbmcgSW5zdGl0
dXRlLCBNZW1vcmlhbCBTbG9hbiBLZXR0ZXJpbmcgQ2FuY2VyIENlbnRlciwgTmV3IFlvcmssIE5Z
IDEwMDY1LCBVU0E7IEJvZWhyaW5nZXIgSW5nZWxoZWltIFBoYXJtYWNldXRpY2FscywgSW5jLiwg
UmlkZ2VmaWVsZCwgQ1QgMDY4NzcsIFVTQS4mI3hEO0JvZWhyaW5nZXIgSW5nZWxoZWltIFBoYXJt
YWNldXRpY2FscywgSW5jLiwgUmlkZ2VmaWVsZCwgQ1QgMDY4NzcsIFVTQS4mI3hEO0hvd2FyZCBI
dWdoZXMgTWVkaWNhbCBJbnN0aXR1dGUsIE1lbW9yaWFsIFNsb2FuIEtldHRlcmluZyBDYW5jZXIg
Q2VudGVyLCBOZXcgWW9yaywgTlkgMTAwNjUsIFVTQTsgSW1tdW5vbG9neSBQcm9ncmFtLCBTbG9h
biBLZXR0ZXJpbmcgSW5zdGl0dXRlLCBNZW1vcmlhbCBTbG9hbiBLZXR0ZXJpbmcgQ2FuY2VyIENl
bnRlciwgTmV3IFlvcmssIE5ZIDEwMDY1LCBVU0E7IEx1ZHdpZyBDZW50ZXIgYXQgTWVtb3JpYWwg
U2xvYW4gS2V0dGVyaW5nIENhbmNlciBDZW50ZXIsIE1lbW9yaWFsIFNsb2FuIEtldHRlcmluZyBD
YW5jZXIgQ2VudGVyLCBOZXcgWW9yaywgTlkgMTAwNjUsIFVTQS4gRWxlY3Ryb25pYyBhZGRyZXNz
OiBydWRlbnNrYUBtc2tjYy5vcmcuJiN4RDtQcm9ncmFtIGZvciBDb21wdXRhdGlvbmFsIGFuZCBT
eXN0ZW1zIEJpb2xvZ3ksIFNsb2FuIEtldHRlcmluZyBJbnN0aXR1dGUsIE1lbW9yaWFsIFNsb2Fu
IEtldHRlcmluZyBDYW5jZXIgQ2VudGVyLCBOZXcgWW9yaywgTlkgMTAwNjUsIFVTQTsgUGFya2Vy
IEluc3RpdHV0ZSBmb3IgQ2FuY2VyIEltbXVub3RoZXJhcHksIE1lbW9yaWFsIFNsb2FuIEtldHRl
cmluZyBDYW5jZXIgQ2VudGVyLCBOZXcgWW9yaywgTlkgMTAwNjUsIFVTQS4gRWxlY3Ryb25pYyBh
ZGRyZXNzOiBwZWVyZEBtc2tjYy5vcmcuPC9hdXRoLWFkZHJlc3M+PHRpdGxlcz48dGl0bGU+U2lu
Z2xlLUNlbGwgTWFwIG9mIERpdmVyc2UgSW1tdW5lIFBoZW5vdHlwZXMgaW4gdGhlIEJyZWFzdCBU
dW1vciBNaWNyb2Vudmlyb25tZW50PC90aXRsZT48c2Vjb25kYXJ5LXRpdGxlPkNlbGw8L3NlY29u
ZGFyeS10aXRsZT48L3RpdGxlcz48cGVyaW9kaWNhbD48ZnVsbC10aXRsZT5DZWxsPC9mdWxsLXRp
dGxlPjwvcGVyaW9kaWNhbD48cGFnZXM+MTI5My0xMzA4IGUzNjwvcGFnZXM+PHZvbHVtZT4xNzQ8
L3ZvbHVtZT48bnVtYmVyPjU8L251bWJlcj48ZWRpdGlvbj4yMDE4LzA3LzAzPC9lZGl0aW9uPjxr
ZXl3b3Jkcz48a2V5d29yZD5CYXllcyBUaGVvcmVtPC9rZXl3b3JkPjxrZXl3b3JkPkJyZWFzdCBO
ZW9wbGFzbXMvKmltbXVub2xvZ3kvcGF0aG9sb2d5PC9rZXl3b3JkPjxrZXl3b3JkPkNsdXN0ZXIg
QW5hbHlzaXM8L2tleXdvcmQ+PGtleXdvcmQ+Q29tcHV0YXRpb25hbCBCaW9sb2d5PC9rZXl3b3Jk
PjxrZXl3b3JkPkZlbWFsZTwva2V5d29yZD48a2V5d29yZD5HZW5lIEV4cHJlc3Npb24gUHJvZmls
aW5nPC9rZXl3b3JkPjxrZXl3b3JkPipHZW5lIEV4cHJlc3Npb24gUmVndWxhdGlvbiwgTmVvcGxh
c3RpYzwva2V5d29yZD48a2V5d29yZD5IdW1hbnM8L2tleXdvcmQ+PGtleXdvcmQ+SW1tdW5lIFN5
c3RlbTwva2V5d29yZD48a2V5d29yZD5JbW11bm90aGVyYXB5L21ldGhvZHM8L2tleXdvcmQ+PGtl
eXdvcmQ+THltcGggTm9kZXM8L2tleXdvcmQ+PGtleXdvcmQ+THltcGhvY3l0ZXMsIFR1bW9yLUlu
ZmlsdHJhdGluZzwva2V5d29yZD48a2V5d29yZD5NYWNyb3BoYWdlcy9tZXRhYm9saXNtPC9rZXl3
b3JkPjxrZXl3b3JkPlBoZW5vdHlwZTwva2V5d29yZD48a2V5d29yZD5SZWNlcHRvcnMsIEFudGln
ZW4sIFQtQ2VsbC8qbWV0YWJvbGlzbTwva2V5d29yZD48a2V5d29yZD4qU2VxdWVuY2UgQW5hbHlz
aXMsIFJOQTwva2V5d29yZD48a2V5d29yZD4qU2luZ2xlLUNlbGwgQW5hbHlzaXM8L2tleXdvcmQ+
PGtleXdvcmQ+VHJhbnNjcmlwdG9tZTwva2V5d29yZD48a2V5d29yZD5UdW1vciBNaWNyb2Vudmly
b25tZW50LyppbW11bm9sb2d5PC9rZXl3b3JkPjxrZXl3b3JkPipCYXllc2lhbiBtb2RlbGluZzwv
a2V5d29yZD48a2V5d29yZD4qVCBjZWxsIGFjdGl2YXRpb248L2tleXdvcmQ+PGtleXdvcmQ+KlRD
UiB1dGlsaXphdGlvbjwva2V5d29yZD48a2V5d29yZD4qYnJlYXN0IGNhbmNlcjwva2V5d29yZD48
a2V5d29yZD4qc2luZ2xlLWNlbGwgUk5BLXNlcTwva2V5d29yZD48a2V5d29yZD4qdHVtb3IgbWlj
cm9lbnZpcm9ubWVudDwva2V5d29yZD48a2V5d29yZD4qdHVtb3ItaW5maWx0cmF0aW5nIGltbXVu
ZSBjZWxsczwva2V5d29yZD48L2tleXdvcmRzPjxkYXRlcz48eWVhcj4yMDE4PC95ZWFyPjxwdWIt
ZGF0ZXM+PGRhdGU+QXVnIDIzPC9kYXRlPjwvcHViLWRhdGVzPjwvZGF0ZXM+PGlzYm4+MTA5Ny00
MTcyIChFbGVjdHJvbmljKSYjeEQ7MDA5Mi04Njc0IChMaW5raW5nKTwvaXNibj48YWNjZXNzaW9u
LW51bT4yOTk2MTU3OTwvYWNjZXNzaW9uLW51bT48dXJscz48cmVsYXRlZC11cmxzPjx1cmw+aHR0
cHM6Ly93d3cubmNiaS5ubG0ubmloLmdvdi9wdWJtZWQvMjk5NjE1Nzk8L3VybD48L3JlbGF0ZWQt
dXJscz48L3VybHM+PGN1c3RvbTI+UE1DNjM0ODAxMDwvY3VzdG9tMj48ZWxlY3Ryb25pYy1yZXNv
dXJjZS1udW0+MTAuMTAxNi9qLmNlbGwuMjAxOC4wNS4wNjA8L2VsZWN0cm9uaWMtcmVzb3VyY2Ut
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[130]</w:t>
            </w:r>
            <w:r>
              <w:rPr>
                <w:rFonts w:ascii="Arial" w:hAnsi="Arial" w:cs="Arial"/>
                <w:sz w:val="20"/>
                <w:szCs w:val="20"/>
              </w:rPr>
              <w:fldChar w:fldCharType="end"/>
            </w:r>
          </w:p>
        </w:tc>
      </w:tr>
      <w:tr w:rsidR="0044242F" w:rsidRPr="00BA32C8" w14:paraId="49317375"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7AAE43B2"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293T cells</w:t>
            </w:r>
          </w:p>
        </w:tc>
        <w:tc>
          <w:tcPr>
            <w:tcW w:w="1587" w:type="dxa"/>
            <w:vAlign w:val="center"/>
          </w:tcPr>
          <w:p w14:paraId="0A67F974"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DeepImpute,</w:t>
            </w:r>
          </w:p>
          <w:p w14:paraId="51D99F4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iMAP</w:t>
            </w:r>
          </w:p>
        </w:tc>
        <w:tc>
          <w:tcPr>
            <w:tcW w:w="1506" w:type="dxa"/>
            <w:vAlign w:val="center"/>
          </w:tcPr>
          <w:p w14:paraId="24C0FD61"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Embryonic kidney</w:t>
            </w:r>
          </w:p>
        </w:tc>
        <w:tc>
          <w:tcPr>
            <w:tcW w:w="1260" w:type="dxa"/>
            <w:vAlign w:val="center"/>
          </w:tcPr>
          <w:p w14:paraId="1AC532C1"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13</w:t>
            </w:r>
            <w:r>
              <w:rPr>
                <w:rFonts w:ascii="Arial" w:hAnsi="Arial" w:cs="Arial"/>
                <w:sz w:val="20"/>
                <w:szCs w:val="20"/>
              </w:rPr>
              <w:t>,</w:t>
            </w:r>
            <w:r w:rsidRPr="00BA32C8">
              <w:rPr>
                <w:rFonts w:ascii="Arial" w:hAnsi="Arial" w:cs="Arial"/>
                <w:sz w:val="20"/>
                <w:szCs w:val="20"/>
              </w:rPr>
              <w:t>480</w:t>
            </w:r>
          </w:p>
        </w:tc>
        <w:tc>
          <w:tcPr>
            <w:tcW w:w="2160" w:type="dxa"/>
            <w:vAlign w:val="center"/>
          </w:tcPr>
          <w:p w14:paraId="1A38D8A7"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242F">
              <w:rPr>
                <w:rStyle w:val="Hyperlink"/>
                <w:rFonts w:ascii="Arial" w:hAnsi="Arial" w:cs="Arial"/>
                <w:color w:val="auto"/>
                <w:sz w:val="20"/>
                <w:szCs w:val="20"/>
                <w:u w:val="none"/>
              </w:rPr>
              <w:t>10X Single Cell Gene Expression Datasets</w:t>
            </w:r>
          </w:p>
        </w:tc>
        <w:tc>
          <w:tcPr>
            <w:tcW w:w="1422" w:type="dxa"/>
            <w:vAlign w:val="center"/>
          </w:tcPr>
          <w:p w14:paraId="11DC3D89"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6F413101"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9271C4F"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Jurkat</w:t>
            </w:r>
          </w:p>
        </w:tc>
        <w:tc>
          <w:tcPr>
            <w:tcW w:w="1587" w:type="dxa"/>
            <w:vAlign w:val="center"/>
          </w:tcPr>
          <w:p w14:paraId="3C75BD25"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DeepImpute,</w:t>
            </w:r>
          </w:p>
          <w:p w14:paraId="0BE601F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iMAP</w:t>
            </w:r>
          </w:p>
        </w:tc>
        <w:tc>
          <w:tcPr>
            <w:tcW w:w="1506" w:type="dxa"/>
            <w:vAlign w:val="center"/>
          </w:tcPr>
          <w:p w14:paraId="11E7470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Blood/ lymphocyte</w:t>
            </w:r>
          </w:p>
        </w:tc>
        <w:tc>
          <w:tcPr>
            <w:tcW w:w="1260" w:type="dxa"/>
            <w:vAlign w:val="center"/>
          </w:tcPr>
          <w:p w14:paraId="709D155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3</w:t>
            </w:r>
            <w:r>
              <w:rPr>
                <w:rFonts w:ascii="Arial" w:hAnsi="Arial" w:cs="Arial"/>
                <w:sz w:val="20"/>
                <w:szCs w:val="20"/>
              </w:rPr>
              <w:t>,</w:t>
            </w:r>
            <w:r w:rsidRPr="00BA32C8">
              <w:rPr>
                <w:rFonts w:ascii="Arial" w:hAnsi="Arial" w:cs="Arial"/>
                <w:sz w:val="20"/>
                <w:szCs w:val="20"/>
              </w:rPr>
              <w:t>200</w:t>
            </w:r>
          </w:p>
        </w:tc>
        <w:tc>
          <w:tcPr>
            <w:tcW w:w="2160" w:type="dxa"/>
            <w:vAlign w:val="center"/>
          </w:tcPr>
          <w:p w14:paraId="554861C0" w14:textId="77777777" w:rsidR="0044242F" w:rsidRP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242F">
              <w:rPr>
                <w:rStyle w:val="Hyperlink"/>
                <w:rFonts w:ascii="Arial" w:hAnsi="Arial" w:cs="Arial"/>
                <w:color w:val="auto"/>
                <w:sz w:val="20"/>
                <w:szCs w:val="20"/>
                <w:u w:val="none"/>
              </w:rPr>
              <w:t>10X Single Cell Gene Expression Datasets</w:t>
            </w:r>
          </w:p>
        </w:tc>
        <w:tc>
          <w:tcPr>
            <w:tcW w:w="1422" w:type="dxa"/>
            <w:vAlign w:val="center"/>
          </w:tcPr>
          <w:p w14:paraId="54DAF6F6"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37702335"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3301D3F2"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ESC, Time-course</w:t>
            </w:r>
          </w:p>
        </w:tc>
        <w:tc>
          <w:tcPr>
            <w:tcW w:w="1587" w:type="dxa"/>
            <w:vAlign w:val="center"/>
          </w:tcPr>
          <w:p w14:paraId="682CC9FF"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scGAN</w:t>
            </w:r>
          </w:p>
        </w:tc>
        <w:tc>
          <w:tcPr>
            <w:tcW w:w="1506" w:type="dxa"/>
            <w:vAlign w:val="center"/>
          </w:tcPr>
          <w:p w14:paraId="194E28B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ESC</w:t>
            </w:r>
          </w:p>
        </w:tc>
        <w:tc>
          <w:tcPr>
            <w:tcW w:w="1260" w:type="dxa"/>
            <w:vAlign w:val="center"/>
          </w:tcPr>
          <w:p w14:paraId="667D79C1"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350, 758</w:t>
            </w:r>
          </w:p>
        </w:tc>
        <w:tc>
          <w:tcPr>
            <w:tcW w:w="2160" w:type="dxa"/>
            <w:vAlign w:val="center"/>
          </w:tcPr>
          <w:p w14:paraId="76B4C98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GSE75748</w:t>
            </w:r>
          </w:p>
        </w:tc>
        <w:tc>
          <w:tcPr>
            <w:tcW w:w="1422" w:type="dxa"/>
            <w:vAlign w:val="center"/>
          </w:tcPr>
          <w:p w14:paraId="10A57B19" w14:textId="49E8772E"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PEVuZE5vdGU+PENpdGU+PEF1dGhvcj5DaHU8L0F1dGhvcj48WWVhcj4yMDE2PC9ZZWFyPjxSZWNO
dW0+MjExPC9SZWNOdW0+PERpc3BsYXlUZXh0PlsxMzFdPC9EaXNwbGF5VGV4dD48cmVjb3JkPjxy
ZWMtbnVtYmVyPjIxMTwvcmVjLW51bWJlcj48Zm9yZWlnbi1rZXlzPjxrZXkgYXBwPSJFTiIgZGIt
aWQ9InpzcHB4MjVmb2ZmdHp4ZWU5NWZ4MjlwOHRhdGY1dnZhd3R2cCIgdGltZXN0YW1wPSIxNjMw
NzIyNzM3Ij4yMTE8L2tleT48L2ZvcmVpZ24ta2V5cz48cmVmLXR5cGUgbmFtZT0iSm91cm5hbCBB
cnRpY2xlIj4xNzwvcmVmLXR5cGU+PGNvbnRyaWJ1dG9ycz48YXV0aG9ycz48YXV0aG9yPkNodSwg
TC4gRi48L2F1dGhvcj48YXV0aG9yPkxlbmcsIE4uPC9hdXRob3I+PGF1dGhvcj5aaGFuZywgSi48
L2F1dGhvcj48YXV0aG9yPkhvdSwgWi48L2F1dGhvcj48YXV0aG9yPk1hbW90dCwgRC48L2F1dGhv
cj48YXV0aG9yPlZlcmVpZGUsIEQuIFQuPC9hdXRob3I+PGF1dGhvcj5DaG9pLCBKLjwvYXV0aG9y
PjxhdXRob3I+S2VuZHppb3Jza2ksIEMuPC9hdXRob3I+PGF1dGhvcj5TdGV3YXJ0LCBSLjwvYXV0
aG9yPjxhdXRob3I+VGhvbXNvbiwgSi4gQS48L2F1dGhvcj48L2F1dGhvcnM+PC9jb250cmlidXRv
cnM+PGF1dGgtYWRkcmVzcz5SZWdlbmVyYXRpdmUgQmlvbG9neSwgTW9yZ3JpZGdlIEluc3RpdHV0
ZSBmb3IgUmVzZWFyY2gsIE1hZGlzb24sIFdJLCA1MzcxNSwgVVNBLiBsY2h1QG1vcmdyaWRnZS5v
cmcuJiN4RDtSZWdlbmVyYXRpdmUgQmlvbG9neSwgTW9yZ3JpZGdlIEluc3RpdHV0ZSBmb3IgUmVz
ZWFyY2gsIE1hZGlzb24sIFdJLCA1MzcxNSwgVVNBLiYjeEQ7UHJlc2VudCBhZGRyZXNzOiBHZW5l
bnRlY2gsIEluYy4sIFNvdXRoIFNhbiBGcmFuY2lzY28sIENBLCBVU0EuJiN4RDtQcmVzZW50IGFk
ZHJlc3M6IERlcGFydG1lbnQgb2YgQ2VsbCBCaW9sb2d5LCBIYXJ2YXJkIE1lZGljYWwgU2Nob29s
LCBCb3N0b24sIE1BLCBVU0EuJiN4RDtEZXBhcnRtZW50IG9mIFN0YXRpc3RpY3MsIFVuaXZlcnNp
dHkgb2YgV2lzY29uc2luLCBNYWRpc29uLCBXSSwgVVNBLiYjeEQ7RGVwYXJ0bWVudCBvZiBCaW9z
dGF0aXN0aWNzIGFuZCBNZWRpY2FsIEluZm9ybWF0aWNzLCBVbml2ZXJzaXR5IG9mIFdpc2NvbnNp
biwgTWFkaXNvbiwgV0ksIFVTQS4mI3hEO1JlZ2VuZXJhdGl2ZSBCaW9sb2d5LCBNb3JncmlkZ2Ug
SW5zdGl0dXRlIGZvciBSZXNlYXJjaCwgTWFkaXNvbiwgV0ksIDUzNzE1LCBVU0EuIGp0aG9tc29u
QG1vcmdyaWRnZS5vcmcuJiN4RDtEZXBhcnRtZW50IG9mIENlbGwgJmFtcDsgUmVnZW5lcmF0aXZl
IEJpb2xvZ3ksIFVuaXZlcnNpdHkgb2YgV2lzY29uc2luLU1hZGlzb24sIE1hZGlzb24sIFdJLCBV
U0EuIGp0aG9tc29uQG1vcmdyaWRnZS5vcmcuJiN4RDtEZXBhcnRtZW50IG9mIE1vbGVjdWxhciwg
Q2VsbHVsYXIsICZhbXA7IERldmVsb3BtZW50YWwgQmlvbG9neSwgVW5pdmVyc2l0eSBvZiBDYWxp
Zm9ybmlhLCBTYW50YSBCYXJiYXJhLCBDQSwgVVNBLiBqdGhvbXNvbkBtb3JncmlkZ2Uub3JnLjwv
YXV0aC1hZGRyZXNzPjx0aXRsZXM+PHRpdGxlPlNpbmdsZS1jZWxsIFJOQS1zZXEgcmV2ZWFscyBu
b3ZlbCByZWd1bGF0b3JzIG9mIGh1bWFuIGVtYnJ5b25pYyBzdGVtIGNlbGwgZGlmZmVyZW50aWF0
aW9uIHRvIGRlZmluaXRpdmUgZW5kb2Rlcm08L3RpdGxlPjxzZWNvbmRhcnktdGl0bGU+R2Vub21l
IEJpb2w8L3NlY29uZGFyeS10aXRsZT48L3RpdGxlcz48cGVyaW9kaWNhbD48ZnVsbC10aXRsZT5H
ZW5vbWUgQmlvbDwvZnVsbC10aXRsZT48L3BlcmlvZGljYWw+PHBhZ2VzPjE3MzwvcGFnZXM+PHZv
bHVtZT4xNzwvdm9sdW1lPjxudW1iZXI+MTwvbnVtYmVyPjxlZGl0aW9uPjIwMTYvMDgvMTk8L2Vk
aXRpb24+PGtleXdvcmRzPjxrZXl3b3JkPkNlbGwgQ3VsdHVyZSBUZWNobmlxdWVzPC9rZXl3b3Jk
PjxrZXl3b3JkPkNlbGwgRGlmZmVyZW50aWF0aW9uLypnZW5ldGljczwva2V5d29yZD48a2V5d29y
ZD5FbmRvZGVybS9ncm93dGggJmFtcDsgZGV2ZWxvcG1lbnQvbWV0YWJvbGlzbTwva2V5d29yZD48
a2V5d29yZD5HZW5lIEV4cHJlc3Npb24gUmVndWxhdGlvbiwgRGV2ZWxvcG1lbnRhbDwva2V5d29y
ZD48a2V5d29yZD5IZXBhdG9jeXRlcy9jeXRvbG9neTwva2V5d29yZD48a2V5d29yZD4qSGlnaC1U
aHJvdWdocHV0IE51Y2xlb3RpZGUgU2VxdWVuY2luZzwva2V5d29yZD48a2V5d29yZD5IdW1hbiBF
bWJyeW9uaWMgU3RlbSBDZWxscy8qY3l0b2xvZ3k8L2tleXdvcmQ+PGtleXdvcmQ+SHVtYW5zPC9r
ZXl3b3JkPjxrZXl3b3JkPlBsdXJpcG90ZW50IFN0ZW0gQ2VsbHMvY3l0b2xvZ3k8L2tleXdvcmQ+
PGtleXdvcmQ+Uk5BLypnZW5ldGljczwva2V5d29yZD48a2V5d29yZD5TaW5nbGUtQ2VsbCBBbmFs
eXNpcy9tZXRob2RzPC9rZXl3b3JkPjxrZXl3b3JkPipCcmFjaHl1cnk8L2tleXdvcmQ+PGtleXdv
cmQ+KkNSSVNQUi9DYXM5PC9rZXl3b3JkPjxrZXl3b3JkPipEZWZpbml0aXZlIGVuZG9kZXJtPC9r
ZXl3b3JkPjxrZXl3b3JkPipFbWJyeW9uaWMgc3RlbSBjZWxsczwva2V5d29yZD48a2V5d29yZD4q
a2xmODwva2V5d29yZD48a2V5d29yZD4qTWVzZW5kb2Rlcm08L2tleXdvcmQ+PGtleXdvcmQ+KlND
UGF0dGVybjwva2V5d29yZD48a2V5d29yZD4qU2luZ2xlLWNlbGwgUk5BLXNlcTwva2V5d29yZD48
a2V5d29yZD4qV2F2ZS1DcmVzdDwva2V5d29yZD48L2tleXdvcmRzPjxkYXRlcz48eWVhcj4yMDE2
PC95ZWFyPjxwdWItZGF0ZXM+PGRhdGU+QXVnIDE3PC9kYXRlPjwvcHViLWRhdGVzPjwvZGF0ZXM+
PGlzYm4+MTQ3NC03NjBYIChFbGVjdHJvbmljKSYjeEQ7MTQ3NC03NTk2IChMaW5raW5nKTwvaXNi
bj48YWNjZXNzaW9uLW51bT4yNzUzNDUzNjwvYWNjZXNzaW9uLW51bT48dXJscz48cmVsYXRlZC11
cmxzPjx1cmw+aHR0cHM6Ly93d3cubmNiaS5ubG0ubmloLmdvdi9wdWJtZWQvMjc1MzQ1MzY8L3Vy
bD48L3JlbGF0ZWQtdXJscz48L3VybHM+PGN1c3RvbTI+UE1DNDk4OTQ5OTwvY3VzdG9tMj48ZWxl
Y3Ryb25pYy1yZXNvdXJjZS1udW0+MTAuMTE4Ni9zMTMwNTktMDE2LTEwMzMteDwvZWxlY3Ryb25p
Yy1yZXNvdXJjZS1udW0+PC9yZWNvcmQ+PC9DaXRlPjwvRW5kTm90ZT4A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PEVuZE5vdGU+PENpdGU+PEF1dGhvcj5DaHU8L0F1dGhvcj48WWVhcj4yMDE2PC9ZZWFyPjxSZWNO
dW0+MjExPC9SZWNOdW0+PERpc3BsYXlUZXh0PlsxMzFdPC9EaXNwbGF5VGV4dD48cmVjb3JkPjxy
ZWMtbnVtYmVyPjIxMTwvcmVjLW51bWJlcj48Zm9yZWlnbi1rZXlzPjxrZXkgYXBwPSJFTiIgZGIt
aWQ9InpzcHB4MjVmb2ZmdHp4ZWU5NWZ4MjlwOHRhdGY1dnZhd3R2cCIgdGltZXN0YW1wPSIxNjMw
NzIyNzM3Ij4yMTE8L2tleT48L2ZvcmVpZ24ta2V5cz48cmVmLXR5cGUgbmFtZT0iSm91cm5hbCBB
cnRpY2xlIj4xNzwvcmVmLXR5cGU+PGNvbnRyaWJ1dG9ycz48YXV0aG9ycz48YXV0aG9yPkNodSwg
TC4gRi48L2F1dGhvcj48YXV0aG9yPkxlbmcsIE4uPC9hdXRob3I+PGF1dGhvcj5aaGFuZywgSi48
L2F1dGhvcj48YXV0aG9yPkhvdSwgWi48L2F1dGhvcj48YXV0aG9yPk1hbW90dCwgRC48L2F1dGhv
cj48YXV0aG9yPlZlcmVpZGUsIEQuIFQuPC9hdXRob3I+PGF1dGhvcj5DaG9pLCBKLjwvYXV0aG9y
PjxhdXRob3I+S2VuZHppb3Jza2ksIEMuPC9hdXRob3I+PGF1dGhvcj5TdGV3YXJ0LCBSLjwvYXV0
aG9yPjxhdXRob3I+VGhvbXNvbiwgSi4gQS48L2F1dGhvcj48L2F1dGhvcnM+PC9jb250cmlidXRv
cnM+PGF1dGgtYWRkcmVzcz5SZWdlbmVyYXRpdmUgQmlvbG9neSwgTW9yZ3JpZGdlIEluc3RpdHV0
ZSBmb3IgUmVzZWFyY2gsIE1hZGlzb24sIFdJLCA1MzcxNSwgVVNBLiBsY2h1QG1vcmdyaWRnZS5v
cmcuJiN4RDtSZWdlbmVyYXRpdmUgQmlvbG9neSwgTW9yZ3JpZGdlIEluc3RpdHV0ZSBmb3IgUmVz
ZWFyY2gsIE1hZGlzb24sIFdJLCA1MzcxNSwgVVNBLiYjeEQ7UHJlc2VudCBhZGRyZXNzOiBHZW5l
bnRlY2gsIEluYy4sIFNvdXRoIFNhbiBGcmFuY2lzY28sIENBLCBVU0EuJiN4RDtQcmVzZW50IGFk
ZHJlc3M6IERlcGFydG1lbnQgb2YgQ2VsbCBCaW9sb2d5LCBIYXJ2YXJkIE1lZGljYWwgU2Nob29s
LCBCb3N0b24sIE1BLCBVU0EuJiN4RDtEZXBhcnRtZW50IG9mIFN0YXRpc3RpY3MsIFVuaXZlcnNp
dHkgb2YgV2lzY29uc2luLCBNYWRpc29uLCBXSSwgVVNBLiYjeEQ7RGVwYXJ0bWVudCBvZiBCaW9z
dGF0aXN0aWNzIGFuZCBNZWRpY2FsIEluZm9ybWF0aWNzLCBVbml2ZXJzaXR5IG9mIFdpc2NvbnNp
biwgTWFkaXNvbiwgV0ksIFVTQS4mI3hEO1JlZ2VuZXJhdGl2ZSBCaW9sb2d5LCBNb3JncmlkZ2Ug
SW5zdGl0dXRlIGZvciBSZXNlYXJjaCwgTWFkaXNvbiwgV0ksIDUzNzE1LCBVU0EuIGp0aG9tc29u
QG1vcmdyaWRnZS5vcmcuJiN4RDtEZXBhcnRtZW50IG9mIENlbGwgJmFtcDsgUmVnZW5lcmF0aXZl
IEJpb2xvZ3ksIFVuaXZlcnNpdHkgb2YgV2lzY29uc2luLU1hZGlzb24sIE1hZGlzb24sIFdJLCBV
U0EuIGp0aG9tc29uQG1vcmdyaWRnZS5vcmcuJiN4RDtEZXBhcnRtZW50IG9mIE1vbGVjdWxhciwg
Q2VsbHVsYXIsICZhbXA7IERldmVsb3BtZW50YWwgQmlvbG9neSwgVW5pdmVyc2l0eSBvZiBDYWxp
Zm9ybmlhLCBTYW50YSBCYXJiYXJhLCBDQSwgVVNBLiBqdGhvbXNvbkBtb3JncmlkZ2Uub3JnLjwv
YXV0aC1hZGRyZXNzPjx0aXRsZXM+PHRpdGxlPlNpbmdsZS1jZWxsIFJOQS1zZXEgcmV2ZWFscyBu
b3ZlbCByZWd1bGF0b3JzIG9mIGh1bWFuIGVtYnJ5b25pYyBzdGVtIGNlbGwgZGlmZmVyZW50aWF0
aW9uIHRvIGRlZmluaXRpdmUgZW5kb2Rlcm08L3RpdGxlPjxzZWNvbmRhcnktdGl0bGU+R2Vub21l
IEJpb2w8L3NlY29uZGFyeS10aXRsZT48L3RpdGxlcz48cGVyaW9kaWNhbD48ZnVsbC10aXRsZT5H
ZW5vbWUgQmlvbDwvZnVsbC10aXRsZT48L3BlcmlvZGljYWw+PHBhZ2VzPjE3MzwvcGFnZXM+PHZv
bHVtZT4xNzwvdm9sdW1lPjxudW1iZXI+MTwvbnVtYmVyPjxlZGl0aW9uPjIwMTYvMDgvMTk8L2Vk
aXRpb24+PGtleXdvcmRzPjxrZXl3b3JkPkNlbGwgQ3VsdHVyZSBUZWNobmlxdWVzPC9rZXl3b3Jk
PjxrZXl3b3JkPkNlbGwgRGlmZmVyZW50aWF0aW9uLypnZW5ldGljczwva2V5d29yZD48a2V5d29y
ZD5FbmRvZGVybS9ncm93dGggJmFtcDsgZGV2ZWxvcG1lbnQvbWV0YWJvbGlzbTwva2V5d29yZD48
a2V5d29yZD5HZW5lIEV4cHJlc3Npb24gUmVndWxhdGlvbiwgRGV2ZWxvcG1lbnRhbDwva2V5d29y
ZD48a2V5d29yZD5IZXBhdG9jeXRlcy9jeXRvbG9neTwva2V5d29yZD48a2V5d29yZD4qSGlnaC1U
aHJvdWdocHV0IE51Y2xlb3RpZGUgU2VxdWVuY2luZzwva2V5d29yZD48a2V5d29yZD5IdW1hbiBF
bWJyeW9uaWMgU3RlbSBDZWxscy8qY3l0b2xvZ3k8L2tleXdvcmQ+PGtleXdvcmQ+SHVtYW5zPC9r
ZXl3b3JkPjxrZXl3b3JkPlBsdXJpcG90ZW50IFN0ZW0gQ2VsbHMvY3l0b2xvZ3k8L2tleXdvcmQ+
PGtleXdvcmQ+Uk5BLypnZW5ldGljczwva2V5d29yZD48a2V5d29yZD5TaW5nbGUtQ2VsbCBBbmFs
eXNpcy9tZXRob2RzPC9rZXl3b3JkPjxrZXl3b3JkPipCcmFjaHl1cnk8L2tleXdvcmQ+PGtleXdv
cmQ+KkNSSVNQUi9DYXM5PC9rZXl3b3JkPjxrZXl3b3JkPipEZWZpbml0aXZlIGVuZG9kZXJtPC9r
ZXl3b3JkPjxrZXl3b3JkPipFbWJyeW9uaWMgc3RlbSBjZWxsczwva2V5d29yZD48a2V5d29yZD4q
a2xmODwva2V5d29yZD48a2V5d29yZD4qTWVzZW5kb2Rlcm08L2tleXdvcmQ+PGtleXdvcmQ+KlND
UGF0dGVybjwva2V5d29yZD48a2V5d29yZD4qU2luZ2xlLWNlbGwgUk5BLXNlcTwva2V5d29yZD48
a2V5d29yZD4qV2F2ZS1DcmVzdDwva2V5d29yZD48L2tleXdvcmRzPjxkYXRlcz48eWVhcj4yMDE2
PC95ZWFyPjxwdWItZGF0ZXM+PGRhdGU+QXVnIDE3PC9kYXRlPjwvcHViLWRhdGVzPjwvZGF0ZXM+
PGlzYm4+MTQ3NC03NjBYIChFbGVjdHJvbmljKSYjeEQ7MTQ3NC03NTk2IChMaW5raW5nKTwvaXNi
bj48YWNjZXNzaW9uLW51bT4yNzUzNDUzNjwvYWNjZXNzaW9uLW51bT48dXJscz48cmVsYXRlZC11
cmxzPjx1cmw+aHR0cHM6Ly93d3cubmNiaS5ubG0ubmloLmdvdi9wdWJtZWQvMjc1MzQ1MzY8L3Vy
bD48L3JlbGF0ZWQtdXJscz48L3VybHM+PGN1c3RvbTI+UE1DNDk4OTQ5OTwvY3VzdG9tMj48ZWxl
Y3Ryb25pYy1yZXNvdXJjZS1udW0+MTAuMTE4Ni9zMTMwNTktMDE2LTEwMzMteDwvZWxlY3Ryb25p
Yy1yZXNvdXJjZS1udW0+PC9yZWNvcmQ+PC9DaXRlPjwvRW5kTm90ZT4A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[131]</w:t>
            </w:r>
            <w:r>
              <w:rPr>
                <w:rFonts w:ascii="Arial" w:hAnsi="Arial" w:cs="Arial"/>
                <w:sz w:val="20"/>
                <w:szCs w:val="20"/>
              </w:rPr>
              <w:fldChar w:fldCharType="end"/>
            </w:r>
          </w:p>
        </w:tc>
      </w:tr>
      <w:tr w:rsidR="0044242F" w:rsidRPr="00BA32C8" w14:paraId="28F54B98"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40379C6"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Baron-Hum-1</w:t>
            </w:r>
          </w:p>
        </w:tc>
        <w:tc>
          <w:tcPr>
            <w:tcW w:w="1587" w:type="dxa"/>
            <w:vAlign w:val="center"/>
          </w:tcPr>
          <w:p w14:paraId="746392BE"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2B017FDB"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Pancreatic</w:t>
            </w:r>
            <w:r>
              <w:rPr>
                <w:rFonts w:ascii="Arial" w:hAnsi="Arial" w:cs="Arial"/>
                <w:sz w:val="20"/>
                <w:szCs w:val="20"/>
              </w:rPr>
              <w:t xml:space="preserve"> </w:t>
            </w:r>
            <w:r w:rsidRPr="00BA32C8">
              <w:rPr>
                <w:rFonts w:ascii="Arial" w:hAnsi="Arial" w:cs="Arial"/>
                <w:sz w:val="20"/>
                <w:szCs w:val="20"/>
              </w:rPr>
              <w:t>islets</w:t>
            </w:r>
          </w:p>
        </w:tc>
        <w:tc>
          <w:tcPr>
            <w:tcW w:w="1260" w:type="dxa"/>
            <w:vAlign w:val="center"/>
          </w:tcPr>
          <w:p w14:paraId="7392BFB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1,937</w:t>
            </w:r>
          </w:p>
        </w:tc>
        <w:tc>
          <w:tcPr>
            <w:tcW w:w="2160" w:type="dxa"/>
            <w:vAlign w:val="center"/>
          </w:tcPr>
          <w:p w14:paraId="5FD18A13"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GSM2230757</w:t>
            </w:r>
          </w:p>
        </w:tc>
        <w:tc>
          <w:tcPr>
            <w:tcW w:w="1422" w:type="dxa"/>
            <w:vAlign w:val="center"/>
          </w:tcPr>
          <w:p w14:paraId="04AAD68B" w14:textId="7244BB2B"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[132]</w:t>
            </w:r>
            <w:r>
              <w:rPr>
                <w:rFonts w:ascii="Arial" w:hAnsi="Arial" w:cs="Arial"/>
                <w:sz w:val="20"/>
                <w:szCs w:val="20"/>
              </w:rPr>
              <w:fldChar w:fldCharType="end"/>
            </w:r>
          </w:p>
        </w:tc>
      </w:tr>
      <w:tr w:rsidR="0044242F" w:rsidRPr="00BA32C8" w14:paraId="450ABB44"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561C96D"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Baron-Hum-2</w:t>
            </w:r>
          </w:p>
        </w:tc>
        <w:tc>
          <w:tcPr>
            <w:tcW w:w="1587" w:type="dxa"/>
            <w:vAlign w:val="center"/>
          </w:tcPr>
          <w:p w14:paraId="7379582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1138A0A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Pancreatic islets</w:t>
            </w:r>
          </w:p>
        </w:tc>
        <w:tc>
          <w:tcPr>
            <w:tcW w:w="1260" w:type="dxa"/>
            <w:vAlign w:val="center"/>
          </w:tcPr>
          <w:p w14:paraId="4478B6B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1,724</w:t>
            </w:r>
          </w:p>
        </w:tc>
        <w:tc>
          <w:tcPr>
            <w:tcW w:w="2160" w:type="dxa"/>
            <w:vAlign w:val="center"/>
          </w:tcPr>
          <w:p w14:paraId="6607126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GSM2230758</w:t>
            </w:r>
          </w:p>
        </w:tc>
        <w:tc>
          <w:tcPr>
            <w:tcW w:w="1422" w:type="dxa"/>
            <w:vAlign w:val="center"/>
          </w:tcPr>
          <w:p w14:paraId="3858E30A" w14:textId="09214C59"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[132]</w:t>
            </w:r>
            <w:r>
              <w:rPr>
                <w:rFonts w:ascii="Arial" w:hAnsi="Arial" w:cs="Arial"/>
                <w:sz w:val="20"/>
                <w:szCs w:val="20"/>
              </w:rPr>
              <w:fldChar w:fldCharType="end"/>
            </w:r>
          </w:p>
        </w:tc>
      </w:tr>
      <w:tr w:rsidR="0044242F" w:rsidRPr="00BA32C8" w14:paraId="7D547517"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47BF083A"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Camp</w:t>
            </w:r>
          </w:p>
        </w:tc>
        <w:tc>
          <w:tcPr>
            <w:tcW w:w="1587" w:type="dxa"/>
            <w:vAlign w:val="center"/>
          </w:tcPr>
          <w:p w14:paraId="06AB81D3"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7CA02C9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Liver cells</w:t>
            </w:r>
          </w:p>
        </w:tc>
        <w:tc>
          <w:tcPr>
            <w:tcW w:w="1260" w:type="dxa"/>
            <w:vAlign w:val="center"/>
          </w:tcPr>
          <w:p w14:paraId="27DB1B0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303</w:t>
            </w:r>
          </w:p>
        </w:tc>
        <w:tc>
          <w:tcPr>
            <w:tcW w:w="2160" w:type="dxa"/>
            <w:vAlign w:val="center"/>
          </w:tcPr>
          <w:p w14:paraId="1BA9DA81"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GSE96981</w:t>
            </w:r>
          </w:p>
        </w:tc>
        <w:tc>
          <w:tcPr>
            <w:tcW w:w="1422" w:type="dxa"/>
            <w:vAlign w:val="center"/>
          </w:tcPr>
          <w:p w14:paraId="5E304859" w14:textId="3F7CFE97"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PEVuZE5vdGU+PENpdGU+PEF1dGhvcj5DYW1wPC9BdXRob3I+PFllYXI+MjAxNzwvWWVhcj48UmVj
TnVtPjIwODwvUmVjTnVtPjxEaXNwbGF5VGV4dD5bMTMzXTwvRGlzcGxheVRleHQ+PHJlY29yZD48
cmVjLW51bWJlcj4yMDg8L3JlYy1udW1iZXI+PGZvcmVpZ24ta2V5cz48a2V5IGFwcD0iRU4iIGRi
LWlkPSJ6c3BweDI1Zm9mZnR6eGVlOTVmeDI5cDh0YXRmNXZ2YXd0dnAiIHRpbWVzdGFtcD0iMTYz
MDcyMjczNyI+MjA4PC9rZXk+PC9mb3JlaWduLWtleXM+PHJlZi10eXBlIG5hbWU9IkpvdXJuYWwg
QXJ0aWNsZSI+MTc8L3JlZi10eXBlPjxjb250cmlidXRvcnM+PGF1dGhvcnM+PGF1dGhvcj5DYW1w
LCBKLiBHLjwvYXV0aG9yPjxhdXRob3I+U2VraW5lLCBLLjwvYXV0aG9yPjxhdXRob3I+R2VyYmVy
LCBULjwvYXV0aG9yPjxhdXRob3I+TG9lZmZsZXItV2lydGgsIEguPC9hdXRob3I+PGF1dGhvcj5C
aW5kZXIsIEguPC9hdXRob3I+PGF1dGhvcj5HYWMsIE0uPC9hdXRob3I+PGF1dGhvcj5LYW50b24s
IFMuPC9hdXRob3I+PGF1dGhvcj5LYWdleWFtYSwgSi48L2F1dGhvcj48YXV0aG9yPkRhbW0sIEcu
PC9hdXRob3I+PGF1dGhvcj5TZWVob2ZlciwgRC48L2F1dGhvcj48YXV0aG9yPkJlbGljb3ZhLCBM
LjwvYXV0aG9yPjxhdXRob3I+Qmlja2xlLCBNLjwvYXV0aG9yPjxhdXRob3I+QmFyc2FjY2hpLCBS
LjwvYXV0aG9yPjxhdXRob3I+T2t1ZGEsIFIuPC9hdXRob3I+PGF1dGhvcj5Zb3NoaXphd2EsIEUu
PC9hdXRob3I+PGF1dGhvcj5LaW11cmEsIE0uPC9hdXRob3I+PGF1dGhvcj5BeWFiZSwgSC48L2F1
dGhvcj48YXV0aG9yPlRhbmlndWNoaSwgSC48L2F1dGhvcj48YXV0aG9yPlRha2ViZSwgVC48L2F1
dGhvcj48YXV0aG9yPlRyZXV0bGVpbiwgQi48L2F1dGhvcj48L2F1dGhvcnM+PC9jb250cmlidXRv
cnM+PGF1dGgtYWRkcmVzcz5EZXBhcnRtZW50IG9mIEV2b2x1dGlvbmFyeSBHZW5ldGljcywgTWF4
IFBsYW5jayBJbnN0aXR1dGUgZm9yIEV2b2x1dGlvbmFyeSBBbnRocm9wb2xvZ3ksIERldXRzY2hl
ciBQbGF0eiA2LCBMZWlwemlnIDA0MTAzLCBHZXJtYW55LiYjeEQ7RGVwYXJ0bWVudCBvZiBSZWdl
bmVyYXRpdmUgTWVkaWNpbmUsIFlva29oYW1hIENpdHkgVW5pdmVyc2l0eSBHcmFkdWF0ZSBTY2hv
b2wgb2YgTWVkaWNpbmUsIDMtOSBGdWt1dXJhLCBLYW5hemF3YS1rdSwgWW9rb2hhbWEsIEthbmFn
YXdhIDIzNi0wMDA0LCBKYXBhbi4mI3hEO0ludGVyZGlzY2lwbGluYXJ5IENlbnRyZSBmb3IgQmlv
aW5mb3JtYXRpY3MsIExlaXB6aWcgVW5pdmVyc2l0eSwgMTYgSGFydGVsc3RyYXNzZSwgTGVpcHpp
ZyAwNDEwNywgR2VybWFueS4mI3hEO0RlcGFydG1lbnQgb2YgSGVwYXRvYmlsaWFyeSBhbmQgVHJh
bnNwbGFudGF0aW9uIFN1cmdlcnksIFVuaXZlcnNpdHkgSG9zcGl0YWwgb2YgTGVpcHppZywgTGll
Ymlnc3RyYXNzZSAyMCwgTGVpcHppZyAwNDEwMywgR2VybWFueS4mI3hEO1NheG9uaWFuIEluY3Vi
YXRvciBmb3IgQ2xpbmljYWwgVHJhbnNsYXRpb24gKFNJS1QpLCBVbml2ZXJzaXR5IG9mIExlaXB6
aWcsIDU1IFBoaWxpcHAtUm9zZW50aGFsLVN0cmFzc2UsIExlaXB6aWcgMDQxMDMsIEdlcm1hbnku
JiN4RDtNYXggUGxhbmNrIEluc3RpdHV0ZSBvZiBNb2xlY3VsYXIgQ2VsbCBCaW9sb2d5IGFuZCBH
ZW5ldGljcywgMTA4IFBmb3RlbmhhdWVyc3RyYXNzZSwgRHJlc2RlbiAwMTMwNywgR2VybWFueS4m
I3hEO0RlcGFydG1lbnQgb2YgUGVkaWF0cmljcywgQ2luY2lubmF0aSBDaGlsZHJlbiZhcG9zO3Mg
SG9zcGl0YWwgTWVkaWNhbCBDZW50ZXIsIFVuaXZlcnNpdHkgb2YgQ2luY2lubmF0aSwgMzMzMyBC
dXJuZXQgQXZlbnVlLCBDaW5jaW5uYXRpLCBPaGlvIDQ1MjI5LTMwMzksIFVTQS48L2F1dGgtYWRk
cmVzcz48dGl0bGVzPjx0aXRsZT5NdWx0aWxpbmVhZ2UgY29tbXVuaWNhdGlvbiByZWd1bGF0ZXMg
aHVtYW4gbGl2ZXIgYnVkIGRldmVsb3BtZW50IGZyb20gcGx1cmlwb3RlbmN5PC90aXRsZT48c2Vj
b25kYXJ5LXRpdGxlPk5hdHVyZTwvc2Vjb25kYXJ5LXRpdGxlPjwvdGl0bGVzPjxwZXJpb2RpY2Fs
PjxmdWxsLXRpdGxlPk5hdHVyZTwvZnVsbC10aXRsZT48L3BlcmlvZGljYWw+PHBhZ2VzPjUzMy01
Mzg8L3BhZ2VzPjx2b2x1bWU+NTQ2PC92b2x1bWU+PG51bWJlcj43NjU5PC9udW1iZXI+PGVkaXRp
b24+MjAxNy8wNi8xNTwvZWRpdGlvbj48a2V5d29yZHM+PGtleXdvcmQ+QWdlZDwva2V5d29yZD48
a2V5d29yZD4qQ2VsbCBDb21tdW5pY2F0aW9uPC9rZXl3b3JkPjxrZXl3b3JkPipDZWxsIERpZmZl
cmVudGlhdGlvbjwva2V5d29yZD48a2V5d29yZD5DZWxsIEh5cG94aWE8L2tleXdvcmQ+PGtleXdv
cmQ+KkNlbGwgTGluZWFnZTwva2V5d29yZD48a2V5d29yZD5DZWxsIE1vdmVtZW50PC9rZXl3b3Jk
PjxrZXl3b3JkPkVuZG90aGVsaXVtL2N5dG9sb2d5PC9rZXl3b3JkPjxrZXl3b3JkPkVwaXRoZWxp
YWwgQ2VsbHMvY3l0b2xvZ3k8L2tleXdvcmQ+PGtleXdvcmQ+RXh0cmFjZWxsdWxhciBNYXRyaXgv
bWV0YWJvbGlzbTwva2V5d29yZD48a2V5d29yZD5GZW1hbGU8L2tleXdvcmQ+PGtleXdvcmQ+RmV0
dXMvY3l0b2xvZ3k8L2tleXdvcmQ+PGtleXdvcmQ+SGVwYXRvY3l0ZXMvY3l0b2xvZ3k8L2tleXdv
cmQ+PGtleXdvcmQ+SHVtYW5zPC9rZXl3b3JkPjxrZXl3b3JkPkxpdmVyLypjeXRvbG9neS8qZW1i
cnlvbG9neTwva2V5d29yZD48a2V5d29yZD5NYWxlPC9rZXl3b3JkPjxrZXl3b3JkPk1pZGRsZSBB
Z2VkPC9rZXl3b3JkPjxrZXl3b3JkPipPcmdhbm9nZW5lc2lzPC9rZXl3b3JkPjxrZXl3b3JkPk9y
Z2Fub2lkcy9jeXRvbG9neTwva2V5d29yZD48a2V5d29yZD5QbHVyaXBvdGVudCBTdGVtIENlbGxz
L2N5dG9sb2d5PC9rZXl3b3JkPjxrZXl3b3JkPlNlcXVlbmNlIEFuYWx5c2lzLCBSTkE8L2tleXdv
cmQ+PGtleXdvcmQ+U2lnbmFsIFRyYW5zZHVjdGlvbjwva2V5d29yZD48a2V5d29yZD5TaW5nbGUt
Q2VsbCBBbmFseXNpczwva2V5d29yZD48a2V5d29yZD5UaXNzdWUgQ3VsdHVyZSBUZWNobmlxdWVz
LyptZXRob2RzPC9rZXl3b3JkPjxrZXl3b3JkPlZhc2N1bGFyIEVuZG90aGVsaWFsIEdyb3d0aCBG
YWN0b3IgQS9tZXRhYm9saXNtPC9rZXl3b3JkPjxrZXl3b3JkPllvdW5nIEFkdWx0PC9rZXl3b3Jk
Pjwva2V5d29yZHM+PGRhdGVzPjx5ZWFyPjIwMTc8L3llYXI+PHB1Yi1kYXRlcz48ZGF0ZT5KdW4g
MjI8L2RhdGU+PC9wdWItZGF0ZXM+PC9kYXRlcz48aXNibj4xNDc2LTQ2ODcgKEVsZWN0cm9uaWMp
JiN4RDswMDI4LTA4MzYgKExpbmtpbmcpPC9pc2JuPjxhY2Nlc3Npb24tbnVtPjI4NjE0Mjk3PC9h
Y2Nlc3Npb24tbnVtPjx1cmxzPjxyZWxhdGVkLXVybHM+PHVybD5odHRwczovL3d3dy5uY2JpLm5s
bS5uaWguZ292L3B1Ym1lZC8yODYxNDI5NzwvdXJsPjwvcmVsYXRlZC11cmxzPjwvdXJscz48ZWxl
Y3Ryb25pYy1yZXNvdXJjZS1udW0+MTAuMTAzOC9uYXR1cmUyMjc5NjwvZWxlY3Ryb25pYy1yZXNv
dXJjZS1udW0+PC9yZWNvcmQ+PC9DaXRlPjwvRW5kTm90ZT5=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PEVuZE5vdGU+PENpdGU+PEF1dGhvcj5DYW1wPC9BdXRob3I+PFllYXI+MjAxNzwvWWVhcj48UmVj
TnVtPjIwODwvUmVjTnVtPjxEaXNwbGF5VGV4dD5bMTMzXTwvRGlzcGxheVRleHQ+PHJlY29yZD48
cmVjLW51bWJlcj4yMDg8L3JlYy1udW1iZXI+PGZvcmVpZ24ta2V5cz48a2V5IGFwcD0iRU4iIGRi
LWlkPSJ6c3BweDI1Zm9mZnR6eGVlOTVmeDI5cDh0YXRmNXZ2YXd0dnAiIHRpbWVzdGFtcD0iMTYz
MDcyMjczNyI+MjA4PC9rZXk+PC9mb3JlaWduLWtleXM+PHJlZi10eXBlIG5hbWU9IkpvdXJuYWwg
QXJ0aWNsZSI+MTc8L3JlZi10eXBlPjxjb250cmlidXRvcnM+PGF1dGhvcnM+PGF1dGhvcj5DYW1w
LCBKLiBHLjwvYXV0aG9yPjxhdXRob3I+U2VraW5lLCBLLjwvYXV0aG9yPjxhdXRob3I+R2VyYmVy
LCBULjwvYXV0aG9yPjxhdXRob3I+TG9lZmZsZXItV2lydGgsIEguPC9hdXRob3I+PGF1dGhvcj5C
aW5kZXIsIEguPC9hdXRob3I+PGF1dGhvcj5HYWMsIE0uPC9hdXRob3I+PGF1dGhvcj5LYW50b24s
IFMuPC9hdXRob3I+PGF1dGhvcj5LYWdleWFtYSwgSi48L2F1dGhvcj48YXV0aG9yPkRhbW0sIEcu
PC9hdXRob3I+PGF1dGhvcj5TZWVob2ZlciwgRC48L2F1dGhvcj48YXV0aG9yPkJlbGljb3ZhLCBM
LjwvYXV0aG9yPjxhdXRob3I+Qmlja2xlLCBNLjwvYXV0aG9yPjxhdXRob3I+QmFyc2FjY2hpLCBS
LjwvYXV0aG9yPjxhdXRob3I+T2t1ZGEsIFIuPC9hdXRob3I+PGF1dGhvcj5Zb3NoaXphd2EsIEUu
PC9hdXRob3I+PGF1dGhvcj5LaW11cmEsIE0uPC9hdXRob3I+PGF1dGhvcj5BeWFiZSwgSC48L2F1
dGhvcj48YXV0aG9yPlRhbmlndWNoaSwgSC48L2F1dGhvcj48YXV0aG9yPlRha2ViZSwgVC48L2F1
dGhvcj48YXV0aG9yPlRyZXV0bGVpbiwgQi48L2F1dGhvcj48L2F1dGhvcnM+PC9jb250cmlidXRv
cnM+PGF1dGgtYWRkcmVzcz5EZXBhcnRtZW50IG9mIEV2b2x1dGlvbmFyeSBHZW5ldGljcywgTWF4
IFBsYW5jayBJbnN0aXR1dGUgZm9yIEV2b2x1dGlvbmFyeSBBbnRocm9wb2xvZ3ksIERldXRzY2hl
ciBQbGF0eiA2LCBMZWlwemlnIDA0MTAzLCBHZXJtYW55LiYjeEQ7RGVwYXJ0bWVudCBvZiBSZWdl
bmVyYXRpdmUgTWVkaWNpbmUsIFlva29oYW1hIENpdHkgVW5pdmVyc2l0eSBHcmFkdWF0ZSBTY2hv
b2wgb2YgTWVkaWNpbmUsIDMtOSBGdWt1dXJhLCBLYW5hemF3YS1rdSwgWW9rb2hhbWEsIEthbmFn
YXdhIDIzNi0wMDA0LCBKYXBhbi4mI3hEO0ludGVyZGlzY2lwbGluYXJ5IENlbnRyZSBmb3IgQmlv
aW5mb3JtYXRpY3MsIExlaXB6aWcgVW5pdmVyc2l0eSwgMTYgSGFydGVsc3RyYXNzZSwgTGVpcHpp
ZyAwNDEwNywgR2VybWFueS4mI3hEO0RlcGFydG1lbnQgb2YgSGVwYXRvYmlsaWFyeSBhbmQgVHJh
bnNwbGFudGF0aW9uIFN1cmdlcnksIFVuaXZlcnNpdHkgSG9zcGl0YWwgb2YgTGVpcHppZywgTGll
Ymlnc3RyYXNzZSAyMCwgTGVpcHppZyAwNDEwMywgR2VybWFueS4mI3hEO1NheG9uaWFuIEluY3Vi
YXRvciBmb3IgQ2xpbmljYWwgVHJhbnNsYXRpb24gKFNJS1QpLCBVbml2ZXJzaXR5IG9mIExlaXB6
aWcsIDU1IFBoaWxpcHAtUm9zZW50aGFsLVN0cmFzc2UsIExlaXB6aWcgMDQxMDMsIEdlcm1hbnku
JiN4RDtNYXggUGxhbmNrIEluc3RpdHV0ZSBvZiBNb2xlY3VsYXIgQ2VsbCBCaW9sb2d5IGFuZCBH
ZW5ldGljcywgMTA4IFBmb3RlbmhhdWVyc3RyYXNzZSwgRHJlc2RlbiAwMTMwNywgR2VybWFueS4m
I3hEO0RlcGFydG1lbnQgb2YgUGVkaWF0cmljcywgQ2luY2lubmF0aSBDaGlsZHJlbiZhcG9zO3Mg
SG9zcGl0YWwgTWVkaWNhbCBDZW50ZXIsIFVuaXZlcnNpdHkgb2YgQ2luY2lubmF0aSwgMzMzMyBC
dXJuZXQgQXZlbnVlLCBDaW5jaW5uYXRpLCBPaGlvIDQ1MjI5LTMwMzksIFVTQS48L2F1dGgtYWRk
cmVzcz48dGl0bGVzPjx0aXRsZT5NdWx0aWxpbmVhZ2UgY29tbXVuaWNhdGlvbiByZWd1bGF0ZXMg
aHVtYW4gbGl2ZXIgYnVkIGRldmVsb3BtZW50IGZyb20gcGx1cmlwb3RlbmN5PC90aXRsZT48c2Vj
b25kYXJ5LXRpdGxlPk5hdHVyZTwvc2Vjb25kYXJ5LXRpdGxlPjwvdGl0bGVzPjxwZXJpb2RpY2Fs
PjxmdWxsLXRpdGxlPk5hdHVyZTwvZnVsbC10aXRsZT48L3BlcmlvZGljYWw+PHBhZ2VzPjUzMy01
Mzg8L3BhZ2VzPjx2b2x1bWU+NTQ2PC92b2x1bWU+PG51bWJlcj43NjU5PC9udW1iZXI+PGVkaXRp
b24+MjAxNy8wNi8xNTwvZWRpdGlvbj48a2V5d29yZHM+PGtleXdvcmQ+QWdlZDwva2V5d29yZD48
a2V5d29yZD4qQ2VsbCBDb21tdW5pY2F0aW9uPC9rZXl3b3JkPjxrZXl3b3JkPipDZWxsIERpZmZl
cmVudGlhdGlvbjwva2V5d29yZD48a2V5d29yZD5DZWxsIEh5cG94aWE8L2tleXdvcmQ+PGtleXdv
cmQ+KkNlbGwgTGluZWFnZTwva2V5d29yZD48a2V5d29yZD5DZWxsIE1vdmVtZW50PC9rZXl3b3Jk
PjxrZXl3b3JkPkVuZG90aGVsaXVtL2N5dG9sb2d5PC9rZXl3b3JkPjxrZXl3b3JkPkVwaXRoZWxp
YWwgQ2VsbHMvY3l0b2xvZ3k8L2tleXdvcmQ+PGtleXdvcmQ+RXh0cmFjZWxsdWxhciBNYXRyaXgv
bWV0YWJvbGlzbTwva2V5d29yZD48a2V5d29yZD5GZW1hbGU8L2tleXdvcmQ+PGtleXdvcmQ+RmV0
dXMvY3l0b2xvZ3k8L2tleXdvcmQ+PGtleXdvcmQ+SGVwYXRvY3l0ZXMvY3l0b2xvZ3k8L2tleXdv
cmQ+PGtleXdvcmQ+SHVtYW5zPC9rZXl3b3JkPjxrZXl3b3JkPkxpdmVyLypjeXRvbG9neS8qZW1i
cnlvbG9neTwva2V5d29yZD48a2V5d29yZD5NYWxlPC9rZXl3b3JkPjxrZXl3b3JkPk1pZGRsZSBB
Z2VkPC9rZXl3b3JkPjxrZXl3b3JkPipPcmdhbm9nZW5lc2lzPC9rZXl3b3JkPjxrZXl3b3JkPk9y
Z2Fub2lkcy9jeXRvbG9neTwva2V5d29yZD48a2V5d29yZD5QbHVyaXBvdGVudCBTdGVtIENlbGxz
L2N5dG9sb2d5PC9rZXl3b3JkPjxrZXl3b3JkPlNlcXVlbmNlIEFuYWx5c2lzLCBSTkE8L2tleXdv
cmQ+PGtleXdvcmQ+U2lnbmFsIFRyYW5zZHVjdGlvbjwva2V5d29yZD48a2V5d29yZD5TaW5nbGUt
Q2VsbCBBbmFseXNpczwva2V5d29yZD48a2V5d29yZD5UaXNzdWUgQ3VsdHVyZSBUZWNobmlxdWVz
LyptZXRob2RzPC9rZXl3b3JkPjxrZXl3b3JkPlZhc2N1bGFyIEVuZG90aGVsaWFsIEdyb3d0aCBG
YWN0b3IgQS9tZXRhYm9saXNtPC9rZXl3b3JkPjxrZXl3b3JkPllvdW5nIEFkdWx0PC9rZXl3b3Jk
Pjwva2V5d29yZHM+PGRhdGVzPjx5ZWFyPjIwMTc8L3llYXI+PHB1Yi1kYXRlcz48ZGF0ZT5KdW4g
MjI8L2RhdGU+PC9wdWItZGF0ZXM+PC9kYXRlcz48aXNibj4xNDc2LTQ2ODcgKEVsZWN0cm9uaWMp
JiN4RDswMDI4LTA4MzYgKExpbmtpbmcpPC9pc2JuPjxhY2Nlc3Npb24tbnVtPjI4NjE0Mjk3PC9h
Y2Nlc3Npb24tbnVtPjx1cmxzPjxyZWxhdGVkLXVybHM+PHVybD5odHRwczovL3d3dy5uY2JpLm5s
bS5uaWguZ292L3B1Ym1lZC8yODYxNDI5NzwvdXJsPjwvcmVsYXRlZC11cmxzPjwvdXJscz48ZWxl
Y3Ryb25pYy1yZXNvdXJjZS1udW0+MTAuMTAzOC9uYXR1cmUyMjc5NjwvZWxlY3Ryb25pYy1yZXNv
dXJjZS1udW0+PC9yZWNvcmQ+PC9DaXRlPjwvRW5kTm90ZT5=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[133]</w:t>
            </w:r>
            <w:r>
              <w:rPr>
                <w:rFonts w:ascii="Arial" w:hAnsi="Arial" w:cs="Arial"/>
                <w:sz w:val="20"/>
                <w:szCs w:val="20"/>
              </w:rPr>
              <w:fldChar w:fldCharType="end"/>
            </w:r>
          </w:p>
        </w:tc>
      </w:tr>
      <w:tr w:rsidR="0044242F" w:rsidRPr="00BA32C8" w14:paraId="7F4C59BC"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2C1CEFBD" w14:textId="77777777" w:rsidR="0044242F" w:rsidRPr="00BA32C8" w:rsidRDefault="0044242F" w:rsidP="005E5160">
            <w:pPr>
              <w:spacing w:after="60"/>
              <w:jc w:val="center"/>
              <w:rPr>
                <w:rFonts w:ascii="Arial" w:hAnsi="Arial" w:cs="Arial"/>
                <w:sz w:val="20"/>
                <w:szCs w:val="20"/>
              </w:rPr>
            </w:pPr>
            <w:r w:rsidRPr="00BA32C8">
              <w:rPr>
                <w:rFonts w:ascii="Arial" w:eastAsiaTheme="minorEastAsia" w:hAnsi="Arial" w:cs="Arial"/>
                <w:sz w:val="20"/>
                <w:szCs w:val="20"/>
              </w:rPr>
              <w:t>C</w:t>
            </w:r>
            <w:r>
              <w:rPr>
                <w:rFonts w:ascii="Arial" w:eastAsiaTheme="minorEastAsia" w:hAnsi="Arial" w:cs="Arial"/>
                <w:sz w:val="20"/>
                <w:szCs w:val="20"/>
              </w:rPr>
              <w:t>EL-s</w:t>
            </w:r>
            <w:r w:rsidRPr="00BA32C8">
              <w:rPr>
                <w:rFonts w:ascii="Arial" w:eastAsiaTheme="minorEastAsia" w:hAnsi="Arial" w:cs="Arial"/>
                <w:sz w:val="20"/>
                <w:szCs w:val="20"/>
              </w:rPr>
              <w:t>eq2</w:t>
            </w:r>
          </w:p>
        </w:tc>
        <w:tc>
          <w:tcPr>
            <w:tcW w:w="1587" w:type="dxa"/>
            <w:vAlign w:val="center"/>
          </w:tcPr>
          <w:p w14:paraId="6D25ED3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PERMUDA, DESC</w:t>
            </w:r>
          </w:p>
        </w:tc>
        <w:tc>
          <w:tcPr>
            <w:tcW w:w="1506" w:type="dxa"/>
            <w:vAlign w:val="center"/>
          </w:tcPr>
          <w:p w14:paraId="630A42B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Pancreas/</w:t>
            </w:r>
            <w:r w:rsidRPr="00BA32C8">
              <w:rPr>
                <w:rFonts w:ascii="Arial" w:hAnsi="Arial" w:cs="Arial"/>
                <w:sz w:val="20"/>
                <w:szCs w:val="20"/>
                <w:shd w:val="clear" w:color="auto" w:fill="FFFFFF"/>
              </w:rPr>
              <w:t>Isle</w:t>
            </w:r>
            <w:r>
              <w:rPr>
                <w:rFonts w:ascii="Arial" w:hAnsi="Arial" w:cs="Arial"/>
                <w:sz w:val="20"/>
                <w:szCs w:val="20"/>
                <w:shd w:val="clear" w:color="auto" w:fill="FFFFFF"/>
              </w:rPr>
              <w:t>t</w:t>
            </w:r>
            <w:r w:rsidRPr="00BA32C8">
              <w:rPr>
                <w:rFonts w:ascii="Arial" w:hAnsi="Arial" w:cs="Arial"/>
                <w:sz w:val="20"/>
                <w:szCs w:val="20"/>
                <w:shd w:val="clear" w:color="auto" w:fill="FFFFFF"/>
              </w:rPr>
              <w:t>s of Langerhans</w:t>
            </w:r>
          </w:p>
        </w:tc>
        <w:tc>
          <w:tcPr>
            <w:tcW w:w="1260" w:type="dxa"/>
            <w:vAlign w:val="center"/>
          </w:tcPr>
          <w:p w14:paraId="1BAEBB3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160" w:type="dxa"/>
            <w:vAlign w:val="center"/>
          </w:tcPr>
          <w:p w14:paraId="1950875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GSE85241</w:t>
            </w:r>
          </w:p>
        </w:tc>
        <w:tc>
          <w:tcPr>
            <w:tcW w:w="1422" w:type="dxa"/>
            <w:vAlign w:val="center"/>
          </w:tcPr>
          <w:p w14:paraId="4165F3F2" w14:textId="69F51B34"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PEVuZE5vdGU+PENpdGU+PEF1dGhvcj5NdXJhcm88L0F1dGhvcj48WWVhcj4yMDE2PC9ZZWFyPjxS
ZWNOdW0+MjA5PC9SZWNOdW0+PERpc3BsYXlUZXh0PlsxMzRdPC9EaXNwbGF5VGV4dD48cmVjb3Jk
PjxyZWMtbnVtYmVyPjIwOTwvcmVjLW51bWJlcj48Zm9yZWlnbi1rZXlzPjxrZXkgYXBwPSJFTiIg
ZGItaWQ9InpzcHB4MjVmb2ZmdHp4ZWU5NWZ4MjlwOHRhdGY1dnZhd3R2cCIgdGltZXN0YW1wPSIx
NjMwNzIyNzM3Ij4yMDk8L2tleT48L2ZvcmVpZ24ta2V5cz48cmVmLXR5cGUgbmFtZT0iSm91cm5h
bCBBcnRpY2xlIj4xNzwvcmVmLXR5cGU+PGNvbnRyaWJ1dG9ycz48YXV0aG9ycz48YXV0aG9yPk11
cmFybywgTS4gSi48L2F1dGhvcj48YXV0aG9yPkRoYXJtYWRoaWthcmksIEcuPC9hdXRob3I+PGF1
dGhvcj5HcnVuLCBELjwvYXV0aG9yPjxhdXRob3I+R3JvZW4sIE4uPC9hdXRob3I+PGF1dGhvcj5E
aWVsZW4sIFQuPC9hdXRob3I+PGF1dGhvcj5KYW5zZW4sIEUuPC9hdXRob3I+PGF1dGhvcj52YW4g
R3VycCwgTC48L2F1dGhvcj48YXV0aG9yPkVuZ2Vsc2UsIE0uIEEuPC9hdXRob3I+PGF1dGhvcj5D
YXJsb3R0aSwgRi48L2F1dGhvcj48YXV0aG9yPmRlIEtvbmluZywgRS4gSi48L2F1dGhvcj48YXV0
aG9yPnZhbiBPdWRlbmFhcmRlbiwgQS48L2F1dGhvcj48L2F1dGhvcnM+PC9jb250cmlidXRvcnM+
PGF1dGgtYWRkcmVzcz5IdWJyZWNodCBJbnN0aXR1dGUtS05BVyAoUm95YWwgTmV0aGVybGFuZHMg
QWNhZGVteSBvZiBBcnRzIGFuZCBTY2llbmNlcykgYW5kIFVuaXZlcnNpdHkgTWVkaWNhbCBDZW50
ZXIgVXRyZWNodCwgQ2FuY2VyIEdlbm9taWNzIE5ldGhlcmxhbmRzLCAzNTg0IENUIFV0cmVjaHQs
IHRoZSBOZXRoZXJsYW5kcy4mI3hEO0h1YnJlY2h0IEluc3RpdHV0ZS1LTkFXIChSb3lhbCBOZXRo
ZXJsYW5kcyBBY2FkZW15IG9mIEFydHMgYW5kIFNjaWVuY2VzKSBhbmQgVW5pdmVyc2l0eSBNZWRp
Y2FsIENlbnRlciBVdHJlY2h0LCBDYW5jZXIgR2Vub21pY3MgTmV0aGVybGFuZHMsIDM1ODQgQ1Qg
VXRyZWNodCwgdGhlIE5ldGhlcmxhbmRzOyBNYXggUGxhbmNrIEluc3RpdHV0ZSBvZiBJbW11bm9i
aW9sb2d5IGFuZCBFcGlnZW5ldGljcywgNzkxMDggRnJlaWJ1cmcsIEdlcm1hbnkuJiN4RDtEZXBh
cnRtZW50IG9mIEludGVybmFsIE1lZGljaW5lLCBMZWlkZW4gVW5pdmVyc2l0eSBNZWRpY2FsIENl
bnRlciwgMjMzMyBaQSBMZWlkZW4sIHRoZSBOZXRoZXJsYW5kcy4mI3hEO1NlY3Rpb24gb2YgTmVw
aHJvbG9neSBhbmQgU2VjdGlvbiBvZiBFbmRvY3Jpbm9sb2d5LCBEZXBhcnRtZW50IG9mIE1lZGlj
aW5lLCBMZWlkZW4gVW5pdmVyc2l0eSBNZWRpY2FsIENlbnRlciwgMjMzMyBaQSBMZWlkZW4sIHRo
ZSBOZXRoZXJsYW5kcy4mI3hEO0h1YnJlY2h0IEluc3RpdHV0ZS1LTkFXIChSb3lhbCBOZXRoZXJs
YW5kcyBBY2FkZW15IG9mIEFydHMgYW5kIFNjaWVuY2VzKSBhbmQgVW5pdmVyc2l0eSBNZWRpY2Fs
IENlbnRlciBVdHJlY2h0LCBDYW5jZXIgR2Vub21pY3MgTmV0aGVybGFuZHMsIDM1ODQgQ1QgVXRy
ZWNodCwgdGhlIE5ldGhlcmxhbmRzOyBTZWN0aW9uIG9mIE5lcGhyb2xvZ3kgYW5kIFNlY3Rpb24g
b2YgRW5kb2NyaW5vbG9neSwgRGVwYXJ0bWVudCBvZiBNZWRpY2luZSwgTGVpZGVuIFVuaXZlcnNp
dHkgTWVkaWNhbCBDZW50ZXIsIDIzMzMgWkEgTGVpZGVuLCB0aGUgTmV0aGVybGFuZHMuIEVsZWN0
cm9uaWMgYWRkcmVzczogZS5rb25pbmdAaHVicmVjaHQuZXUuJiN4RDtIdWJyZWNodCBJbnN0aXR1
dGUtS05BVyAoUm95YWwgTmV0aGVybGFuZHMgQWNhZGVteSBvZiBBcnRzIGFuZCBTY2llbmNlcykg
YW5kIFVuaXZlcnNpdHkgTWVkaWNhbCBDZW50ZXIgVXRyZWNodCwgQ2FuY2VyIEdlbm9taWNzIE5l
dGhlcmxhbmRzLCAzNTg0IENUIFV0cmVjaHQsIHRoZSBOZXRoZXJsYW5kcy4gRWxlY3Ryb25pYyBh
ZGRyZXNzOiBhLnZhbm91ZGVuYWFyZGVuQGh1YnJlY2h0LmV1LjwvYXV0aC1hZGRyZXNzPjx0aXRs
ZXM+PHRpdGxlPkEgU2luZ2xlLUNlbGwgVHJhbnNjcmlwdG9tZSBBdGxhcyBvZiB0aGUgSHVtYW4g
UGFuY3JlYXM8L3RpdGxlPjxzZWNvbmRhcnktdGl0bGU+Q2VsbCBTeXN0PC9zZWNvbmRhcnktdGl0
bGU+PC90aXRsZXM+PHBlcmlvZGljYWw+PGZ1bGwtdGl0bGU+Q2VsbCBTeXN0PC9mdWxsLXRpdGxl
PjwvcGVyaW9kaWNhbD48cGFnZXM+Mzg1LTM5NCBlMzwvcGFnZXM+PHZvbHVtZT4zPC92b2x1bWU+
PG51bWJlcj40PC9udW1iZXI+PGVkaXRpb24+MjAxNi8xMC8yODwvZWRpdGlvbj48a2V5d29yZHM+
PGtleXdvcmQ+QWNpbmFyIENlbGxzPC9rZXl3b3JkPjxrZXl3b3JkPkRpYWJldGVzIE1lbGxpdHVz
LCBUeXBlIDE8L2tleXdvcmQ+PGtleXdvcmQ+SHVtYW5zPC9rZXl3b3JkPjxrZXl3b3JkPkluc3Vs
aW48L2tleXdvcmQ+PGtleXdvcmQ+TWVtYnJhbmUgR2x5Y29wcm90ZWluczwva2V5d29yZD48a2V5
d29yZD5QYW5jcmVhczwva2V5d29yZD48a2V5d29yZD5TaW5nbGUtQ2VsbCBBbmFseXNpczwva2V5
d29yZD48a2V5d29yZD4qVHJhbnNjcmlwdG9tZTwva2V5d29yZD48a2V5d29yZD4qaXNsZXRzIG9m
IExhbmdlcmhhbnM8L2tleXdvcmQ+PGtleXdvcmQ+KnBhbmNyZWFzPC9rZXl3b3JkPjxrZXl3b3Jk
PipzZXF1ZW5jaW5nPC9rZXl3b3JkPjxrZXl3b3JkPipzaW5nbGUtY2VsbCB0cmFuc2NyaXB0b21p
Y3M8L2tleXdvcmQ+PC9rZXl3b3Jkcz48ZGF0ZXM+PHllYXI+MjAxNjwveWVhcj48cHViLWRhdGVz
PjxkYXRlPk9jdCAyNjwvZGF0ZT48L3B1Yi1kYXRlcz48L2RhdGVzPjxpc2JuPjI0MDUtNDcxMiAo
UHJpbnQpJiN4RDsyNDA1LTQ3MTIgKExpbmtpbmcpPC9pc2JuPjxhY2Nlc3Npb24tbnVtPjI3Njkz
MDIzPC9hY2Nlc3Npb24tbnVtPjx1cmxzPjxyZWxhdGVkLXVybHM+PHVybD5odHRwczovL3d3dy5u
Y2JpLm5sbS5uaWguZ292L3B1Ym1lZC8yNzY5MzAyMzwvdXJsPjwvcmVsYXRlZC11cmxzPjwvdXJs
cz48Y3VzdG9tMj5QTUM1MDkyNTM5PC9jdXN0b20yPjxlbGVjdHJvbmljLXJlc291cmNlLW51bT4x
MC4xMDE2L2ouY2Vscy4yMDE2LjA5LjAwMjwvZWxlY3Ryb25pYy1yZXNvdXJjZS1udW0+PC9yZWNv
cmQ+PC9DaXRlPjwvRW5kTm90ZT5=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PEVuZE5vdGU+PENpdGU+PEF1dGhvcj5NdXJhcm88L0F1dGhvcj48WWVhcj4yMDE2PC9ZZWFyPjxS
ZWNOdW0+MjA5PC9SZWNOdW0+PERpc3BsYXlUZXh0PlsxMzRdPC9EaXNwbGF5VGV4dD48cmVjb3Jk
PjxyZWMtbnVtYmVyPjIwOTwvcmVjLW51bWJlcj48Zm9yZWlnbi1rZXlzPjxrZXkgYXBwPSJFTiIg
ZGItaWQ9InpzcHB4MjVmb2ZmdHp4ZWU5NWZ4MjlwOHRhdGY1dnZhd3R2cCIgdGltZXN0YW1wPSIx
NjMwNzIyNzM3Ij4yMDk8L2tleT48L2ZvcmVpZ24ta2V5cz48cmVmLXR5cGUgbmFtZT0iSm91cm5h
bCBBcnRpY2xlIj4xNzwvcmVmLXR5cGU+PGNvbnRyaWJ1dG9ycz48YXV0aG9ycz48YXV0aG9yPk11
cmFybywgTS4gSi48L2F1dGhvcj48YXV0aG9yPkRoYXJtYWRoaWthcmksIEcuPC9hdXRob3I+PGF1
dGhvcj5HcnVuLCBELjwvYXV0aG9yPjxhdXRob3I+R3JvZW4sIE4uPC9hdXRob3I+PGF1dGhvcj5E
aWVsZW4sIFQuPC9hdXRob3I+PGF1dGhvcj5KYW5zZW4sIEUuPC9hdXRob3I+PGF1dGhvcj52YW4g
R3VycCwgTC48L2F1dGhvcj48YXV0aG9yPkVuZ2Vsc2UsIE0uIEEuPC9hdXRob3I+PGF1dGhvcj5D
YXJsb3R0aSwgRi48L2F1dGhvcj48YXV0aG9yPmRlIEtvbmluZywgRS4gSi48L2F1dGhvcj48YXV0
aG9yPnZhbiBPdWRlbmFhcmRlbiwgQS48L2F1dGhvcj48L2F1dGhvcnM+PC9jb250cmlidXRvcnM+
PGF1dGgtYWRkcmVzcz5IdWJyZWNodCBJbnN0aXR1dGUtS05BVyAoUm95YWwgTmV0aGVybGFuZHMg
QWNhZGVteSBvZiBBcnRzIGFuZCBTY2llbmNlcykgYW5kIFVuaXZlcnNpdHkgTWVkaWNhbCBDZW50
ZXIgVXRyZWNodCwgQ2FuY2VyIEdlbm9taWNzIE5ldGhlcmxhbmRzLCAzNTg0IENUIFV0cmVjaHQs
IHRoZSBOZXRoZXJsYW5kcy4mI3hEO0h1YnJlY2h0IEluc3RpdHV0ZS1LTkFXIChSb3lhbCBOZXRo
ZXJsYW5kcyBBY2FkZW15IG9mIEFydHMgYW5kIFNjaWVuY2VzKSBhbmQgVW5pdmVyc2l0eSBNZWRp
Y2FsIENlbnRlciBVdHJlY2h0LCBDYW5jZXIgR2Vub21pY3MgTmV0aGVybGFuZHMsIDM1ODQgQ1Qg
VXRyZWNodCwgdGhlIE5ldGhlcmxhbmRzOyBNYXggUGxhbmNrIEluc3RpdHV0ZSBvZiBJbW11bm9i
aW9sb2d5IGFuZCBFcGlnZW5ldGljcywgNzkxMDggRnJlaWJ1cmcsIEdlcm1hbnkuJiN4RDtEZXBh
cnRtZW50IG9mIEludGVybmFsIE1lZGljaW5lLCBMZWlkZW4gVW5pdmVyc2l0eSBNZWRpY2FsIENl
bnRlciwgMjMzMyBaQSBMZWlkZW4sIHRoZSBOZXRoZXJsYW5kcy4mI3hEO1NlY3Rpb24gb2YgTmVw
aHJvbG9neSBhbmQgU2VjdGlvbiBvZiBFbmRvY3Jpbm9sb2d5LCBEZXBhcnRtZW50IG9mIE1lZGlj
aW5lLCBMZWlkZW4gVW5pdmVyc2l0eSBNZWRpY2FsIENlbnRlciwgMjMzMyBaQSBMZWlkZW4sIHRo
ZSBOZXRoZXJsYW5kcy4mI3hEO0h1YnJlY2h0IEluc3RpdHV0ZS1LTkFXIChSb3lhbCBOZXRoZXJs
YW5kcyBBY2FkZW15IG9mIEFydHMgYW5kIFNjaWVuY2VzKSBhbmQgVW5pdmVyc2l0eSBNZWRpY2Fs
IENlbnRlciBVdHJlY2h0LCBDYW5jZXIgR2Vub21pY3MgTmV0aGVybGFuZHMsIDM1ODQgQ1QgVXRy
ZWNodCwgdGhlIE5ldGhlcmxhbmRzOyBTZWN0aW9uIG9mIE5lcGhyb2xvZ3kgYW5kIFNlY3Rpb24g
b2YgRW5kb2NyaW5vbG9neSwgRGVwYXJ0bWVudCBvZiBNZWRpY2luZSwgTGVpZGVuIFVuaXZlcnNp
dHkgTWVkaWNhbCBDZW50ZXIsIDIzMzMgWkEgTGVpZGVuLCB0aGUgTmV0aGVybGFuZHMuIEVsZWN0
cm9uaWMgYWRkcmVzczogZS5rb25pbmdAaHVicmVjaHQuZXUuJiN4RDtIdWJyZWNodCBJbnN0aXR1
dGUtS05BVyAoUm95YWwgTmV0aGVybGFuZHMgQWNhZGVteSBvZiBBcnRzIGFuZCBTY2llbmNlcykg
YW5kIFVuaXZlcnNpdHkgTWVkaWNhbCBDZW50ZXIgVXRyZWNodCwgQ2FuY2VyIEdlbm9taWNzIE5l
dGhlcmxhbmRzLCAzNTg0IENUIFV0cmVjaHQsIHRoZSBOZXRoZXJsYW5kcy4gRWxlY3Ryb25pYyBh
ZGRyZXNzOiBhLnZhbm91ZGVuYWFyZGVuQGh1YnJlY2h0LmV1LjwvYXV0aC1hZGRyZXNzPjx0aXRs
ZXM+PHRpdGxlPkEgU2luZ2xlLUNlbGwgVHJhbnNjcmlwdG9tZSBBdGxhcyBvZiB0aGUgSHVtYW4g
UGFuY3JlYXM8L3RpdGxlPjxzZWNvbmRhcnktdGl0bGU+Q2VsbCBTeXN0PC9zZWNvbmRhcnktdGl0
bGU+PC90aXRsZXM+PHBlcmlvZGljYWw+PGZ1bGwtdGl0bGU+Q2VsbCBTeXN0PC9mdWxsLXRpdGxl
PjwvcGVyaW9kaWNhbD48cGFnZXM+Mzg1LTM5NCBlMzwvcGFnZXM+PHZvbHVtZT4zPC92b2x1bWU+
PG51bWJlcj40PC9udW1iZXI+PGVkaXRpb24+MjAxNi8xMC8yODwvZWRpdGlvbj48a2V5d29yZHM+
PGtleXdvcmQ+QWNpbmFyIENlbGxzPC9rZXl3b3JkPjxrZXl3b3JkPkRpYWJldGVzIE1lbGxpdHVz
LCBUeXBlIDE8L2tleXdvcmQ+PGtleXdvcmQ+SHVtYW5zPC9rZXl3b3JkPjxrZXl3b3JkPkluc3Vs
aW48L2tleXdvcmQ+PGtleXdvcmQ+TWVtYnJhbmUgR2x5Y29wcm90ZWluczwva2V5d29yZD48a2V5
d29yZD5QYW5jcmVhczwva2V5d29yZD48a2V5d29yZD5TaW5nbGUtQ2VsbCBBbmFseXNpczwva2V5
d29yZD48a2V5d29yZD4qVHJhbnNjcmlwdG9tZTwva2V5d29yZD48a2V5d29yZD4qaXNsZXRzIG9m
IExhbmdlcmhhbnM8L2tleXdvcmQ+PGtleXdvcmQ+KnBhbmNyZWFzPC9rZXl3b3JkPjxrZXl3b3Jk
PipzZXF1ZW5jaW5nPC9rZXl3b3JkPjxrZXl3b3JkPipzaW5nbGUtY2VsbCB0cmFuc2NyaXB0b21p
Y3M8L2tleXdvcmQ+PC9rZXl3b3Jkcz48ZGF0ZXM+PHllYXI+MjAxNjwveWVhcj48cHViLWRhdGVz
PjxkYXRlPk9jdCAyNjwvZGF0ZT48L3B1Yi1kYXRlcz48L2RhdGVzPjxpc2JuPjI0MDUtNDcxMiAo
UHJpbnQpJiN4RDsyNDA1LTQ3MTIgKExpbmtpbmcpPC9pc2JuPjxhY2Nlc3Npb24tbnVtPjI3Njkz
MDIzPC9hY2Nlc3Npb24tbnVtPjx1cmxzPjxyZWxhdGVkLXVybHM+PHVybD5odHRwczovL3d3dy5u
Y2JpLm5sbS5uaWguZ292L3B1Ym1lZC8yNzY5MzAyMzwvdXJsPjwvcmVsYXRlZC11cmxzPjwvdXJs
cz48Y3VzdG9tMj5QTUM1MDkyNTM5PC9jdXN0b20yPjxlbGVjdHJvbmljLXJlc291cmNlLW51bT4x
MC4xMDE2L2ouY2Vscy4yMDE2LjA5LjAwMjwvZWxlY3Ryb25pYy1yZXNvdXJjZS1udW0+PC9yZWNv
cmQ+PC9DaXRlPjwvRW5kTm90ZT5=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[134]</w:t>
            </w:r>
            <w:r>
              <w:rPr>
                <w:rFonts w:ascii="Arial" w:hAnsi="Arial" w:cs="Arial"/>
                <w:sz w:val="20"/>
                <w:szCs w:val="20"/>
              </w:rPr>
              <w:fldChar w:fldCharType="end"/>
            </w:r>
          </w:p>
        </w:tc>
      </w:tr>
      <w:tr w:rsidR="0044242F" w:rsidRPr="00BA32C8" w14:paraId="5631F772"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2F1B84CC"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Darmanis</w:t>
            </w:r>
          </w:p>
        </w:tc>
        <w:tc>
          <w:tcPr>
            <w:tcW w:w="1587" w:type="dxa"/>
            <w:vAlign w:val="center"/>
          </w:tcPr>
          <w:p w14:paraId="4DC2578E"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sclGAN, VASC</w:t>
            </w:r>
          </w:p>
        </w:tc>
        <w:tc>
          <w:tcPr>
            <w:tcW w:w="1506" w:type="dxa"/>
            <w:vAlign w:val="center"/>
          </w:tcPr>
          <w:p w14:paraId="33A5CD6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Brain/cortex</w:t>
            </w:r>
          </w:p>
        </w:tc>
        <w:tc>
          <w:tcPr>
            <w:tcW w:w="1260" w:type="dxa"/>
            <w:vAlign w:val="center"/>
          </w:tcPr>
          <w:p w14:paraId="7AC6F5E9"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466</w:t>
            </w:r>
          </w:p>
        </w:tc>
        <w:tc>
          <w:tcPr>
            <w:tcW w:w="2160" w:type="dxa"/>
            <w:vAlign w:val="center"/>
          </w:tcPr>
          <w:p w14:paraId="3DD4DCA3"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GSE67835</w:t>
            </w:r>
          </w:p>
        </w:tc>
        <w:tc>
          <w:tcPr>
            <w:tcW w:w="1422" w:type="dxa"/>
            <w:vAlign w:val="center"/>
          </w:tcPr>
          <w:p w14:paraId="2A212FC2" w14:textId="5B12EBD9"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PEVuZE5vdGU+PENpdGU+PEF1dGhvcj5EYXJtYW5pczwvQXV0aG9yPjxZZWFyPjIwMTU8L1llYXI+
PFJlY051bT4yMTI8L1JlY051bT48RGlzcGxheVRleHQ+WzEzNV08L0Rpc3BsYXlUZXh0PjxyZWNv
cmQ+PHJlYy1udW1iZXI+MjEyPC9yZWMtbnVtYmVyPjxmb3JlaWduLWtleXM+PGtleSBhcHA9IkVO
IiBkYi1pZD0ienNwcHgyNWZvZmZ0enhlZTk1ZngyOXA4dGF0ZjV2dmF3dHZwIiB0aW1lc3RhbXA9
IjE2MzA3MjI3MzciPjIxMjwva2V5PjwvZm9yZWlnbi1rZXlzPjxyZWYtdHlwZSBuYW1lPSJKb3Vy
bmFsIEFydGljbGUiPjE3PC9yZWYtdHlwZT48Y29udHJpYnV0b3JzPjxhdXRob3JzPjxhdXRob3I+
RGFybWFuaXMsIFMuPC9hdXRob3I+PGF1dGhvcj5TbG9hbiwgUy4gQS48L2F1dGhvcj48YXV0aG9y
PlpoYW5nLCBZLjwvYXV0aG9yPjxhdXRob3I+RW5nZSwgTS48L2F1dGhvcj48YXV0aG9yPkNhbmVk
YSwgQy48L2F1dGhvcj48YXV0aG9yPlNodWVyLCBMLiBNLjwvYXV0aG9yPjxhdXRob3I+SGF5ZGVu
IEdlcGhhcnQsIE0uIEcuPC9hdXRob3I+PGF1dGhvcj5CYXJyZXMsIEIuIEEuPC9hdXRob3I+PGF1
dGhvcj5RdWFrZSwgUy4gUi48L2F1dGhvcj48L2F1dGhvcnM+PC9jb250cmlidXRvcnM+PGF1dGgt
YWRkcmVzcz5EZXBhcnRtZW50cyBvZiBCaW9lbmdpbmVlcmluZyBhbmQgQXBwbGllZCBQaHlzaWNz
LCBIb3dhcmQgSHVnaGVzIE1lZGljYWwgSW5zdGl0dXRlLCBTdGFuZm9yZCBVbml2ZXJzaXR5LCBT
dGFuZm9yZCwgQ0EgOTQzMDUuJiN4RDtOZXVyb2Jpb2xvZ3ksIGFuZC4mI3hEO05ldXJvc3VyZ2Vy
eSwgYW5kLiYjeEQ7TmV1cm9iaW9sb2d5LCBhbmQgcXVha2VAc3RhbmZvcmQuZWR1IGJhcnJlc0Bz
dGFuZm9yZC5lZHUuJiN4RDtEZXBhcnRtZW50cyBvZiBCaW9lbmdpbmVlcmluZyBhbmQgQXBwbGll
ZCBQaHlzaWNzLCBIb3dhcmQgSHVnaGVzIE1lZGljYWwgSW5zdGl0dXRlLCBTdGFuZm9yZCBVbml2
ZXJzaXR5LCBTdGFuZm9yZCwgQ0EgOTQzMDUgcXVha2VAc3RhbmZvcmQuZWR1IGJhcnJlc0BzdGFu
Zm9yZC5lZHUuPC9hdXRoLWFkZHJlc3M+PHRpdGxlcz48dGl0bGU+QSBzdXJ2ZXkgb2YgaHVtYW4g
YnJhaW4gdHJhbnNjcmlwdG9tZSBkaXZlcnNpdHkgYXQgdGhlIHNpbmdsZSBjZWxsIGxldmVsPC90
aXRsZT48c2Vjb25kYXJ5LXRpdGxlPlByb2MgTmF0bCBBY2FkIFNjaSBVIFMgQTwvc2Vjb25kYXJ5
LXRpdGxlPjwvdGl0bGVzPjxwZXJpb2RpY2FsPjxmdWxsLXRpdGxlPlByb2MgTmF0bCBBY2FkIFNj
aSBVIFMgQTwvZnVsbC10aXRsZT48L3BlcmlvZGljYWw+PHBhZ2VzPjcyODUtOTA8L3BhZ2VzPjx2
b2x1bWU+MTEyPC92b2x1bWU+PG51bWJlcj4yMzwvbnVtYmVyPjxlZGl0aW9uPjIwMTUvMDYvMTE8
L2VkaXRpb24+PGtleXdvcmRzPjxrZXl3b3JkPkFkdWx0PC9rZXl3b3JkPjxrZXl3b3JkPkJyYWlu
L2N5dG9sb2d5L2VtYnJ5b2xvZ3kvKm1ldGFib2xpc208L2tleXdvcmQ+PGtleXdvcmQ+SExBIEFu
dGlnZW5zL2ltbXVub2xvZ3k8L2tleXdvcmQ+PGtleXdvcmQ+SHVtYW5zPC9rZXl3b3JkPjxrZXl3
b3JkPk5ldXJvbnMvY3l0b2xvZ3kvaW1tdW5vbG9neTwva2V5d29yZD48a2V5d29yZD5TZXF1ZW5j
ZSBBbmFseXNpcywgUk5BPC9rZXl3b3JkPjxrZXl3b3JkPipTaW5nbGUtQ2VsbCBBbmFseXNpczwv
a2V5d29yZD48a2V5d29yZD4qVHJhbnNjcmlwdG9tZTwva2V5d29yZD48a2V5d29yZD5STkFzZXE8
L2tleXdvcmQ+PGtleXdvcmQ+aHVtYW4gYnJhaW48L2tleXdvcmQ+PGtleXdvcmQ+aW50ZXJuZXVy
b25zPC9rZXl3b3JkPjxrZXl3b3JkPm5ldXJvbnM8L2tleXdvcmQ+PGtleXdvcmQ+c2luZ2xlIGNl
bGxzPC9rZXl3b3JkPjwva2V5d29yZHM+PGRhdGVzPjx5ZWFyPjIwMTU8L3llYXI+PHB1Yi1kYXRl
cz48ZGF0ZT5KdW4gOTwvZGF0ZT48L3B1Yi1kYXRlcz48L2RhdGVzPjxpc2JuPjEwOTEtNjQ5MCAo
RWxlY3Ryb25pYykmI3hEOzAwMjctODQyNCAoTGlua2luZyk8L2lzYm4+PGFjY2Vzc2lvbi1udW0+
MjYwNjAzMDE8L2FjY2Vzc2lvbi1udW0+PHVybHM+PHJlbGF0ZWQtdXJscz48dXJsPmh0dHBzOi8v
d3d3Lm5jYmkubmxtLm5paC5nb3YvcHVibWVkLzI2MDYwMzAxPC91cmw+PC9yZWxhdGVkLXVybHM+
PC91cmxzPjxjdXN0b20yPlBNQzQ0NjY3NTA8L2N1c3RvbTI+PGVsZWN0cm9uaWMtcmVzb3VyY2Ut
bnVtPjEwLjEwNzMvcG5hcy4xNTA3MTI1MTEyPC9lbGVjdHJvbmljLXJlc291cmNlLW51bT48L3Jl
Y29yZD48L0NpdGU+PC9FbmROb3RlPgB=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PEVuZE5vdGU+PENpdGU+PEF1dGhvcj5EYXJtYW5pczwvQXV0aG9yPjxZZWFyPjIwMTU8L1llYXI+
PFJlY051bT4yMTI8L1JlY051bT48RGlzcGxheVRleHQ+WzEzNV08L0Rpc3BsYXlUZXh0PjxyZWNv
cmQ+PHJlYy1udW1iZXI+MjEyPC9yZWMtbnVtYmVyPjxmb3JlaWduLWtleXM+PGtleSBhcHA9IkVO
IiBkYi1pZD0ienNwcHgyNWZvZmZ0enhlZTk1ZngyOXA4dGF0ZjV2dmF3dHZwIiB0aW1lc3RhbXA9
IjE2MzA3MjI3MzciPjIxMjwva2V5PjwvZm9yZWlnbi1rZXlzPjxyZWYtdHlwZSBuYW1lPSJKb3Vy
bmFsIEFydGljbGUiPjE3PC9yZWYtdHlwZT48Y29udHJpYnV0b3JzPjxhdXRob3JzPjxhdXRob3I+
RGFybWFuaXMsIFMuPC9hdXRob3I+PGF1dGhvcj5TbG9hbiwgUy4gQS48L2F1dGhvcj48YXV0aG9y
PlpoYW5nLCBZLjwvYXV0aG9yPjxhdXRob3I+RW5nZSwgTS48L2F1dGhvcj48YXV0aG9yPkNhbmVk
YSwgQy48L2F1dGhvcj48YXV0aG9yPlNodWVyLCBMLiBNLjwvYXV0aG9yPjxhdXRob3I+SGF5ZGVu
IEdlcGhhcnQsIE0uIEcuPC9hdXRob3I+PGF1dGhvcj5CYXJyZXMsIEIuIEEuPC9hdXRob3I+PGF1
dGhvcj5RdWFrZSwgUy4gUi48L2F1dGhvcj48L2F1dGhvcnM+PC9jb250cmlidXRvcnM+PGF1dGgt
YWRkcmVzcz5EZXBhcnRtZW50cyBvZiBCaW9lbmdpbmVlcmluZyBhbmQgQXBwbGllZCBQaHlzaWNz
LCBIb3dhcmQgSHVnaGVzIE1lZGljYWwgSW5zdGl0dXRlLCBTdGFuZm9yZCBVbml2ZXJzaXR5LCBT
dGFuZm9yZCwgQ0EgOTQzMDUuJiN4RDtOZXVyb2Jpb2xvZ3ksIGFuZC4mI3hEO05ldXJvc3VyZ2Vy
eSwgYW5kLiYjeEQ7TmV1cm9iaW9sb2d5LCBhbmQgcXVha2VAc3RhbmZvcmQuZWR1IGJhcnJlc0Bz
dGFuZm9yZC5lZHUuJiN4RDtEZXBhcnRtZW50cyBvZiBCaW9lbmdpbmVlcmluZyBhbmQgQXBwbGll
ZCBQaHlzaWNzLCBIb3dhcmQgSHVnaGVzIE1lZGljYWwgSW5zdGl0dXRlLCBTdGFuZm9yZCBVbml2
ZXJzaXR5LCBTdGFuZm9yZCwgQ0EgOTQzMDUgcXVha2VAc3RhbmZvcmQuZWR1IGJhcnJlc0BzdGFu
Zm9yZC5lZHUuPC9hdXRoLWFkZHJlc3M+PHRpdGxlcz48dGl0bGU+QSBzdXJ2ZXkgb2YgaHVtYW4g
YnJhaW4gdHJhbnNjcmlwdG9tZSBkaXZlcnNpdHkgYXQgdGhlIHNpbmdsZSBjZWxsIGxldmVsPC90
aXRsZT48c2Vjb25kYXJ5LXRpdGxlPlByb2MgTmF0bCBBY2FkIFNjaSBVIFMgQTwvc2Vjb25kYXJ5
LXRpdGxlPjwvdGl0bGVzPjxwZXJpb2RpY2FsPjxmdWxsLXRpdGxlPlByb2MgTmF0bCBBY2FkIFNj
aSBVIFMgQTwvZnVsbC10aXRsZT48L3BlcmlvZGljYWw+PHBhZ2VzPjcyODUtOTA8L3BhZ2VzPjx2
b2x1bWU+MTEyPC92b2x1bWU+PG51bWJlcj4yMzwvbnVtYmVyPjxlZGl0aW9uPjIwMTUvMDYvMTE8
L2VkaXRpb24+PGtleXdvcmRzPjxrZXl3b3JkPkFkdWx0PC9rZXl3b3JkPjxrZXl3b3JkPkJyYWlu
L2N5dG9sb2d5L2VtYnJ5b2xvZ3kvKm1ldGFib2xpc208L2tleXdvcmQ+PGtleXdvcmQ+SExBIEFu
dGlnZW5zL2ltbXVub2xvZ3k8L2tleXdvcmQ+PGtleXdvcmQ+SHVtYW5zPC9rZXl3b3JkPjxrZXl3
b3JkPk5ldXJvbnMvY3l0b2xvZ3kvaW1tdW5vbG9neTwva2V5d29yZD48a2V5d29yZD5TZXF1ZW5j
ZSBBbmFseXNpcywgUk5BPC9rZXl3b3JkPjxrZXl3b3JkPipTaW5nbGUtQ2VsbCBBbmFseXNpczwv
a2V5d29yZD48a2V5d29yZD4qVHJhbnNjcmlwdG9tZTwva2V5d29yZD48a2V5d29yZD5STkFzZXE8
L2tleXdvcmQ+PGtleXdvcmQ+aHVtYW4gYnJhaW48L2tleXdvcmQ+PGtleXdvcmQ+aW50ZXJuZXVy
b25zPC9rZXl3b3JkPjxrZXl3b3JkPm5ldXJvbnM8L2tleXdvcmQ+PGtleXdvcmQ+c2luZ2xlIGNl
bGxzPC9rZXl3b3JkPjwva2V5d29yZHM+PGRhdGVzPjx5ZWFyPjIwMTU8L3llYXI+PHB1Yi1kYXRl
cz48ZGF0ZT5KdW4gOTwvZGF0ZT48L3B1Yi1kYXRlcz48L2RhdGVzPjxpc2JuPjEwOTEtNjQ5MCAo
RWxlY3Ryb25pYykmI3hEOzAwMjctODQyNCAoTGlua2luZyk8L2lzYm4+PGFjY2Vzc2lvbi1udW0+
MjYwNjAzMDE8L2FjY2Vzc2lvbi1udW0+PHVybHM+PHJlbGF0ZWQtdXJscz48dXJsPmh0dHBzOi8v
d3d3Lm5jYmkubmxtLm5paC5nb3YvcHVibWVkLzI2MDYwMzAxPC91cmw+PC9yZWxhdGVkLXVybHM+
PC91cmxzPjxjdXN0b20yPlBNQzQ0NjY3NTA8L2N1c3RvbTI+PGVsZWN0cm9uaWMtcmVzb3VyY2Ut
bnVtPjEwLjEwNzMvcG5hcy4xNTA3MTI1MTEyPC9lbGVjdHJvbmljLXJlc291cmNlLW51bT48L3Jl
Y29yZD48L0NpdGU+PC9FbmROb3RlPgB=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[135]</w:t>
            </w:r>
            <w:r>
              <w:rPr>
                <w:rFonts w:ascii="Arial" w:hAnsi="Arial" w:cs="Arial"/>
                <w:sz w:val="20"/>
                <w:szCs w:val="20"/>
              </w:rPr>
              <w:fldChar w:fldCharType="end"/>
            </w:r>
          </w:p>
        </w:tc>
      </w:tr>
      <w:tr w:rsidR="0044242F" w:rsidRPr="00BA32C8" w14:paraId="0E7304E9"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55EEC5AD"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Tirosh-brain</w:t>
            </w:r>
          </w:p>
        </w:tc>
        <w:tc>
          <w:tcPr>
            <w:tcW w:w="1587" w:type="dxa"/>
            <w:vAlign w:val="center"/>
          </w:tcPr>
          <w:p w14:paraId="442261F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Dhaka, scvis</w:t>
            </w:r>
          </w:p>
        </w:tc>
        <w:tc>
          <w:tcPr>
            <w:tcW w:w="1506" w:type="dxa"/>
            <w:vAlign w:val="center"/>
          </w:tcPr>
          <w:p w14:paraId="76149AE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Oligodendroglioma</w:t>
            </w:r>
          </w:p>
        </w:tc>
        <w:tc>
          <w:tcPr>
            <w:tcW w:w="1260" w:type="dxa"/>
            <w:vAlign w:val="center"/>
          </w:tcPr>
          <w:p w14:paraId="0F870116"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&gt;4800</w:t>
            </w:r>
          </w:p>
        </w:tc>
        <w:tc>
          <w:tcPr>
            <w:tcW w:w="2160" w:type="dxa"/>
            <w:vAlign w:val="center"/>
          </w:tcPr>
          <w:p w14:paraId="49415DF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617D">
              <w:rPr>
                <w:rFonts w:ascii="Arial" w:hAnsi="Arial" w:cs="Arial"/>
                <w:sz w:val="20"/>
                <w:szCs w:val="20"/>
              </w:rPr>
              <w:t>GSE70630</w:t>
            </w:r>
            <w:r w:rsidRPr="004A617D" w:rsidDel="00974251">
              <w:rPr>
                <w:rFonts w:ascii="Arial" w:hAnsi="Arial" w:cs="Arial"/>
                <w:sz w:val="20"/>
                <w:szCs w:val="20"/>
              </w:rPr>
              <w:t xml:space="preserve"> </w:t>
            </w:r>
          </w:p>
        </w:tc>
        <w:tc>
          <w:tcPr>
            <w:tcW w:w="1422" w:type="dxa"/>
            <w:vAlign w:val="center"/>
          </w:tcPr>
          <w:p w14:paraId="6BBEB6AD" w14:textId="7B0D9031"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PEVuZE5vdGU+PENpdGU+PEF1dGhvcj5UaXJvc2g8L0F1dGhvcj48WWVhcj4yMDE2PC9ZZWFyPjxS
ZWNOdW0+MjE2PC9SZWNOdW0+PERpc3BsYXlUZXh0PlsxMzZdPC9EaXNwbGF5VGV4dD48cmVjb3Jk
PjxyZWMtbnVtYmVyPjIxNjwvcmVjLW51bWJlcj48Zm9yZWlnbi1rZXlzPjxrZXkgYXBwPSJFTiIg
ZGItaWQ9InpzcHB4MjVmb2ZmdHp4ZWU5NWZ4MjlwOHRhdGY1dnZhd3R2cCIgdGltZXN0YW1wPSIx
NjMwNzIzMDE5Ij4yMTY8L2tleT48L2ZvcmVpZ24ta2V5cz48cmVmLXR5cGUgbmFtZT0iSm91cm5h
bCBBcnRpY2xlIj4xNzwvcmVmLXR5cGU+PGNvbnRyaWJ1dG9ycz48YXV0aG9ycz48YXV0aG9yPlRp
cm9zaCwgSS48L2F1dGhvcj48YXV0aG9yPlZlbnRlaWNoZXIsIEEuIFMuPC9hdXRob3I+PGF1dGhv
cj5IZWJlcnQsIEMuPC9hdXRob3I+PGF1dGhvcj5Fc2NhbGFudGUsIEwuIEUuPC9hdXRob3I+PGF1
dGhvcj5QYXRlbCwgQS4gUC48L2F1dGhvcj48YXV0aG9yPllpemhhaywgSy48L2F1dGhvcj48YXV0
aG9yPkZpc2hlciwgSi4gTS48L2F1dGhvcj48YXV0aG9yPlJvZG1hbiwgQy48L2F1dGhvcj48YXV0
aG9yPk1vdW50LCBDLjwvYXV0aG9yPjxhdXRob3I+RmlsYmluLCBNLiBHLjwvYXV0aG9yPjxhdXRo
b3I+TmVmdGVsLCBDLjwvYXV0aG9yPjxhdXRob3I+RGVzYWksIE4uPC9hdXRob3I+PGF1dGhvcj5O
eW1hbiwgSi48L2F1dGhvcj48YXV0aG9yPkl6YXIsIEIuPC9hdXRob3I+PGF1dGhvcj5MdW8sIEMu
IEMuPC9hdXRob3I+PGF1dGhvcj5GcmFuY2lzLCBKLiBNLjwvYXV0aG9yPjxhdXRob3I+UGF0ZWws
IEEuIEEuPC9hdXRob3I+PGF1dGhvcj5Pbm96YXRvLCBNLiBMLjwvYXV0aG9yPjxhdXRob3I+Umln
Z2ksIE4uPC9hdXRob3I+PGF1dGhvcj5MaXZhaywgSy4gSi48L2F1dGhvcj48YXV0aG9yPkdlbm5l
cnQsIEQuPC9hdXRob3I+PGF1dGhvcj5TYXRpamEsIFIuPC9hdXRob3I+PGF1dGhvcj5OYWhlZCwg
Qi4gVi48L2F1dGhvcj48YXV0aG9yPkN1cnJ5LCBXLiBULjwvYXV0aG9yPjxhdXRob3I+TWFydHV6
YSwgUi4gTC48L2F1dGhvcj48YXV0aG9yPk15bHZhZ2FuYW0sIFIuPC9hdXRob3I+PGF1dGhvcj5J
YWZyYXRlLCBBLiBKLjwvYXV0aG9yPjxhdXRob3I+RnJvc2NoLCBNLiBQLjwvYXV0aG9yPjxhdXRo
b3I+R29sdWIsIFQuIFIuPC9hdXRob3I+PGF1dGhvcj5SaXZlcmEsIE0uIE4uPC9hdXRob3I+PGF1
dGhvcj5HZXR6LCBHLjwvYXV0aG9yPjxhdXRob3I+Um96ZW5ibGF0dC1Sb3NlbiwgTy48L2F1dGhv
cj48YXV0aG9yPkNhaGlsbCwgRC4gUC48L2F1dGhvcj48YXV0aG9yPk1vbmplLCBNLjwvYXV0aG9y
PjxhdXRob3I+QmVybnN0ZWluLCBCLiBFLjwvYXV0aG9yPjxhdXRob3I+TG91aXMsIEQuIE4uPC9h
dXRob3I+PGF1dGhvcj5SZWdldiwgQS48L2F1dGhvcj48YXV0aG9yPlN1dmEsIE0uIEwuPC9hdXRo
b3I+PC9hdXRob3JzPjwvY29udHJpYnV0b3JzPjxhdXRoLWFkZHJlc3M+QnJvYWQgSW5zdGl0dXRl
IG9mIEhhcnZhcmQgYW5kIE1JVCwgQ2FtYnJpZGdlLCBNYXNzYWNodXNldHRzIDAyMTQyLCBVU0Eu
JiN4RDtEZXBhcnRtZW50IG9mIFBhdGhvbG9neSBhbmQgQ2VudGVyIGZvciBDYW5jZXIgUmVzZWFy
Y2gsIE1hc3NhY2h1c2V0dHMgR2VuZXJhbCBIb3NwaXRhbCBhbmQgSGFydmFyZCBNZWRpY2FsIFNj
aG9vbCwgQm9zdG9uLCBNYXNzYWNodXNldHRzIDAyMTE0LCBVU0EuJiN4RDtEZXBhcnRtZW50IG9m
IE5ldXJvc3VyZ2VyeSwgTWFzc2FjaHVzZXR0cyBHZW5lcmFsIEhvc3BpdGFsIGFuZCBIYXJ2YXJk
IE1lZGljYWwgU2Nob29sLCBCb3N0b24sIE1hc3NhY2h1c2V0dHMgMDIxMTQsIFVTQS4mI3hEO0Rl
cGFydG1lbnRzIG9mIE5ldXJvbG9neSwgTmV1cm9zdXJnZXJ5LCBQZWRpYXRyaWNzIGFuZCBQYXRo
b2xvZ3ksIFN0YW5mb3JkIFVuaXZlcnNpdHkgU2Nob29sIG9mIE1lZGljaW5lLCBTdGFuZm9yZCwg
Q2FsaWZvcm5pYSA5NDMwNSwgVVNBLiYjeEQ7RGVwYXJ0bWVudCBvZiBQZWRpYXRyaWMgT25jb2xv
Z3ksIERhbmEtRmFyYmVyIENhbmNlciBJbnN0aXR1dGUgYW5kIENoaWxkcmVuJmFwb3M7cyBIb3Nw
aXRhbCBDYW5jZXIgQ2VudGVyLCBCb3N0b24sIE1hc3NhY2h1c2V0dHMgMDIyMTUsIFVTQS4mI3hE
O0RlcGFydG1lbnQgb2YgTWVkaWNhbCBPbmNvbG9neSwgRGFuYS1GYXJiZXIgQ2FuY2VyIEluc3Rp
dHV0ZSwgQm9zdG9uLCBNYXNzYWNodXNldHRzIDAyMjE1LCBVU0EuJiN4RDtIb3dhcmQgSHVnaGVz
IE1lZGljYWwgSW5zdGl0dXRlLCBLb2NoIEluc3RpdHV0ZSwgRGVwYXJ0bWVudCBvZiBCaW9sb2d5
LCBNSVQsIENhbWJyaWRnZSwgTWFzc2FjaHVzZXR0cyAwMjEzOSwgVVNBLjwvYXV0aC1hZGRyZXNz
Pjx0aXRsZXM+PHRpdGxlPlNpbmdsZS1jZWxsIFJOQS1zZXEgc3VwcG9ydHMgYSBkZXZlbG9wbWVu
dGFsIGhpZXJhcmNoeSBpbiBodW1hbiBvbGlnb2RlbmRyb2dsaW9tYTwvdGl0bGU+PHNlY29uZGFy
eS10aXRsZT5OYXR1cmU8L3NlY29uZGFyeS10aXRsZT48L3RpdGxlcz48cGVyaW9kaWNhbD48ZnVs
bC10aXRsZT5OYXR1cmU8L2Z1bGwtdGl0bGU+PC9wZXJpb2RpY2FsPjxwYWdlcz4zMDktMzEzPC9w
YWdlcz48dm9sdW1lPjUzOTwvdm9sdW1lPjxudW1iZXI+NzYyODwvbnVtYmVyPjxlZGl0aW9uPjIw
MTYvMTEvMDU8L2VkaXRpb24+PGtleXdvcmRzPjxrZXl3b3JkPkNlbGwgRGlmZmVyZW50aWF0aW9u
PC9rZXl3b3JkPjxrZXl3b3JkPkNlbGwgUHJvbGlmZXJhdGlvbjwva2V5d29yZD48a2V5d29yZD5E
TkEgQ29weSBOdW1iZXIgVmFyaWF0aW9ucy9nZW5ldGljczwva2V5d29yZD48a2V5d29yZD5IdW1h
bnM8L2tleXdvcmQ+PGtleXdvcmQ+SXNvY2l0cmF0ZSBEZWh5ZHJvZ2VuYXNlL2dlbmV0aWNzPC9r
ZXl3b3JkPjxrZXl3b3JkPk5lb3BsYXN0aWMgU3RlbSBDZWxscy9tZXRhYm9saXNtLypwYXRob2xv
Z3k8L2tleXdvcmQ+PGtleXdvcmQ+TmV1cmFsIFN0ZW0gQ2VsbHMvbWV0YWJvbGlzbS9wYXRob2xv
Z3k8L2tleXdvcmQ+PGtleXdvcmQ+TmV1cm9nbGlhL21ldGFib2xpc20vcGF0aG9sb2d5PC9rZXl3
b3JkPjxrZXl3b3JkPk9saWdvZGVuZHJvZ2xpb21hLypnZW5ldGljcy8qcGF0aG9sb2d5PC9rZXl3
b3JkPjxrZXl3b3JkPlBoeWxvZ2VueTwva2V5d29yZD48a2V5d29yZD5Qb2ludCBNdXRhdGlvbjwv
a2V5d29yZD48a2V5d29yZD4qU2VxdWVuY2UgQW5hbHlzaXMsIFJOQTwva2V5d29yZD48a2V5d29y
ZD4qU2luZ2xlLUNlbGwgQW5hbHlzaXM8L2tleXdvcmQ+PC9rZXl3b3Jkcz48ZGF0ZXM+PHllYXI+
MjAxNjwveWVhcj48cHViLWRhdGVzPjxkYXRlPk5vdiAxMDwvZGF0ZT48L3B1Yi1kYXRlcz48L2Rh
dGVzPjxpc2JuPjE0NzYtNDY4NyAoRWxlY3Ryb25pYykmI3hEOzAwMjgtMDgzNiAoTGlua2luZyk8
L2lzYm4+PGFjY2Vzc2lvbi1udW0+Mjc4MDYzNzY8L2FjY2Vzc2lvbi1udW0+PHVybHM+PHJlbGF0
ZWQtdXJscz48dXJsPmh0dHBzOi8vd3d3Lm5jYmkubmxtLm5paC5nb3YvcHVibWVkLzI3ODA2Mzc2
PC91cmw+PC9yZWxhdGVkLXVybHM+PC91cmxzPjxjdXN0b20yPlBNQzU0NjU4MTk8L2N1c3RvbTI+
PGVsZWN0cm9uaWMtcmVzb3VyY2UtbnVtPjEwLjEwMzgvbmF0dXJlMjAxMjM8L2VsZWN0cm9uaWMt
cmVzb3VyY2UtbnVtPjwvcmVjb3JkPjwvQ2l0ZT48L0VuZE5vdGU+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PEVuZE5vdGU+PENpdGU+PEF1dGhvcj5UaXJvc2g8L0F1dGhvcj48WWVhcj4yMDE2PC9ZZWFyPjxS
ZWNOdW0+MjE2PC9SZWNOdW0+PERpc3BsYXlUZXh0PlsxMzZdPC9EaXNwbGF5VGV4dD48cmVjb3Jk
PjxyZWMtbnVtYmVyPjIxNjwvcmVjLW51bWJlcj48Zm9yZWlnbi1rZXlzPjxrZXkgYXBwPSJFTiIg
ZGItaWQ9InpzcHB4MjVmb2ZmdHp4ZWU5NWZ4MjlwOHRhdGY1dnZhd3R2cCIgdGltZXN0YW1wPSIx
NjMwNzIzMDE5Ij4yMTY8L2tleT48L2ZvcmVpZ24ta2V5cz48cmVmLXR5cGUgbmFtZT0iSm91cm5h
bCBBcnRpY2xlIj4xNzwvcmVmLXR5cGU+PGNvbnRyaWJ1dG9ycz48YXV0aG9ycz48YXV0aG9yPlRp
cm9zaCwgSS48L2F1dGhvcj48YXV0aG9yPlZlbnRlaWNoZXIsIEEuIFMuPC9hdXRob3I+PGF1dGhv
cj5IZWJlcnQsIEMuPC9hdXRob3I+PGF1dGhvcj5Fc2NhbGFudGUsIEwuIEUuPC9hdXRob3I+PGF1
dGhvcj5QYXRlbCwgQS4gUC48L2F1dGhvcj48YXV0aG9yPllpemhhaywgSy48L2F1dGhvcj48YXV0
aG9yPkZpc2hlciwgSi4gTS48L2F1dGhvcj48YXV0aG9yPlJvZG1hbiwgQy48L2F1dGhvcj48YXV0
aG9yPk1vdW50LCBDLjwvYXV0aG9yPjxhdXRob3I+RmlsYmluLCBNLiBHLjwvYXV0aG9yPjxhdXRo
b3I+TmVmdGVsLCBDLjwvYXV0aG9yPjxhdXRob3I+RGVzYWksIE4uPC9hdXRob3I+PGF1dGhvcj5O
eW1hbiwgSi48L2F1dGhvcj48YXV0aG9yPkl6YXIsIEIuPC9hdXRob3I+PGF1dGhvcj5MdW8sIEMu
IEMuPC9hdXRob3I+PGF1dGhvcj5GcmFuY2lzLCBKLiBNLjwvYXV0aG9yPjxhdXRob3I+UGF0ZWws
IEEuIEEuPC9hdXRob3I+PGF1dGhvcj5Pbm96YXRvLCBNLiBMLjwvYXV0aG9yPjxhdXRob3I+Umln
Z2ksIE4uPC9hdXRob3I+PGF1dGhvcj5MaXZhaywgSy4gSi48L2F1dGhvcj48YXV0aG9yPkdlbm5l
cnQsIEQuPC9hdXRob3I+PGF1dGhvcj5TYXRpamEsIFIuPC9hdXRob3I+PGF1dGhvcj5OYWhlZCwg
Qi4gVi48L2F1dGhvcj48YXV0aG9yPkN1cnJ5LCBXLiBULjwvYXV0aG9yPjxhdXRob3I+TWFydHV6
YSwgUi4gTC48L2F1dGhvcj48YXV0aG9yPk15bHZhZ2FuYW0sIFIuPC9hdXRob3I+PGF1dGhvcj5J
YWZyYXRlLCBBLiBKLjwvYXV0aG9yPjxhdXRob3I+RnJvc2NoLCBNLiBQLjwvYXV0aG9yPjxhdXRo
b3I+R29sdWIsIFQuIFIuPC9hdXRob3I+PGF1dGhvcj5SaXZlcmEsIE0uIE4uPC9hdXRob3I+PGF1
dGhvcj5HZXR6LCBHLjwvYXV0aG9yPjxhdXRob3I+Um96ZW5ibGF0dC1Sb3NlbiwgTy48L2F1dGhv
cj48YXV0aG9yPkNhaGlsbCwgRC4gUC48L2F1dGhvcj48YXV0aG9yPk1vbmplLCBNLjwvYXV0aG9y
PjxhdXRob3I+QmVybnN0ZWluLCBCLiBFLjwvYXV0aG9yPjxhdXRob3I+TG91aXMsIEQuIE4uPC9h
dXRob3I+PGF1dGhvcj5SZWdldiwgQS48L2F1dGhvcj48YXV0aG9yPlN1dmEsIE0uIEwuPC9hdXRo
b3I+PC9hdXRob3JzPjwvY29udHJpYnV0b3JzPjxhdXRoLWFkZHJlc3M+QnJvYWQgSW5zdGl0dXRl
IG9mIEhhcnZhcmQgYW5kIE1JVCwgQ2FtYnJpZGdlLCBNYXNzYWNodXNldHRzIDAyMTQyLCBVU0Eu
JiN4RDtEZXBhcnRtZW50IG9mIFBhdGhvbG9neSBhbmQgQ2VudGVyIGZvciBDYW5jZXIgUmVzZWFy
Y2gsIE1hc3NhY2h1c2V0dHMgR2VuZXJhbCBIb3NwaXRhbCBhbmQgSGFydmFyZCBNZWRpY2FsIFNj
aG9vbCwgQm9zdG9uLCBNYXNzYWNodXNldHRzIDAyMTE0LCBVU0EuJiN4RDtEZXBhcnRtZW50IG9m
IE5ldXJvc3VyZ2VyeSwgTWFzc2FjaHVzZXR0cyBHZW5lcmFsIEhvc3BpdGFsIGFuZCBIYXJ2YXJk
IE1lZGljYWwgU2Nob29sLCBCb3N0b24sIE1hc3NhY2h1c2V0dHMgMDIxMTQsIFVTQS4mI3hEO0Rl
cGFydG1lbnRzIG9mIE5ldXJvbG9neSwgTmV1cm9zdXJnZXJ5LCBQZWRpYXRyaWNzIGFuZCBQYXRo
b2xvZ3ksIFN0YW5mb3JkIFVuaXZlcnNpdHkgU2Nob29sIG9mIE1lZGljaW5lLCBTdGFuZm9yZCwg
Q2FsaWZvcm5pYSA5NDMwNSwgVVNBLiYjeEQ7RGVwYXJ0bWVudCBvZiBQZWRpYXRyaWMgT25jb2xv
Z3ksIERhbmEtRmFyYmVyIENhbmNlciBJbnN0aXR1dGUgYW5kIENoaWxkcmVuJmFwb3M7cyBIb3Nw
aXRhbCBDYW5jZXIgQ2VudGVyLCBCb3N0b24sIE1hc3NhY2h1c2V0dHMgMDIyMTUsIFVTQS4mI3hE
O0RlcGFydG1lbnQgb2YgTWVkaWNhbCBPbmNvbG9neSwgRGFuYS1GYXJiZXIgQ2FuY2VyIEluc3Rp
dHV0ZSwgQm9zdG9uLCBNYXNzYWNodXNldHRzIDAyMjE1LCBVU0EuJiN4RDtIb3dhcmQgSHVnaGVz
IE1lZGljYWwgSW5zdGl0dXRlLCBLb2NoIEluc3RpdHV0ZSwgRGVwYXJ0bWVudCBvZiBCaW9sb2d5
LCBNSVQsIENhbWJyaWRnZSwgTWFzc2FjaHVzZXR0cyAwMjEzOSwgVVNBLjwvYXV0aC1hZGRyZXNz
Pjx0aXRsZXM+PHRpdGxlPlNpbmdsZS1jZWxsIFJOQS1zZXEgc3VwcG9ydHMgYSBkZXZlbG9wbWVu
dGFsIGhpZXJhcmNoeSBpbiBodW1hbiBvbGlnb2RlbmRyb2dsaW9tYTwvdGl0bGU+PHNlY29uZGFy
eS10aXRsZT5OYXR1cmU8L3NlY29uZGFyeS10aXRsZT48L3RpdGxlcz48cGVyaW9kaWNhbD48ZnVs
bC10aXRsZT5OYXR1cmU8L2Z1bGwtdGl0bGU+PC9wZXJpb2RpY2FsPjxwYWdlcz4zMDktMzEzPC9w
YWdlcz48dm9sdW1lPjUzOTwvdm9sdW1lPjxudW1iZXI+NzYyODwvbnVtYmVyPjxlZGl0aW9uPjIw
MTYvMTEvMDU8L2VkaXRpb24+PGtleXdvcmRzPjxrZXl3b3JkPkNlbGwgRGlmZmVyZW50aWF0aW9u
PC9rZXl3b3JkPjxrZXl3b3JkPkNlbGwgUHJvbGlmZXJhdGlvbjwva2V5d29yZD48a2V5d29yZD5E
TkEgQ29weSBOdW1iZXIgVmFyaWF0aW9ucy9nZW5ldGljczwva2V5d29yZD48a2V5d29yZD5IdW1h
bnM8L2tleXdvcmQ+PGtleXdvcmQ+SXNvY2l0cmF0ZSBEZWh5ZHJvZ2VuYXNlL2dlbmV0aWNzPC9r
ZXl3b3JkPjxrZXl3b3JkPk5lb3BsYXN0aWMgU3RlbSBDZWxscy9tZXRhYm9saXNtLypwYXRob2xv
Z3k8L2tleXdvcmQ+PGtleXdvcmQ+TmV1cmFsIFN0ZW0gQ2VsbHMvbWV0YWJvbGlzbS9wYXRob2xv
Z3k8L2tleXdvcmQ+PGtleXdvcmQ+TmV1cm9nbGlhL21ldGFib2xpc20vcGF0aG9sb2d5PC9rZXl3
b3JkPjxrZXl3b3JkPk9saWdvZGVuZHJvZ2xpb21hLypnZW5ldGljcy8qcGF0aG9sb2d5PC9rZXl3
b3JkPjxrZXl3b3JkPlBoeWxvZ2VueTwva2V5d29yZD48a2V5d29yZD5Qb2ludCBNdXRhdGlvbjwv
a2V5d29yZD48a2V5d29yZD4qU2VxdWVuY2UgQW5hbHlzaXMsIFJOQTwva2V5d29yZD48a2V5d29y
ZD4qU2luZ2xlLUNlbGwgQW5hbHlzaXM8L2tleXdvcmQ+PC9rZXl3b3Jkcz48ZGF0ZXM+PHllYXI+
MjAxNjwveWVhcj48cHViLWRhdGVzPjxkYXRlPk5vdiAxMDwvZGF0ZT48L3B1Yi1kYXRlcz48L2Rh
dGVzPjxpc2JuPjE0NzYtNDY4NyAoRWxlY3Ryb25pYykmI3hEOzAwMjgtMDgzNiAoTGlua2luZyk8
L2lzYm4+PGFjY2Vzc2lvbi1udW0+Mjc4MDYzNzY8L2FjY2Vzc2lvbi1udW0+PHVybHM+PHJlbGF0
ZWQtdXJscz48dXJsPmh0dHBzOi8vd3d3Lm5jYmkubmxtLm5paC5nb3YvcHVibWVkLzI3ODA2Mzc2
PC91cmw+PC9yZWxhdGVkLXVybHM+PC91cmxzPjxjdXN0b20yPlBNQzU0NjU4MTk8L2N1c3RvbTI+
PGVsZWN0cm9uaWMtcmVzb3VyY2UtbnVtPjEwLjEwMzgvbmF0dXJlMjAxMjM8L2VsZWN0cm9uaWMt
cmVzb3VyY2UtbnVtPjwvcmVjb3JkPjwvQ2l0ZT48L0VuZE5vdGU+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[136]</w:t>
            </w:r>
            <w:r>
              <w:rPr>
                <w:rFonts w:ascii="Arial" w:hAnsi="Arial" w:cs="Arial"/>
                <w:sz w:val="20"/>
                <w:szCs w:val="20"/>
              </w:rPr>
              <w:fldChar w:fldCharType="end"/>
            </w:r>
            <w:r w:rsidR="00307D80" w:rsidRPr="00307D80" w:rsidDel="00307D80">
              <w:rPr>
                <w:rFonts w:ascii="Arial" w:hAnsi="Arial" w:cs="Arial"/>
                <w:sz w:val="20"/>
                <w:szCs w:val="20"/>
              </w:rPr>
              <w:t xml:space="preserve"> </w:t>
            </w:r>
          </w:p>
        </w:tc>
      </w:tr>
      <w:tr w:rsidR="0044242F" w:rsidRPr="00BA32C8" w14:paraId="155874EF"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D900E12"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Patel</w:t>
            </w:r>
          </w:p>
        </w:tc>
        <w:tc>
          <w:tcPr>
            <w:tcW w:w="1587" w:type="dxa"/>
            <w:vAlign w:val="center"/>
          </w:tcPr>
          <w:p w14:paraId="4A78C7EB"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Dhaka</w:t>
            </w:r>
          </w:p>
        </w:tc>
        <w:tc>
          <w:tcPr>
            <w:tcW w:w="1506" w:type="dxa"/>
            <w:vAlign w:val="center"/>
          </w:tcPr>
          <w:p w14:paraId="169A541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Primary glioblastoma cells</w:t>
            </w:r>
          </w:p>
        </w:tc>
        <w:tc>
          <w:tcPr>
            <w:tcW w:w="1260" w:type="dxa"/>
            <w:vAlign w:val="center"/>
          </w:tcPr>
          <w:p w14:paraId="3999E342"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D377B">
              <w:rPr>
                <w:rFonts w:ascii="Arial" w:hAnsi="Arial" w:cs="Arial"/>
                <w:color w:val="000000"/>
                <w:sz w:val="20"/>
                <w:szCs w:val="20"/>
                <w:shd w:val="clear" w:color="auto" w:fill="FFFFFF"/>
              </w:rPr>
              <w:t>875</w:t>
            </w:r>
          </w:p>
        </w:tc>
        <w:tc>
          <w:tcPr>
            <w:tcW w:w="2160" w:type="dxa"/>
            <w:vAlign w:val="center"/>
          </w:tcPr>
          <w:p w14:paraId="5FB0251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GSE57872</w:t>
            </w:r>
          </w:p>
        </w:tc>
        <w:tc>
          <w:tcPr>
            <w:tcW w:w="1422" w:type="dxa"/>
            <w:vAlign w:val="center"/>
          </w:tcPr>
          <w:p w14:paraId="038B62C3" w14:textId="6D7098E6"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PEVuZE5vdGU+PENpdGU+PEF1dGhvcj5QYXRlbDwvQXV0aG9yPjxZZWFyPjIwMTQ8L1llYXI+PFJl
Y051bT4yMTQ8L1JlY051bT48RGlzcGxheVRleHQ+WzEzN108L0Rpc3BsYXlUZXh0PjxyZWNvcmQ+
PHJlYy1udW1iZXI+MjE0PC9yZWMtbnVtYmVyPjxmb3JlaWduLWtleXM+PGtleSBhcHA9IkVOIiBk
Yi1pZD0ienNwcHgyNWZvZmZ0enhlZTk1ZngyOXA4dGF0ZjV2dmF3dHZwIiB0aW1lc3RhbXA9IjE2
MzA3MjI3MzciPjIxNDwva2V5PjwvZm9yZWlnbi1rZXlzPjxyZWYtdHlwZSBuYW1lPSJKb3VybmFs
IEFydGljbGUiPjE3PC9yZWYtdHlwZT48Y29udHJpYnV0b3JzPjxhdXRob3JzPjxhdXRob3I+UGF0
ZWwsIEEuIFAuPC9hdXRob3I+PGF1dGhvcj5UaXJvc2gsIEkuPC9hdXRob3I+PGF1dGhvcj5Ucm9t
YmV0dGEsIEouIEouPC9hdXRob3I+PGF1dGhvcj5TaGFsZWssIEEuIEsuPC9hdXRob3I+PGF1dGhv
cj5HaWxsZXNwaWUsIFMuIE0uPC9hdXRob3I+PGF1dGhvcj5XYWtpbW90bywgSC48L2F1dGhvcj48
YXV0aG9yPkNhaGlsbCwgRC4gUC48L2F1dGhvcj48YXV0aG9yPk5haGVkLCBCLiBWLjwvYXV0aG9y
PjxhdXRob3I+Q3VycnksIFcuIFQuPC9hdXRob3I+PGF1dGhvcj5NYXJ0dXphLCBSLiBMLjwvYXV0
aG9yPjxhdXRob3I+TG91aXMsIEQuIE4uPC9hdXRob3I+PGF1dGhvcj5Sb3plbmJsYXR0LVJvc2Vu
LCBPLjwvYXV0aG9yPjxhdXRob3I+U3V2YSwgTS4gTC48L2F1dGhvcj48YXV0aG9yPlJlZ2V2LCBB
LjwvYXV0aG9yPjxhdXRob3I+QmVybnN0ZWluLCBCLiBFLjwvYXV0aG9yPjwvYXV0aG9ycz48L2Nv
bnRyaWJ1dG9ycz48YXV0aC1hZGRyZXNzPkRlcGFydG1lbnQgb2YgTmV1cm9zdXJnZXJ5LCBNYXNz
YWNodXNldHRzIEdlbmVyYWwgSG9zcGl0YWwgYW5kIEhhcnZhcmQgTWVkaWNhbCBTY2hvb2wsIEJv
c3RvbiwgTUEgMDIxMTQsIFVTQS4gRGVwYXJ0bWVudCBvZiBQYXRob2xvZ3kgYW5kIENlbnRlciBm
b3IgQ2FuY2VyIFJlc2VhcmNoLCBNYXNzYWNodXNldHRzIEdlbmVyYWwgSG9zcGl0YWwgYW5kIEhh
cnZhcmQgTWVkaWNhbCBTY2hvb2wsIEJvc3RvbiwgTUEgMDIxMTQsIFVTQS4gQnJvYWQgSW5zdGl0
dXRlIG9mIEhhcnZhcmQgYW5kIE1hc3NhY2h1c2V0dHMgSW5zdGl0dXRlIG9mIFRlY2hvbm9sb2d5
IChNSVQpLCBDYW1icmlkZ2UsIE1BIDAyMTQyLCBVU0EuIEhvd2FyZCBIdWdoZXMgTWVkaWNhbCBJ
bnN0aXR1dGUgQ2hldnkgQ2hhc2UsIE1EIDIwODE1LCBVU0EuJiN4RDtCcm9hZCBJbnN0aXR1dGUg
b2YgSGFydmFyZCBhbmQgTWFzc2FjaHVzZXR0cyBJbnN0aXR1dGUgb2YgVGVjaG9ub2xvZ3kgKE1J
VCksIENhbWJyaWRnZSwgTUEgMDIxNDIsIFVTQS4mI3hEO0RlcGFydG1lbnQgb2YgUGF0aG9sb2d5
IGFuZCBDZW50ZXIgZm9yIENhbmNlciBSZXNlYXJjaCwgTWFzc2FjaHVzZXR0cyBHZW5lcmFsIEhv
c3BpdGFsIGFuZCBIYXJ2YXJkIE1lZGljYWwgU2Nob29sLCBCb3N0b24sIE1BIDAyMTE0LCBVU0Eu
IEJyb2FkIEluc3RpdHV0ZSBvZiBIYXJ2YXJkIGFuZCBNYXNzYWNodXNldHRzIEluc3RpdHV0ZSBv
ZiBUZWNob25vbG9neSAoTUlUKSwgQ2FtYnJpZGdlLCBNQSAwMjE0MiwgVVNBLiBIb3dhcmQgSHVn
aGVzIE1lZGljYWwgSW5zdGl0dXRlIENoZXZ5IENoYXNlLCBNRCAyMDgxNSwgVVNBLiYjeEQ7RGVw
YXJ0bWVudCBvZiBOZXVyb3N1cmdlcnksIE1hc3NhY2h1c2V0dHMgR2VuZXJhbCBIb3NwaXRhbCBh
bmQgSGFydmFyZCBNZWRpY2FsIFNjaG9vbCwgQm9zdG9uLCBNQSAwMjExNCwgVVNBLiYjeEQ7RGVw
YXJ0bWVudCBvZiBQYXRob2xvZ3kgYW5kIENlbnRlciBmb3IgQ2FuY2VyIFJlc2VhcmNoLCBNYXNz
YWNodXNldHRzIEdlbmVyYWwgSG9zcGl0YWwgYW5kIEhhcnZhcmQgTWVkaWNhbCBTY2hvb2wsIEJv
c3RvbiwgTUEgMDIxMTQsIFVTQS4mI3hEO0RlcGFydG1lbnQgb2YgUGF0aG9sb2d5IGFuZCBDZW50
ZXIgZm9yIENhbmNlciBSZXNlYXJjaCwgTWFzc2FjaHVzZXR0cyBHZW5lcmFsIEhvc3BpdGFsIGFu
ZCBIYXJ2YXJkIE1lZGljYWwgU2Nob29sLCBCb3N0b24sIE1BIDAyMTE0LCBVU0EuIEJyb2FkIElu
c3RpdHV0ZSBvZiBIYXJ2YXJkIGFuZCBNYXNzYWNodXNldHRzIEluc3RpdHV0ZSBvZiBUZWNob25v
bG9neSAoTUlUKSwgQ2FtYnJpZGdlLCBNQSAwMjE0MiwgVVNBLiBiZXJuc3RlaW4uYnJhZGxleUBt
Z2guaGFydmFyZC5lZHUgYXJlZ2V2QGJyb2FkaW5zdGl0dXRlLm9yZyBzdXZhLm1hcmlvQG1naC5o
YXJ2YXJkLmVkdS4mI3hEO0Jyb2FkIEluc3RpdHV0ZSBvZiBIYXJ2YXJkIGFuZCBNYXNzYWNodXNl
dHRzIEluc3RpdHV0ZSBvZiBUZWNob25vbG9neSAoTUlUKSwgQ2FtYnJpZGdlLCBNQSAwMjE0Miwg
VVNBLiBIb3dhcmQgSHVnaGVzIE1lZGljYWwgSW5zdGl0dXRlIENoZXZ5IENoYXNlLCBNRCAyMDgx
NSwgVVNBLiBEZXBhcnRtZW50IG9mIEJpb2xvZ3ksIE1JVCwgQ2FtYnJpZGdlLCBNQSAwMjEzOSwg
VVNBLiBiZXJuc3RlaW4uYnJhZGxleUBtZ2guaGFydmFyZC5lZHUgYXJlZ2V2QGJyb2FkaW5zdGl0
dXRlLm9yZyBzdXZhLm1hcmlvQG1naC5oYXJ2YXJkLmVkdS4mI3hEO0RlcGFydG1lbnQgb2YgUGF0
aG9sb2d5IGFuZCBDZW50ZXIgZm9yIENhbmNlciBSZXNlYXJjaCwgTWFzc2FjaHVzZXR0cyBHZW5l
cmFsIEhvc3BpdGFsIGFuZCBIYXJ2YXJkIE1lZGljYWwgU2Nob29sLCBCb3N0b24sIE1BIDAyMTE0
LCBVU0EuIEJyb2FkIEluc3RpdHV0ZSBvZiBIYXJ2YXJkIGFuZCBNYXNzYWNodXNldHRzIEluc3Rp
dHV0ZSBvZiBUZWNob25vbG9neSAoTUlUKSwgQ2FtYnJpZGdlLCBNQSAwMjE0MiwgVVNBLiBIb3dh
cmQgSHVnaGVzIE1lZGljYWwgSW5zdGl0dXRlIENoZXZ5IENoYXNlLCBNRCAyMDgxNSwgVVNBLiBi
ZXJuc3RlaW4uYnJhZGxleUBtZ2guaGFydmFyZC5lZHUgYXJlZ2V2QGJyb2FkaW5zdGl0dXRlLm9y
ZyBzdXZhLm1hcmlvQG1naC5oYXJ2YXJkLmVkdS48L2F1dGgtYWRkcmVzcz48dGl0bGVzPjx0aXRs
ZT5TaW5nbGUtY2VsbCBSTkEtc2VxIGhpZ2hsaWdodHMgaW50cmF0dW1vcmFsIGhldGVyb2dlbmVp
dHkgaW4gcHJpbWFyeSBnbGlvYmxhc3RvbWE8L3RpdGxlPjxzZWNvbmRhcnktdGl0bGU+U2NpZW5j
ZTwvc2Vjb25kYXJ5LXRpdGxlPjwvdGl0bGVzPjxwZXJpb2RpY2FsPjxmdWxsLXRpdGxlPlNjaWVu
Y2U8L2Z1bGwtdGl0bGU+PC9wZXJpb2RpY2FsPjxwYWdlcz4xMzk2LTQwMTwvcGFnZXM+PHZvbHVt
ZT4zNDQ8L3ZvbHVtZT48bnVtYmVyPjYxOTA8L251bWJlcj48ZWRpdGlvbj4yMDE0LzA2LzE0PC9l
ZGl0aW9uPjxrZXl3b3Jkcz48a2V5d29yZD5CcmFpbiBOZW9wbGFzbXMvY2xhc3NpZmljYXRpb24v
ZHJ1ZyB0aGVyYXB5LypnZW5ldGljczwva2V5d29yZD48a2V5d29yZD5HZW5lIEV4cHJlc3Npb24g
UHJvZmlsaW5nPC9rZXl3b3JkPjxrZXl3b3JkPipHZW5ldGljIFZhcmlhdGlvbjwva2V5d29yZD48
a2V5d29yZD5HbGlvYmxhc3RvbWEvY2xhc3NpZmljYXRpb24vZHJ1ZyB0aGVyYXB5LypnZW5ldGlj
czwva2V5d29yZD48a2V5d29yZD5IdW1hbnM8L2tleXdvcmQ+PGtleXdvcmQ+UHJvZ25vc2lzPC9r
ZXl3b3JkPjxrZXl3b3JkPlJOQSwgTWVzc2VuZ2VyLypnZW5ldGljczwva2V5d29yZD48a2V5d29y
ZD5TZXF1ZW5jZSBBbmFseXNpcywgUk5BL21ldGhvZHM8L2tleXdvcmQ+PGtleXdvcmQ+U2luZ2xl
LUNlbGwgQW5hbHlzaXMvbWV0aG9kczwva2V5d29yZD48L2tleXdvcmRzPjxkYXRlcz48eWVhcj4y
MDE0PC95ZWFyPjxwdWItZGF0ZXM+PGRhdGU+SnVuIDIwPC9kYXRlPjwvcHViLWRhdGVzPjwvZGF0
ZXM+PGlzYm4+MTA5NS05MjAzIChFbGVjdHJvbmljKSYjeEQ7MDAzNi04MDc1IChMaW5raW5nKTwv
aXNibj48YWNjZXNzaW9uLW51bT4yNDkyNTkxNDwvYWNjZXNzaW9uLW51bT48dXJscz48cmVsYXRl
ZC11cmxzPjx1cmw+aHR0cHM6Ly93d3cubmNiaS5ubG0ubmloLmdvdi9wdWJtZWQvMjQ5MjU5MTQ8
L3VybD48L3JlbGF0ZWQtdXJscz48L3VybHM+PGN1c3RvbTI+UE1DNDEyMzYzNzwvY3VzdG9tMj48
ZWxlY3Ryb25pYy1yZXNvdXJjZS1udW0+MTAuMTEyNi9zY2llbmNlLjEyNTQyNTc8L2VsZWN0cm9u
aWMtcmVzb3VyY2UtbnVtPjwvcmVjb3JkPjwvQ2l0ZT48L0VuZE5vdGU+AG==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PEVuZE5vdGU+PENpdGU+PEF1dGhvcj5QYXRlbDwvQXV0aG9yPjxZZWFyPjIwMTQ8L1llYXI+PFJl
Y051bT4yMTQ8L1JlY051bT48RGlzcGxheVRleHQ+WzEzN108L0Rpc3BsYXlUZXh0PjxyZWNvcmQ+
PHJlYy1udW1iZXI+MjE0PC9yZWMtbnVtYmVyPjxmb3JlaWduLWtleXM+PGtleSBhcHA9IkVOIiBk
Yi1pZD0ienNwcHgyNWZvZmZ0enhlZTk1ZngyOXA4dGF0ZjV2dmF3dHZwIiB0aW1lc3RhbXA9IjE2
MzA3MjI3MzciPjIxNDwva2V5PjwvZm9yZWlnbi1rZXlzPjxyZWYtdHlwZSBuYW1lPSJKb3VybmFs
IEFydGljbGUiPjE3PC9yZWYtdHlwZT48Y29udHJpYnV0b3JzPjxhdXRob3JzPjxhdXRob3I+UGF0
ZWwsIEEuIFAuPC9hdXRob3I+PGF1dGhvcj5UaXJvc2gsIEkuPC9hdXRob3I+PGF1dGhvcj5Ucm9t
YmV0dGEsIEouIEouPC9hdXRob3I+PGF1dGhvcj5TaGFsZWssIEEuIEsuPC9hdXRob3I+PGF1dGhv
cj5HaWxsZXNwaWUsIFMuIE0uPC9hdXRob3I+PGF1dGhvcj5XYWtpbW90bywgSC48L2F1dGhvcj48
YXV0aG9yPkNhaGlsbCwgRC4gUC48L2F1dGhvcj48YXV0aG9yPk5haGVkLCBCLiBWLjwvYXV0aG9y
PjxhdXRob3I+Q3VycnksIFcuIFQuPC9hdXRob3I+PGF1dGhvcj5NYXJ0dXphLCBSLiBMLjwvYXV0
aG9yPjxhdXRob3I+TG91aXMsIEQuIE4uPC9hdXRob3I+PGF1dGhvcj5Sb3plbmJsYXR0LVJvc2Vu
LCBPLjwvYXV0aG9yPjxhdXRob3I+U3V2YSwgTS4gTC48L2F1dGhvcj48YXV0aG9yPlJlZ2V2LCBB
LjwvYXV0aG9yPjxhdXRob3I+QmVybnN0ZWluLCBCLiBFLjwvYXV0aG9yPjwvYXV0aG9ycz48L2Nv
bnRyaWJ1dG9ycz48YXV0aC1hZGRyZXNzPkRlcGFydG1lbnQgb2YgTmV1cm9zdXJnZXJ5LCBNYXNz
YWNodXNldHRzIEdlbmVyYWwgSG9zcGl0YWwgYW5kIEhhcnZhcmQgTWVkaWNhbCBTY2hvb2wsIEJv
c3RvbiwgTUEgMDIxMTQsIFVTQS4gRGVwYXJ0bWVudCBvZiBQYXRob2xvZ3kgYW5kIENlbnRlciBm
b3IgQ2FuY2VyIFJlc2VhcmNoLCBNYXNzYWNodXNldHRzIEdlbmVyYWwgSG9zcGl0YWwgYW5kIEhh
cnZhcmQgTWVkaWNhbCBTY2hvb2wsIEJvc3RvbiwgTUEgMDIxMTQsIFVTQS4gQnJvYWQgSW5zdGl0
dXRlIG9mIEhhcnZhcmQgYW5kIE1hc3NhY2h1c2V0dHMgSW5zdGl0dXRlIG9mIFRlY2hvbm9sb2d5
IChNSVQpLCBDYW1icmlkZ2UsIE1BIDAyMTQyLCBVU0EuIEhvd2FyZCBIdWdoZXMgTWVkaWNhbCBJ
bnN0aXR1dGUgQ2hldnkgQ2hhc2UsIE1EIDIwODE1LCBVU0EuJiN4RDtCcm9hZCBJbnN0aXR1dGUg
b2YgSGFydmFyZCBhbmQgTWFzc2FjaHVzZXR0cyBJbnN0aXR1dGUgb2YgVGVjaG9ub2xvZ3kgKE1J
VCksIENhbWJyaWRnZSwgTUEgMDIxNDIsIFVTQS4mI3hEO0RlcGFydG1lbnQgb2YgUGF0aG9sb2d5
IGFuZCBDZW50ZXIgZm9yIENhbmNlciBSZXNlYXJjaCwgTWFzc2FjaHVzZXR0cyBHZW5lcmFsIEhv
c3BpdGFsIGFuZCBIYXJ2YXJkIE1lZGljYWwgU2Nob29sLCBCb3N0b24sIE1BIDAyMTE0LCBVU0Eu
IEJyb2FkIEluc3RpdHV0ZSBvZiBIYXJ2YXJkIGFuZCBNYXNzYWNodXNldHRzIEluc3RpdHV0ZSBv
ZiBUZWNob25vbG9neSAoTUlUKSwgQ2FtYnJpZGdlLCBNQSAwMjE0MiwgVVNBLiBIb3dhcmQgSHVn
aGVzIE1lZGljYWwgSW5zdGl0dXRlIENoZXZ5IENoYXNlLCBNRCAyMDgxNSwgVVNBLiYjeEQ7RGVw
YXJ0bWVudCBvZiBOZXVyb3N1cmdlcnksIE1hc3NhY2h1c2V0dHMgR2VuZXJhbCBIb3NwaXRhbCBh
bmQgSGFydmFyZCBNZWRpY2FsIFNjaG9vbCwgQm9zdG9uLCBNQSAwMjExNCwgVVNBLiYjeEQ7RGVw
YXJ0bWVudCBvZiBQYXRob2xvZ3kgYW5kIENlbnRlciBmb3IgQ2FuY2VyIFJlc2VhcmNoLCBNYXNz
YWNodXNldHRzIEdlbmVyYWwgSG9zcGl0YWwgYW5kIEhhcnZhcmQgTWVkaWNhbCBTY2hvb2wsIEJv
c3RvbiwgTUEgMDIxMTQsIFVTQS4mI3hEO0RlcGFydG1lbnQgb2YgUGF0aG9sb2d5IGFuZCBDZW50
ZXIgZm9yIENhbmNlciBSZXNlYXJjaCwgTWFzc2FjaHVzZXR0cyBHZW5lcmFsIEhvc3BpdGFsIGFu
ZCBIYXJ2YXJkIE1lZGljYWwgU2Nob29sLCBCb3N0b24sIE1BIDAyMTE0LCBVU0EuIEJyb2FkIElu
c3RpdHV0ZSBvZiBIYXJ2YXJkIGFuZCBNYXNzYWNodXNldHRzIEluc3RpdHV0ZSBvZiBUZWNob25v
bG9neSAoTUlUKSwgQ2FtYnJpZGdlLCBNQSAwMjE0MiwgVVNBLiBiZXJuc3RlaW4uYnJhZGxleUBt
Z2guaGFydmFyZC5lZHUgYXJlZ2V2QGJyb2FkaW5zdGl0dXRlLm9yZyBzdXZhLm1hcmlvQG1naC5o
YXJ2YXJkLmVkdS4mI3hEO0Jyb2FkIEluc3RpdHV0ZSBvZiBIYXJ2YXJkIGFuZCBNYXNzYWNodXNl
dHRzIEluc3RpdHV0ZSBvZiBUZWNob25vbG9neSAoTUlUKSwgQ2FtYnJpZGdlLCBNQSAwMjE0Miwg
VVNBLiBIb3dhcmQgSHVnaGVzIE1lZGljYWwgSW5zdGl0dXRlIENoZXZ5IENoYXNlLCBNRCAyMDgx
NSwgVVNBLiBEZXBhcnRtZW50IG9mIEJpb2xvZ3ksIE1JVCwgQ2FtYnJpZGdlLCBNQSAwMjEzOSwg
VVNBLiBiZXJuc3RlaW4uYnJhZGxleUBtZ2guaGFydmFyZC5lZHUgYXJlZ2V2QGJyb2FkaW5zdGl0
dXRlLm9yZyBzdXZhLm1hcmlvQG1naC5oYXJ2YXJkLmVkdS4mI3hEO0RlcGFydG1lbnQgb2YgUGF0
aG9sb2d5IGFuZCBDZW50ZXIgZm9yIENhbmNlciBSZXNlYXJjaCwgTWFzc2FjaHVzZXR0cyBHZW5l
cmFsIEhvc3BpdGFsIGFuZCBIYXJ2YXJkIE1lZGljYWwgU2Nob29sLCBCb3N0b24sIE1BIDAyMTE0
LCBVU0EuIEJyb2FkIEluc3RpdHV0ZSBvZiBIYXJ2YXJkIGFuZCBNYXNzYWNodXNldHRzIEluc3Rp
dHV0ZSBvZiBUZWNob25vbG9neSAoTUlUKSwgQ2FtYnJpZGdlLCBNQSAwMjE0MiwgVVNBLiBIb3dh
cmQgSHVnaGVzIE1lZGljYWwgSW5zdGl0dXRlIENoZXZ5IENoYXNlLCBNRCAyMDgxNSwgVVNBLiBi
ZXJuc3RlaW4uYnJhZGxleUBtZ2guaGFydmFyZC5lZHUgYXJlZ2V2QGJyb2FkaW5zdGl0dXRlLm9y
ZyBzdXZhLm1hcmlvQG1naC5oYXJ2YXJkLmVkdS48L2F1dGgtYWRkcmVzcz48dGl0bGVzPjx0aXRs
ZT5TaW5nbGUtY2VsbCBSTkEtc2VxIGhpZ2hsaWdodHMgaW50cmF0dW1vcmFsIGhldGVyb2dlbmVp
dHkgaW4gcHJpbWFyeSBnbGlvYmxhc3RvbWE8L3RpdGxlPjxzZWNvbmRhcnktdGl0bGU+U2NpZW5j
ZTwvc2Vjb25kYXJ5LXRpdGxlPjwvdGl0bGVzPjxwZXJpb2RpY2FsPjxmdWxsLXRpdGxlPlNjaWVu
Y2U8L2Z1bGwtdGl0bGU+PC9wZXJpb2RpY2FsPjxwYWdlcz4xMzk2LTQwMTwvcGFnZXM+PHZvbHVt
ZT4zNDQ8L3ZvbHVtZT48bnVtYmVyPjYxOTA8L251bWJlcj48ZWRpdGlvbj4yMDE0LzA2LzE0PC9l
ZGl0aW9uPjxrZXl3b3Jkcz48a2V5d29yZD5CcmFpbiBOZW9wbGFzbXMvY2xhc3NpZmljYXRpb24v
ZHJ1ZyB0aGVyYXB5LypnZW5ldGljczwva2V5d29yZD48a2V5d29yZD5HZW5lIEV4cHJlc3Npb24g
UHJvZmlsaW5nPC9rZXl3b3JkPjxrZXl3b3JkPipHZW5ldGljIFZhcmlhdGlvbjwva2V5d29yZD48
a2V5d29yZD5HbGlvYmxhc3RvbWEvY2xhc3NpZmljYXRpb24vZHJ1ZyB0aGVyYXB5LypnZW5ldGlj
czwva2V5d29yZD48a2V5d29yZD5IdW1hbnM8L2tleXdvcmQ+PGtleXdvcmQ+UHJvZ25vc2lzPC9r
ZXl3b3JkPjxrZXl3b3JkPlJOQSwgTWVzc2VuZ2VyLypnZW5ldGljczwva2V5d29yZD48a2V5d29y
ZD5TZXF1ZW5jZSBBbmFseXNpcywgUk5BL21ldGhvZHM8L2tleXdvcmQ+PGtleXdvcmQ+U2luZ2xl
LUNlbGwgQW5hbHlzaXMvbWV0aG9kczwva2V5d29yZD48L2tleXdvcmRzPjxkYXRlcz48eWVhcj4y
MDE0PC95ZWFyPjxwdWItZGF0ZXM+PGRhdGU+SnVuIDIwPC9kYXRlPjwvcHViLWRhdGVzPjwvZGF0
ZXM+PGlzYm4+MTA5NS05MjAzIChFbGVjdHJvbmljKSYjeEQ7MDAzNi04MDc1IChMaW5raW5nKTwv
aXNibj48YWNjZXNzaW9uLW51bT4yNDkyNTkxNDwvYWNjZXNzaW9uLW51bT48dXJscz48cmVsYXRl
ZC11cmxzPjx1cmw+aHR0cHM6Ly93d3cubmNiaS5ubG0ubmloLmdvdi9wdWJtZWQvMjQ5MjU5MTQ8
L3VybD48L3JlbGF0ZWQtdXJscz48L3VybHM+PGN1c3RvbTI+UE1DNDEyMzYzNzwvY3VzdG9tMj48
ZWxlY3Ryb25pYy1yZXNvdXJjZS1udW0+MTAuMTEyNi9zY2llbmNlLjEyNTQyNTc8L2VsZWN0cm9u
aWMtcmVzb3VyY2UtbnVtPjwvcmVjb3JkPjwvQ2l0ZT48L0VuZE5vdGU+AG==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[137]</w:t>
            </w:r>
            <w:r>
              <w:rPr>
                <w:rFonts w:ascii="Arial" w:hAnsi="Arial" w:cs="Arial"/>
                <w:sz w:val="20"/>
                <w:szCs w:val="20"/>
              </w:rPr>
              <w:fldChar w:fldCharType="end"/>
            </w:r>
          </w:p>
        </w:tc>
      </w:tr>
      <w:tr w:rsidR="0044242F" w:rsidRPr="00BA32C8" w14:paraId="0D925243"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7D8AC119"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Li</w:t>
            </w:r>
          </w:p>
        </w:tc>
        <w:tc>
          <w:tcPr>
            <w:tcW w:w="1587" w:type="dxa"/>
            <w:vAlign w:val="center"/>
          </w:tcPr>
          <w:p w14:paraId="4F1ED8D6"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6D717436"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Blood</w:t>
            </w:r>
          </w:p>
        </w:tc>
        <w:tc>
          <w:tcPr>
            <w:tcW w:w="1260" w:type="dxa"/>
            <w:vAlign w:val="center"/>
          </w:tcPr>
          <w:p w14:paraId="3484401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561</w:t>
            </w:r>
          </w:p>
        </w:tc>
        <w:tc>
          <w:tcPr>
            <w:tcW w:w="2160" w:type="dxa"/>
            <w:vAlign w:val="center"/>
          </w:tcPr>
          <w:p w14:paraId="509B919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GSE146974</w:t>
            </w:r>
          </w:p>
        </w:tc>
        <w:tc>
          <w:tcPr>
            <w:tcW w:w="1422" w:type="dxa"/>
            <w:vAlign w:val="center"/>
          </w:tcPr>
          <w:p w14:paraId="7B2D2285" w14:textId="41D48A0B"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hAnsi="Arial" w:cs="Arial"/>
                <w:sz w:val="20"/>
                <w:szCs w:val="20"/>
              </w:rPr>
              <w:instrText xml:space="preserve"> ADDIN EN.CITE </w:instrText>
            </w:r>
            <w:r w:rsidR="002F1B5D">
              <w:rPr>
                <w:rFonts w:ascii="Arial" w:hAnsi="Arial" w:cs="Arial"/>
                <w:sz w:val="20"/>
                <w:szCs w:val="20"/>
              </w:rPr>
              <w:fldChar w:fldCharType="begin">
                <w:fldData xml:space="preserve">PEVuZE5vdGU+PENpdGU+PEF1dGhvcj5MaTwvQXV0aG9yPjxZZWFyPjIwMjA8L1llYXI+PFJlY051
bT4xMTg8L1JlY051bT48RGlzcGxheVRleHQ+WzY0XTwvRGlzcGxheVRleHQ+PHJlY29yZD48cmVj
LW51bWJlcj4xMTg8L3JlYy1udW1iZXI+PGZvcmVpZ24ta2V5cz48a2V5IGFwcD0iRU4iIGRiLWlk
PSJ6c3BweDI1Zm9mZnR6eGVlOTVmeDI5cDh0YXRmNXZ2YXd0dnAiIHRpbWVzdGFtcD0iMCI+MTE4
PC9rZXk+PC9mb3JlaWduLWtleXM+PHJlZi10eXBlIG5hbWU9IkpvdXJuYWwgQXJ0aWNsZSI+MTc8
L3JlZi10eXBlPjxjb250cmlidXRvcnM+PGF1dGhvcnM+PGF1dGhvcj5MaSwgWC48L2F1dGhvcj48
YXV0aG9yPldhbmcsIEsuPC9hdXRob3I+PGF1dGhvcj5MeXUsIFkuPC9hdXRob3I+PGF1dGhvcj5Q
YW4sIEguPC9hdXRob3I+PGF1dGhvcj5aaGFuZywgSi48L2F1dGhvcj48YXV0aG9yPlN0YW1ib2xp
YW4sIEQuPC9hdXRob3I+PGF1dGhvcj5TdXN6dGFrLCBLLjwvYXV0aG9yPjxhdXRob3I+UmVpbGx5
LCBNLiBQLjwvYXV0aG9yPjxhdXRob3I+SHUsIEcuPC9hdXRob3I+PGF1dGhvcj5MaSwgTS48L2F1
dGhvcj48L2F1dGhvcnM+PC9jb250cmlidXRvcnM+PGF1dGgtYWRkcmVzcz5EZXBhcnRtZW50IG9m
IEJpb3N0YXRpc3RpY3MsIEVwaWRlbWlvbG9neSBhbmQgSW5mb3JtYXRpY3MsIFBlcmVsbWFuIFNj
aG9vbCBvZiBNZWRpY2luZSwgVW5pdmVyc2l0eSBvZiBQZW5uc3lsdmFuaWEsIFBoaWxhZGVscGhp
YSwgUEEsIDE5MTA0LCBVU0EuJiN4RDtDZW50ZXIgZm9yIEFwcGxpZWQgU3RhdGlzdGljcywgU2No
b29sIG9mIFN0YXRpc3RpY3MsIFJlbm1pbiBVbml2ZXJzaXR5IG9mIENoaW5hLCBCZWlqaW5nLCAx
MDA4NzIsIENoaW5hLiYjeEQ7U3RhdGUgS2V5IExhYm9yYXRvcnkgb2YgQ2FyZGlvdmFzY3VsYXIg
RGlzZWFzZSwgRnV3YWkgSG9zcGl0YWwsIE5hdGlvbmFsIENlbnRlciBmb3IgQ2FyZGlvdmFzY3Vs
YXIgRGlzZWFzZXMsIENoaW5lc2UgQWNhZGVteSBvZiBNZWRpY2FsIFNjaWVuY2VzIGFuZCBQZWtp
bmcgVW5pb24gTWVkaWNhbCBDb2xsZWdlLCBCZWlqaW5nLCAxMDAwMzcsIENoaW5hLiYjeEQ7RGVw
YXJ0bWVudCBvZiBJbmZvcm1hdGlvbiBUaGVvcnkgYW5kIERhdGEgU2NpZW5jZSwgU2Nob29sIG9m
IE1hdGhlbWF0aWNhbCBTY2llbmNlcyBhbmQgTFBNQywgTmFua2FpIFVuaXZlcnNpdHksIFRpYW5q
aW4sIDMwMDA3MSwgQ2hpbmEuJiN4RDtEaXZpc2lvbiBvZiBDYXJkaW9sb2d5LCBEZXBhcnRtZW50
IG9mIE1lZGljaW5lLCBDb2x1bWJpYSBVbml2ZXJzaXR5IE1lZGljYWwgQ2VudGVyLCBOZXcgWW9y
aywgTlksIDEwMDMyLCBVU0EuJiN4RDtEZXBhcnRtZW50IG9mIE9waHRoYWxtb2xvZ3ksIFBlcmVs
bWFuIFNjaG9vbCBvZiBNZWRpY2luZSwgVW5pdmVyc2l0eSBvZiBQZW5uc3lsdmFuaWEsIFBoaWxh
ZGVscGhpYSwgUEEsIDE5MTA0LCBVU0EuJiN4RDtEZXBhcnRtZW50cyBvZiBNZWRpY2luZSBhbmQg
R2VuZXRpY3MsIFBlcmVsbWFuIFNjaG9vbCBvZiBNZWRpY2luZSwgVW5pdmVyc2l0eSBvZiBQZW5u
c3lsdmFuaWEsIFBoaWxhZGVscGhpYSwgUEEsIDE5MTA0LCBVU0EuJiN4RDtEZXBhcnRtZW50IG9m
IEJpb3N0YXRpc3RpY3MsIEVwaWRlbWlvbG9neSBhbmQgSW5mb3JtYXRpY3MsIFBlcmVsbWFuIFNj
aG9vbCBvZiBNZWRpY2luZSwgVW5pdmVyc2l0eSBvZiBQZW5uc3lsdmFuaWEsIFBoaWxhZGVscGhp
YSwgUEEsIDE5MTA0LCBVU0EuIGh1Z2dzQG5hbmthaS5lZHUuY24uJiN4RDtTY2hvb2wgb2YgU3Rh
dGlzdGljcyBhbmQgRGF0YSBTY2llbmNlLCBLZXkgTGFib3JhdG9yeSBmb3IgbWVkaWNhbCBEYXRh
IEFuYWx5c2lzIGFuZCBTdGF0aXN0aWNhbCBSZXNlYXJjaCBvZiBUaWFuamluLCBOYW5rYWkgVW5p
dmVyc2l0eSwgVGlhbmppbiwgMzAwMDcxLCBDaGluYS4gaHVnZ3NAbmFua2FpLmVkdS5jbi4mI3hE
O0RlcGFydG1lbnQgb2YgQmlvc3RhdGlzdGljcywgRXBpZGVtaW9sb2d5IGFuZCBJbmZvcm1hdGlj
cywgUGVyZWxtYW4gU2Nob29sIG9mIE1lZGljaW5lLCBVbml2ZXJzaXR5IG9mIFBlbm5zeWx2YW5p
YSwgUGhpbGFkZWxwaGlhLCBQQSwgMTkxMDQsIFVTQS4gbWluZ3lhb0BwZW5ubWVkaWNpbmUudXBl
bm4uZWR1LjwvYXV0aC1hZGRyZXNzPjx0aXRsZXM+PHRpdGxlPkRlZXAgbGVhcm5pbmcgZW5hYmxl
cyBhY2N1cmF0ZSBjbHVzdGVyaW5nIHdpdGggYmF0Y2ggZWZmZWN0IHJlbW92YWwgaW4gc2luZ2xl
LWNlbGwgUk5BLXNlcSBhbmFseXNpczwvdGl0bGU+PHNlY29uZGFyeS10aXRsZT5OYXQgQ29tbXVu
PC9zZWNvbmRhcnktdGl0bGU+PC90aXRsZXM+PHBlcmlvZGljYWw+PGZ1bGwtdGl0bGU+TmF0IENv
bW11bjwvZnVsbC10aXRsZT48L3BlcmlvZGljYWw+PHBhZ2VzPjIzMzg8L3BhZ2VzPjx2b2x1bWU+
MTE8L3ZvbHVtZT48bnVtYmVyPjE8L251bWJlcj48ZWRpdGlvbj4yMDIwLzA1LzEzPC9lZGl0aW9u
PjxrZXl3b3Jkcz48a2V5d29yZD5BbGdvcml0aG1zPC9rZXl3b3JkPjxrZXl3b3JkPkFuaW1hbHM8
L2tleXdvcmQ+PGtleXdvcmQ+Qm9uZSBNYXJyb3cvbWV0YWJvbGlzbTwva2V5d29yZD48a2V5d29y
ZD4qQ2x1c3RlciBBbmFseXNpczwva2V5d29yZD48a2V5d29yZD4qRGVlcCBMZWFybmluZzwva2V5
d29yZD48a2V5d29yZD5HZW5lIEV4cHJlc3Npb24gUmVndWxhdGlvbjwva2V5d29yZD48a2V5d29y
ZD5IdW1hbnM8L2tleXdvcmQ+PGtleXdvcmQ+SXNsZXRzIG9mIExhbmdlcmhhbnMvbWV0YWJvbGlz
bTwva2V5d29yZD48a2V5d29yZD5MZXVrb2N5dGVzLCBNb25vbnVjbGVhci9tZXRhYm9saXNtPC9r
ZXl3b3JkPjxrZXl3b3JkPk1hY2FjYTwva2V5d29yZD48a2V5d29yZD5NaWNlPC9rZXl3b3JkPjxr
ZXl3b3JkPk1vbm9jeXRlcy9tZXRhYm9saXNtPC9rZXl3b3JkPjxrZXl3b3JkPipSTkEtU2VxPC9r
ZXl3b3JkPjxrZXl3b3JkPlJldGluYS9tZXRhYm9saXNtPC9rZXl3b3JkPjxrZXl3b3JkPipTaW5n
bGUtQ2VsbCBBbmFseXNpczwva2V5d29yZD48L2tleXdvcmRzPjxkYXRlcz48eWVhcj4yMDIwPC95
ZWFyPjxwdWItZGF0ZXM+PGRhdGU+TWF5IDExPC9kYXRlPjwvcHViLWRhdGVzPjwvZGF0ZXM+PGlz
Ym4+MjA0MS0xNzIzIChFbGVjdHJvbmljKSYjeEQ7MjA0MS0xNzIzIChMaW5raW5nKTwvaXNibj48
YWNjZXNzaW9uLW51bT4zMjM5Mzc1NDwvYWNjZXNzaW9uLW51bT48dXJscz48cmVsYXRlZC11cmxz
Pjx1cmw+aHR0cHM6Ly93d3cubmNiaS5ubG0ubmloLmdvdi9wdWJtZWQvMzIzOTM3NTQ8L3VybD48
L3JlbGF0ZWQtdXJscz48L3VybHM+PGN1c3RvbTI+UE1DNzIxNDQ3MDwvY3VzdG9tMj48ZWxlY3Ry
b25pYy1yZXNvdXJjZS1udW0+MTAuMTAzOC9zNDE0NjctMDIwLTE1ODUxLTM8L2VsZWN0cm9uaWMt
cmVzb3VyY2UtbnVtPjwvcmVjb3JkPjwvQ2l0ZT48L0VuZE5vdGU+
</w:fldData>
              </w:fldChar>
            </w:r>
            <w:r w:rsidR="002F1B5D">
              <w:rPr>
                <w:rFonts w:ascii="Arial" w:hAnsi="Arial" w:cs="Arial"/>
                <w:sz w:val="20"/>
                <w:szCs w:val="20"/>
              </w:rPr>
              <w:instrText xml:space="preserve"> ADDIN EN.CITE.DATA </w:instrText>
            </w:r>
            <w:r w:rsidR="002F1B5D">
              <w:rPr>
                <w:rFonts w:ascii="Arial" w:hAnsi="Arial" w:cs="Arial"/>
                <w:sz w:val="20"/>
                <w:szCs w:val="20"/>
              </w:rPr>
            </w:r>
            <w:r w:rsidR="002F1B5D">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2F1B5D">
              <w:rPr>
                <w:rFonts w:ascii="Arial" w:hAnsi="Arial" w:cs="Arial"/>
                <w:noProof/>
                <w:sz w:val="20"/>
                <w:szCs w:val="20"/>
              </w:rPr>
              <w:t>[64]</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20688F42" w14:textId="77777777" w:rsidTr="0044242F">
        <w:trPr>
          <w:trHeight w:val="461"/>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416A9740"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shd w:val="clear" w:color="auto" w:fill="FFFFFF"/>
              </w:rPr>
              <w:t>Tirosh-skin</w:t>
            </w:r>
          </w:p>
        </w:tc>
        <w:tc>
          <w:tcPr>
            <w:tcW w:w="1587" w:type="dxa"/>
            <w:vAlign w:val="center"/>
          </w:tcPr>
          <w:p w14:paraId="313953F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scvis</w:t>
            </w:r>
          </w:p>
        </w:tc>
        <w:tc>
          <w:tcPr>
            <w:tcW w:w="1506" w:type="dxa"/>
            <w:vAlign w:val="center"/>
          </w:tcPr>
          <w:p w14:paraId="7F56B272"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melanoma</w:t>
            </w:r>
          </w:p>
        </w:tc>
        <w:tc>
          <w:tcPr>
            <w:tcW w:w="1260" w:type="dxa"/>
            <w:vAlign w:val="center"/>
          </w:tcPr>
          <w:p w14:paraId="3C08B47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4645</w:t>
            </w:r>
          </w:p>
        </w:tc>
        <w:tc>
          <w:tcPr>
            <w:tcW w:w="2160" w:type="dxa"/>
            <w:vAlign w:val="center"/>
          </w:tcPr>
          <w:p w14:paraId="34FF957E"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GSE72056</w:t>
            </w:r>
          </w:p>
        </w:tc>
        <w:tc>
          <w:tcPr>
            <w:tcW w:w="1422" w:type="dxa"/>
            <w:vAlign w:val="center"/>
          </w:tcPr>
          <w:p w14:paraId="4C16C3F6" w14:textId="3816E151"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PEVuZE5vdGU+PENpdGU+PEF1dGhvcj5UaXJvc2g8L0F1dGhvcj48WWVhcj4yMDE2PC9ZZWFyPjxS
ZWNOdW0+MTg4PC9SZWNOdW0+PERpc3BsYXlUZXh0Pls3MV08L0Rpc3BsYXlUZXh0PjxyZWNvcmQ+
PHJlYy1udW1iZXI+MTg4PC9yZWMtbnVtYmVyPjxmb3JlaWduLWtleXM+PGtleSBhcHA9IkVOIiBk
Yi1pZD0ienNwcHgyNWZvZmZ0enhlZTk1ZngyOXA4dGF0ZjV2dmF3dHZwIiB0aW1lc3RhbXA9IjE2
Mjg4MTEwNzgiPjE4ODwva2V5PjwvZm9yZWlnbi1rZXlzPjxyZWYtdHlwZSBuYW1lPSJKb3VybmFs
IEFydGljbGUiPjE3PC9yZWYtdHlwZT48Y29udHJpYnV0b3JzPjxhdXRob3JzPjxhdXRob3I+VGly
b3NoLCBJLjwvYXV0aG9yPjxhdXRob3I+SXphciwgQi48L2F1dGhvcj48YXV0aG9yPlByYWthZGFu
LCBTLiBNLjwvYXV0aG9yPjxhdXRob3I+V2Fkc3dvcnRoLCBNLiBILiwgMm5kPC9hdXRob3I+PGF1
dGhvcj5UcmVhY3ksIEQuPC9hdXRob3I+PGF1dGhvcj5Ucm9tYmV0dGEsIEouIEouPC9hdXRob3I+
PGF1dGhvcj5Sb3RlbSwgQS48L2F1dGhvcj48YXV0aG9yPlJvZG1hbiwgQy48L2F1dGhvcj48YXV0
aG9yPkxpYW4sIEMuPC9hdXRob3I+PGF1dGhvcj5NdXJwaHksIEcuPC9hdXRob3I+PGF1dGhvcj5G
YWxsYWhpLVNpY2hhbmksIE0uPC9hdXRob3I+PGF1dGhvcj5EdXR0b24tUmVnZXN0ZXIsIEsuPC9h
dXRob3I+PGF1dGhvcj5MaW4sIEouIFIuPC9hdXRob3I+PGF1dGhvcj5Db2hlbiwgTy48L2F1dGhv
cj48YXV0aG9yPlNoYWgsIFAuPC9hdXRob3I+PGF1dGhvcj5MdSwgRC48L2F1dGhvcj48YXV0aG9y
PkdlbnNoYWZ0LCBBLiBTLjwvYXV0aG9yPjxhdXRob3I+SHVnaGVzLCBULiBLLjwvYXV0aG9yPjxh
dXRob3I+WmllZ2xlciwgQy4gRy48L2F1dGhvcj48YXV0aG9yPkthemVyLCBTLiBXLjwvYXV0aG9y
PjxhdXRob3I+R2FpbGxhcmQsIEEuPC9hdXRob3I+PGF1dGhvcj5Lb2xiLCBLLiBFLjwvYXV0aG9y
PjxhdXRob3I+VmlsbGFuaSwgQS4gQy48L2F1dGhvcj48YXV0aG9yPkpvaGFubmVzc2VuLCBDLiBN
LjwvYXV0aG9yPjxhdXRob3I+QW5kcmVldiwgQS4gWS48L2F1dGhvcj48YXV0aG9yPlZhbiBBbGxl
biwgRS4gTS48L2F1dGhvcj48YXV0aG9yPkJlcnRhZ25vbGxpLCBNLjwvYXV0aG9yPjxhdXRob3I+
U29yZ2VyLCBQLiBLLjwvYXV0aG9yPjxhdXRob3I+U3VsbGl2YW4sIFIuIEouPC9hdXRob3I+PGF1
dGhvcj5GbGFoZXJ0eSwgSy4gVC48L2F1dGhvcj48YXV0aG9yPkZyZWRlcmljaywgRC4gVC48L2F1
dGhvcj48YXV0aG9yPkphbmUtVmFsYnVlbmEsIEouPC9hdXRob3I+PGF1dGhvcj5Zb29uLCBDLiBI
LjwvYXV0aG9yPjxhdXRob3I+Um96ZW5ibGF0dC1Sb3NlbiwgTy48L2F1dGhvcj48YXV0aG9yPlNo
YWxlaywgQS4gSy48L2F1dGhvcj48YXV0aG9yPlJlZ2V2LCBBLjwvYXV0aG9yPjxhdXRob3I+R2Fy
cmF3YXksIEwuIEEuPC9hdXRob3I+PC9hdXRob3JzPjwvY29udHJpYnV0b3JzPjxhdXRoLWFkZHJl
c3M+QnJvYWQgSW5zdGl0dXRlIG9mIE1JVCBhbmQgSGFydmFyZCwgQ2FtYnJpZGdlLCBNQSAwMjE0
MiwgVVNBLiYjeEQ7QnJvYWQgSW5zdGl0dXRlIG9mIE1JVCBhbmQgSGFydmFyZCwgQ2FtYnJpZGdl
LCBNQSAwMjE0MiwgVVNBLiBEZXBhcnRtZW50IG9mIE1lZGljYWwgT25jb2xvZ3ksIERhbmEtRmFy
YmVyIENhbmNlciBJbnN0aXR1dGUsIEhhcnZhcmQgTWVkaWNhbCBTY2hvb2wsIEJvc3RvbiwgTUEg
MDIyMTUsIFVTQS4gQ2VudGVyIGZvciBDYW5jZXIgUHJlY2lzaW9uIE1lZGljaW5lLCBEYW5hLUZh
cmJlciBDYW5jZXIgSW5zdGl0dXRlLCBCb3N0b24sIE1BIDAyMjE1LCBVU0EuIGJpemFyQHBhcnRu
ZXJzLm9yZyBhcmVnZXZAYnJvYWRpbnN0aXR1dGUub3JnIGxldmlfZ2FycmF3YXlAZGZjaS5oYXJ2
YXJkLmVkdS4mI3hEO0Jyb2FkIEluc3RpdHV0ZSBvZiBNSVQgYW5kIEhhcnZhcmQsIENhbWJyaWRn
ZSwgTUEgMDIxNDIsIFVTQS4gSW5zdGl0dXRlIGZvciBNZWRpY2FsIEVuZ2luZWVyaW5nIGFuZCBT
Y2llbmNlLCBNYXNzYWNodXNldHRzIEluc3RpdHV0ZSBvZiBUZWNobm9sb2d5IChNSVQpLCBDYW1i
cmlkZ2UsIE1BIDAyMTM5LCBVU0EuIERlcGFydG1lbnQgb2YgQ2hlbWlzdHJ5LCBNSVQsIENhbWJy
aWRnZSwgTUEgMDIxNDIsIFVTQS4gUmFnb24gSW5zdGl0dXRlIG9mIE1hc3NhY2h1c2V0dHMgR2Vu
ZXJhbCBIb3NwaXRhbCwgTUlUIGFuZCBIYXJ2YXJkIFVuaXZlcnNpdHksIENhbWJyaWRnZSwgTUEg
MDIxMzksIFVTQS4mI3hEO0Jyb2FkIEluc3RpdHV0ZSBvZiBNSVQgYW5kIEhhcnZhcmQsIENhbWJy
aWRnZSwgTUEgMDIxNDIsIFVTQS4gRGVwYXJ0bWVudCBvZiBNZWRpY2FsIE9uY29sb2d5LCBEYW5h
LUZhcmJlciBDYW5jZXIgSW5zdGl0dXRlLCBIYXJ2YXJkIE1lZGljYWwgU2Nob29sLCBCb3N0b24s
IE1BIDAyMjE1LCBVU0EuIENlbnRlciBmb3IgQ2FuY2VyIFByZWNpc2lvbiBNZWRpY2luZSwgRGFu
YS1GYXJiZXIgQ2FuY2VyIEluc3RpdHV0ZSwgQm9zdG9uLCBNQSAwMjIxNSwgVVNBLiYjeEQ7RGVw
YXJ0bWVudCBvZiBQYXRob2xvZ3ksIEJyaWdoYW0gYW5kIFdvbWVuJmFwb3M7cyBIb3NwaXRhbCwg
SGFydmFyZCBNZWRpY2FsIFNjaG9vbCwgQm9zdG9uLCBNQSAwMjExNSwgVVNBLiYjeEQ7UHJvZ3Jh
bSBpbiBUaGVyYXBldXRpYyBTY2llbmNlcywgRGVwYXJ0bWVudCBvZiBTeXN0ZW1zIEJpb2xvZ3ks
IEhhcnZhcmQgTWVkaWNhbCBTY2hvb2wsIEJvc3RvbiwgTUEgMDIxMTUsIFVTQS4mI3hEO0Jyb2Fk
IEluc3RpdHV0ZSBvZiBNSVQgYW5kIEhhcnZhcmQsIENhbWJyaWRnZSwgTUEgMDIxNDIsIFVTQS4g
RGVwYXJ0bWVudCBvZiBNZWRpY2FsIE9uY29sb2d5LCBEYW5hLUZhcmJlciBDYW5jZXIgSW5zdGl0
dXRlLCBIYXJ2YXJkIE1lZGljYWwgU2Nob29sLCBCb3N0b24sIE1BIDAyMjE1LCBVU0EuIERlcGFy
dG1lbnQgb2YgR2VuZXRpY3MgYW5kIENvbXB1dGF0aW9uYWwgQmlvbG9neSwgUUlNUiBCZXJnaG9m
ZXIgTWVkaWNhbCBSZXNlYXJjaCBJbnN0aXR1dGUsIEJyaXNiYW5lLCBRdWVlbnNsYW5kLCBBdXN0
cmFsaWEuJiN4RDtITVMgTElOQ1MgQ2VudGVyIGFuZCBMYWJvcmF0b3J5IG9mIFN5c3RlbXMgUGhh
cm1hY29sb2d5LCBIYXJ2YXJkIE1lZGljYWwgU2Nob29sLCBCb3N0b24sIE1BIDAyMTE1LCBVU0Eu
JiN4RDtEZXBhcnRtZW50IG9mIE1lZGljYWwgT25jb2xvZ3ksIERhbmEtRmFyYmVyIENhbmNlciBJ
bnN0aXR1dGUsIEhhcnZhcmQgTWVkaWNhbCBTY2hvb2wsIEJvc3RvbiwgTUEgMDIyMTUsIFVTQS4m
I3hEO0Jyb2FkIEluc3RpdHV0ZSBvZiBNSVQgYW5kIEhhcnZhcmQsIENhbWJyaWRnZSwgTUEgMDIx
NDIsIFVTQS4gSW5zdGl0dXRlIGZvciBNZWRpY2FsIEVuZ2luZWVyaW5nIGFuZCBTY2llbmNlLCBN
YXNzYWNodXNldHRzIEluc3RpdHV0ZSBvZiBUZWNobm9sb2d5IChNSVQpLCBDYW1icmlkZ2UsIE1B
IDAyMTM5LCBVU0EuIFJhZ29uIEluc3RpdHV0ZSBvZiBNYXNzYWNodXNldHRzIEdlbmVyYWwgSG9z
cGl0YWwsIE1JVCBhbmQgSGFydmFyZCBVbml2ZXJzaXR5LCBDYW1icmlkZ2UsIE1BIDAyMTM5LCBV
U0EuIERpdmlzaW9uIG9mIEhlYWx0aCBTY2llbmNlcyBhbmQgVGVjaG5vbG9neSwgSGFydmFyZCBN
ZWRpY2FsIFNjaG9vbCwgQm9zdG9uLCBNQSAwMjExNSwgVVNBLiYjeEQ7RGVwYXJ0bWVudCBvZiBT
dXJnaWNhbCBPbmNvbG9neSwgRGFuYS1GYXJiZXIgQ2FuY2VyIEluc3RpdHV0ZSwgSGFydmFyZCBN
ZWRpY2FsIFNjaG9vbCwgQm9zdG9uLCBNQSAwMjIxNSwgVVNBLiBEZXBhcnRtZW50IG9mIFN1cmdp
Y2FsIE9uY29sb2d5LCBCcmlnaGFtIGFuZCBXb21lbiZhcG9zO3MgSG9zcGl0YWwsIEhhcnZhcmQg
TWVkaWNhbCBTY2hvb2wsIEJvc3RvbiwgTUEgMDIxMTUsIFVTQS4mI3hEO1Byb2dyYW0gaW4gVGhl
cmFwZXV0aWMgU2NpZW5jZXMsIERlcGFydG1lbnQgb2YgU3lzdGVtcyBCaW9sb2d5LCBIYXJ2YXJk
IE1lZGljYWwgU2Nob29sLCBCb3N0b24sIE1BIDAyMTE1LCBVU0EuIEhNUyBMSU5DUyBDZW50ZXIg
YW5kIExhYm9yYXRvcnkgb2YgU3lzdGVtcyBQaGFybWFjb2xvZ3ksIEhhcnZhcmQgTWVkaWNhbCBT
Y2hvb2wsIEJvc3RvbiwgTUEgMDIxMTUsIFVTQS4gTHVkd2lnIENlbnRlciBhdCBIYXJ2YXJkLCBC
b3N0b24sIE1BIDAyMjE1LCBVU0EuJiN4RDtEaXZpc2lvbiBvZiBNZWRpY2FsIE9uY29sb2d5LCBN
YXNzYWNodXNldHRzIEdlbmVyYWwgSG9zcGl0YWwgQ2FuY2VyIENlbnRlciwgQm9zdG9uLCBNQSAw
MjExNCwgVVNBLiYjeEQ7QnJvYWQgSW5zdGl0dXRlIG9mIE1JVCBhbmQgSGFydmFyZCwgQ2FtYnJp
ZGdlLCBNQSAwMjE0MiwgVVNBLiBJbnN0aXR1dGUgZm9yIE1lZGljYWwgRW5naW5lZXJpbmcgYW5k
IFNjaWVuY2UsIE1hc3NhY2h1c2V0dHMgSW5zdGl0dXRlIG9mIFRlY2hub2xvZ3kgKE1JVCksIENh
bWJyaWRnZSwgTUEgMDIxMzksIFVTQS4gRGVwYXJ0bWVudCBvZiBDaGVtaXN0cnksIE1JVCwgQ2Ft
YnJpZGdlLCBNQSAwMjE0MiwgVVNBLiBSYWdvbiBJbnN0aXR1dGUgb2YgTWFzc2FjaHVzZXR0cyBH
ZW5lcmFsIEhvc3BpdGFsLCBNSVQgYW5kIEhhcnZhcmQgVW5pdmVyc2l0eSwgQ2FtYnJpZGdlLCBN
QSAwMjEzOSwgVVNBLiBEaXZpc2lvbiBvZiBIZWFsdGggU2NpZW5jZXMgYW5kIFRlY2hub2xvZ3ks
IEhhcnZhcmQgTWVkaWNhbCBTY2hvb2wsIEJvc3RvbiwgTUEgMDIxMTUsIFVTQS4gRGVwYXJ0bWVu
dCBvZiBJbW11bm9sb2d5LCBNYXNzYWNodXNldHRzIEdlbmVyYWwgSG9zcGl0YWwsIEJvc3Rvbiwg
TUEgMDIxMTQsIFVTQS4mI3hEO0Jyb2FkIEluc3RpdHV0ZSBvZiBNSVQgYW5kIEhhcnZhcmQsIENh
bWJyaWRnZSwgTUEgMDIxNDIsIFVTQS4gRGVwYXJ0bWVudCBvZiBCaW9sb2d5IGFuZCBLb2NoIElu
c3RpdHV0ZSwgTUlULCBCb3N0b24sIE1BIDAyMTQyLCBVU0EuIEhvd2FyZCBIdWdoZXMgTWVkaWNh
bCBJbnN0aXR1dGUsIENoZXZ5IENoYXNlLCBNRCAyMDgxNSwgVVNBLiBiaXphckBwYXJ0bmVycy5v
cmcgYXJlZ2V2QGJyb2FkaW5zdGl0dXRlLm9yZyBsZXZpX2dhcnJhd2F5QGRmY2kuaGFydmFyZC5l
ZHUuJiN4RDtCcm9hZCBJbnN0aXR1dGUgb2YgTUlUIGFuZCBIYXJ2YXJkLCBDYW1icmlkZ2UsIE1B
IDAyMTQyLCBVU0EuIGJpemFyQHBhcnRuZXJzLm9yZyBhcmVnZXZAYnJvYWRpbnN0aXR1dGUub3Jn
IGxldmlfZ2FycmF3YXlAZGZjaS5oYXJ2YXJkLmVkdS48L2F1dGgtYWRkcmVzcz48dGl0bGVzPjx0
aXRsZT5EaXNzZWN0aW5nIHRoZSBtdWx0aWNlbGx1bGFyIGVjb3N5c3RlbSBvZiBtZXRhc3RhdGlj
IG1lbGFub21hIGJ5IHNpbmdsZS1jZWxsIFJOQS1zZXE8L3RpdGxlPjxzZWNvbmRhcnktdGl0bGU+
U2NpZW5jZTwvc2Vjb25kYXJ5LXRpdGxlPjwvdGl0bGVzPjxwZXJpb2RpY2FsPjxmdWxsLXRpdGxl
PlNjaWVuY2U8L2Z1bGwtdGl0bGU+PC9wZXJpb2RpY2FsPjxwYWdlcz4xODktOTY8L3BhZ2VzPjx2
b2x1bWU+MzUyPC92b2x1bWU+PG51bWJlcj42MjgyPC9udW1iZXI+PGVkaXRpb24+MjAxNi8wNC8y
OTwvZWRpdGlvbj48a2V5d29yZHM+PGtleXdvcmQ+QmFzZSBTZXF1ZW5jZTwva2V5d29yZD48a2V5
d29yZD5DZWxsIENvbW11bmljYXRpb248L2tleXdvcmQ+PGtleXdvcmQ+Q2VsbCBDeWNsZTwva2V5
d29yZD48a2V5d29yZD5EcnVnIFJlc2lzdGFuY2UsIE5lb3BsYXNtL2dlbmV0aWNzPC9rZXl3b3Jk
PjxrZXl3b3JkPkVuZG90aGVsaWFsIENlbGxzL3BhdGhvbG9neTwva2V5d29yZD48a2V5d29yZD5H
ZW5vbWljczwva2V5d29yZD48a2V5d29yZD5IdW1hbnM8L2tleXdvcmQ+PGtleXdvcmQ+SW1tdW5v
dGhlcmFweTwva2V5d29yZD48a2V5d29yZD5MeW1waG9jeXRlIEFjdGl2YXRpb248L2tleXdvcmQ+
PGtleXdvcmQ+TWVsYW5vbWEvKmdlbmV0aWNzLypzZWNvbmRhcnkvdGhlcmFweTwva2V5d29yZD48
a2V5d29yZD5NaWNyb3BodGhhbG1pYS1Bc3NvY2lhdGVkIFRyYW5zY3JpcHRpb24gRmFjdG9yL21l
dGFib2xpc208L2tleXdvcmQ+PGtleXdvcmQ+TmVvcGxhc20gTWV0YXN0YXNpczwva2V5d29yZD48
a2V5d29yZD5STkEvZ2VuZXRpY3M8L2tleXdvcmQ+PGtleXdvcmQ+U2VxdWVuY2UgQW5hbHlzaXMs
IFJOQTwva2V5d29yZD48a2V5d29yZD5TaW5nbGUtQ2VsbCBBbmFseXNpczwva2V5d29yZD48a2V5
d29yZD5Ta2luIE5lb3BsYXNtcy8qcGF0aG9sb2d5PC9rZXl3b3JkPjxrZXl3b3JkPlN0cm9tYWwg
Q2VsbHMvcGF0aG9sb2d5PC9rZXl3b3JkPjxrZXl3b3JkPlQtTHltcGhvY3l0ZXMvaW1tdW5vbG9n
eS9wYXRob2xvZ3k8L2tleXdvcmQ+PGtleXdvcmQ+VHJhbnNjcmlwdG9tZTwva2V5d29yZD48a2V5
d29yZD4qVHVtb3IgTWljcm9lbnZpcm9ubWVudDwva2V5d29yZD48L2tleXdvcmRzPjxkYXRlcz48
eWVhcj4yMDE2PC95ZWFyPjxwdWItZGF0ZXM+PGRhdGU+QXByIDg8L2RhdGU+PC9wdWItZGF0ZXM+
PC9kYXRlcz48aXNibj4xMDk1LTkyMDMgKEVsZWN0cm9uaWMpJiN4RDswMDM2LTgwNzUgKExpbmtp
bmcpPC9pc2JuPjxhY2Nlc3Npb24tbnVtPjI3MTI0NDUyPC9hY2Nlc3Npb24tbnVtPjx1cmxzPjxy
ZWxhdGVkLXVybHM+PHVybD5odHRwczovL3d3dy5uY2JpLm5sbS5uaWguZ292L3B1Ym1lZC8yNzEy
NDQ1MjwvdXJsPjwvcmVsYXRlZC11cmxzPjwvdXJscz48Y3VzdG9tMj5QTUM0OTQ0NTI4PC9jdXN0
b20yPjxlbGVjdHJvbmljLXJlc291cmNlLW51bT4xMC4xMTI2L3NjaWVuY2UuYWFkMDUwMTwvZWxl
Y3Ryb25pYy1yZXNvdXJjZS1udW0+PC9yZWNvcmQ+PC9DaXRlPjwvRW5kTm90ZT5=
</w:fldData>
              </w:fldChar>
            </w:r>
            <w:r w:rsidR="002F1B5D">
              <w:rPr>
                <w:rFonts w:ascii="Arial" w:hAnsi="Arial" w:cs="Arial"/>
                <w:sz w:val="20"/>
                <w:szCs w:val="20"/>
              </w:rPr>
              <w:instrText xml:space="preserve"> ADDIN EN.CITE </w:instrText>
            </w:r>
            <w:r w:rsidR="002F1B5D">
              <w:rPr>
                <w:rFonts w:ascii="Arial" w:hAnsi="Arial" w:cs="Arial"/>
                <w:sz w:val="20"/>
                <w:szCs w:val="20"/>
              </w:rPr>
              <w:fldChar w:fldCharType="begin">
                <w:fldData xml:space="preserve">PEVuZE5vdGU+PENpdGU+PEF1dGhvcj5UaXJvc2g8L0F1dGhvcj48WWVhcj4yMDE2PC9ZZWFyPjxS
ZWNOdW0+MTg4PC9SZWNOdW0+PERpc3BsYXlUZXh0Pls3MV08L0Rpc3BsYXlUZXh0PjxyZWNvcmQ+
PHJlYy1udW1iZXI+MTg4PC9yZWMtbnVtYmVyPjxmb3JlaWduLWtleXM+PGtleSBhcHA9IkVOIiBk
Yi1pZD0ienNwcHgyNWZvZmZ0enhlZTk1ZngyOXA4dGF0ZjV2dmF3dHZwIiB0aW1lc3RhbXA9IjE2
Mjg4MTEwNzgiPjE4ODwva2V5PjwvZm9yZWlnbi1rZXlzPjxyZWYtdHlwZSBuYW1lPSJKb3VybmFs
IEFydGljbGUiPjE3PC9yZWYtdHlwZT48Y29udHJpYnV0b3JzPjxhdXRob3JzPjxhdXRob3I+VGly
b3NoLCBJLjwvYXV0aG9yPjxhdXRob3I+SXphciwgQi48L2F1dGhvcj48YXV0aG9yPlByYWthZGFu
LCBTLiBNLjwvYXV0aG9yPjxhdXRob3I+V2Fkc3dvcnRoLCBNLiBILiwgMm5kPC9hdXRob3I+PGF1
dGhvcj5UcmVhY3ksIEQuPC9hdXRob3I+PGF1dGhvcj5Ucm9tYmV0dGEsIEouIEouPC9hdXRob3I+
PGF1dGhvcj5Sb3RlbSwgQS48L2F1dGhvcj48YXV0aG9yPlJvZG1hbiwgQy48L2F1dGhvcj48YXV0
aG9yPkxpYW4sIEMuPC9hdXRob3I+PGF1dGhvcj5NdXJwaHksIEcuPC9hdXRob3I+PGF1dGhvcj5G
YWxsYWhpLVNpY2hhbmksIE0uPC9hdXRob3I+PGF1dGhvcj5EdXR0b24tUmVnZXN0ZXIsIEsuPC9h
dXRob3I+PGF1dGhvcj5MaW4sIEouIFIuPC9hdXRob3I+PGF1dGhvcj5Db2hlbiwgTy48L2F1dGhv
cj48YXV0aG9yPlNoYWgsIFAuPC9hdXRob3I+PGF1dGhvcj5MdSwgRC48L2F1dGhvcj48YXV0aG9y
PkdlbnNoYWZ0LCBBLiBTLjwvYXV0aG9yPjxhdXRob3I+SHVnaGVzLCBULiBLLjwvYXV0aG9yPjxh
dXRob3I+WmllZ2xlciwgQy4gRy48L2F1dGhvcj48YXV0aG9yPkthemVyLCBTLiBXLjwvYXV0aG9y
PjxhdXRob3I+R2FpbGxhcmQsIEEuPC9hdXRob3I+PGF1dGhvcj5Lb2xiLCBLLiBFLjwvYXV0aG9y
PjxhdXRob3I+VmlsbGFuaSwgQS4gQy48L2F1dGhvcj48YXV0aG9yPkpvaGFubmVzc2VuLCBDLiBN
LjwvYXV0aG9yPjxhdXRob3I+QW5kcmVldiwgQS4gWS48L2F1dGhvcj48YXV0aG9yPlZhbiBBbGxl
biwgRS4gTS48L2F1dGhvcj48YXV0aG9yPkJlcnRhZ25vbGxpLCBNLjwvYXV0aG9yPjxhdXRob3I+
U29yZ2VyLCBQLiBLLjwvYXV0aG9yPjxhdXRob3I+U3VsbGl2YW4sIFIuIEouPC9hdXRob3I+PGF1
dGhvcj5GbGFoZXJ0eSwgSy4gVC48L2F1dGhvcj48YXV0aG9yPkZyZWRlcmljaywgRC4gVC48L2F1
dGhvcj48YXV0aG9yPkphbmUtVmFsYnVlbmEsIEouPC9hdXRob3I+PGF1dGhvcj5Zb29uLCBDLiBI
LjwvYXV0aG9yPjxhdXRob3I+Um96ZW5ibGF0dC1Sb3NlbiwgTy48L2F1dGhvcj48YXV0aG9yPlNo
YWxlaywgQS4gSy48L2F1dGhvcj48YXV0aG9yPlJlZ2V2LCBBLjwvYXV0aG9yPjxhdXRob3I+R2Fy
cmF3YXksIEwuIEEuPC9hdXRob3I+PC9hdXRob3JzPjwvY29udHJpYnV0b3JzPjxhdXRoLWFkZHJl
c3M+QnJvYWQgSW5zdGl0dXRlIG9mIE1JVCBhbmQgSGFydmFyZCwgQ2FtYnJpZGdlLCBNQSAwMjE0
MiwgVVNBLiYjeEQ7QnJvYWQgSW5zdGl0dXRlIG9mIE1JVCBhbmQgSGFydmFyZCwgQ2FtYnJpZGdl
LCBNQSAwMjE0MiwgVVNBLiBEZXBhcnRtZW50IG9mIE1lZGljYWwgT25jb2xvZ3ksIERhbmEtRmFy
YmVyIENhbmNlciBJbnN0aXR1dGUsIEhhcnZhcmQgTWVkaWNhbCBTY2hvb2wsIEJvc3RvbiwgTUEg
MDIyMTUsIFVTQS4gQ2VudGVyIGZvciBDYW5jZXIgUHJlY2lzaW9uIE1lZGljaW5lLCBEYW5hLUZh
cmJlciBDYW5jZXIgSW5zdGl0dXRlLCBCb3N0b24sIE1BIDAyMjE1LCBVU0EuIGJpemFyQHBhcnRu
ZXJzLm9yZyBhcmVnZXZAYnJvYWRpbnN0aXR1dGUub3JnIGxldmlfZ2FycmF3YXlAZGZjaS5oYXJ2
YXJkLmVkdS4mI3hEO0Jyb2FkIEluc3RpdHV0ZSBvZiBNSVQgYW5kIEhhcnZhcmQsIENhbWJyaWRn
ZSwgTUEgMDIxNDIsIFVTQS4gSW5zdGl0dXRlIGZvciBNZWRpY2FsIEVuZ2luZWVyaW5nIGFuZCBT
Y2llbmNlLCBNYXNzYWNodXNldHRzIEluc3RpdHV0ZSBvZiBUZWNobm9sb2d5IChNSVQpLCBDYW1i
cmlkZ2UsIE1BIDAyMTM5LCBVU0EuIERlcGFydG1lbnQgb2YgQ2hlbWlzdHJ5LCBNSVQsIENhbWJy
aWRnZSwgTUEgMDIxNDIsIFVTQS4gUmFnb24gSW5zdGl0dXRlIG9mIE1hc3NhY2h1c2V0dHMgR2Vu
ZXJhbCBIb3NwaXRhbCwgTUlUIGFuZCBIYXJ2YXJkIFVuaXZlcnNpdHksIENhbWJyaWRnZSwgTUEg
MDIxMzksIFVTQS4mI3hEO0Jyb2FkIEluc3RpdHV0ZSBvZiBNSVQgYW5kIEhhcnZhcmQsIENhbWJy
aWRnZSwgTUEgMDIxNDIsIFVTQS4gRGVwYXJ0bWVudCBvZiBNZWRpY2FsIE9uY29sb2d5LCBEYW5h
LUZhcmJlciBDYW5jZXIgSW5zdGl0dXRlLCBIYXJ2YXJkIE1lZGljYWwgU2Nob29sLCBCb3N0b24s
IE1BIDAyMjE1LCBVU0EuIENlbnRlciBmb3IgQ2FuY2VyIFByZWNpc2lvbiBNZWRpY2luZSwgRGFu
YS1GYXJiZXIgQ2FuY2VyIEluc3RpdHV0ZSwgQm9zdG9uLCBNQSAwMjIxNSwgVVNBLiYjeEQ7RGVw
YXJ0bWVudCBvZiBQYXRob2xvZ3ksIEJyaWdoYW0gYW5kIFdvbWVuJmFwb3M7cyBIb3NwaXRhbCwg
SGFydmFyZCBNZWRpY2FsIFNjaG9vbCwgQm9zdG9uLCBNQSAwMjExNSwgVVNBLiYjeEQ7UHJvZ3Jh
bSBpbiBUaGVyYXBldXRpYyBTY2llbmNlcywgRGVwYXJ0bWVudCBvZiBTeXN0ZW1zIEJpb2xvZ3ks
IEhhcnZhcmQgTWVkaWNhbCBTY2hvb2wsIEJvc3RvbiwgTUEgMDIxMTUsIFVTQS4mI3hEO0Jyb2Fk
IEluc3RpdHV0ZSBvZiBNSVQgYW5kIEhhcnZhcmQsIENhbWJyaWRnZSwgTUEgMDIxNDIsIFVTQS4g
RGVwYXJ0bWVudCBvZiBNZWRpY2FsIE9uY29sb2d5LCBEYW5hLUZhcmJlciBDYW5jZXIgSW5zdGl0
dXRlLCBIYXJ2YXJkIE1lZGljYWwgU2Nob29sLCBCb3N0b24sIE1BIDAyMjE1LCBVU0EuIERlcGFy
dG1lbnQgb2YgR2VuZXRpY3MgYW5kIENvbXB1dGF0aW9uYWwgQmlvbG9neSwgUUlNUiBCZXJnaG9m
ZXIgTWVkaWNhbCBSZXNlYXJjaCBJbnN0aXR1dGUsIEJyaXNiYW5lLCBRdWVlbnNsYW5kLCBBdXN0
cmFsaWEuJiN4RDtITVMgTElOQ1MgQ2VudGVyIGFuZCBMYWJvcmF0b3J5IG9mIFN5c3RlbXMgUGhh
cm1hY29sb2d5LCBIYXJ2YXJkIE1lZGljYWwgU2Nob29sLCBCb3N0b24sIE1BIDAyMTE1LCBVU0Eu
JiN4RDtEZXBhcnRtZW50IG9mIE1lZGljYWwgT25jb2xvZ3ksIERhbmEtRmFyYmVyIENhbmNlciBJ
bnN0aXR1dGUsIEhhcnZhcmQgTWVkaWNhbCBTY2hvb2wsIEJvc3RvbiwgTUEgMDIyMTUsIFVTQS4m
I3hEO0Jyb2FkIEluc3RpdHV0ZSBvZiBNSVQgYW5kIEhhcnZhcmQsIENhbWJyaWRnZSwgTUEgMDIx
NDIsIFVTQS4gSW5zdGl0dXRlIGZvciBNZWRpY2FsIEVuZ2luZWVyaW5nIGFuZCBTY2llbmNlLCBN
YXNzYWNodXNldHRzIEluc3RpdHV0ZSBvZiBUZWNobm9sb2d5IChNSVQpLCBDYW1icmlkZ2UsIE1B
IDAyMTM5LCBVU0EuIFJhZ29uIEluc3RpdHV0ZSBvZiBNYXNzYWNodXNldHRzIEdlbmVyYWwgSG9z
cGl0YWwsIE1JVCBhbmQgSGFydmFyZCBVbml2ZXJzaXR5LCBDYW1icmlkZ2UsIE1BIDAyMTM5LCBV
U0EuIERpdmlzaW9uIG9mIEhlYWx0aCBTY2llbmNlcyBhbmQgVGVjaG5vbG9neSwgSGFydmFyZCBN
ZWRpY2FsIFNjaG9vbCwgQm9zdG9uLCBNQSAwMjExNSwgVVNBLiYjeEQ7RGVwYXJ0bWVudCBvZiBT
dXJnaWNhbCBPbmNvbG9neSwgRGFuYS1GYXJiZXIgQ2FuY2VyIEluc3RpdHV0ZSwgSGFydmFyZCBN
ZWRpY2FsIFNjaG9vbCwgQm9zdG9uLCBNQSAwMjIxNSwgVVNBLiBEZXBhcnRtZW50IG9mIFN1cmdp
Y2FsIE9uY29sb2d5LCBCcmlnaGFtIGFuZCBXb21lbiZhcG9zO3MgSG9zcGl0YWwsIEhhcnZhcmQg
TWVkaWNhbCBTY2hvb2wsIEJvc3RvbiwgTUEgMDIxMTUsIFVTQS4mI3hEO1Byb2dyYW0gaW4gVGhl
cmFwZXV0aWMgU2NpZW5jZXMsIERlcGFydG1lbnQgb2YgU3lzdGVtcyBCaW9sb2d5LCBIYXJ2YXJk
IE1lZGljYWwgU2Nob29sLCBCb3N0b24sIE1BIDAyMTE1LCBVU0EuIEhNUyBMSU5DUyBDZW50ZXIg
YW5kIExhYm9yYXRvcnkgb2YgU3lzdGVtcyBQaGFybWFjb2xvZ3ksIEhhcnZhcmQgTWVkaWNhbCBT
Y2hvb2wsIEJvc3RvbiwgTUEgMDIxMTUsIFVTQS4gTHVkd2lnIENlbnRlciBhdCBIYXJ2YXJkLCBC
b3N0b24sIE1BIDAyMjE1LCBVU0EuJiN4RDtEaXZpc2lvbiBvZiBNZWRpY2FsIE9uY29sb2d5LCBN
YXNzYWNodXNldHRzIEdlbmVyYWwgSG9zcGl0YWwgQ2FuY2VyIENlbnRlciwgQm9zdG9uLCBNQSAw
MjExNCwgVVNBLiYjeEQ7QnJvYWQgSW5zdGl0dXRlIG9mIE1JVCBhbmQgSGFydmFyZCwgQ2FtYnJp
ZGdlLCBNQSAwMjE0MiwgVVNBLiBJbnN0aXR1dGUgZm9yIE1lZGljYWwgRW5naW5lZXJpbmcgYW5k
IFNjaWVuY2UsIE1hc3NhY2h1c2V0dHMgSW5zdGl0dXRlIG9mIFRlY2hub2xvZ3kgKE1JVCksIENh
bWJyaWRnZSwgTUEgMDIxMzksIFVTQS4gRGVwYXJ0bWVudCBvZiBDaGVtaXN0cnksIE1JVCwgQ2Ft
YnJpZGdlLCBNQSAwMjE0MiwgVVNBLiBSYWdvbiBJbnN0aXR1dGUgb2YgTWFzc2FjaHVzZXR0cyBH
ZW5lcmFsIEhvc3BpdGFsLCBNSVQgYW5kIEhhcnZhcmQgVW5pdmVyc2l0eSwgQ2FtYnJpZGdlLCBN
QSAwMjEzOSwgVVNBLiBEaXZpc2lvbiBvZiBIZWFsdGggU2NpZW5jZXMgYW5kIFRlY2hub2xvZ3ks
IEhhcnZhcmQgTWVkaWNhbCBTY2hvb2wsIEJvc3RvbiwgTUEgMDIxMTUsIFVTQS4gRGVwYXJ0bWVu
dCBvZiBJbW11bm9sb2d5LCBNYXNzYWNodXNldHRzIEdlbmVyYWwgSG9zcGl0YWwsIEJvc3Rvbiwg
TUEgMDIxMTQsIFVTQS4mI3hEO0Jyb2FkIEluc3RpdHV0ZSBvZiBNSVQgYW5kIEhhcnZhcmQsIENh
bWJyaWRnZSwgTUEgMDIxNDIsIFVTQS4gRGVwYXJ0bWVudCBvZiBCaW9sb2d5IGFuZCBLb2NoIElu
c3RpdHV0ZSwgTUlULCBCb3N0b24sIE1BIDAyMTQyLCBVU0EuIEhvd2FyZCBIdWdoZXMgTWVkaWNh
bCBJbnN0aXR1dGUsIENoZXZ5IENoYXNlLCBNRCAyMDgxNSwgVVNBLiBiaXphckBwYXJ0bmVycy5v
cmcgYXJlZ2V2QGJyb2FkaW5zdGl0dXRlLm9yZyBsZXZpX2dhcnJhd2F5QGRmY2kuaGFydmFyZC5l
ZHUuJiN4RDtCcm9hZCBJbnN0aXR1dGUgb2YgTUlUIGFuZCBIYXJ2YXJkLCBDYW1icmlkZ2UsIE1B
IDAyMTQyLCBVU0EuIGJpemFyQHBhcnRuZXJzLm9yZyBhcmVnZXZAYnJvYWRpbnN0aXR1dGUub3Jn
IGxldmlfZ2FycmF3YXlAZGZjaS5oYXJ2YXJkLmVkdS48L2F1dGgtYWRkcmVzcz48dGl0bGVzPjx0
aXRsZT5EaXNzZWN0aW5nIHRoZSBtdWx0aWNlbGx1bGFyIGVjb3N5c3RlbSBvZiBtZXRhc3RhdGlj
IG1lbGFub21hIGJ5IHNpbmdsZS1jZWxsIFJOQS1zZXE8L3RpdGxlPjxzZWNvbmRhcnktdGl0bGU+
U2NpZW5jZTwvc2Vjb25kYXJ5LXRpdGxlPjwvdGl0bGVzPjxwZXJpb2RpY2FsPjxmdWxsLXRpdGxl
PlNjaWVuY2U8L2Z1bGwtdGl0bGU+PC9wZXJpb2RpY2FsPjxwYWdlcz4xODktOTY8L3BhZ2VzPjx2
b2x1bWU+MzUyPC92b2x1bWU+PG51bWJlcj42MjgyPC9udW1iZXI+PGVkaXRpb24+MjAxNi8wNC8y
OTwvZWRpdGlvbj48a2V5d29yZHM+PGtleXdvcmQ+QmFzZSBTZXF1ZW5jZTwva2V5d29yZD48a2V5
d29yZD5DZWxsIENvbW11bmljYXRpb248L2tleXdvcmQ+PGtleXdvcmQ+Q2VsbCBDeWNsZTwva2V5
d29yZD48a2V5d29yZD5EcnVnIFJlc2lzdGFuY2UsIE5lb3BsYXNtL2dlbmV0aWNzPC9rZXl3b3Jk
PjxrZXl3b3JkPkVuZG90aGVsaWFsIENlbGxzL3BhdGhvbG9neTwva2V5d29yZD48a2V5d29yZD5H
ZW5vbWljczwva2V5d29yZD48a2V5d29yZD5IdW1hbnM8L2tleXdvcmQ+PGtleXdvcmQ+SW1tdW5v
dGhlcmFweTwva2V5d29yZD48a2V5d29yZD5MeW1waG9jeXRlIEFjdGl2YXRpb248L2tleXdvcmQ+
PGtleXdvcmQ+TWVsYW5vbWEvKmdlbmV0aWNzLypzZWNvbmRhcnkvdGhlcmFweTwva2V5d29yZD48
a2V5d29yZD5NaWNyb3BodGhhbG1pYS1Bc3NvY2lhdGVkIFRyYW5zY3JpcHRpb24gRmFjdG9yL21l
dGFib2xpc208L2tleXdvcmQ+PGtleXdvcmQ+TmVvcGxhc20gTWV0YXN0YXNpczwva2V5d29yZD48
a2V5d29yZD5STkEvZ2VuZXRpY3M8L2tleXdvcmQ+PGtleXdvcmQ+U2VxdWVuY2UgQW5hbHlzaXMs
IFJOQTwva2V5d29yZD48a2V5d29yZD5TaW5nbGUtQ2VsbCBBbmFseXNpczwva2V5d29yZD48a2V5
d29yZD5Ta2luIE5lb3BsYXNtcy8qcGF0aG9sb2d5PC9rZXl3b3JkPjxrZXl3b3JkPlN0cm9tYWwg
Q2VsbHMvcGF0aG9sb2d5PC9rZXl3b3JkPjxrZXl3b3JkPlQtTHltcGhvY3l0ZXMvaW1tdW5vbG9n
eS9wYXRob2xvZ3k8L2tleXdvcmQ+PGtleXdvcmQ+VHJhbnNjcmlwdG9tZTwva2V5d29yZD48a2V5
d29yZD4qVHVtb3IgTWljcm9lbnZpcm9ubWVudDwva2V5d29yZD48L2tleXdvcmRzPjxkYXRlcz48
eWVhcj4yMDE2PC95ZWFyPjxwdWItZGF0ZXM+PGRhdGU+QXByIDg8L2RhdGU+PC9wdWItZGF0ZXM+
PC9kYXRlcz48aXNibj4xMDk1LTkyMDMgKEVsZWN0cm9uaWMpJiN4RDswMDM2LTgwNzUgKExpbmtp
bmcpPC9pc2JuPjxhY2Nlc3Npb24tbnVtPjI3MTI0NDUyPC9hY2Nlc3Npb24tbnVtPjx1cmxzPjxy
ZWxhdGVkLXVybHM+PHVybD5odHRwczovL3d3dy5uY2JpLm5sbS5uaWguZ292L3B1Ym1lZC8yNzEy
NDQ1MjwvdXJsPjwvcmVsYXRlZC11cmxzPjwvdXJscz48Y3VzdG9tMj5QTUM0OTQ0NTI4PC9jdXN0
b20yPjxlbGVjdHJvbmljLXJlc291cmNlLW51bT4xMC4xMTI2L3NjaWVuY2UuYWFkMDUwMTwvZWxl
Y3Ryb25pYy1yZXNvdXJjZS1udW0+PC9yZWNvcmQ+PC9DaXRlPjwvRW5kTm90ZT5=
</w:fldData>
              </w:fldChar>
            </w:r>
            <w:r w:rsidR="002F1B5D">
              <w:rPr>
                <w:rFonts w:ascii="Arial" w:hAnsi="Arial" w:cs="Arial"/>
                <w:sz w:val="20"/>
                <w:szCs w:val="20"/>
              </w:rPr>
              <w:instrText xml:space="preserve"> ADDIN EN.CITE.DATA </w:instrText>
            </w:r>
            <w:r w:rsidR="002F1B5D">
              <w:rPr>
                <w:rFonts w:ascii="Arial" w:hAnsi="Arial" w:cs="Arial"/>
                <w:sz w:val="20"/>
                <w:szCs w:val="20"/>
              </w:rPr>
            </w:r>
            <w:r w:rsidR="002F1B5D">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2F1B5D">
              <w:rPr>
                <w:rFonts w:ascii="Arial" w:hAnsi="Arial" w:cs="Arial"/>
                <w:noProof/>
                <w:sz w:val="20"/>
                <w:szCs w:val="20"/>
              </w:rPr>
              <w:t>[71]</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384A7CED"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64C971D" w14:textId="77777777" w:rsidR="0044242F" w:rsidRPr="002541DF" w:rsidRDefault="0044242F" w:rsidP="005E5160">
            <w:pPr>
              <w:spacing w:after="60"/>
              <w:jc w:val="center"/>
              <w:rPr>
                <w:rFonts w:ascii="Arial" w:hAnsi="Arial" w:cs="Arial"/>
                <w:sz w:val="20"/>
                <w:szCs w:val="20"/>
              </w:rPr>
            </w:pPr>
            <w:r w:rsidRPr="002541DF">
              <w:rPr>
                <w:rFonts w:ascii="Arial" w:hAnsi="Arial" w:cs="Arial"/>
                <w:sz w:val="20"/>
                <w:szCs w:val="20"/>
              </w:rPr>
              <w:t>xenograft 3, and 4</w:t>
            </w:r>
          </w:p>
        </w:tc>
        <w:tc>
          <w:tcPr>
            <w:tcW w:w="1587" w:type="dxa"/>
            <w:vAlign w:val="center"/>
          </w:tcPr>
          <w:p w14:paraId="234E1FF5" w14:textId="77777777" w:rsidR="0044242F" w:rsidRPr="002541D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Dhaka</w:t>
            </w:r>
          </w:p>
        </w:tc>
        <w:tc>
          <w:tcPr>
            <w:tcW w:w="1506" w:type="dxa"/>
            <w:vAlign w:val="center"/>
          </w:tcPr>
          <w:p w14:paraId="072CCD7A" w14:textId="77777777" w:rsidR="0044242F" w:rsidRPr="002541D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Breast tumor</w:t>
            </w:r>
            <w:r w:rsidRPr="002541DF" w:rsidDel="00823F24">
              <w:rPr>
                <w:rFonts w:ascii="Arial" w:hAnsi="Arial" w:cs="Arial"/>
                <w:sz w:val="20"/>
                <w:szCs w:val="20"/>
              </w:rPr>
              <w:t xml:space="preserve"> </w:t>
            </w:r>
          </w:p>
        </w:tc>
        <w:tc>
          <w:tcPr>
            <w:tcW w:w="1260" w:type="dxa"/>
            <w:vAlign w:val="center"/>
          </w:tcPr>
          <w:p w14:paraId="5CD38222" w14:textId="77777777" w:rsidR="0044242F" w:rsidRPr="002541DF" w:rsidRDefault="0044242F" w:rsidP="005E516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~250</w:t>
            </w:r>
          </w:p>
        </w:tc>
        <w:tc>
          <w:tcPr>
            <w:tcW w:w="2160" w:type="dxa"/>
            <w:vAlign w:val="center"/>
          </w:tcPr>
          <w:p w14:paraId="393430C3" w14:textId="77777777" w:rsidR="0044242F" w:rsidRPr="002541D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EGAS00001002170</w:t>
            </w:r>
          </w:p>
        </w:tc>
        <w:tc>
          <w:tcPr>
            <w:tcW w:w="1422" w:type="dxa"/>
            <w:vAlign w:val="center"/>
          </w:tcPr>
          <w:p w14:paraId="223F7D96" w14:textId="0158C231"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PEVuZE5vdGU+PENpdGU+PEF1dGhvcj5aYWhuPC9BdXRob3I+PFllYXI+MjAxNzwvWWVhcj48UmVj
TnVtPjE4OTwvUmVjTnVtPjxEaXNwbGF5VGV4dD5bMTM4XTwvRGlzcGxheVRleHQ+PHJlY29yZD48
cmVjLW51bWJlcj4xODk8L3JlYy1udW1iZXI+PGZvcmVpZ24ta2V5cz48a2V5IGFwcD0iRU4iIGRi
LWlkPSJ6c3BweDI1Zm9mZnR6eGVlOTVmeDI5cDh0YXRmNXZ2YXd0dnAiIHRpbWVzdGFtcD0iMTYy
ODgxMTEzMCI+MTg5PC9rZXk+PC9mb3JlaWduLWtleXM+PHJlZi10eXBlIG5hbWU9IkpvdXJuYWwg
QXJ0aWNsZSI+MTc8L3JlZi10eXBlPjxjb250cmlidXRvcnM+PGF1dGhvcnM+PGF1dGhvcj5aYWhu
LCBILjwvYXV0aG9yPjxhdXRob3I+U3RlaWYsIEEuPC9hdXRob3I+PGF1dGhvcj5MYWtzLCBFLjwv
YXV0aG9yPjxhdXRob3I+RWlyZXcsIFAuPC9hdXRob3I+PGF1dGhvcj5WYW5JbnNiZXJnaGUsIE0u
PC9hdXRob3I+PGF1dGhvcj5TaGFoLCBTLiBQLjwvYXV0aG9yPjxhdXRob3I+QXBhcmljaW8sIFMu
PC9hdXRob3I+PGF1dGhvcj5IYW5zZW4sIEMuIEwuPC9hdXRob3I+PC9hdXRob3JzPjwvY29udHJp
YnV0b3JzPjxhdXRoLWFkZHJlc3M+R2Vub21lIFNjaWVuY2UgYW5kIFRlY2hub2xvZ3kgR3JhZHVh
dGUgUHJvZ3JhbSwgVW5pdmVyc2l0eSBvZiBCcml0aXNoIENvbHVtYmlhLCBWYW5jb3V2ZXIsIEJy
aXRpc2ggQ29sdW1iaWEsIENhbmFkYS4mI3hEO01pY2hhZWwgU21pdGggTGFib3JhdG9yaWVzLCBV
bml2ZXJzaXR5IG9mIEJyaXRpc2ggQ29sdW1iaWEsIFZhbmNvdXZlciwgQnJpdGlzaCBDb2x1bWJp
YSwgQ2FuYWRhLiYjeEQ7RGVwYXJ0bWVudCBvZiBNb2xlY3VsYXIgT25jb2xvZ3ksIEJDIENhbmNl
ciBBZ2VuY3ksIFZhbmNvdXZlciwgQnJpdGlzaCBDb2x1bWJpYSwgQ2FuYWRhLiYjeEQ7RGVwYXJ0
bWVudCBvZiBQYXRob2xvZ3kgYW5kIExhYm9yYXRvcnkgTWVkaWNpbmUsIFVuaXZlcnNpdHkgb2Yg
QnJpdGlzaCBDb2x1bWJpYSwgVmFuY291dmVyLCBCcml0aXNoIENvbHVtYmlhLCBDYW5hZGEuJiN4
RDtNaWNoYWVsIFNtaXRoIEdlbm9tZSBTY2llbmNlcyBDZW50cmUsIEJDIENhbmNlciBBZ2VuY3ks
IFZhbmNvdXZlciwgQnJpdGlzaCBDb2x1bWJpYSwgQ2FuYWRhLiYjeEQ7RGVwYXJ0bWVudCBvZiBQ
aHlzaWNzIGFuZCBBc3Ryb25vbXksIFVuaXZlcnNpdHkgb2YgQnJpdGlzaCBDb2x1bWJpYSwgVmFu
Y291dmVyLCBCcml0aXNoIENvbHVtYmlhLCBDYW5hZGEuPC9hdXRoLWFkZHJlc3M+PHRpdGxlcz48
dGl0bGU+U2NhbGFibGUgd2hvbGUtZ2Vub21lIHNpbmdsZS1jZWxsIGxpYnJhcnkgcHJlcGFyYXRp
b24gd2l0aG91dCBwcmVhbXBsaWZpY2F0aW9uPC90aXRsZT48c2Vjb25kYXJ5LXRpdGxlPk5hdCBN
ZXRob2RzPC9zZWNvbmRhcnktdGl0bGU+PC90aXRsZXM+PHBlcmlvZGljYWw+PGZ1bGwtdGl0bGU+
TmF0IE1ldGhvZHM8L2Z1bGwtdGl0bGU+PC9wZXJpb2RpY2FsPjxwYWdlcz4xNjctMTczPC9wYWdl
cz48dm9sdW1lPjE0PC92b2x1bWU+PG51bWJlcj4yPC9udW1iZXI+PGVkaXRpb24+MjAxNy8wMS8x
MDwvZWRpdGlvbj48a2V5d29yZHM+PGtleXdvcmQ+QW5pbWFsczwva2V5d29yZD48a2V5d29yZD5C
cmVhc3QgTmVvcGxhc21zL2dlbmV0aWNzL3BhdGhvbG9neTwva2V5d29yZD48a2V5d29yZD5DZWxs
IExpbmUsIFR1bW9yPC9rZXl3b3JkPjxrZXl3b3JkPkZlbWFsZTwva2V5d29yZD48a2V5d29yZD5H
ZW5lIExpYnJhcnk8L2tleXdvcmQ+PGtleXdvcmQ+R2Vub21pY3MvKm1ldGhvZHM8L2tleXdvcmQ+
PGtleXdvcmQ+SHVtYW5zPC9rZXl3b3JkPjxrZXl3b3JkPkxhYi1Pbi1BLUNoaXAgRGV2aWNlczwv
a2V5d29yZD48a2V5d29yZD5NaWNlLCBTQ0lEPC9rZXl3b3JkPjxrZXl3b3JkPlBoeWxvZ2VueTwv
a2V5d29yZD48a2V5d29yZD5TaW5nbGUtQ2VsbCBBbmFseXNpcy9pbnN0cnVtZW50YXRpb24vKm1l
dGhvZHM8L2tleXdvcmQ+PGtleXdvcmQ+WGVub2dyYWZ0IE1vZGVsIEFudGl0dW1vciBBc3NheXM8
L2tleXdvcmQ+PC9rZXl3b3Jkcz48ZGF0ZXM+PHllYXI+MjAxNzwveWVhcj48cHViLWRhdGVzPjxk
YXRlPkZlYjwvZGF0ZT48L3B1Yi1kYXRlcz48L2RhdGVzPjxpc2JuPjE1NDgtNzEwNSAoRWxlY3Ry
b25pYykmI3hEOzE1NDgtNzA5MSAoTGlua2luZyk8L2lzYm4+PGFjY2Vzc2lvbi1udW0+MjgwNjgz
MTY8L2FjY2Vzc2lvbi1udW0+PHVybHM+PHJlbGF0ZWQtdXJscz48dXJsPmh0dHBzOi8vd3d3Lm5j
YmkubmxtLm5paC5nb3YvcHVibWVkLzI4MDY4MzE2PC91cmw+PC9yZWxhdGVkLXVybHM+PC91cmxz
PjxlbGVjdHJvbmljLXJlc291cmNlLW51bT4xMC4xMDM4L25tZXRoLjQxNDA8L2VsZWN0cm9uaWMt
cmVzb3VyY2UtbnVtPjwvcmVjb3JkPjwvQ2l0ZT48L0VuZE5vdGU+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PEVuZE5vdGU+PENpdGU+PEF1dGhvcj5aYWhuPC9BdXRob3I+PFllYXI+MjAxNzwvWWVhcj48UmVj
TnVtPjE4OTwvUmVjTnVtPjxEaXNwbGF5VGV4dD5bMTM4XTwvRGlzcGxheVRleHQ+PHJlY29yZD48
cmVjLW51bWJlcj4xODk8L3JlYy1udW1iZXI+PGZvcmVpZ24ta2V5cz48a2V5IGFwcD0iRU4iIGRi
LWlkPSJ6c3BweDI1Zm9mZnR6eGVlOTVmeDI5cDh0YXRmNXZ2YXd0dnAiIHRpbWVzdGFtcD0iMTYy
ODgxMTEzMCI+MTg5PC9rZXk+PC9mb3JlaWduLWtleXM+PHJlZi10eXBlIG5hbWU9IkpvdXJuYWwg
QXJ0aWNsZSI+MTc8L3JlZi10eXBlPjxjb250cmlidXRvcnM+PGF1dGhvcnM+PGF1dGhvcj5aYWhu
LCBILjwvYXV0aG9yPjxhdXRob3I+U3RlaWYsIEEuPC9hdXRob3I+PGF1dGhvcj5MYWtzLCBFLjwv
YXV0aG9yPjxhdXRob3I+RWlyZXcsIFAuPC9hdXRob3I+PGF1dGhvcj5WYW5JbnNiZXJnaGUsIE0u
PC9hdXRob3I+PGF1dGhvcj5TaGFoLCBTLiBQLjwvYXV0aG9yPjxhdXRob3I+QXBhcmljaW8sIFMu
PC9hdXRob3I+PGF1dGhvcj5IYW5zZW4sIEMuIEwuPC9hdXRob3I+PC9hdXRob3JzPjwvY29udHJp
YnV0b3JzPjxhdXRoLWFkZHJlc3M+R2Vub21lIFNjaWVuY2UgYW5kIFRlY2hub2xvZ3kgR3JhZHVh
dGUgUHJvZ3JhbSwgVW5pdmVyc2l0eSBvZiBCcml0aXNoIENvbHVtYmlhLCBWYW5jb3V2ZXIsIEJy
aXRpc2ggQ29sdW1iaWEsIENhbmFkYS4mI3hEO01pY2hhZWwgU21pdGggTGFib3JhdG9yaWVzLCBV
bml2ZXJzaXR5IG9mIEJyaXRpc2ggQ29sdW1iaWEsIFZhbmNvdXZlciwgQnJpdGlzaCBDb2x1bWJp
YSwgQ2FuYWRhLiYjeEQ7RGVwYXJ0bWVudCBvZiBNb2xlY3VsYXIgT25jb2xvZ3ksIEJDIENhbmNl
ciBBZ2VuY3ksIFZhbmNvdXZlciwgQnJpdGlzaCBDb2x1bWJpYSwgQ2FuYWRhLiYjeEQ7RGVwYXJ0
bWVudCBvZiBQYXRob2xvZ3kgYW5kIExhYm9yYXRvcnkgTWVkaWNpbmUsIFVuaXZlcnNpdHkgb2Yg
QnJpdGlzaCBDb2x1bWJpYSwgVmFuY291dmVyLCBCcml0aXNoIENvbHVtYmlhLCBDYW5hZGEuJiN4
RDtNaWNoYWVsIFNtaXRoIEdlbm9tZSBTY2llbmNlcyBDZW50cmUsIEJDIENhbmNlciBBZ2VuY3ks
IFZhbmNvdXZlciwgQnJpdGlzaCBDb2x1bWJpYSwgQ2FuYWRhLiYjeEQ7RGVwYXJ0bWVudCBvZiBQ
aHlzaWNzIGFuZCBBc3Ryb25vbXksIFVuaXZlcnNpdHkgb2YgQnJpdGlzaCBDb2x1bWJpYSwgVmFu
Y291dmVyLCBCcml0aXNoIENvbHVtYmlhLCBDYW5hZGEuPC9hdXRoLWFkZHJlc3M+PHRpdGxlcz48
dGl0bGU+U2NhbGFibGUgd2hvbGUtZ2Vub21lIHNpbmdsZS1jZWxsIGxpYnJhcnkgcHJlcGFyYXRp
b24gd2l0aG91dCBwcmVhbXBsaWZpY2F0aW9uPC90aXRsZT48c2Vjb25kYXJ5LXRpdGxlPk5hdCBN
ZXRob2RzPC9zZWNvbmRhcnktdGl0bGU+PC90aXRsZXM+PHBlcmlvZGljYWw+PGZ1bGwtdGl0bGU+
TmF0IE1ldGhvZHM8L2Z1bGwtdGl0bGU+PC9wZXJpb2RpY2FsPjxwYWdlcz4xNjctMTczPC9wYWdl
cz48dm9sdW1lPjE0PC92b2x1bWU+PG51bWJlcj4yPC9udW1iZXI+PGVkaXRpb24+MjAxNy8wMS8x
MDwvZWRpdGlvbj48a2V5d29yZHM+PGtleXdvcmQ+QW5pbWFsczwva2V5d29yZD48a2V5d29yZD5C
cmVhc3QgTmVvcGxhc21zL2dlbmV0aWNzL3BhdGhvbG9neTwva2V5d29yZD48a2V5d29yZD5DZWxs
IExpbmUsIFR1bW9yPC9rZXl3b3JkPjxrZXl3b3JkPkZlbWFsZTwva2V5d29yZD48a2V5d29yZD5H
ZW5lIExpYnJhcnk8L2tleXdvcmQ+PGtleXdvcmQ+R2Vub21pY3MvKm1ldGhvZHM8L2tleXdvcmQ+
PGtleXdvcmQ+SHVtYW5zPC9rZXl3b3JkPjxrZXl3b3JkPkxhYi1Pbi1BLUNoaXAgRGV2aWNlczwv
a2V5d29yZD48a2V5d29yZD5NaWNlLCBTQ0lEPC9rZXl3b3JkPjxrZXl3b3JkPlBoeWxvZ2VueTwv
a2V5d29yZD48a2V5d29yZD5TaW5nbGUtQ2VsbCBBbmFseXNpcy9pbnN0cnVtZW50YXRpb24vKm1l
dGhvZHM8L2tleXdvcmQ+PGtleXdvcmQ+WGVub2dyYWZ0IE1vZGVsIEFudGl0dW1vciBBc3NheXM8
L2tleXdvcmQ+PC9rZXl3b3Jkcz48ZGF0ZXM+PHllYXI+MjAxNzwveWVhcj48cHViLWRhdGVzPjxk
YXRlPkZlYjwvZGF0ZT48L3B1Yi1kYXRlcz48L2RhdGVzPjxpc2JuPjE1NDgtNzEwNSAoRWxlY3Ry
b25pYykmI3hEOzE1NDgtNzA5MSAoTGlua2luZyk8L2lzYm4+PGFjY2Vzc2lvbi1udW0+MjgwNjgz
MTY8L2FjY2Vzc2lvbi1udW0+PHVybHM+PHJlbGF0ZWQtdXJscz48dXJsPmh0dHBzOi8vd3d3Lm5j
YmkubmxtLm5paC5nb3YvcHVibWVkLzI4MDY4MzE2PC91cmw+PC9yZWxhdGVkLXVybHM+PC91cmxz
PjxlbGVjdHJvbmljLXJlc291cmNlLW51bT4xMC4xMDM4L25tZXRoLjQxNDA8L2VsZWN0cm9uaWMt
cmVzb3VyY2UtbnVtPjwvcmVjb3JkPjwvQ2l0ZT48L0VuZE5vdGU+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[138]</w:t>
            </w:r>
            <w:r>
              <w:rPr>
                <w:rFonts w:ascii="Arial" w:hAnsi="Arial" w:cs="Arial"/>
                <w:sz w:val="20"/>
                <w:szCs w:val="20"/>
              </w:rPr>
              <w:fldChar w:fldCharType="end"/>
            </w:r>
            <w:r w:rsidR="00307D80" w:rsidRPr="00307D80">
              <w:rPr>
                <w:rFonts w:ascii="Arial" w:hAnsi="Arial" w:cs="Arial"/>
                <w:sz w:val="20"/>
                <w:szCs w:val="20"/>
              </w:rPr>
              <w:t xml:space="preserve"> </w:t>
            </w:r>
          </w:p>
        </w:tc>
      </w:tr>
      <w:tr w:rsidR="0044242F" w:rsidRPr="00BA32C8" w14:paraId="6F67C355"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CA76B4A"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Petropoulos</w:t>
            </w:r>
          </w:p>
        </w:tc>
        <w:tc>
          <w:tcPr>
            <w:tcW w:w="1587" w:type="dxa"/>
            <w:vAlign w:val="center"/>
          </w:tcPr>
          <w:p w14:paraId="5DCBAB88"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VASC/netAE</w:t>
            </w:r>
          </w:p>
        </w:tc>
        <w:tc>
          <w:tcPr>
            <w:tcW w:w="1506" w:type="dxa"/>
            <w:vAlign w:val="center"/>
          </w:tcPr>
          <w:p w14:paraId="69805C5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Human embryos</w:t>
            </w:r>
          </w:p>
        </w:tc>
        <w:tc>
          <w:tcPr>
            <w:tcW w:w="1260" w:type="dxa"/>
            <w:vAlign w:val="center"/>
          </w:tcPr>
          <w:p w14:paraId="7C6370E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1,529</w:t>
            </w:r>
          </w:p>
        </w:tc>
        <w:tc>
          <w:tcPr>
            <w:tcW w:w="2160" w:type="dxa"/>
            <w:vAlign w:val="center"/>
          </w:tcPr>
          <w:p w14:paraId="0DF08048"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BA32C8">
              <w:rPr>
                <w:rFonts w:ascii="Arial" w:hAnsi="Arial" w:cs="Arial"/>
                <w:sz w:val="20"/>
                <w:szCs w:val="20"/>
              </w:rPr>
              <w:t>E-MTAB-3929</w:t>
            </w:r>
          </w:p>
        </w:tc>
        <w:tc>
          <w:tcPr>
            <w:tcW w:w="1422" w:type="dxa"/>
            <w:vAlign w:val="center"/>
          </w:tcPr>
          <w:p w14:paraId="5E75FC95"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44242F" w:rsidRPr="00BA32C8" w14:paraId="29876049"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7ABD8099"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Pollen</w:t>
            </w:r>
          </w:p>
        </w:tc>
        <w:tc>
          <w:tcPr>
            <w:tcW w:w="1587" w:type="dxa"/>
            <w:vAlign w:val="center"/>
          </w:tcPr>
          <w:p w14:paraId="52FB5D0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102BA6B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60" w:type="dxa"/>
            <w:vAlign w:val="center"/>
          </w:tcPr>
          <w:p w14:paraId="75A85D0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3</w:t>
            </w:r>
            <w:r>
              <w:rPr>
                <w:rFonts w:ascii="Arial" w:hAnsi="Arial" w:cs="Arial"/>
                <w:sz w:val="20"/>
                <w:szCs w:val="20"/>
              </w:rPr>
              <w:t>48</w:t>
            </w:r>
          </w:p>
        </w:tc>
        <w:tc>
          <w:tcPr>
            <w:tcW w:w="2160" w:type="dxa"/>
            <w:vAlign w:val="center"/>
          </w:tcPr>
          <w:p w14:paraId="5706A4FF"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SRP041736</w:t>
            </w:r>
          </w:p>
        </w:tc>
        <w:tc>
          <w:tcPr>
            <w:tcW w:w="1422" w:type="dxa"/>
            <w:vAlign w:val="center"/>
          </w:tcPr>
          <w:p w14:paraId="34F4AC6B" w14:textId="5F572F23"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PEVuZE5vdGU+PENpdGU+PEF1dGhvcj5Qb2xsZW48L0F1dGhvcj48WWVhcj4yMDE0PC9ZZWFyPjxS
ZWNOdW0+MjEzPC9SZWNOdW0+PERpc3BsYXlUZXh0PlsxMzldPC9EaXNwbGF5VGV4dD48cmVjb3Jk
PjxyZWMtbnVtYmVyPjIxMzwvcmVjLW51bWJlcj48Zm9yZWlnbi1rZXlzPjxrZXkgYXBwPSJFTiIg
ZGItaWQ9InpzcHB4MjVmb2ZmdHp4ZWU5NWZ4MjlwOHRhdGY1dnZhd3R2cCIgdGltZXN0YW1wPSIx
NjMwNzIyNzM3Ij4yMTM8L2tleT48L2ZvcmVpZ24ta2V5cz48cmVmLXR5cGUgbmFtZT0iSm91cm5h
bCBBcnRpY2xlIj4xNzwvcmVmLXR5cGU+PGNvbnRyaWJ1dG9ycz48YXV0aG9ycz48YXV0aG9yPlBv
bGxlbiwgQS4gQS48L2F1dGhvcj48YXV0aG9yPk5vd2Frb3dza2ksIFQuIEouPC9hdXRob3I+PGF1
dGhvcj5TaHVnYSwgSi48L2F1dGhvcj48YXV0aG9yPldhbmcsIFguPC9hdXRob3I+PGF1dGhvcj5M
ZXlyYXQsIEEuIEEuPC9hdXRob3I+PGF1dGhvcj5MdWksIEouIEguPC9hdXRob3I+PGF1dGhvcj5M
aSwgTi48L2F1dGhvcj48YXV0aG9yPlN6cGFua293c2tpLCBMLjwvYXV0aG9yPjxhdXRob3I+Rm93
bGVyLCBCLjwvYXV0aG9yPjxhdXRob3I+Q2hlbiwgUC48L2F1dGhvcj48YXV0aG9yPlJhbWFsaW5n
YW0sIE4uPC9hdXRob3I+PGF1dGhvcj5TdW4sIEcuPC9hdXRob3I+PGF1dGhvcj5UaHUsIE0uPC9h
dXRob3I+PGF1dGhvcj5Ob3JyaXMsIE0uPC9hdXRob3I+PGF1dGhvcj5MZWJvZnNreSwgUi48L2F1
dGhvcj48YXV0aG9yPlRvcHBhbmksIEQuPC9hdXRob3I+PGF1dGhvcj5LZW1wLCBELiBXLiwgMm5k
PC9hdXRob3I+PGF1dGhvcj5Xb25nLCBNLjwvYXV0aG9yPjxhdXRob3I+Q2xlcmtzb24sIEIuPC9h
dXRob3I+PGF1dGhvcj5Kb25lcywgQi4gTi48L2F1dGhvcj48YXV0aG9yPld1LCBTLjwvYXV0aG9y
PjxhdXRob3I+S251dHNzb24sIEwuPC9hdXRob3I+PGF1dGhvcj5BbHZhcmFkbywgQi48L2F1dGhv
cj48YXV0aG9yPldhbmcsIEouPC9hdXRob3I+PGF1dGhvcj5XZWF2ZXIsIEwuIFMuPC9hdXRob3I+
PGF1dGhvcj5NYXksIEEuIFAuPC9hdXRob3I+PGF1dGhvcj5Kb25lcywgUi4gQy48L2F1dGhvcj48
YXV0aG9yPlVuZ2VyLCBNLiBBLjwvYXV0aG9yPjxhdXRob3I+S3JpZWdzdGVpbiwgQS4gUi48L2F1
dGhvcj48YXV0aG9yPldlc3QsIEouIEEuPC9hdXRob3I+PC9hdXRob3JzPjwvY29udHJpYnV0b3Jz
PjxhdXRoLWFkZHJlc3M+MV0gRWxpIGFuZCBFZHl0aGUgQnJvYWQgQ2VudGVyIG9mIFJlZ2VuZXJh
dGlvbiBNZWRpY2luZSBhbmQgU3RlbSBDZWxsIFJlc2VhcmNoLCBVbml2ZXJzaXR5IG9mIENhbGlm
b3JuaWEsIFNhbiBGcmFuY2lzY28sIFNhbiBGcmFuY2lzY28sIENhbGlmb3JuaWEsIFVTQS4gWzJd
IERlcGFydG1lbnQgb2YgTmV1cm9sb2d5LCBVbml2ZXJzaXR5IG9mIENhbGlmb3JuaWEsIFNhbiBG
cmFuY2lzY28sIFNhbiBGcmFuY2lzY28sIENhbGlmb3JuaWEsIFVTQS4gWzNdLiYjeEQ7MV0gRmx1
aWRpZ20gQ29ycG9yYXRpb24sIFNvdXRoIFNhbiBGcmFuY2lzY28sIENhbGlmb3JuaWEsIFVTQS4g
WzJdLiYjeEQ7Rmx1aWRpZ20gQ29ycG9yYXRpb24sIFNvdXRoIFNhbiBGcmFuY2lzY28sIENhbGlm
b3JuaWEsIFVTQS4mI3hEOzFdIEVsaSBhbmQgRWR5dGhlIEJyb2FkIENlbnRlciBvZiBSZWdlbmVy
YXRpb24gTWVkaWNpbmUgYW5kIFN0ZW0gQ2VsbCBSZXNlYXJjaCwgVW5pdmVyc2l0eSBvZiBDYWxp
Zm9ybmlhLCBTYW4gRnJhbmNpc2NvLCBTYW4gRnJhbmNpc2NvLCBDYWxpZm9ybmlhLCBVU0EuIFsy
XSBEZXBhcnRtZW50IG9mIE5ldXJvbG9neSwgVW5pdmVyc2l0eSBvZiBDYWxpZm9ybmlhLCBTYW4g
RnJhbmNpc2NvLCBTYW4gRnJhbmNpc2NvLCBDYWxpZm9ybmlhLCBVU0EuPC9hdXRoLWFkZHJlc3M+
PHRpdGxlcz48dGl0bGU+TG93LWNvdmVyYWdlIHNpbmdsZS1jZWxsIG1STkEgc2VxdWVuY2luZyBy
ZXZlYWxzIGNlbGx1bGFyIGhldGVyb2dlbmVpdHkgYW5kIGFjdGl2YXRlZCBzaWduYWxpbmcgcGF0
aHdheXMgaW4gZGV2ZWxvcGluZyBjZXJlYnJhbCBjb3J0ZXg8L3RpdGxlPjxzZWNvbmRhcnktdGl0
bGU+TmF0IEJpb3RlY2hub2w8L3NlY29uZGFyeS10aXRsZT48L3RpdGxlcz48cGVyaW9kaWNhbD48
ZnVsbC10aXRsZT5OYXQgQmlvdGVjaG5vbDwvZnVsbC10aXRsZT48L3BlcmlvZGljYWw+PHBhZ2Vz
PjEwNTMtODwvcGFnZXM+PHZvbHVtZT4zMjwvdm9sdW1lPjxudW1iZXI+MTA8L251bWJlcj48ZWRp
dGlvbj4yMDE0LzA4LzA1PC9lZGl0aW9uPjxrZXl3b3Jkcz48a2V5d29yZD5BbmltYWxzPC9rZXl3
b3JkPjxrZXl3b3JkPkNlcmVicmFsIENvcnRleC8qZ3Jvd3RoICZhbXA7IGRldmVsb3BtZW50L21l
dGFib2xpc208L2tleXdvcmQ+PGtleXdvcmQ+Q29tcHV0YXRpb25hbCBCaW9sb2d5LyptZXRob2Rz
PC9rZXl3b3JkPjxrZXl3b3JkPkVxdWlwbWVudCBEZXNpZ248L2tleXdvcmQ+PGtleXdvcmQ+R2Vu
ZSBFeHByZXNzaW9uIFByb2ZpbGluZy8qbWV0aG9kczwva2V5d29yZD48a2V5d29yZD5IdW1hbnM8
L2tleXdvcmQ+PGtleXdvcmQ+TWljZTwva2V5d29yZD48a2V5d29yZD5NaWNyb2ZsdWlkaWMgQW5h
bHl0aWNhbCBUZWNobmlxdWVzPC9rZXl3b3JkPjxrZXl3b3JkPlJOQSwgTWVzc2VuZ2VyLyphbmFs
eXNpcy9nZW5ldGljcy9tZXRhYm9saXNtPC9rZXl3b3JkPjxrZXl3b3JkPlNlcXVlbmNlIEFuYWx5
c2lzLCBSTkEvKm1ldGhvZHM8L2tleXdvcmQ+PGtleXdvcmQ+U2lnbmFsIFRyYW5zZHVjdGlvbi8q
Z2VuZXRpY3MvcGh5c2lvbG9neTwva2V5d29yZD48L2tleXdvcmRzPjxkYXRlcz48eWVhcj4yMDE0
PC95ZWFyPjxwdWItZGF0ZXM+PGRhdGU+T2N0PC9kYXRlPjwvcHViLWRhdGVzPjwvZGF0ZXM+PGlz
Ym4+MTU0Ni0xNjk2IChFbGVjdHJvbmljKSYjeEQ7MTA4Ny0wMTU2IChMaW5raW5nKTwvaXNibj48
YWNjZXNzaW9uLW51bT4yNTA4NjY0OTwvYWNjZXNzaW9uLW51bT48dXJscz48cmVsYXRlZC11cmxz
Pjx1cmw+aHR0cHM6Ly93d3cubmNiaS5ubG0ubmloLmdvdi9wdWJtZWQvMjUwODY2NDk8L3VybD48
L3JlbGF0ZWQtdXJscz48L3VybHM+PGN1c3RvbTI+UE1DNDE5MTk4ODwvY3VzdG9tMj48ZWxlY3Ry
b25pYy1yZXNvdXJjZS1udW0+MTAuMTAzOC9uYnQuMjk2NzwvZWxlY3Ryb25pYy1yZXNvdXJjZS1u
dW0+PC9yZWNvcmQ+PC9DaXRlPjwvRW5kTm90ZT5=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PEVuZE5vdGU+PENpdGU+PEF1dGhvcj5Qb2xsZW48L0F1dGhvcj48WWVhcj4yMDE0PC9ZZWFyPjxS
ZWNOdW0+MjEzPC9SZWNOdW0+PERpc3BsYXlUZXh0PlsxMzldPC9EaXNwbGF5VGV4dD48cmVjb3Jk
PjxyZWMtbnVtYmVyPjIxMzwvcmVjLW51bWJlcj48Zm9yZWlnbi1rZXlzPjxrZXkgYXBwPSJFTiIg
ZGItaWQ9InpzcHB4MjVmb2ZmdHp4ZWU5NWZ4MjlwOHRhdGY1dnZhd3R2cCIgdGltZXN0YW1wPSIx
NjMwNzIyNzM3Ij4yMTM8L2tleT48L2ZvcmVpZ24ta2V5cz48cmVmLXR5cGUgbmFtZT0iSm91cm5h
bCBBcnRpY2xlIj4xNzwvcmVmLXR5cGU+PGNvbnRyaWJ1dG9ycz48YXV0aG9ycz48YXV0aG9yPlBv
bGxlbiwgQS4gQS48L2F1dGhvcj48YXV0aG9yPk5vd2Frb3dza2ksIFQuIEouPC9hdXRob3I+PGF1
dGhvcj5TaHVnYSwgSi48L2F1dGhvcj48YXV0aG9yPldhbmcsIFguPC9hdXRob3I+PGF1dGhvcj5M
ZXlyYXQsIEEuIEEuPC9hdXRob3I+PGF1dGhvcj5MdWksIEouIEguPC9hdXRob3I+PGF1dGhvcj5M
aSwgTi48L2F1dGhvcj48YXV0aG9yPlN6cGFua293c2tpLCBMLjwvYXV0aG9yPjxhdXRob3I+Rm93
bGVyLCBCLjwvYXV0aG9yPjxhdXRob3I+Q2hlbiwgUC48L2F1dGhvcj48YXV0aG9yPlJhbWFsaW5n
YW0sIE4uPC9hdXRob3I+PGF1dGhvcj5TdW4sIEcuPC9hdXRob3I+PGF1dGhvcj5UaHUsIE0uPC9h
dXRob3I+PGF1dGhvcj5Ob3JyaXMsIE0uPC9hdXRob3I+PGF1dGhvcj5MZWJvZnNreSwgUi48L2F1
dGhvcj48YXV0aG9yPlRvcHBhbmksIEQuPC9hdXRob3I+PGF1dGhvcj5LZW1wLCBELiBXLiwgMm5k
PC9hdXRob3I+PGF1dGhvcj5Xb25nLCBNLjwvYXV0aG9yPjxhdXRob3I+Q2xlcmtzb24sIEIuPC9h
dXRob3I+PGF1dGhvcj5Kb25lcywgQi4gTi48L2F1dGhvcj48YXV0aG9yPld1LCBTLjwvYXV0aG9y
PjxhdXRob3I+S251dHNzb24sIEwuPC9hdXRob3I+PGF1dGhvcj5BbHZhcmFkbywgQi48L2F1dGhv
cj48YXV0aG9yPldhbmcsIEouPC9hdXRob3I+PGF1dGhvcj5XZWF2ZXIsIEwuIFMuPC9hdXRob3I+
PGF1dGhvcj5NYXksIEEuIFAuPC9hdXRob3I+PGF1dGhvcj5Kb25lcywgUi4gQy48L2F1dGhvcj48
YXV0aG9yPlVuZ2VyLCBNLiBBLjwvYXV0aG9yPjxhdXRob3I+S3JpZWdzdGVpbiwgQS4gUi48L2F1
dGhvcj48YXV0aG9yPldlc3QsIEouIEEuPC9hdXRob3I+PC9hdXRob3JzPjwvY29udHJpYnV0b3Jz
PjxhdXRoLWFkZHJlc3M+MV0gRWxpIGFuZCBFZHl0aGUgQnJvYWQgQ2VudGVyIG9mIFJlZ2VuZXJh
dGlvbiBNZWRpY2luZSBhbmQgU3RlbSBDZWxsIFJlc2VhcmNoLCBVbml2ZXJzaXR5IG9mIENhbGlm
b3JuaWEsIFNhbiBGcmFuY2lzY28sIFNhbiBGcmFuY2lzY28sIENhbGlmb3JuaWEsIFVTQS4gWzJd
IERlcGFydG1lbnQgb2YgTmV1cm9sb2d5LCBVbml2ZXJzaXR5IG9mIENhbGlmb3JuaWEsIFNhbiBG
cmFuY2lzY28sIFNhbiBGcmFuY2lzY28sIENhbGlmb3JuaWEsIFVTQS4gWzNdLiYjeEQ7MV0gRmx1
aWRpZ20gQ29ycG9yYXRpb24sIFNvdXRoIFNhbiBGcmFuY2lzY28sIENhbGlmb3JuaWEsIFVTQS4g
WzJdLiYjeEQ7Rmx1aWRpZ20gQ29ycG9yYXRpb24sIFNvdXRoIFNhbiBGcmFuY2lzY28sIENhbGlm
b3JuaWEsIFVTQS4mI3hEOzFdIEVsaSBhbmQgRWR5dGhlIEJyb2FkIENlbnRlciBvZiBSZWdlbmVy
YXRpb24gTWVkaWNpbmUgYW5kIFN0ZW0gQ2VsbCBSZXNlYXJjaCwgVW5pdmVyc2l0eSBvZiBDYWxp
Zm9ybmlhLCBTYW4gRnJhbmNpc2NvLCBTYW4gRnJhbmNpc2NvLCBDYWxpZm9ybmlhLCBVU0EuIFsy
XSBEZXBhcnRtZW50IG9mIE5ldXJvbG9neSwgVW5pdmVyc2l0eSBvZiBDYWxpZm9ybmlhLCBTYW4g
RnJhbmNpc2NvLCBTYW4gRnJhbmNpc2NvLCBDYWxpZm9ybmlhLCBVU0EuPC9hdXRoLWFkZHJlc3M+
PHRpdGxlcz48dGl0bGU+TG93LWNvdmVyYWdlIHNpbmdsZS1jZWxsIG1STkEgc2VxdWVuY2luZyBy
ZXZlYWxzIGNlbGx1bGFyIGhldGVyb2dlbmVpdHkgYW5kIGFjdGl2YXRlZCBzaWduYWxpbmcgcGF0
aHdheXMgaW4gZGV2ZWxvcGluZyBjZXJlYnJhbCBjb3J0ZXg8L3RpdGxlPjxzZWNvbmRhcnktdGl0
bGU+TmF0IEJpb3RlY2hub2w8L3NlY29uZGFyeS10aXRsZT48L3RpdGxlcz48cGVyaW9kaWNhbD48
ZnVsbC10aXRsZT5OYXQgQmlvdGVjaG5vbDwvZnVsbC10aXRsZT48L3BlcmlvZGljYWw+PHBhZ2Vz
PjEwNTMtODwvcGFnZXM+PHZvbHVtZT4zMjwvdm9sdW1lPjxudW1iZXI+MTA8L251bWJlcj48ZWRp
dGlvbj4yMDE0LzA4LzA1PC9lZGl0aW9uPjxrZXl3b3Jkcz48a2V5d29yZD5BbmltYWxzPC9rZXl3
b3JkPjxrZXl3b3JkPkNlcmVicmFsIENvcnRleC8qZ3Jvd3RoICZhbXA7IGRldmVsb3BtZW50L21l
dGFib2xpc208L2tleXdvcmQ+PGtleXdvcmQ+Q29tcHV0YXRpb25hbCBCaW9sb2d5LyptZXRob2Rz
PC9rZXl3b3JkPjxrZXl3b3JkPkVxdWlwbWVudCBEZXNpZ248L2tleXdvcmQ+PGtleXdvcmQ+R2Vu
ZSBFeHByZXNzaW9uIFByb2ZpbGluZy8qbWV0aG9kczwva2V5d29yZD48a2V5d29yZD5IdW1hbnM8
L2tleXdvcmQ+PGtleXdvcmQ+TWljZTwva2V5d29yZD48a2V5d29yZD5NaWNyb2ZsdWlkaWMgQW5h
bHl0aWNhbCBUZWNobmlxdWVzPC9rZXl3b3JkPjxrZXl3b3JkPlJOQSwgTWVzc2VuZ2VyLyphbmFs
eXNpcy9nZW5ldGljcy9tZXRhYm9saXNtPC9rZXl3b3JkPjxrZXl3b3JkPlNlcXVlbmNlIEFuYWx5
c2lzLCBSTkEvKm1ldGhvZHM8L2tleXdvcmQ+PGtleXdvcmQ+U2lnbmFsIFRyYW5zZHVjdGlvbi8q
Z2VuZXRpY3MvcGh5c2lvbG9neTwva2V5d29yZD48L2tleXdvcmRzPjxkYXRlcz48eWVhcj4yMDE0
PC95ZWFyPjxwdWItZGF0ZXM+PGRhdGU+T2N0PC9kYXRlPjwvcHViLWRhdGVzPjwvZGF0ZXM+PGlz
Ym4+MTU0Ni0xNjk2IChFbGVjdHJvbmljKSYjeEQ7MTA4Ny0wMTU2IChMaW5raW5nKTwvaXNibj48
YWNjZXNzaW9uLW51bT4yNTA4NjY0OTwvYWNjZXNzaW9uLW51bT48dXJscz48cmVsYXRlZC11cmxz
Pjx1cmw+aHR0cHM6Ly93d3cubmNiaS5ubG0ubmloLmdvdi9wdWJtZWQvMjUwODY2NDk8L3VybD48
L3JlbGF0ZWQtdXJscz48L3VybHM+PGN1c3RvbTI+UE1DNDE5MTk4ODwvY3VzdG9tMj48ZWxlY3Ry
b25pYy1yZXNvdXJjZS1udW0+MTAuMTAzOC9uYnQuMjk2NzwvZWxlY3Ryb25pYy1yZXNvdXJjZS1u
dW0+PC9yZWNvcmQ+PC9DaXRlPjwvRW5kTm90ZT5=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[139]</w:t>
            </w:r>
            <w:r>
              <w:rPr>
                <w:rFonts w:ascii="Arial" w:hAnsi="Arial" w:cs="Arial"/>
                <w:sz w:val="20"/>
                <w:szCs w:val="20"/>
              </w:rPr>
              <w:fldChar w:fldCharType="end"/>
            </w:r>
            <w:r w:rsidRPr="00030C34">
              <w:rPr>
                <w:rFonts w:ascii="Arial" w:hAnsi="Arial" w:cs="Arial"/>
                <w:sz w:val="20"/>
                <w:szCs w:val="20"/>
              </w:rPr>
              <w:t xml:space="preserve"> </w:t>
            </w:r>
          </w:p>
        </w:tc>
      </w:tr>
      <w:tr w:rsidR="0044242F" w:rsidRPr="00BA32C8" w14:paraId="318E4BB9"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49859B13"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Xin</w:t>
            </w:r>
          </w:p>
        </w:tc>
        <w:tc>
          <w:tcPr>
            <w:tcW w:w="1587" w:type="dxa"/>
            <w:vAlign w:val="center"/>
          </w:tcPr>
          <w:p w14:paraId="259AF77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scGMAI, VASC</w:t>
            </w:r>
          </w:p>
        </w:tc>
        <w:tc>
          <w:tcPr>
            <w:tcW w:w="1506" w:type="dxa"/>
            <w:vAlign w:val="center"/>
          </w:tcPr>
          <w:p w14:paraId="4514D96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Pancreatic cells</w:t>
            </w:r>
            <w:r w:rsidRPr="00BA32C8">
              <w:rPr>
                <w:rFonts w:ascii="Arial" w:hAnsi="Arial" w:cs="Arial"/>
                <w:sz w:val="20"/>
                <w:szCs w:val="20"/>
              </w:rPr>
              <w:br/>
              <w:t>(</w:t>
            </w:r>
            <w:r w:rsidRPr="00BA32C8">
              <w:rPr>
                <w:rFonts w:ascii="Arial" w:hAnsi="Arial" w:cs="Arial"/>
                <w:sz w:val="20"/>
                <w:szCs w:val="20"/>
                <w:shd w:val="clear" w:color="auto" w:fill="FFFFFF"/>
              </w:rPr>
              <w:t>α-, β-, δ-)</w:t>
            </w:r>
          </w:p>
        </w:tc>
        <w:tc>
          <w:tcPr>
            <w:tcW w:w="1260" w:type="dxa"/>
            <w:vAlign w:val="center"/>
          </w:tcPr>
          <w:p w14:paraId="4BE58608"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1,600</w:t>
            </w:r>
          </w:p>
        </w:tc>
        <w:tc>
          <w:tcPr>
            <w:tcW w:w="2160" w:type="dxa"/>
            <w:vAlign w:val="center"/>
          </w:tcPr>
          <w:p w14:paraId="3F53C888"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GSE81608</w:t>
            </w:r>
          </w:p>
        </w:tc>
        <w:tc>
          <w:tcPr>
            <w:tcW w:w="1422" w:type="dxa"/>
            <w:vAlign w:val="center"/>
          </w:tcPr>
          <w:p w14:paraId="0C40EB44" w14:textId="4A4D4BE5"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PEVuZE5vdGU+PENpdGU+PEF1dGhvcj5YaW48L0F1dGhvcj48WWVhcj4yMDE2PC9ZZWFyPjxSZWNO
dW0+MjIyPC9SZWNOdW0+PERpc3BsYXlUZXh0PlsxNDBdPC9EaXNwbGF5VGV4dD48cmVjb3JkPjxy
ZWMtbnVtYmVyPjIyMjwvcmVjLW51bWJlcj48Zm9yZWlnbi1rZXlzPjxrZXkgYXBwPSJFTiIgZGIt
aWQ9InpzcHB4MjVmb2ZmdHp4ZWU5NWZ4MjlwOHRhdGY1dnZhd3R2cCIgdGltZXN0YW1wPSIxNjMw
NzIzNTA3Ij4yMjI8L2tleT48L2ZvcmVpZ24ta2V5cz48cmVmLXR5cGUgbmFtZT0iSm91cm5hbCBB
cnRpY2xlIj4xNzwvcmVmLXR5cGU+PGNvbnRyaWJ1dG9ycz48YXV0aG9ycz48YXV0aG9yPlhpbiwg
WS48L2F1dGhvcj48YXV0aG9yPktpbSwgSi48L2F1dGhvcj48YXV0aG9yPk9rYW1vdG8sIEguPC9h
dXRob3I+PGF1dGhvcj5OaSwgTS48L2F1dGhvcj48YXV0aG9yPldlaSwgWS48L2F1dGhvcj48YXV0
aG9yPkFkbGVyLCBDLjwvYXV0aG9yPjxhdXRob3I+TXVycGh5LCBBLiBKLjwvYXV0aG9yPjxhdXRo
b3I+WWFuY29wb3Vsb3MsIEcuIEQuPC9hdXRob3I+PGF1dGhvcj5MaW4sIEMuPC9hdXRob3I+PGF1
dGhvcj5Hcm9tYWRhLCBKLjwvYXV0aG9yPjwvYXV0aG9ycz48L2NvbnRyaWJ1dG9ycz48YXV0aC1h
ZGRyZXNzPlJlZ2VuZXJvbiBQaGFybWFjZXV0aWNhbHMsIFRhcnJ5dG93biwgTlkgMTA1OTEsIFVT
QS4mI3hEO1JlZ2VuZXJvbiBQaGFybWFjZXV0aWNhbHMsIFRhcnJ5dG93biwgTlkgMTA1OTEsIFVT
QS4gRWxlY3Ryb25pYyBhZGRyZXNzOiBqZXNwZXIuZ3JvbWFkYUByZWdlbmVyb24uY29tLjwvYXV0
aC1hZGRyZXNzPjx0aXRsZXM+PHRpdGxlPlJOQSBTZXF1ZW5jaW5nIG9mIFNpbmdsZSBIdW1hbiBJ
c2xldCBDZWxscyBSZXZlYWxzIFR5cGUgMiBEaWFiZXRlcyBHZW5lczwvdGl0bGU+PHNlY29uZGFy
eS10aXRsZT5DZWxsIE1ldGFiPC9zZWNvbmRhcnktdGl0bGU+PC90aXRsZXM+PHBlcmlvZGljYWw+
PGZ1bGwtdGl0bGU+Q2VsbCBNZXRhYjwvZnVsbC10aXRsZT48L3BlcmlvZGljYWw+PHBhZ2VzPjYw
OC02MTU8L3BhZ2VzPjx2b2x1bWU+MjQ8L3ZvbHVtZT48bnVtYmVyPjQ8L251bWJlcj48ZWRpdGlv
bj4yMDE2LzA5LzI3PC9lZGl0aW9uPjxrZXl3b3Jkcz48a2V5d29yZD5BbmltYWxzPC9rZXl3b3Jk
PjxrZXl3b3JkPkRpYWJldGVzIE1lbGxpdHVzLCBUeXBlIDIvKmdlbmV0aWNzPC9rZXl3b3JkPjxr
ZXl3b3JkPkdlbmUgRXhwcmVzc2lvbiBQcm9maWxpbmc8L2tleXdvcmQ+PGtleXdvcmQ+SHVtYW5z
PC9rZXl3b3JkPjxrZXl3b3JkPk1pY2U8L2tleXdvcmQ+PGtleXdvcmQ+U2VxdWVuY2UgQW5hbHlz
aXMsIFJOQS8qbWV0aG9kczwva2V5d29yZD48a2V5d29yZD5TaWduYWwgVHJhbnNkdWN0aW9uL2dl
bmV0aWNzPC9rZXl3b3JkPjxrZXl3b3JkPlNpbmdsZS1DZWxsIEFuYWx5c2lzLyptZXRob2RzPC9r
ZXl3b3JkPjxrZXl3b3JkPlRyYW5zY3JpcHRvbWUvZ2VuZXRpY3M8L2tleXdvcmQ+PGtleXdvcmQ+
KmdsdWNhZ29uPC9rZXl3b3JkPjxrZXl3b3JkPippbnN1bGluPC9rZXl3b3JkPjxrZXl3b3JkPipw
YW5jcmVhdGljIGlzbGV0IGNlbGw8L2tleXdvcmQ+PGtleXdvcmQ+KnBhbmNyZWF0aWMgcG9seXBl
cHRpZGU8L2tleXdvcmQ+PGtleXdvcmQ+KnNpbmdsZS1jZWxsIFJOQSBzZXF1ZW5jaW5nPC9rZXl3
b3JkPjxrZXl3b3JkPipzb21hdG9zdGF0aW48L2tleXdvcmQ+PGtleXdvcmQ+KnR5cGUgMiBkaWFi
ZXRlczwva2V5d29yZD48L2tleXdvcmRzPjxkYXRlcz48eWVhcj4yMDE2PC95ZWFyPjxwdWItZGF0
ZXM+PGRhdGU+T2N0IDExPC9kYXRlPjwvcHViLWRhdGVzPjwvZGF0ZXM+PGlzYm4+MTkzMi03NDIw
IChFbGVjdHJvbmljKSYjeEQ7MTU1MC00MTMxIChMaW5raW5nKTwvaXNibj48YWNjZXNzaW9uLW51
bT4yNzY2NzY2NTwvYWNjZXNzaW9uLW51bT48dXJscz48cmVsYXRlZC11cmxzPjx1cmw+aHR0cHM6
Ly93d3cubmNiaS5ubG0ubmloLmdvdi9wdWJtZWQvMjc2Njc2NjU8L3VybD48L3JlbGF0ZWQtdXJs
cz48L3VybHM+PGVsZWN0cm9uaWMtcmVzb3VyY2UtbnVtPjEwLjEwMTYvai5jbWV0LjIwMTYuMDgu
MDE4PC9lbGVjdHJvbmljLXJlc291cmNlLW51bT48L3JlY29yZD48L0NpdGU+PC9FbmROb3RlPgB=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PEVuZE5vdGU+PENpdGU+PEF1dGhvcj5YaW48L0F1dGhvcj48WWVhcj4yMDE2PC9ZZWFyPjxSZWNO
dW0+MjIyPC9SZWNOdW0+PERpc3BsYXlUZXh0PlsxNDBdPC9EaXNwbGF5VGV4dD48cmVjb3JkPjxy
ZWMtbnVtYmVyPjIyMjwvcmVjLW51bWJlcj48Zm9yZWlnbi1rZXlzPjxrZXkgYXBwPSJFTiIgZGIt
aWQ9InpzcHB4MjVmb2ZmdHp4ZWU5NWZ4MjlwOHRhdGY1dnZhd3R2cCIgdGltZXN0YW1wPSIxNjMw
NzIzNTA3Ij4yMjI8L2tleT48L2ZvcmVpZ24ta2V5cz48cmVmLXR5cGUgbmFtZT0iSm91cm5hbCBB
cnRpY2xlIj4xNzwvcmVmLXR5cGU+PGNvbnRyaWJ1dG9ycz48YXV0aG9ycz48YXV0aG9yPlhpbiwg
WS48L2F1dGhvcj48YXV0aG9yPktpbSwgSi48L2F1dGhvcj48YXV0aG9yPk9rYW1vdG8sIEguPC9h
dXRob3I+PGF1dGhvcj5OaSwgTS48L2F1dGhvcj48YXV0aG9yPldlaSwgWS48L2F1dGhvcj48YXV0
aG9yPkFkbGVyLCBDLjwvYXV0aG9yPjxhdXRob3I+TXVycGh5LCBBLiBKLjwvYXV0aG9yPjxhdXRo
b3I+WWFuY29wb3Vsb3MsIEcuIEQuPC9hdXRob3I+PGF1dGhvcj5MaW4sIEMuPC9hdXRob3I+PGF1
dGhvcj5Hcm9tYWRhLCBKLjwvYXV0aG9yPjwvYXV0aG9ycz48L2NvbnRyaWJ1dG9ycz48YXV0aC1h
ZGRyZXNzPlJlZ2VuZXJvbiBQaGFybWFjZXV0aWNhbHMsIFRhcnJ5dG93biwgTlkgMTA1OTEsIFVT
QS4mI3hEO1JlZ2VuZXJvbiBQaGFybWFjZXV0aWNhbHMsIFRhcnJ5dG93biwgTlkgMTA1OTEsIFVT
QS4gRWxlY3Ryb25pYyBhZGRyZXNzOiBqZXNwZXIuZ3JvbWFkYUByZWdlbmVyb24uY29tLjwvYXV0
aC1hZGRyZXNzPjx0aXRsZXM+PHRpdGxlPlJOQSBTZXF1ZW5jaW5nIG9mIFNpbmdsZSBIdW1hbiBJ
c2xldCBDZWxscyBSZXZlYWxzIFR5cGUgMiBEaWFiZXRlcyBHZW5lczwvdGl0bGU+PHNlY29uZGFy
eS10aXRsZT5DZWxsIE1ldGFiPC9zZWNvbmRhcnktdGl0bGU+PC90aXRsZXM+PHBlcmlvZGljYWw+
PGZ1bGwtdGl0bGU+Q2VsbCBNZXRhYjwvZnVsbC10aXRsZT48L3BlcmlvZGljYWw+PHBhZ2VzPjYw
OC02MTU8L3BhZ2VzPjx2b2x1bWU+MjQ8L3ZvbHVtZT48bnVtYmVyPjQ8L251bWJlcj48ZWRpdGlv
bj4yMDE2LzA5LzI3PC9lZGl0aW9uPjxrZXl3b3Jkcz48a2V5d29yZD5BbmltYWxzPC9rZXl3b3Jk
PjxrZXl3b3JkPkRpYWJldGVzIE1lbGxpdHVzLCBUeXBlIDIvKmdlbmV0aWNzPC9rZXl3b3JkPjxr
ZXl3b3JkPkdlbmUgRXhwcmVzc2lvbiBQcm9maWxpbmc8L2tleXdvcmQ+PGtleXdvcmQ+SHVtYW5z
PC9rZXl3b3JkPjxrZXl3b3JkPk1pY2U8L2tleXdvcmQ+PGtleXdvcmQ+U2VxdWVuY2UgQW5hbHlz
aXMsIFJOQS8qbWV0aG9kczwva2V5d29yZD48a2V5d29yZD5TaWduYWwgVHJhbnNkdWN0aW9uL2dl
bmV0aWNzPC9rZXl3b3JkPjxrZXl3b3JkPlNpbmdsZS1DZWxsIEFuYWx5c2lzLyptZXRob2RzPC9r
ZXl3b3JkPjxrZXl3b3JkPlRyYW5zY3JpcHRvbWUvZ2VuZXRpY3M8L2tleXdvcmQ+PGtleXdvcmQ+
KmdsdWNhZ29uPC9rZXl3b3JkPjxrZXl3b3JkPippbnN1bGluPC9rZXl3b3JkPjxrZXl3b3JkPipw
YW5jcmVhdGljIGlzbGV0IGNlbGw8L2tleXdvcmQ+PGtleXdvcmQ+KnBhbmNyZWF0aWMgcG9seXBl
cHRpZGU8L2tleXdvcmQ+PGtleXdvcmQ+KnNpbmdsZS1jZWxsIFJOQSBzZXF1ZW5jaW5nPC9rZXl3
b3JkPjxrZXl3b3JkPipzb21hdG9zdGF0aW48L2tleXdvcmQ+PGtleXdvcmQ+KnR5cGUgMiBkaWFi
ZXRlczwva2V5d29yZD48L2tleXdvcmRzPjxkYXRlcz48eWVhcj4yMDE2PC95ZWFyPjxwdWItZGF0
ZXM+PGRhdGU+T2N0IDExPC9kYXRlPjwvcHViLWRhdGVzPjwvZGF0ZXM+PGlzYm4+MTkzMi03NDIw
IChFbGVjdHJvbmljKSYjeEQ7MTU1MC00MTMxIChMaW5raW5nKTwvaXNibj48YWNjZXNzaW9uLW51
bT4yNzY2NzY2NTwvYWNjZXNzaW9uLW51bT48dXJscz48cmVsYXRlZC11cmxzPjx1cmw+aHR0cHM6
Ly93d3cubmNiaS5ubG0ubmloLmdvdi9wdWJtZWQvMjc2Njc2NjU8L3VybD48L3JlbGF0ZWQtdXJs
cz48L3VybHM+PGVsZWN0cm9uaWMtcmVzb3VyY2UtbnVtPjEwLjEwMTYvai5jbWV0LjIwMTYuMDgu
MDE4PC9lbGVjdHJvbmljLXJlc291cmNlLW51bT48L3JlY29yZD48L0NpdGU+PC9FbmROb3RlPgB=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[140]</w:t>
            </w:r>
            <w:r>
              <w:rPr>
                <w:rFonts w:ascii="Arial" w:hAnsi="Arial" w:cs="Arial"/>
                <w:sz w:val="20"/>
                <w:szCs w:val="20"/>
              </w:rPr>
              <w:fldChar w:fldCharType="end"/>
            </w:r>
          </w:p>
        </w:tc>
      </w:tr>
      <w:tr w:rsidR="0044242F" w:rsidRPr="00BA32C8" w14:paraId="21984D4E"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3AFBBEA4" w14:textId="77777777" w:rsidR="0044242F" w:rsidRPr="00BA32C8" w:rsidRDefault="0044242F" w:rsidP="005E5160">
            <w:pPr>
              <w:spacing w:after="60"/>
              <w:jc w:val="center"/>
              <w:rPr>
                <w:rFonts w:ascii="Arial" w:hAnsi="Arial" w:cs="Arial"/>
                <w:sz w:val="20"/>
                <w:szCs w:val="20"/>
              </w:rPr>
            </w:pPr>
            <w:r w:rsidRPr="00BA32C8">
              <w:rPr>
                <w:rFonts w:ascii="Arial" w:hAnsi="Arial" w:cs="Arial"/>
                <w:sz w:val="20"/>
                <w:szCs w:val="20"/>
              </w:rPr>
              <w:t>Yan</w:t>
            </w:r>
          </w:p>
        </w:tc>
        <w:tc>
          <w:tcPr>
            <w:tcW w:w="1587" w:type="dxa"/>
            <w:vAlign w:val="center"/>
          </w:tcPr>
          <w:p w14:paraId="66CD6986"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rPr>
              <w:t xml:space="preserve">scGMAI, </w:t>
            </w:r>
            <w:r>
              <w:rPr>
                <w:rFonts w:ascii="Arial" w:hAnsi="Arial" w:cs="Arial"/>
                <w:sz w:val="20"/>
                <w:szCs w:val="20"/>
                <w:shd w:val="clear" w:color="auto" w:fill="FFFFFF"/>
              </w:rPr>
              <w:t>VASC</w:t>
            </w:r>
          </w:p>
        </w:tc>
        <w:tc>
          <w:tcPr>
            <w:tcW w:w="1506" w:type="dxa"/>
            <w:vAlign w:val="center"/>
          </w:tcPr>
          <w:p w14:paraId="7156329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shd w:val="clear" w:color="auto" w:fill="FFFFFF"/>
              </w:rPr>
              <w:t>embryonic stem cells</w:t>
            </w:r>
          </w:p>
        </w:tc>
        <w:tc>
          <w:tcPr>
            <w:tcW w:w="1260" w:type="dxa"/>
            <w:vAlign w:val="center"/>
          </w:tcPr>
          <w:p w14:paraId="12E09152"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32C8">
              <w:rPr>
                <w:rFonts w:ascii="Arial" w:hAnsi="Arial" w:cs="Arial"/>
                <w:sz w:val="20"/>
                <w:szCs w:val="20"/>
              </w:rPr>
              <w:t>124</w:t>
            </w:r>
          </w:p>
        </w:tc>
        <w:tc>
          <w:tcPr>
            <w:tcW w:w="2160" w:type="dxa"/>
            <w:vAlign w:val="center"/>
          </w:tcPr>
          <w:p w14:paraId="4C33BA00"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GSE36552</w:t>
            </w:r>
          </w:p>
        </w:tc>
        <w:tc>
          <w:tcPr>
            <w:tcW w:w="1422" w:type="dxa"/>
            <w:vAlign w:val="center"/>
          </w:tcPr>
          <w:p w14:paraId="77736937" w14:textId="05976730" w:rsidR="0044242F" w:rsidRPr="00BA32C8"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PEVuZE5vdGU+PENpdGU+PEF1dGhvcj5ZYW48L0F1dGhvcj48WWVhcj4yMDEzPC9ZZWFyPjxSZWNO
dW0+MjIzPC9SZWNOdW0+PERpc3BsYXlUZXh0PlsxNDFdPC9EaXNwbGF5VGV4dD48cmVjb3JkPjxy
ZWMtbnVtYmVyPjIyMzwvcmVjLW51bWJlcj48Zm9yZWlnbi1rZXlzPjxrZXkgYXBwPSJFTiIgZGIt
aWQ9InpzcHB4MjVmb2ZmdHp4ZWU5NWZ4MjlwOHRhdGY1dnZhd3R2cCIgdGltZXN0YW1wPSIxNjMw
NzIzNTA3Ij4yMjM8L2tleT48L2ZvcmVpZ24ta2V5cz48cmVmLXR5cGUgbmFtZT0iSm91cm5hbCBB
cnRpY2xlIj4xNzwvcmVmLXR5cGU+PGNvbnRyaWJ1dG9ycz48YXV0aG9ycz48YXV0aG9yPllhbiwg
TC48L2F1dGhvcj48YXV0aG9yPllhbmcsIE0uPC9hdXRob3I+PGF1dGhvcj5HdW8sIEguPC9hdXRo
b3I+PGF1dGhvcj5ZYW5nLCBMLjwvYXV0aG9yPjxhdXRob3I+V3UsIEouPC9hdXRob3I+PGF1dGhv
cj5MaSwgUi48L2F1dGhvcj48YXV0aG9yPkxpdSwgUC48L2F1dGhvcj48YXV0aG9yPkxpYW4sIFku
PC9hdXRob3I+PGF1dGhvcj5aaGVuZywgWC48L2F1dGhvcj48YXV0aG9yPllhbiwgSi48L2F1dGhv
cj48YXV0aG9yPkh1YW5nLCBKLjwvYXV0aG9yPjxhdXRob3I+TGksIE0uPC9hdXRob3I+PGF1dGhv
cj5XdSwgWC48L2F1dGhvcj48YXV0aG9yPldlbiwgTC48L2F1dGhvcj48YXV0aG9yPkxhbywgSy48
L2F1dGhvcj48YXV0aG9yPkxpLCBSLjwvYXV0aG9yPjxhdXRob3I+UWlhbywgSi48L2F1dGhvcj48
YXV0aG9yPlRhbmcsIEYuPC9hdXRob3I+PC9hdXRob3JzPjwvY29udHJpYnV0b3JzPjxhdXRoLWFk
ZHJlc3M+MV0gQmlvZHluYW1pYyBPcHRpY2FsIEltYWdpbmcgQ2VudGVyIGFuZCBDZW50ZXIgZm9y
IFJlcHJvZHVjdGl2ZSBNZWRpY2luZSwgQ29sbGVnZSBvZiBMaWZlIFNjaWVuY2VzLCBUaGlyZCBI
b3NwaXRhbCwgUGVraW5nIFVuaXZlcnNpdHksIEJlaWppbmcsIENoaW5hLiBbMl0gS2V5IExhYm9y
YXRvcnkgb2YgQXNzaXN0ZWQgUmVwcm9kdWN0aW9uLCBNaW5pc3RyeSBvZiBFZHVjYXRpb24sIEJl
aWppbmcsIENoaW5hLiBbM10uPC9hdXRoLWFkZHJlc3M+PHRpdGxlcz48dGl0bGU+U2luZ2xlLWNl
bGwgUk5BLVNlcSBwcm9maWxpbmcgb2YgaHVtYW4gcHJlaW1wbGFudGF0aW9uIGVtYnJ5b3MgYW5k
IGVtYnJ5b25pYyBzdGVtIGNlbGxzPC90aXRsZT48c2Vjb25kYXJ5LXRpdGxlPk5hdCBTdHJ1Y3Qg
TW9sIEJpb2w8L3NlY29uZGFyeS10aXRsZT48L3RpdGxlcz48cGVyaW9kaWNhbD48ZnVsbC10aXRs
ZT5OYXQgU3RydWN0IE1vbCBCaW9sPC9mdWxsLXRpdGxlPjwvcGVyaW9kaWNhbD48cGFnZXM+MTEz
MS05PC9wYWdlcz48dm9sdW1lPjIwPC92b2x1bWU+PG51bWJlcj45PC9udW1iZXI+PGVkaXRpb24+
MjAxMy8wOC8xMzwvZWRpdGlvbj48a2V5d29yZHM+PGtleXdvcmQ+QWx0ZXJuYXRpdmUgU3BsaWNp
bmc8L2tleXdvcmQ+PGtleXdvcmQ+Qmxhc3RvY3lzdC9jeXRvbG9neS8qbWV0YWJvbGlzbTwva2V5
d29yZD48a2V5d29yZD5CbGFzdG9tZXJlcy9jeXRvbG9neS9tZXRhYm9saXNtPC9rZXl3b3JkPjxr
ZXl3b3JkPkVtYnJ5byBDdWx0dXJlIFRlY2huaXF1ZXM8L2tleXdvcmQ+PGtleXdvcmQ+RW1icnlv
bmljIFN0ZW0gQ2VsbHMvY3l0b2xvZ3kvKm1ldGFib2xpc208L2tleXdvcmQ+PGtleXdvcmQ+RmVt
YWxlPC9rZXl3b3JkPjxrZXl3b3JkPkdlbmUgRXhwcmVzc2lvbiBQcm9maWxpbmc8L2tleXdvcmQ+
PGtleXdvcmQ+R2VybSBMYXllcnMvY3l0b2xvZ3kvbWV0YWJvbGlzbTwva2V5d29yZD48a2V5d29y
ZD5IdW1hbnM8L2tleXdvcmQ+PGtleXdvcmQ+T29jeXRlcy9tZXRhYm9saXNtPC9rZXl3b3JkPjxr
ZXl3b3JkPlBsdXJpcG90ZW50IFN0ZW0gQ2VsbHMvY3l0b2xvZ3kvbWV0YWJvbGlzbTwva2V5d29y
ZD48a2V5d29yZD5STkEsIExvbmcgTm9uY29kaW5nL2dlbmV0aWNzL21ldGFib2xpc208L2tleXdv
cmQ+PGtleXdvcmQ+U2VxdWVuY2UgQW5hbHlzaXMsIFJOQTwva2V5d29yZD48a2V5d29yZD5TaW5n
bGUtQ2VsbCBBbmFseXNpczwva2V5d29yZD48a2V5d29yZD5UcmFuc2NyaXB0b21lPC9rZXl3b3Jk
Pjwva2V5d29yZHM+PGRhdGVzPjx5ZWFyPjIwMTM8L3llYXI+PHB1Yi1kYXRlcz48ZGF0ZT5TZXA8
L2RhdGU+PC9wdWItZGF0ZXM+PC9kYXRlcz48aXNibj4xNTQ1LTk5ODUgKEVsZWN0cm9uaWMpJiN4
RDsxNTQ1LTk5ODUgKExpbmtpbmcpPC9pc2JuPjxhY2Nlc3Npb24tbnVtPjIzOTM0MTQ5PC9hY2Nl
c3Npb24tbnVtPjx1cmxzPjxyZWxhdGVkLXVybHM+PHVybD5odHRwczovL3d3dy5uY2JpLm5sbS5u
aWguZ292L3B1Ym1lZC8yMzkzNDE0OTwvdXJsPjwvcmVsYXRlZC11cmxzPjwvdXJscz48ZWxlY3Ry
b25pYy1yZXNvdXJjZS1udW0+MTAuMTAzOC9uc21iLjI2NjA8L2VsZWN0cm9uaWMtcmVzb3VyY2Ut
bnVtPjwvcmVjb3JkPjwvQ2l0ZT48L0VuZE5vdGU+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PEVuZE5vdGU+PENpdGU+PEF1dGhvcj5ZYW48L0F1dGhvcj48WWVhcj4yMDEzPC9ZZWFyPjxSZWNO
dW0+MjIzPC9SZWNOdW0+PERpc3BsYXlUZXh0PlsxNDFdPC9EaXNwbGF5VGV4dD48cmVjb3JkPjxy
ZWMtbnVtYmVyPjIyMzwvcmVjLW51bWJlcj48Zm9yZWlnbi1rZXlzPjxrZXkgYXBwPSJFTiIgZGIt
aWQ9InpzcHB4MjVmb2ZmdHp4ZWU5NWZ4MjlwOHRhdGY1dnZhd3R2cCIgdGltZXN0YW1wPSIxNjMw
NzIzNTA3Ij4yMjM8L2tleT48L2ZvcmVpZ24ta2V5cz48cmVmLXR5cGUgbmFtZT0iSm91cm5hbCBB
cnRpY2xlIj4xNzwvcmVmLXR5cGU+PGNvbnRyaWJ1dG9ycz48YXV0aG9ycz48YXV0aG9yPllhbiwg
TC48L2F1dGhvcj48YXV0aG9yPllhbmcsIE0uPC9hdXRob3I+PGF1dGhvcj5HdW8sIEguPC9hdXRo
b3I+PGF1dGhvcj5ZYW5nLCBMLjwvYXV0aG9yPjxhdXRob3I+V3UsIEouPC9hdXRob3I+PGF1dGhv
cj5MaSwgUi48L2F1dGhvcj48YXV0aG9yPkxpdSwgUC48L2F1dGhvcj48YXV0aG9yPkxpYW4sIFku
PC9hdXRob3I+PGF1dGhvcj5aaGVuZywgWC48L2F1dGhvcj48YXV0aG9yPllhbiwgSi48L2F1dGhv
cj48YXV0aG9yPkh1YW5nLCBKLjwvYXV0aG9yPjxhdXRob3I+TGksIE0uPC9hdXRob3I+PGF1dGhv
cj5XdSwgWC48L2F1dGhvcj48YXV0aG9yPldlbiwgTC48L2F1dGhvcj48YXV0aG9yPkxhbywgSy48
L2F1dGhvcj48YXV0aG9yPkxpLCBSLjwvYXV0aG9yPjxhdXRob3I+UWlhbywgSi48L2F1dGhvcj48
YXV0aG9yPlRhbmcsIEYuPC9hdXRob3I+PC9hdXRob3JzPjwvY29udHJpYnV0b3JzPjxhdXRoLWFk
ZHJlc3M+MV0gQmlvZHluYW1pYyBPcHRpY2FsIEltYWdpbmcgQ2VudGVyIGFuZCBDZW50ZXIgZm9y
IFJlcHJvZHVjdGl2ZSBNZWRpY2luZSwgQ29sbGVnZSBvZiBMaWZlIFNjaWVuY2VzLCBUaGlyZCBI
b3NwaXRhbCwgUGVraW5nIFVuaXZlcnNpdHksIEJlaWppbmcsIENoaW5hLiBbMl0gS2V5IExhYm9y
YXRvcnkgb2YgQXNzaXN0ZWQgUmVwcm9kdWN0aW9uLCBNaW5pc3RyeSBvZiBFZHVjYXRpb24sIEJl
aWppbmcsIENoaW5hLiBbM10uPC9hdXRoLWFkZHJlc3M+PHRpdGxlcz48dGl0bGU+U2luZ2xlLWNl
bGwgUk5BLVNlcSBwcm9maWxpbmcgb2YgaHVtYW4gcHJlaW1wbGFudGF0aW9uIGVtYnJ5b3MgYW5k
IGVtYnJ5b25pYyBzdGVtIGNlbGxzPC90aXRsZT48c2Vjb25kYXJ5LXRpdGxlPk5hdCBTdHJ1Y3Qg
TW9sIEJpb2w8L3NlY29uZGFyeS10aXRsZT48L3RpdGxlcz48cGVyaW9kaWNhbD48ZnVsbC10aXRs
ZT5OYXQgU3RydWN0IE1vbCBCaW9sPC9mdWxsLXRpdGxlPjwvcGVyaW9kaWNhbD48cGFnZXM+MTEz
MS05PC9wYWdlcz48dm9sdW1lPjIwPC92b2x1bWU+PG51bWJlcj45PC9udW1iZXI+PGVkaXRpb24+
MjAxMy8wOC8xMzwvZWRpdGlvbj48a2V5d29yZHM+PGtleXdvcmQ+QWx0ZXJuYXRpdmUgU3BsaWNp
bmc8L2tleXdvcmQ+PGtleXdvcmQ+Qmxhc3RvY3lzdC9jeXRvbG9neS8qbWV0YWJvbGlzbTwva2V5
d29yZD48a2V5d29yZD5CbGFzdG9tZXJlcy9jeXRvbG9neS9tZXRhYm9saXNtPC9rZXl3b3JkPjxr
ZXl3b3JkPkVtYnJ5byBDdWx0dXJlIFRlY2huaXF1ZXM8L2tleXdvcmQ+PGtleXdvcmQ+RW1icnlv
bmljIFN0ZW0gQ2VsbHMvY3l0b2xvZ3kvKm1ldGFib2xpc208L2tleXdvcmQ+PGtleXdvcmQ+RmVt
YWxlPC9rZXl3b3JkPjxrZXl3b3JkPkdlbmUgRXhwcmVzc2lvbiBQcm9maWxpbmc8L2tleXdvcmQ+
PGtleXdvcmQ+R2VybSBMYXllcnMvY3l0b2xvZ3kvbWV0YWJvbGlzbTwva2V5d29yZD48a2V5d29y
ZD5IdW1hbnM8L2tleXdvcmQ+PGtleXdvcmQ+T29jeXRlcy9tZXRhYm9saXNtPC9rZXl3b3JkPjxr
ZXl3b3JkPlBsdXJpcG90ZW50IFN0ZW0gQ2VsbHMvY3l0b2xvZ3kvbWV0YWJvbGlzbTwva2V5d29y
ZD48a2V5d29yZD5STkEsIExvbmcgTm9uY29kaW5nL2dlbmV0aWNzL21ldGFib2xpc208L2tleXdv
cmQ+PGtleXdvcmQ+U2VxdWVuY2UgQW5hbHlzaXMsIFJOQTwva2V5d29yZD48a2V5d29yZD5TaW5n
bGUtQ2VsbCBBbmFseXNpczwva2V5d29yZD48a2V5d29yZD5UcmFuc2NyaXB0b21lPC9rZXl3b3Jk
Pjwva2V5d29yZHM+PGRhdGVzPjx5ZWFyPjIwMTM8L3llYXI+PHB1Yi1kYXRlcz48ZGF0ZT5TZXA8
L2RhdGU+PC9wdWItZGF0ZXM+PC9kYXRlcz48aXNibj4xNTQ1LTk5ODUgKEVsZWN0cm9uaWMpJiN4
RDsxNTQ1LTk5ODUgKExpbmtpbmcpPC9pc2JuPjxhY2Nlc3Npb24tbnVtPjIzOTM0MTQ5PC9hY2Nl
c3Npb24tbnVtPjx1cmxzPjxyZWxhdGVkLXVybHM+PHVybD5odHRwczovL3d3dy5uY2JpLm5sbS5u
aWguZ292L3B1Ym1lZC8yMzkzNDE0OTwvdXJsPjwvcmVsYXRlZC11cmxzPjwvdXJscz48ZWxlY3Ry
b25pYy1yZXNvdXJjZS1udW0+MTAuMTAzOC9uc21iLjI2NjA8L2VsZWN0cm9uaWMtcmVzb3VyY2Ut
bnVtPjwvcmVjb3JkPjwvQ2l0ZT48L0VuZE5vdGU+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[141]</w:t>
            </w:r>
            <w:r>
              <w:rPr>
                <w:rFonts w:ascii="Arial" w:hAnsi="Arial" w:cs="Arial"/>
                <w:sz w:val="20"/>
                <w:szCs w:val="20"/>
              </w:rPr>
              <w:fldChar w:fldCharType="end"/>
            </w:r>
          </w:p>
        </w:tc>
      </w:tr>
      <w:tr w:rsidR="0044242F" w:rsidRPr="00BA32C8" w14:paraId="2B01029C"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ADA7995" w14:textId="77777777" w:rsidR="0044242F" w:rsidRPr="00BA32C8" w:rsidRDefault="0044242F" w:rsidP="005E5160">
            <w:pPr>
              <w:spacing w:after="60"/>
              <w:jc w:val="center"/>
              <w:rPr>
                <w:rFonts w:ascii="Arial" w:hAnsi="Arial" w:cs="Arial"/>
                <w:sz w:val="20"/>
                <w:szCs w:val="20"/>
              </w:rPr>
            </w:pPr>
            <w:r w:rsidRPr="00F818D1">
              <w:rPr>
                <w:rFonts w:ascii="Arial" w:hAnsi="Arial" w:cs="Arial"/>
                <w:sz w:val="20"/>
                <w:szCs w:val="20"/>
              </w:rPr>
              <w:t>PBMC3k</w:t>
            </w:r>
          </w:p>
        </w:tc>
        <w:tc>
          <w:tcPr>
            <w:tcW w:w="1587" w:type="dxa"/>
            <w:vAlign w:val="center"/>
          </w:tcPr>
          <w:p w14:paraId="5A773792"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818D1">
              <w:rPr>
                <w:rFonts w:ascii="Arial" w:hAnsi="Arial" w:cs="Arial"/>
                <w:sz w:val="20"/>
                <w:szCs w:val="20"/>
              </w:rPr>
              <w:t>VASC</w:t>
            </w:r>
            <w:r>
              <w:rPr>
                <w:rFonts w:ascii="Arial" w:hAnsi="Arial" w:cs="Arial"/>
                <w:sz w:val="20"/>
                <w:szCs w:val="20"/>
              </w:rPr>
              <w:t>, scVI</w:t>
            </w:r>
          </w:p>
        </w:tc>
        <w:tc>
          <w:tcPr>
            <w:tcW w:w="1506" w:type="dxa"/>
            <w:vAlign w:val="center"/>
          </w:tcPr>
          <w:p w14:paraId="2A9BD25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sidRPr="00F818D1">
              <w:rPr>
                <w:rFonts w:ascii="Arial" w:hAnsi="Arial" w:cs="Arial"/>
                <w:sz w:val="20"/>
                <w:szCs w:val="20"/>
              </w:rPr>
              <w:t>Blood</w:t>
            </w:r>
          </w:p>
        </w:tc>
        <w:tc>
          <w:tcPr>
            <w:tcW w:w="1260" w:type="dxa"/>
            <w:vAlign w:val="center"/>
          </w:tcPr>
          <w:p w14:paraId="36E1994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818D1">
              <w:rPr>
                <w:rFonts w:ascii="Arial" w:hAnsi="Arial" w:cs="Arial"/>
                <w:sz w:val="20"/>
                <w:szCs w:val="20"/>
              </w:rPr>
              <w:t>2,700</w:t>
            </w:r>
          </w:p>
        </w:tc>
        <w:tc>
          <w:tcPr>
            <w:tcW w:w="2160" w:type="dxa"/>
            <w:vAlign w:val="center"/>
          </w:tcPr>
          <w:p w14:paraId="07C1A5FD"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818D1">
              <w:rPr>
                <w:rFonts w:ascii="Arial" w:hAnsi="Arial" w:cs="Arial"/>
                <w:sz w:val="20"/>
                <w:szCs w:val="20"/>
              </w:rPr>
              <w:t>SRP073767</w:t>
            </w:r>
          </w:p>
        </w:tc>
        <w:tc>
          <w:tcPr>
            <w:tcW w:w="1422" w:type="dxa"/>
            <w:vAlign w:val="center"/>
          </w:tcPr>
          <w:p w14:paraId="2B099E0C" w14:textId="63829010" w:rsidR="0044242F" w:rsidRPr="00F97EB0"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PEVuZE5vdGU+PENpdGU+PEF1dGhvcj5aaGVuZzwvQXV0aG9yPjxZZWFyPjIwMTc8L1llYXI+PFJl
Y051bT4xNjE8L1JlY051bT48RGlzcGxheVRleHQ+WzEwNV08L0Rpc3BsYXlUZXh0PjxyZWNvcmQ+
PHJlYy1udW1iZXI+MTYxPC9yZWMtbnVtYmVyPjxmb3JlaWduLWtleXM+PGtleSBhcHA9IkVOIiBk
Yi1pZD0ienNwcHgyNWZvZmZ0enhlZTk1ZngyOXA4dGF0ZjV2dmF3dHZwIiB0aW1lc3RhbXA9IjAi
PjE2MTwva2V5PjwvZm9yZWlnbi1rZXlzPjxyZWYtdHlwZSBuYW1lPSJKb3VybmFsIEFydGljbGUi
PjE3PC9yZWYtdHlwZT48Y29udHJpYnV0b3JzPjxhdXRob3JzPjxhdXRob3I+WmhlbmcsIEcuIFgu
PC9hdXRob3I+PGF1dGhvcj5UZXJyeSwgSi4gTS48L2F1dGhvcj48YXV0aG9yPkJlbGdyYWRlciwg
UC48L2F1dGhvcj48YXV0aG9yPlJ5dmtpbiwgUC48L2F1dGhvcj48YXV0aG9yPkJlbnQsIFouIFcu
PC9hdXRob3I+PGF1dGhvcj5XaWxzb24sIFIuPC9hdXRob3I+PGF1dGhvcj5aaXJhbGRvLCBTLiBC
LjwvYXV0aG9yPjxhdXRob3I+V2hlZWxlciwgVC4gRC48L2F1dGhvcj48YXV0aG9yPk1jRGVybW90
dCwgRy4gUC48L2F1dGhvcj48YXV0aG9yPlpodSwgSi48L2F1dGhvcj48YXV0aG9yPkdyZWdvcnks
IE0uIFQuPC9hdXRob3I+PGF1dGhvcj5TaHVnYSwgSi48L2F1dGhvcj48YXV0aG9yPk1vbnRlc2Ns
YXJvcywgTC48L2F1dGhvcj48YXV0aG9yPlVuZGVyd29vZCwgSi4gRy48L2F1dGhvcj48YXV0aG9y
Pk1hc3F1ZWxpZXIsIEQuIEEuPC9hdXRob3I+PGF1dGhvcj5OaXNoaW11cmEsIFMuIFkuPC9hdXRo
b3I+PGF1dGhvcj5TY2huYWxsLUxldmluLCBNLjwvYXV0aG9yPjxhdXRob3I+V3lhdHQsIFAuIFcu
PC9hdXRob3I+PGF1dGhvcj5IaW5kc29uLCBDLiBNLjwvYXV0aG9yPjxhdXRob3I+QmhhcmFkd2Fq
LCBSLjwvYXV0aG9yPjxhdXRob3I+V29uZywgQS48L2F1dGhvcj48YXV0aG9yPk5lc3MsIEsuIEQu
PC9hdXRob3I+PGF1dGhvcj5CZXBwdSwgTC4gVy48L2F1dGhvcj48YXV0aG9yPkRlZWcsIEguIEou
PC9hdXRob3I+PGF1dGhvcj5NY0ZhcmxhbmQsIEMuPC9hdXRob3I+PGF1dGhvcj5Mb2ViLCBLLiBS
LjwvYXV0aG9yPjxhdXRob3I+VmFsZW50ZSwgVy4gSi48L2F1dGhvcj48YXV0aG9yPkVyaWNzb24s
IE4uIEcuPC9hdXRob3I+PGF1dGhvcj5TdGV2ZW5zLCBFLiBBLjwvYXV0aG9yPjxhdXRob3I+UmFk
aWNoLCBKLiBQLjwvYXV0aG9yPjxhdXRob3I+TWlra2Vsc2VuLCBULiBTLjwvYXV0aG9yPjxhdXRo
b3I+SGluZHNvbiwgQi4gSi48L2F1dGhvcj48YXV0aG9yPkJpZWxhcywgSi4gSC48L2F1dGhvcj48
L2F1dGhvcnM+PC9jb250cmlidXRvcnM+PGF1dGgtYWRkcmVzcz4xMHggR2Vub21pY3MgSW5jLiwg
UGxlYXNhbnRvbiwgQ2FsaWZvcm5pYSwgOTQ1NjYsIFVTQS4mI3hEO1RyYW5zbGF0aW9uYWwgUmVz
ZWFyY2ggUHJvZ3JhbSwgUHVibGljIEhlYWx0aCBTY2llbmNlcyBEaXZpc2lvbiwgRnJlZCBIdXRj
aGluc29uIENhbmNlciBSZXNlYXJjaCBDZW50ZXIsIFNlYXR0bGUsIFdhc2hpbmd0b24gOTgxMDks
IFVTQS4mI3hEO0RlcGFydG1lbnQgb2YgR2Vub21lIFNjaWVuY2VzLCBVbml2ZXJzaXR5IG9mIFdh
c2hpbmd0b24sIFNlYXR0bGUsIFdhc2hpbmd0b24gOTgxOTUsIFVTQS4mI3hEO0NsaW5pY2FsIFJl
c2VhcmNoIERpdmlzaW9uLCBGcmVkIEh1dGNoaW5zb24gQ2FuY2VyIFJlc2VhcmNoIENlbnRlciwg
U2VhdHRsZSwgV2FzaGluZ3RvbiA5ODEwOSwgVVNBLiYjeEQ7U2VhdHRsZSBDYW5jZXIgQ2FyZSBB
bGxpYW5jZSBDbGluaWNhbCBJbW11bm9nZW5ldGljcyBMYWJvcmF0b3J5LCBTZWF0dGxlLCBXYXNo
aW5ndG9uIDk4MTA5LCBVU0EuJiN4RDtEZXBhcnRtZW50IG9mIFBhdGhvbG9neSwgVW5pdmVyc2l0
eSBvZiBXYXNoaW5ndG9uLCBTZWF0dGxlLCBXYXNoaW5ndG9uIDk4MTk1LCBVU0EuJiN4RDtNZWRp
Y2FsIFNjaWVudGlzdCBUcmFpbmluZyBQcm9ncmFtLCBVbml2ZXJzaXR5IG9mIFdhc2hpbmd0b24g
U2Nob29sIG9mIE1lZGljaW5lLCBTZWF0dGxlLCBXYXNoaW5ndG9uIDk4MTk1LCBVU0EuJiN4RDtN
b2xlY3VsYXIgYW5kIENlbGx1bGFyIEJpb2xvZ3kgR3JhZHVhdGUgUHJvZ3JhbSwgVW5pdmVyc2l0
eSBvZiBXYXNoaW5ndG9uLCBTZWF0dGxlLCBXYXNoaW5ndG9uIDk4MTk1LCBVU0EuJiN4RDtIdW1h
biBCaW9sb2d5IERpdmlzaW9uLCBGcmVkIEh1dGNoaW5zb24gQ2FuY2VyIFJlc2VhcmNoIENlbnRl
ciwgU2VhdHRsZSwgV2FzaGluZ3RvbiA5ODEwOSwgVVNBLjwvYXV0aC1hZGRyZXNzPjx0aXRsZXM+
PHRpdGxlPk1hc3NpdmVseSBwYXJhbGxlbCBkaWdpdGFsIHRyYW5zY3JpcHRpb25hbCBwcm9maWxp
bmcgb2Ygc2luZ2xlIGNlbGxzPC90aXRsZT48c2Vjb25kYXJ5LXRpdGxlPk5hdCBDb21tdW48L3Nl
Y29uZGFyeS10aXRsZT48L3RpdGxlcz48cGVyaW9kaWNhbD48ZnVsbC10aXRsZT5OYXQgQ29tbXVu
PC9mdWxsLXRpdGxlPjwvcGVyaW9kaWNhbD48cGFnZXM+MTQwNDk8L3BhZ2VzPjx2b2x1bWU+ODwv
dm9sdW1lPjxlZGl0aW9uPjIwMTcvMDEvMTc8L2VkaXRpb24+PGtleXdvcmRzPjxrZXl3b3JkPkNl
bGwgTGluZTwva2V5d29yZD48a2V5d29yZD5GZW1hbGU8L2tleXdvcmQ+PGtleXdvcmQ+SHVtYW5z
PC9rZXl3b3JkPjxrZXl3b3JkPkxldWtvY3l0ZXMsIE1vbm9udWNsZWFyL2NoZW1pc3RyeS8qbWV0
YWJvbGlzbTwva2V5d29yZD48a2V5d29yZD5NYWxlPC9rZXl3b3JkPjxrZXl3b3JkPlJOQSwgTWVz
c2VuZ2VyL2dlbmV0aWNzL21ldGFib2xpc208L2tleXdvcmQ+PGtleXdvcmQ+U2luZ2xlLUNlbGwg
QW5hbHlzaXM8L2tleXdvcmQ+PGtleXdvcmQ+KlRyYW5zY3JpcHRvbWU8L2tleXdvcmQ+PC9rZXl3
b3Jkcz48ZGF0ZXM+PHllYXI+MjAxNzwveWVhcj48cHViLWRhdGVzPjxkYXRlPkphbiAxNjwvZGF0
ZT48L3B1Yi1kYXRlcz48L2RhdGVzPjxpc2JuPjIwNDEtMTcyMyAoRWxlY3Ryb25pYykmI3hEOzIw
NDEtMTcyMyAoTGlua2luZyk8L2lzYm4+PGFjY2Vzc2lvbi1udW0+MjgwOTE2MDE8L2FjY2Vzc2lv
bi1udW0+PHVybHM+PHJlbGF0ZWQtdXJscz48dXJsPmh0dHBzOi8vd3d3Lm5jYmkubmxtLm5paC5n
b3YvcHVibWVkLzI4MDkxNjAxPC91cmw+PC9yZWxhdGVkLXVybHM+PC91cmxzPjxjdXN0b20yPlBN
QzUyNDE4MTggTC5NLiwgRC5BLk0uLCBTLlkuTi4sIE0uUy5MLiwgUC5XLlcuLCBDLk0uSC4sIFIu
Qi4sIEEuVy4sIEsuRC5OLiwgVC5TLk0uIGFuZCBCLkouSC4gYXJlIGVtcGxveWVlcyBvZiAxMHgg
R2Vub21pY3MuPC9jdXN0b20yPjxlbGVjdHJvbmljLXJlc291cmNlLW51bT4xMC4xMDM4L25jb21t
czE0MDQ5PC9lbGVjdHJvbmljLXJlc291cmNlLW51bT48L3JlY29yZD48L0NpdGU+PC9FbmROb3Rl
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PEVuZE5vdGU+PENpdGU+PEF1dGhvcj5aaGVuZzwvQXV0aG9yPjxZZWFyPjIwMTc8L1llYXI+PFJl
Y051bT4xNjE8L1JlY051bT48RGlzcGxheVRleHQ+WzEwNV08L0Rpc3BsYXlUZXh0PjxyZWNvcmQ+
PHJlYy1udW1iZXI+MTYxPC9yZWMtbnVtYmVyPjxmb3JlaWduLWtleXM+PGtleSBhcHA9IkVOIiBk
Yi1pZD0ienNwcHgyNWZvZmZ0enhlZTk1ZngyOXA4dGF0ZjV2dmF3dHZwIiB0aW1lc3RhbXA9IjAi
PjE2MTwva2V5PjwvZm9yZWlnbi1rZXlzPjxyZWYtdHlwZSBuYW1lPSJKb3VybmFsIEFydGljbGUi
PjE3PC9yZWYtdHlwZT48Y29udHJpYnV0b3JzPjxhdXRob3JzPjxhdXRob3I+WmhlbmcsIEcuIFgu
PC9hdXRob3I+PGF1dGhvcj5UZXJyeSwgSi4gTS48L2F1dGhvcj48YXV0aG9yPkJlbGdyYWRlciwg
UC48L2F1dGhvcj48YXV0aG9yPlJ5dmtpbiwgUC48L2F1dGhvcj48YXV0aG9yPkJlbnQsIFouIFcu
PC9hdXRob3I+PGF1dGhvcj5XaWxzb24sIFIuPC9hdXRob3I+PGF1dGhvcj5aaXJhbGRvLCBTLiBC
LjwvYXV0aG9yPjxhdXRob3I+V2hlZWxlciwgVC4gRC48L2F1dGhvcj48YXV0aG9yPk1jRGVybW90
dCwgRy4gUC48L2F1dGhvcj48YXV0aG9yPlpodSwgSi48L2F1dGhvcj48YXV0aG9yPkdyZWdvcnks
IE0uIFQuPC9hdXRob3I+PGF1dGhvcj5TaHVnYSwgSi48L2F1dGhvcj48YXV0aG9yPk1vbnRlc2Ns
YXJvcywgTC48L2F1dGhvcj48YXV0aG9yPlVuZGVyd29vZCwgSi4gRy48L2F1dGhvcj48YXV0aG9y
Pk1hc3F1ZWxpZXIsIEQuIEEuPC9hdXRob3I+PGF1dGhvcj5OaXNoaW11cmEsIFMuIFkuPC9hdXRo
b3I+PGF1dGhvcj5TY2huYWxsLUxldmluLCBNLjwvYXV0aG9yPjxhdXRob3I+V3lhdHQsIFAuIFcu
PC9hdXRob3I+PGF1dGhvcj5IaW5kc29uLCBDLiBNLjwvYXV0aG9yPjxhdXRob3I+QmhhcmFkd2Fq
LCBSLjwvYXV0aG9yPjxhdXRob3I+V29uZywgQS48L2F1dGhvcj48YXV0aG9yPk5lc3MsIEsuIEQu
PC9hdXRob3I+PGF1dGhvcj5CZXBwdSwgTC4gVy48L2F1dGhvcj48YXV0aG9yPkRlZWcsIEguIEou
PC9hdXRob3I+PGF1dGhvcj5NY0ZhcmxhbmQsIEMuPC9hdXRob3I+PGF1dGhvcj5Mb2ViLCBLLiBS
LjwvYXV0aG9yPjxhdXRob3I+VmFsZW50ZSwgVy4gSi48L2F1dGhvcj48YXV0aG9yPkVyaWNzb24s
IE4uIEcuPC9hdXRob3I+PGF1dGhvcj5TdGV2ZW5zLCBFLiBBLjwvYXV0aG9yPjxhdXRob3I+UmFk
aWNoLCBKLiBQLjwvYXV0aG9yPjxhdXRob3I+TWlra2Vsc2VuLCBULiBTLjwvYXV0aG9yPjxhdXRo
b3I+SGluZHNvbiwgQi4gSi48L2F1dGhvcj48YXV0aG9yPkJpZWxhcywgSi4gSC48L2F1dGhvcj48
L2F1dGhvcnM+PC9jb250cmlidXRvcnM+PGF1dGgtYWRkcmVzcz4xMHggR2Vub21pY3MgSW5jLiwg
UGxlYXNhbnRvbiwgQ2FsaWZvcm5pYSwgOTQ1NjYsIFVTQS4mI3hEO1RyYW5zbGF0aW9uYWwgUmVz
ZWFyY2ggUHJvZ3JhbSwgUHVibGljIEhlYWx0aCBTY2llbmNlcyBEaXZpc2lvbiwgRnJlZCBIdXRj
aGluc29uIENhbmNlciBSZXNlYXJjaCBDZW50ZXIsIFNlYXR0bGUsIFdhc2hpbmd0b24gOTgxMDks
IFVTQS4mI3hEO0RlcGFydG1lbnQgb2YgR2Vub21lIFNjaWVuY2VzLCBVbml2ZXJzaXR5IG9mIFdh
c2hpbmd0b24sIFNlYXR0bGUsIFdhc2hpbmd0b24gOTgxOTUsIFVTQS4mI3hEO0NsaW5pY2FsIFJl
c2VhcmNoIERpdmlzaW9uLCBGcmVkIEh1dGNoaW5zb24gQ2FuY2VyIFJlc2VhcmNoIENlbnRlciwg
U2VhdHRsZSwgV2FzaGluZ3RvbiA5ODEwOSwgVVNBLiYjeEQ7U2VhdHRsZSBDYW5jZXIgQ2FyZSBB
bGxpYW5jZSBDbGluaWNhbCBJbW11bm9nZW5ldGljcyBMYWJvcmF0b3J5LCBTZWF0dGxlLCBXYXNo
aW5ndG9uIDk4MTA5LCBVU0EuJiN4RDtEZXBhcnRtZW50IG9mIFBhdGhvbG9neSwgVW5pdmVyc2l0
eSBvZiBXYXNoaW5ndG9uLCBTZWF0dGxlLCBXYXNoaW5ndG9uIDk4MTk1LCBVU0EuJiN4RDtNZWRp
Y2FsIFNjaWVudGlzdCBUcmFpbmluZyBQcm9ncmFtLCBVbml2ZXJzaXR5IG9mIFdhc2hpbmd0b24g
U2Nob29sIG9mIE1lZGljaW5lLCBTZWF0dGxlLCBXYXNoaW5ndG9uIDk4MTk1LCBVU0EuJiN4RDtN
b2xlY3VsYXIgYW5kIENlbGx1bGFyIEJpb2xvZ3kgR3JhZHVhdGUgUHJvZ3JhbSwgVW5pdmVyc2l0
eSBvZiBXYXNoaW5ndG9uLCBTZWF0dGxlLCBXYXNoaW5ndG9uIDk4MTk1LCBVU0EuJiN4RDtIdW1h
biBCaW9sb2d5IERpdmlzaW9uLCBGcmVkIEh1dGNoaW5zb24gQ2FuY2VyIFJlc2VhcmNoIENlbnRl
ciwgU2VhdHRsZSwgV2FzaGluZ3RvbiA5ODEwOSwgVVNBLjwvYXV0aC1hZGRyZXNzPjx0aXRsZXM+
PHRpdGxlPk1hc3NpdmVseSBwYXJhbGxlbCBkaWdpdGFsIHRyYW5zY3JpcHRpb25hbCBwcm9maWxp
bmcgb2Ygc2luZ2xlIGNlbGxzPC90aXRsZT48c2Vjb25kYXJ5LXRpdGxlPk5hdCBDb21tdW48L3Nl
Y29uZGFyeS10aXRsZT48L3RpdGxlcz48cGVyaW9kaWNhbD48ZnVsbC10aXRsZT5OYXQgQ29tbXVu
PC9mdWxsLXRpdGxlPjwvcGVyaW9kaWNhbD48cGFnZXM+MTQwNDk8L3BhZ2VzPjx2b2x1bWU+ODwv
dm9sdW1lPjxlZGl0aW9uPjIwMTcvMDEvMTc8L2VkaXRpb24+PGtleXdvcmRzPjxrZXl3b3JkPkNl
bGwgTGluZTwva2V5d29yZD48a2V5d29yZD5GZW1hbGU8L2tleXdvcmQ+PGtleXdvcmQ+SHVtYW5z
PC9rZXl3b3JkPjxrZXl3b3JkPkxldWtvY3l0ZXMsIE1vbm9udWNsZWFyL2NoZW1pc3RyeS8qbWV0
YWJvbGlzbTwva2V5d29yZD48a2V5d29yZD5NYWxlPC9rZXl3b3JkPjxrZXl3b3JkPlJOQSwgTWVz
c2VuZ2VyL2dlbmV0aWNzL21ldGFib2xpc208L2tleXdvcmQ+PGtleXdvcmQ+U2luZ2xlLUNlbGwg
QW5hbHlzaXM8L2tleXdvcmQ+PGtleXdvcmQ+KlRyYW5zY3JpcHRvbWU8L2tleXdvcmQ+PC9rZXl3
b3Jkcz48ZGF0ZXM+PHllYXI+MjAxNzwveWVhcj48cHViLWRhdGVzPjxkYXRlPkphbiAxNjwvZGF0
ZT48L3B1Yi1kYXRlcz48L2RhdGVzPjxpc2JuPjIwNDEtMTcyMyAoRWxlY3Ryb25pYykmI3hEOzIw
NDEtMTcyMyAoTGlua2luZyk8L2lzYm4+PGFjY2Vzc2lvbi1udW0+MjgwOTE2MDE8L2FjY2Vzc2lv
bi1udW0+PHVybHM+PHJlbGF0ZWQtdXJscz48dXJsPmh0dHBzOi8vd3d3Lm5jYmkubmxtLm5paC5n
b3YvcHVibWVkLzI4MDkxNjAxPC91cmw+PC9yZWxhdGVkLXVybHM+PC91cmxzPjxjdXN0b20yPlBN
QzUyNDE4MTggTC5NLiwgRC5BLk0uLCBTLlkuTi4sIE0uUy5MLiwgUC5XLlcuLCBDLk0uSC4sIFIu
Qi4sIEEuVy4sIEsuRC5OLiwgVC5TLk0uIGFuZCBCLkouSC4gYXJlIGVtcGxveWVlcyBvZiAxMHgg
R2Vub21pY3MuPC9jdXN0b20yPjxlbGVjdHJvbmljLXJlc291cmNlLW51bT4xMC4xMDM4L25jb21t
czE0MDQ5PC9lbGVjdHJvbmljLXJlc291cmNlLW51bT48L3JlY29yZD48L0NpdGU+PC9FbmROb3Rl
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[105]</w:t>
            </w:r>
            <w:r>
              <w:rPr>
                <w:rFonts w:ascii="Arial" w:hAnsi="Arial" w:cs="Arial"/>
                <w:sz w:val="20"/>
                <w:szCs w:val="20"/>
              </w:rPr>
              <w:fldChar w:fldCharType="end"/>
            </w:r>
          </w:p>
        </w:tc>
      </w:tr>
      <w:tr w:rsidR="0044242F" w:rsidRPr="00BA32C8" w14:paraId="70737481"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60CDE2C0"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CyTOF, Dengue</w:t>
            </w:r>
          </w:p>
        </w:tc>
        <w:tc>
          <w:tcPr>
            <w:tcW w:w="1587" w:type="dxa"/>
            <w:vAlign w:val="center"/>
          </w:tcPr>
          <w:p w14:paraId="5580D5E9"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SAUCIE</w:t>
            </w:r>
          </w:p>
        </w:tc>
        <w:tc>
          <w:tcPr>
            <w:tcW w:w="1506" w:type="dxa"/>
            <w:vAlign w:val="center"/>
          </w:tcPr>
          <w:p w14:paraId="4A9B36A4"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shd w:val="clear" w:color="auto" w:fill="FFFFFF"/>
              </w:rPr>
              <w:t>Dengue infection</w:t>
            </w:r>
          </w:p>
        </w:tc>
        <w:tc>
          <w:tcPr>
            <w:tcW w:w="1260" w:type="dxa"/>
            <w:vAlign w:val="center"/>
          </w:tcPr>
          <w:p w14:paraId="3F8C1A1A"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11 M, ~42 antibodies </w:t>
            </w:r>
          </w:p>
        </w:tc>
        <w:tc>
          <w:tcPr>
            <w:tcW w:w="2160" w:type="dxa"/>
            <w:vAlign w:val="center"/>
          </w:tcPr>
          <w:p w14:paraId="7CD24031"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Cytobank, 82023</w:t>
            </w:r>
          </w:p>
        </w:tc>
        <w:tc>
          <w:tcPr>
            <w:tcW w:w="1422" w:type="dxa"/>
            <w:vAlign w:val="center"/>
          </w:tcPr>
          <w:p w14:paraId="28F59575" w14:textId="36274259" w:rsidR="0044242F" w:rsidRPr="00F97EB0"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Pr>
                <w:rFonts w:ascii="Arial" w:hAnsi="Arial" w:cs="Arial"/>
                <w:sz w:val="20"/>
                <w:szCs w:val="20"/>
              </w:rPr>
              <w:instrText xml:space="preserve"> ADDIN EN.CITE </w:instrText>
            </w:r>
            <w:r>
              <w:rPr>
                <w:rFonts w:ascii="Arial" w:hAnsi="Arial" w:cs="Arial"/>
                <w:sz w:val="20"/>
                <w:szCs w:val="20"/>
              </w:rPr>
              <w:fldChar w:fldCharType="begin">
                <w:fldData xml:space="preserve">PEVuZE5vdGU+PENpdGU+PEF1dGhvcj5BbW9kaW88L0F1dGhvcj48WWVhcj4yMDE5PC9ZZWFyPjxS
ZWNOdW0+NzY8L1JlY051bT48RGlzcGxheVRleHQ+WzE0XTwvRGlzcGxheVRleHQ+PHJlY29yZD48
cmVjLW51bWJlcj43NjwvcmVjLW51bWJlcj48Zm9yZWlnbi1rZXlzPjxrZXkgYXBwPSJFTiIgZGIt
aWQ9InpzcHB4MjVmb2ZmdHp4ZWU5NWZ4MjlwOHRhdGY1dnZhd3R2cCIgdGltZXN0YW1wPSIwIj43
Njwva2V5PjwvZm9yZWlnbi1rZXlzPjxyZWYtdHlwZSBuYW1lPSJKb3VybmFsIEFydGljbGUiPjE3
PC9yZWYtdHlwZT48Y29udHJpYnV0b3JzPjxhdXRob3JzPjxhdXRob3I+QW1vZGlvLCBNLjwvYXV0
aG9yPjxhdXRob3I+dmFuIERpamssIEQuPC9hdXRob3I+PGF1dGhvcj5TcmluaXZhc2FuLCBLLjwv
YXV0aG9yPjxhdXRob3I+Q2hlbiwgVy4gUy48L2F1dGhvcj48YXV0aG9yPk1vaHNlbiwgSC48L2F1
dGhvcj48YXV0aG9yPk1vb24sIEsuIFIuPC9hdXRob3I+PGF1dGhvcj5DYW1wYmVsbCwgQS48L2F1
dGhvcj48YXV0aG9yPlpoYW8sIFkuPC9hdXRob3I+PGF1dGhvcj5XYW5nLCBYLjwvYXV0aG9yPjxh
dXRob3I+VmVua2F0YXN3YW15LCBNLjwvYXV0aG9yPjxhdXRob3I+RGVzYWksIEEuPC9hdXRob3I+
PGF1dGhvcj5SYXZpLCBWLjwvYXV0aG9yPjxhdXRob3I+S3VtYXIsIFAuPC9hdXRob3I+PGF1dGhv
cj5Nb250Z29tZXJ5LCBSLjwvYXV0aG9yPjxhdXRob3I+V29sZiwgRy48L2F1dGhvcj48YXV0aG9y
PktyaXNobmFzd2FteSwgUy48L2F1dGhvcj48L2F1dGhvcnM+PC9jb250cmlidXRvcnM+PGF1dGgt
YWRkcmVzcz5EZXBhcnRtZW50IG9mIENvbXB1dGVyIFNjaWVuY2UsIFlhbGUgVW5pdmVyc2l0eSwg
TmV3IEhhdmVuLCBDVCwgVVNBLiYjeEQ7RGVwYXJ0bWVudCBvZiBHZW5ldGljcywgWWFsZSBVbml2
ZXJzaXR5LCBOZXcgSGF2ZW4sIENULCBVU0EuJiN4RDtTY2hvb2wgb2YgTWVkaWNpbmUsIFlhbGUg
VW5pdmVyc2l0eSwgTmV3IEhhdmVuLCBDVCwgVVNBLiYjeEQ7Q29tcHV0YXRpb25hbCBCaW9sb2d5
IGFuZCBCaW9pbmZvcm1hdGljcywgWWFsZSBVbml2ZXJzaXR5LCBOZXcgSGF2ZW4sIENULCBVU0Eu
JiN4RDtEZXBhcnRtZW50IG9mIE1hdGhlbWF0aWNzIGFuZCBTdGF0aXN0aWNzLCBVdGFoIFN0YXRl
IFVuaXZlcnNpdHksIExvZ2FuLCBVVCwgVVNBLiYjeEQ7RGVwYXJ0bWVudCBvZiBSaGV1bWF0b2xv
Z3ksIFlhbGUgVW5pdmVyc2l0eSwgTmV3IEhhdmVuLCBDVCwgVVNBLiYjeEQ7RGVwYXJ0bWVudCBv
ZiBOZXVyb3Zpcm9sb2d5LCBOSU1IQU5TLCBCYW5nYWxvcmUsIEluZGlhLiYjeEQ7RGVwYXJ0bWVu
dCBvZiBNaWNyb2JpYWwgUGF0aG9nZW5lc2lzLCBZYWxlIFVuaXZlcnNpdHksIE5ldyBIYXZlbiwg
Q1QsIFVTQS4mI3hEO0RlcGFydG1lbnQgb2YgTWF0aGVtYXRpY3MgYW5kIFN0YXRpc3RpY3MsIFVu
aXZlcnNpdGUgZGUgTW9udHJlYWwsIE1vbnRyZWFsLCBRdWViZWMsIENhbmFkYS4mI3hEO01pbGEg
LSBRdWViZWMgQXJ0aWZpY2lhbCBJbnRlbGxpZ2VuY2UgSW5zdGl0dXRlLCBNb250cmVhbCwgUXVl
YmVjLCBDYW5hZGEuJiN4RDtEZXBhcnRtZW50IG9mIENvbXB1dGVyIFNjaWVuY2UsIFlhbGUgVW5p
dmVyc2l0eSwgTmV3IEhhdmVuLCBDVCwgVVNBLiBzbWl0YS5rcmlzaG5hc3dhbXlAeWFsZS5lZHUu
JiN4RDtEZXBhcnRtZW50IG9mIEdlbmV0aWNzLCBZYWxlIFVuaXZlcnNpdHksIE5ldyBIYXZlbiwg
Q1QsIFVTQS4gc21pdGEua3Jpc2huYXN3YW15QHlhbGUuZWR1LjwvYXV0aC1hZGRyZXNzPjx0aXRs
ZXM+PHRpdGxlPkV4cGxvcmluZyBzaW5nbGUtY2VsbCBkYXRhIHdpdGggZGVlcCBtdWx0aXRhc2tp
bmcgbmV1cmFsIG5ldHdvcmtzPC90aXRsZT48c2Vjb25kYXJ5LXRpdGxlPk5hdCBNZXRob2RzPC9z
ZWNvbmRhcnktdGl0bGU+PC90aXRsZXM+PHBlcmlvZGljYWw+PGZ1bGwtdGl0bGU+TmF0IE1ldGhv
ZHM8L2Z1bGwtdGl0bGU+PC9wZXJpb2RpY2FsPjxwYWdlcz4xMTM5LTExNDU8L3BhZ2VzPjx2b2x1
bWU+MTY8L3ZvbHVtZT48bnVtYmVyPjExPC9udW1iZXI+PGVkaXRpb24+MjAxOS8xMC8wOTwvZWRp
dGlvbj48a2V5d29yZHM+PGtleXdvcmQ+Q2x1c3RlciBBbmFseXNpczwva2V5d29yZD48a2V5d29y
ZD5EZW5ndWUvaW1tdW5vbG9neTwva2V5d29yZD48a2V5d29yZD5IdW1hbnM8L2tleXdvcmQ+PGtl
eXdvcmQ+Kk5ldXJhbCBOZXR3b3JrcywgQ29tcHV0ZXI8L2tleXdvcmQ+PGtleXdvcmQ+KlNpbmds
ZS1DZWxsIEFuYWx5c2lzPC9rZXl3b3JkPjxrZXl3b3JkPlQtTHltcGhvY3l0ZXMvaW1tdW5vbG9n
eTwva2V5d29yZD48L2tleXdvcmRzPjxkYXRlcz48eWVhcj4yMDE5PC95ZWFyPjxwdWItZGF0ZXM+
PGRhdGU+Tm92PC9kYXRlPjwvcHViLWRhdGVzPjwvZGF0ZXM+PGlzYm4+MTU0OC03MTA1IChFbGVj
dHJvbmljKSYjeEQ7MTU0OC03MDkxIChMaW5raW5nKTwvaXNibj48YWNjZXNzaW9uLW51bT4zMTU5
MTU3OTwvYWNjZXNzaW9uLW51bT48dXJscz48cmVsYXRlZC11cmxzPjx1cmw+aHR0cHM6Ly93d3cu
bmNiaS5ubG0ubmloLmdvdi9wdWJtZWQvMzE1OTE1Nzk8L3VybD48L3JlbGF0ZWQtdXJscz48L3Vy
bHM+PGVsZWN0cm9uaWMtcmVzb3VyY2UtbnVtPjEwLjEwMzgvczQxNTkyLTAxOS0wNTc2LTc8L2Vs
ZWN0cm9uaWMtcmVzb3VyY2UtbnVtPjwvcmVjb3JkPjwvQ2l0ZT48L0VuZE5vdGU+
</w:fldData>
              </w:fldChar>
            </w:r>
            <w:r>
              <w:rPr>
                <w:rFonts w:ascii="Arial" w:hAnsi="Arial" w:cs="Arial"/>
                <w:sz w:val="20"/>
                <w:szCs w:val="20"/>
              </w:rPr>
              <w:instrText xml:space="preserve"> ADDIN EN.CITE.DATA </w:instrText>
            </w:r>
            <w:r>
              <w:rPr>
                <w:rFonts w:ascii="Arial" w:hAnsi="Arial" w:cs="Arial"/>
                <w:sz w:val="20"/>
                <w:szCs w:val="20"/>
              </w:rPr>
            </w:r>
            <w:r>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Pr>
                <w:rFonts w:ascii="Arial" w:hAnsi="Arial" w:cs="Arial"/>
                <w:noProof/>
                <w:sz w:val="20"/>
                <w:szCs w:val="20"/>
              </w:rPr>
              <w:t>[14]</w:t>
            </w:r>
            <w:r>
              <w:rPr>
                <w:rFonts w:ascii="Arial" w:hAnsi="Arial" w:cs="Arial"/>
                <w:sz w:val="20"/>
                <w:szCs w:val="20"/>
              </w:rPr>
              <w:fldChar w:fldCharType="end"/>
            </w:r>
          </w:p>
        </w:tc>
      </w:tr>
      <w:tr w:rsidR="0044242F" w:rsidRPr="00BA32C8" w14:paraId="6ED25CEC"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8497240"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CyTOF, ccRCC</w:t>
            </w:r>
          </w:p>
        </w:tc>
        <w:tc>
          <w:tcPr>
            <w:tcW w:w="1587" w:type="dxa"/>
            <w:vAlign w:val="center"/>
          </w:tcPr>
          <w:p w14:paraId="54B0BE9E"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SAUCIE</w:t>
            </w:r>
          </w:p>
        </w:tc>
        <w:tc>
          <w:tcPr>
            <w:tcW w:w="1506" w:type="dxa"/>
            <w:vAlign w:val="center"/>
          </w:tcPr>
          <w:p w14:paraId="1B8D842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shd w:val="clear" w:color="auto" w:fill="FFFFFF"/>
              </w:rPr>
              <w:t xml:space="preserve">Immunue profile of 73 </w:t>
            </w:r>
            <w:r>
              <w:rPr>
                <w:rFonts w:ascii="Arial" w:hAnsi="Arial" w:cs="Arial"/>
                <w:sz w:val="20"/>
                <w:szCs w:val="20"/>
                <w:shd w:val="clear" w:color="auto" w:fill="FFFFFF"/>
              </w:rPr>
              <w:lastRenderedPageBreak/>
              <w:t>ccRCC patients</w:t>
            </w:r>
          </w:p>
        </w:tc>
        <w:tc>
          <w:tcPr>
            <w:tcW w:w="1260" w:type="dxa"/>
            <w:vAlign w:val="center"/>
          </w:tcPr>
          <w:p w14:paraId="1F145E7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3.5 M, ~40 antibodies</w:t>
            </w:r>
          </w:p>
        </w:tc>
        <w:tc>
          <w:tcPr>
            <w:tcW w:w="2160" w:type="dxa"/>
            <w:vAlign w:val="center"/>
          </w:tcPr>
          <w:p w14:paraId="6B796DFF"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Cytobank: 875</w:t>
            </w:r>
          </w:p>
        </w:tc>
        <w:tc>
          <w:tcPr>
            <w:tcW w:w="1422" w:type="dxa"/>
            <w:vAlign w:val="center"/>
          </w:tcPr>
          <w:p w14:paraId="2C7DBD42" w14:textId="41456937" w:rsidR="0044242F" w:rsidRPr="00F97EB0"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PEVuZE5vdGU+PENpdGU+PEF1dGhvcj5DaGV2cmllcjwvQXV0aG9yPjxZZWFyPjIwMTc8L1llYXI+
PFJlY051bT4yMTk8L1JlY051bT48RGlzcGxheVRleHQ+WzE0Ml08L0Rpc3BsYXlUZXh0PjxyZWNv
cmQ+PHJlYy1udW1iZXI+MjE5PC9yZWMtbnVtYmVyPjxmb3JlaWduLWtleXM+PGtleSBhcHA9IkVO
IiBkYi1pZD0ienNwcHgyNWZvZmZ0enhlZTk1ZngyOXA4dGF0ZjV2dmF3dHZwIiB0aW1lc3RhbXA9
IjE2MzA3MjM1MDciPjIxOTwva2V5PjwvZm9yZWlnbi1rZXlzPjxyZWYtdHlwZSBuYW1lPSJKb3Vy
bmFsIEFydGljbGUiPjE3PC9yZWYtdHlwZT48Y29udHJpYnV0b3JzPjxhdXRob3JzPjxhdXRob3I+
Q2hldnJpZXIsIFMuPC9hdXRob3I+PGF1dGhvcj5MZXZpbmUsIEouIEguPC9hdXRob3I+PGF1dGhv
cj5aYW5vdGVsbGksIFYuIFIuIFQuPC9hdXRob3I+PGF1dGhvcj5TaWxpbmEsIEsuPC9hdXRob3I+
PGF1dGhvcj5TY2h1bHosIEQuPC9hdXRob3I+PGF1dGhvcj5CYWNhYywgTS48L2F1dGhvcj48YXV0
aG9yPlJpZXMsIEMuIEguPC9hdXRob3I+PGF1dGhvcj5BaWxsZXMsIEwuPC9hdXRob3I+PGF1dGhv
cj5KZXdldHQsIE0uIEEuIFMuPC9hdXRob3I+PGF1dGhvcj5Nb2NoLCBILjwvYXV0aG9yPjxhdXRo
b3I+dmFuIGRlbiBCcm9laywgTS48L2F1dGhvcj48YXV0aG9yPkJlaXNlbCwgQy48L2F1dGhvcj48
YXV0aG9yPlN0YWRsZXIsIE0uIEIuPC9hdXRob3I+PGF1dGhvcj5HZWR5ZSwgQy48L2F1dGhvcj48
YXV0aG9yPlJlaXMsIEIuPC9hdXRob3I+PGF1dGhvcj5QZSZhcG9zO2VyLCBELjwvYXV0aG9yPjxh
dXRob3I+Qm9kZW5taWxsZXIsIEIuPC9hdXRob3I+PC9hdXRob3JzPjwvY29udHJpYnV0b3JzPjxh
dXRoLWFkZHJlc3M+SW5zdGl0dXRlIG9mIE1vbGVjdWxhciBMaWZlIFNjaWVuY2VzLCBVbml2ZXJz
aXR5IG9mIFp1cmljaCwgV2ludGVydGh1cmVyc3RyYXNzZSAxOTAsIDgwNTcgWnVyaWNoLCBTd2l0
emVybGFuZC4mI3hEO0NvbXB1dGF0aW9uYWwgYW5kIFN5c3RlbXMgQmlvbG9neSBQcm9ncmFtLCBT
bG9hbiBLZXR0ZXJpbmcgSW5zdGl0dXRlLCAxMjc1IFlvcmsgQXZlbnVlLCBOZXcgWW9yaywgTlkg
MTAwNjUsIFVTQS4mI3hEO0luc3RpdHV0ZSBvZiBNb2xlY3VsYXIgTGlmZSBTY2llbmNlcywgVW5p
dmVyc2l0eSBvZiBadXJpY2gsIFdpbnRlcnRodXJlcnN0cmFzc2UgMTkwLCA4MDU3IFp1cmljaCwg
U3dpdHplcmxhbmQ7IFN5c3RlbXMgQmlvbG9neSBQaEQgUHJvZ3JhbSwgTGlmZSBTY2llbmNlIFp1
cmljaCBHcmFkdWF0ZSBTY2hvb2wsIEVUSCBadXJpY2ggYW5kIFVuaXZlcnNpdHkgb2YgWnVyaWNo
LCA4MDU3IFp1cmljaCwgU3dpdHplcmxhbmQuJiN4RDtJbnN0aXR1dGUgb2YgRXhwZXJpbWVudGFs
IEltbXVub2xvZ3ksIFVuaXZlcnNpdHkgb2YgWnVyaWNoLCBXaW50ZXJ0aHVyZXJzdHJhc3NlIDE5
MCwgODA1NyBadXJpY2gsIFN3aXR6ZXJsYW5kLiYjeEQ7Um9jaGUgUGhhcm1hIFJlc2VhcmNoIGFu
ZCBFYXJseSBEZXZlbG9wbWVudCwgUm9jaGUgSW5ub3ZhdGlvbiBDZW50ZXIgWnVyaWNoLCBXYWdp
c3RyYXNzZSAxOCwgODk1MiBTY2hsaWVyZW4sIFN3aXR6ZXJsYW5kLiYjeEQ7Um9jaGUgUGhhcm1h
IFJlc2VhcmNoIGFuZCBFYXJseSBEZXZlbG9wbWVudCwgUm9jaGUgSW5ub3ZhdGlvbiBDZW50ZXIg
TXVuaWNoLCBOb25uZW53YWxkIDIsIDgyMzc3IFBlbnpiZXJnLCBHZXJtYW55LiYjeEQ7RGVwYXJ0
bWVudCBvZiBNZWRpY2FsIEJpb3BoeXNpY3MsIFVuaXZlcnNpdHkgb2YgVG9yb250bywgVG9yb250
byBPTiBNNUcgMUw3LCBDYW5hZGE7IFByaW5jZXNzIE1hcmdhcmV0IENhbmNlciBDZW50ZXIsIFVu
aXZlcnNpdHkgSGVhbHRoIE5ldHdvcmssIFRvcm9udG8gT04gTTVHIDFMNywgQ2FuYWRhLiYjeEQ7
UHJpbmNlc3MgTWFyZ2FyZXQgQ2FuY2VyIENlbnRlciwgVW5pdmVyc2l0eSBIZWFsdGggTmV0d29y
aywgVG9yb250byBPTiBNNUcgMUw3LCBDYW5hZGEuJiN4RDtJbnN0aXR1dGUgZm9yIFN1cmdpY2Fs
IFBhdGhvbG9neSwgVW5pdmVyc2l0eSBIb3NwaXRhbCBadXJpY2gsIFNjaG1lbHpiZXJnc3RyYXNz
ZSAxMiwgODA5MSBadXJpY2gsIFN3aXR6ZXJsYW5kLiYjeEQ7RGVwYXJ0bWVudCBvZiBCaW9zeXN0
ZW1zIFNjaWVuY2UgYW5kIEVuZ2luZWVyaW5nLCBFVEggWnVyaWNoLCBNYXR0ZW5zdHJhc3NlIDI2
LCA0MDU4IEJhc2VsLCBTd2l0emVybGFuZC4mI3hEO0ZyaWVkcmljaCBNaWVzY2hlciBJbnN0aXR1
dGUgZm9yIEJpb21lZGljYWwgUmVzZWFyY2gsIE1hdWxiZWVyc3RyYXNzZSA2NiwgNDA1OCBCYXNl
bCwgU3dpdHplcmxhbmQ7IFN3aXNzIEluc3RpdHV0ZSBvZiBCaW9pbmZvcm1hdGljcywgTWF0dGVu
c3RyYXNzZSAyNiwgNDA1OCBCYXNlbCwgU3dpdHplcmxhbmQuJiN4RDtTY2hvb2wgb2YgQmlvbWVk
aWNhbCBTY2llbmNlcyBhbmQgUGhhcm1hY3ksIEh1bnRlciBNZWRpY2FsIFJlc2VhcmNoIEluc3Rp
dHV0ZSwgVW5pdmVyc2l0eSBvZiBOZXdjYXN0bGUsIE5ld2Nhc3RsZSwgTlNXIDIwMzUsIEF1c3Ry
YWxpYS4mI3hEO1JvY2hlIFBoYXJtYSBSZXNlYXJjaCBhbmQgRWFybHkgRGV2ZWxvcG1lbnQsIFBo
YXJtYWNldXRpY2FsIFNjaWVuY2VzLCBSb2NoZSBJbm5vdmF0aW9uIENlbnRlciBCYXNlbCwgR3Jl
bnphY2hlcnN0cmFzc2UgMTI0LCA0MDcwIEJhc2VsLCBTd2l0emVybGFuZC4mI3hEO0luc3RpdHV0
ZSBvZiBNb2xlY3VsYXIgTGlmZSBTY2llbmNlcywgVW5pdmVyc2l0eSBvZiBadXJpY2gsIFdpbnRl
cnRodXJlcnN0cmFzc2UgMTkwLCA4MDU3IFp1cmljaCwgU3dpdHplcmxhbmQuIEVsZWN0cm9uaWMg
YWRkcmVzczogYmVybmQuYm9kZW5taWxsZXJAaW1scy51emguY2guPC9hdXRoLWFkZHJlc3M+PHRp
dGxlcz48dGl0bGU+QW4gSW1tdW5lIEF0bGFzIG9mIENsZWFyIENlbGwgUmVuYWwgQ2VsbCBDYXJj
aW5vbWE8L3RpdGxlPjxzZWNvbmRhcnktdGl0bGU+Q2VsbDwvc2Vjb25kYXJ5LXRpdGxlPjwvdGl0
bGVzPjxwZXJpb2RpY2FsPjxmdWxsLXRpdGxlPkNlbGw8L2Z1bGwtdGl0bGU+PC9wZXJpb2RpY2Fs
PjxwYWdlcz43MzYtNzQ5IGUxODwvcGFnZXM+PHZvbHVtZT4xNjk8L3ZvbHVtZT48bnVtYmVyPjQ8
L251bWJlcj48ZWRpdGlvbj4yMDE3LzA1LzA2PC9lZGl0aW9uPjxrZXl3b3Jkcz48a2V5d29yZD5D
YXJjaW5vbWEsIFJlbmFsIENlbGwvKmltbXVub2xvZ3kvKnBhdGhvbG9neTwva2V5d29yZD48a2V5
d29yZD5IdW1hbnM8L2tleXdvcmQ+PGtleXdvcmQ+SW1hZ2UgQ3l0b21ldHJ5PC9rZXl3b3JkPjxr
ZXl3b3JkPkltbXVuZSBUb2xlcmFuY2U8L2tleXdvcmQ+PGtleXdvcmQ+S2lkbmV5L2N5dG9sb2d5
PC9rZXl3b3JkPjxrZXl3b3JkPktpZG5leSBOZW9wbGFzbXMvKmltbXVub2xvZ3kvKnBhdGhvbG9n
eTwva2V5d29yZD48a2V5d29yZD5NYWNyb3BoYWdlcy9pbW11bm9sb2d5L3BhdGhvbG9neTwva2V5
d29yZD48a2V5d29yZD5TaW5nbGUtQ2VsbCBBbmFseXNpczwva2V5d29yZD48a2V5d29yZD5ULUx5
bXBob2N5dGVzL2ltbXVub2xvZ3kvcGF0aG9sb2d5PC9rZXl3b3JkPjxrZXl3b3JkPipUdW1vciBN
aWNyb2Vudmlyb25tZW50PC9rZXl3b3JkPjxrZXl3b3JkPipUIGNlbGw8L2tleXdvcmQ+PGtleXdv
cmQ+KmNsZWFyIGNlbGwgcmVuYWwgY2VsbCBjYXJjaW5vbWE8L2tleXdvcmQ+PGtleXdvcmQ+Kmlt
bXVuZSBjZWxsIGF0bGFzPC9rZXl3b3JkPjxrZXl3b3JkPippbW11bm9zdXBwcmVzc2lvbjwva2V5
d29yZD48a2V5d29yZD4qbWFjcm9waGFnZTwva2V5d29yZD48a2V5d29yZD4qbWFzcyBjeXRvbWV0
cnk8L2tleXdvcmQ+PGtleXdvcmQ+KnNpbmdsZS1jZWxsIGFuYWx5c2lzPC9rZXl3b3JkPjwva2V5
d29yZHM+PGRhdGVzPjx5ZWFyPjIwMTc8L3llYXI+PHB1Yi1kYXRlcz48ZGF0ZT5NYXkgNDwvZGF0
ZT48L3B1Yi1kYXRlcz48L2RhdGVzPjxpc2JuPjEwOTctNDE3MiAoRWxlY3Ryb25pYykmI3hEOzAw
OTItODY3NCAoTGlua2luZyk8L2lzYm4+PGFjY2Vzc2lvbi1udW0+Mjg0NzU4OTk8L2FjY2Vzc2lv
bi1udW0+PHVybHM+PHJlbGF0ZWQtdXJscz48dXJsPmh0dHBzOi8vd3d3Lm5jYmkubmxtLm5paC5n
b3YvcHVibWVkLzI4NDc1ODk5PC91cmw+PC9yZWxhdGVkLXVybHM+PC91cmxzPjxjdXN0b20yPlBN
QzU0MjIyMTE8L2N1c3RvbTI+PGVsZWN0cm9uaWMtcmVzb3VyY2UtbnVtPjEwLjEwMTYvai5jZWxs
LjIwMTcuMDQuMDE2PC9lbGVjdHJvbmljLXJlc291cmNlLW51bT48L3JlY29yZD48L0NpdGU+PC9F
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PEVuZE5vdGU+PENpdGU+PEF1dGhvcj5DaGV2cmllcjwvQXV0aG9yPjxZZWFyPjIwMTc8L1llYXI+
PFJlY051bT4yMTk8L1JlY051bT48RGlzcGxheVRleHQ+WzE0Ml08L0Rpc3BsYXlUZXh0PjxyZWNv
cmQ+PHJlYy1udW1iZXI+MjE5PC9yZWMtbnVtYmVyPjxmb3JlaWduLWtleXM+PGtleSBhcHA9IkVO
IiBkYi1pZD0ienNwcHgyNWZvZmZ0enhlZTk1ZngyOXA4dGF0ZjV2dmF3dHZwIiB0aW1lc3RhbXA9
IjE2MzA3MjM1MDciPjIxOTwva2V5PjwvZm9yZWlnbi1rZXlzPjxyZWYtdHlwZSBuYW1lPSJKb3Vy
bmFsIEFydGljbGUiPjE3PC9yZWYtdHlwZT48Y29udHJpYnV0b3JzPjxhdXRob3JzPjxhdXRob3I+
Q2hldnJpZXIsIFMuPC9hdXRob3I+PGF1dGhvcj5MZXZpbmUsIEouIEguPC9hdXRob3I+PGF1dGhv
cj5aYW5vdGVsbGksIFYuIFIuIFQuPC9hdXRob3I+PGF1dGhvcj5TaWxpbmEsIEsuPC9hdXRob3I+
PGF1dGhvcj5TY2h1bHosIEQuPC9hdXRob3I+PGF1dGhvcj5CYWNhYywgTS48L2F1dGhvcj48YXV0
aG9yPlJpZXMsIEMuIEguPC9hdXRob3I+PGF1dGhvcj5BaWxsZXMsIEwuPC9hdXRob3I+PGF1dGhv
cj5KZXdldHQsIE0uIEEuIFMuPC9hdXRob3I+PGF1dGhvcj5Nb2NoLCBILjwvYXV0aG9yPjxhdXRo
b3I+dmFuIGRlbiBCcm9laywgTS48L2F1dGhvcj48YXV0aG9yPkJlaXNlbCwgQy48L2F1dGhvcj48
YXV0aG9yPlN0YWRsZXIsIE0uIEIuPC9hdXRob3I+PGF1dGhvcj5HZWR5ZSwgQy48L2F1dGhvcj48
YXV0aG9yPlJlaXMsIEIuPC9hdXRob3I+PGF1dGhvcj5QZSZhcG9zO2VyLCBELjwvYXV0aG9yPjxh
dXRob3I+Qm9kZW5taWxsZXIsIEIuPC9hdXRob3I+PC9hdXRob3JzPjwvY29udHJpYnV0b3JzPjxh
dXRoLWFkZHJlc3M+SW5zdGl0dXRlIG9mIE1vbGVjdWxhciBMaWZlIFNjaWVuY2VzLCBVbml2ZXJz
aXR5IG9mIFp1cmljaCwgV2ludGVydGh1cmVyc3RyYXNzZSAxOTAsIDgwNTcgWnVyaWNoLCBTd2l0
emVybGFuZC4mI3hEO0NvbXB1dGF0aW9uYWwgYW5kIFN5c3RlbXMgQmlvbG9neSBQcm9ncmFtLCBT
bG9hbiBLZXR0ZXJpbmcgSW5zdGl0dXRlLCAxMjc1IFlvcmsgQXZlbnVlLCBOZXcgWW9yaywgTlkg
MTAwNjUsIFVTQS4mI3hEO0luc3RpdHV0ZSBvZiBNb2xlY3VsYXIgTGlmZSBTY2llbmNlcywgVW5p
dmVyc2l0eSBvZiBadXJpY2gsIFdpbnRlcnRodXJlcnN0cmFzc2UgMTkwLCA4MDU3IFp1cmljaCwg
U3dpdHplcmxhbmQ7IFN5c3RlbXMgQmlvbG9neSBQaEQgUHJvZ3JhbSwgTGlmZSBTY2llbmNlIFp1
cmljaCBHcmFkdWF0ZSBTY2hvb2wsIEVUSCBadXJpY2ggYW5kIFVuaXZlcnNpdHkgb2YgWnVyaWNo
LCA4MDU3IFp1cmljaCwgU3dpdHplcmxhbmQuJiN4RDtJbnN0aXR1dGUgb2YgRXhwZXJpbWVudGFs
IEltbXVub2xvZ3ksIFVuaXZlcnNpdHkgb2YgWnVyaWNoLCBXaW50ZXJ0aHVyZXJzdHJhc3NlIDE5
MCwgODA1NyBadXJpY2gsIFN3aXR6ZXJsYW5kLiYjeEQ7Um9jaGUgUGhhcm1hIFJlc2VhcmNoIGFu
ZCBFYXJseSBEZXZlbG9wbWVudCwgUm9jaGUgSW5ub3ZhdGlvbiBDZW50ZXIgWnVyaWNoLCBXYWdp
c3RyYXNzZSAxOCwgODk1MiBTY2hsaWVyZW4sIFN3aXR6ZXJsYW5kLiYjeEQ7Um9jaGUgUGhhcm1h
IFJlc2VhcmNoIGFuZCBFYXJseSBEZXZlbG9wbWVudCwgUm9jaGUgSW5ub3ZhdGlvbiBDZW50ZXIg
TXVuaWNoLCBOb25uZW53YWxkIDIsIDgyMzc3IFBlbnpiZXJnLCBHZXJtYW55LiYjeEQ7RGVwYXJ0
bWVudCBvZiBNZWRpY2FsIEJpb3BoeXNpY3MsIFVuaXZlcnNpdHkgb2YgVG9yb250bywgVG9yb250
byBPTiBNNUcgMUw3LCBDYW5hZGE7IFByaW5jZXNzIE1hcmdhcmV0IENhbmNlciBDZW50ZXIsIFVu
aXZlcnNpdHkgSGVhbHRoIE5ldHdvcmssIFRvcm9udG8gT04gTTVHIDFMNywgQ2FuYWRhLiYjeEQ7
UHJpbmNlc3MgTWFyZ2FyZXQgQ2FuY2VyIENlbnRlciwgVW5pdmVyc2l0eSBIZWFsdGggTmV0d29y
aywgVG9yb250byBPTiBNNUcgMUw3LCBDYW5hZGEuJiN4RDtJbnN0aXR1dGUgZm9yIFN1cmdpY2Fs
IFBhdGhvbG9neSwgVW5pdmVyc2l0eSBIb3NwaXRhbCBadXJpY2gsIFNjaG1lbHpiZXJnc3RyYXNz
ZSAxMiwgODA5MSBadXJpY2gsIFN3aXR6ZXJsYW5kLiYjeEQ7RGVwYXJ0bWVudCBvZiBCaW9zeXN0
ZW1zIFNjaWVuY2UgYW5kIEVuZ2luZWVyaW5nLCBFVEggWnVyaWNoLCBNYXR0ZW5zdHJhc3NlIDI2
LCA0MDU4IEJhc2VsLCBTd2l0emVybGFuZC4mI3hEO0ZyaWVkcmljaCBNaWVzY2hlciBJbnN0aXR1
dGUgZm9yIEJpb21lZGljYWwgUmVzZWFyY2gsIE1hdWxiZWVyc3RyYXNzZSA2NiwgNDA1OCBCYXNl
bCwgU3dpdHplcmxhbmQ7IFN3aXNzIEluc3RpdHV0ZSBvZiBCaW9pbmZvcm1hdGljcywgTWF0dGVu
c3RyYXNzZSAyNiwgNDA1OCBCYXNlbCwgU3dpdHplcmxhbmQuJiN4RDtTY2hvb2wgb2YgQmlvbWVk
aWNhbCBTY2llbmNlcyBhbmQgUGhhcm1hY3ksIEh1bnRlciBNZWRpY2FsIFJlc2VhcmNoIEluc3Rp
dHV0ZSwgVW5pdmVyc2l0eSBvZiBOZXdjYXN0bGUsIE5ld2Nhc3RsZSwgTlNXIDIwMzUsIEF1c3Ry
YWxpYS4mI3hEO1JvY2hlIFBoYXJtYSBSZXNlYXJjaCBhbmQgRWFybHkgRGV2ZWxvcG1lbnQsIFBo
YXJtYWNldXRpY2FsIFNjaWVuY2VzLCBSb2NoZSBJbm5vdmF0aW9uIENlbnRlciBCYXNlbCwgR3Jl
bnphY2hlcnN0cmFzc2UgMTI0LCA0MDcwIEJhc2VsLCBTd2l0emVybGFuZC4mI3hEO0luc3RpdHV0
ZSBvZiBNb2xlY3VsYXIgTGlmZSBTY2llbmNlcywgVW5pdmVyc2l0eSBvZiBadXJpY2gsIFdpbnRl
cnRodXJlcnN0cmFzc2UgMTkwLCA4MDU3IFp1cmljaCwgU3dpdHplcmxhbmQuIEVsZWN0cm9uaWMg
YWRkcmVzczogYmVybmQuYm9kZW5taWxsZXJAaW1scy51emguY2guPC9hdXRoLWFkZHJlc3M+PHRp
dGxlcz48dGl0bGU+QW4gSW1tdW5lIEF0bGFzIG9mIENsZWFyIENlbGwgUmVuYWwgQ2VsbCBDYXJj
aW5vbWE8L3RpdGxlPjxzZWNvbmRhcnktdGl0bGU+Q2VsbDwvc2Vjb25kYXJ5LXRpdGxlPjwvdGl0
bGVzPjxwZXJpb2RpY2FsPjxmdWxsLXRpdGxlPkNlbGw8L2Z1bGwtdGl0bGU+PC9wZXJpb2RpY2Fs
PjxwYWdlcz43MzYtNzQ5IGUxODwvcGFnZXM+PHZvbHVtZT4xNjk8L3ZvbHVtZT48bnVtYmVyPjQ8
L251bWJlcj48ZWRpdGlvbj4yMDE3LzA1LzA2PC9lZGl0aW9uPjxrZXl3b3Jkcz48a2V5d29yZD5D
YXJjaW5vbWEsIFJlbmFsIENlbGwvKmltbXVub2xvZ3kvKnBhdGhvbG9neTwva2V5d29yZD48a2V5
d29yZD5IdW1hbnM8L2tleXdvcmQ+PGtleXdvcmQ+SW1hZ2UgQ3l0b21ldHJ5PC9rZXl3b3JkPjxr
ZXl3b3JkPkltbXVuZSBUb2xlcmFuY2U8L2tleXdvcmQ+PGtleXdvcmQ+S2lkbmV5L2N5dG9sb2d5
PC9rZXl3b3JkPjxrZXl3b3JkPktpZG5leSBOZW9wbGFzbXMvKmltbXVub2xvZ3kvKnBhdGhvbG9n
eTwva2V5d29yZD48a2V5d29yZD5NYWNyb3BoYWdlcy9pbW11bm9sb2d5L3BhdGhvbG9neTwva2V5
d29yZD48a2V5d29yZD5TaW5nbGUtQ2VsbCBBbmFseXNpczwva2V5d29yZD48a2V5d29yZD5ULUx5
bXBob2N5dGVzL2ltbXVub2xvZ3kvcGF0aG9sb2d5PC9rZXl3b3JkPjxrZXl3b3JkPipUdW1vciBN
aWNyb2Vudmlyb25tZW50PC9rZXl3b3JkPjxrZXl3b3JkPipUIGNlbGw8L2tleXdvcmQ+PGtleXdv
cmQ+KmNsZWFyIGNlbGwgcmVuYWwgY2VsbCBjYXJjaW5vbWE8L2tleXdvcmQ+PGtleXdvcmQ+Kmlt
bXVuZSBjZWxsIGF0bGFzPC9rZXl3b3JkPjxrZXl3b3JkPippbW11bm9zdXBwcmVzc2lvbjwva2V5
d29yZD48a2V5d29yZD4qbWFjcm9waGFnZTwva2V5d29yZD48a2V5d29yZD4qbWFzcyBjeXRvbWV0
cnk8L2tleXdvcmQ+PGtleXdvcmQ+KnNpbmdsZS1jZWxsIGFuYWx5c2lzPC9rZXl3b3JkPjwva2V5
d29yZHM+PGRhdGVzPjx5ZWFyPjIwMTc8L3llYXI+PHB1Yi1kYXRlcz48ZGF0ZT5NYXkgNDwvZGF0
ZT48L3B1Yi1kYXRlcz48L2RhdGVzPjxpc2JuPjEwOTctNDE3MiAoRWxlY3Ryb25pYykmI3hEOzAw
OTItODY3NCAoTGlua2luZyk8L2lzYm4+PGFjY2Vzc2lvbi1udW0+Mjg0NzU4OTk8L2FjY2Vzc2lv
bi1udW0+PHVybHM+PHJlbGF0ZWQtdXJscz48dXJsPmh0dHBzOi8vd3d3Lm5jYmkubmxtLm5paC5n
b3YvcHVibWVkLzI4NDc1ODk5PC91cmw+PC9yZWxhdGVkLXVybHM+PC91cmxzPjxjdXN0b20yPlBN
QzU0MjIyMTE8L2N1c3RvbTI+PGVsZWN0cm9uaWMtcmVzb3VyY2UtbnVtPjEwLjEwMTYvai5jZWxs
LjIwMTcuMDQuMDE2PC9lbGVjdHJvbmljLXJlc291cmNlLW51bT48L3JlY29yZD48L0NpdGU+PC9F
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[142]</w:t>
            </w:r>
            <w:r>
              <w:rPr>
                <w:rFonts w:ascii="Arial" w:hAnsi="Arial" w:cs="Arial"/>
                <w:sz w:val="20"/>
                <w:szCs w:val="20"/>
              </w:rPr>
              <w:fldChar w:fldCharType="end"/>
            </w:r>
          </w:p>
        </w:tc>
      </w:tr>
      <w:tr w:rsidR="0044242F" w:rsidRPr="00BA32C8" w14:paraId="1D247784"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743C2AC"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CyTOF, breast</w:t>
            </w:r>
          </w:p>
        </w:tc>
        <w:tc>
          <w:tcPr>
            <w:tcW w:w="1587" w:type="dxa"/>
            <w:vAlign w:val="center"/>
          </w:tcPr>
          <w:p w14:paraId="1D8FFA8E"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SAUCIE</w:t>
            </w:r>
          </w:p>
        </w:tc>
        <w:tc>
          <w:tcPr>
            <w:tcW w:w="1506" w:type="dxa"/>
            <w:vAlign w:val="center"/>
          </w:tcPr>
          <w:p w14:paraId="378BEAA9"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shd w:val="clear" w:color="auto" w:fill="FFFFFF"/>
              </w:rPr>
              <w:t>3 patients</w:t>
            </w:r>
          </w:p>
        </w:tc>
        <w:tc>
          <w:tcPr>
            <w:tcW w:w="1260" w:type="dxa"/>
            <w:vAlign w:val="center"/>
          </w:tcPr>
          <w:p w14:paraId="0DB61D67"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160" w:type="dxa"/>
            <w:vAlign w:val="center"/>
          </w:tcPr>
          <w:p w14:paraId="1E92C140"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Flow Repository: </w:t>
            </w:r>
            <w:r w:rsidRPr="00CB0C18">
              <w:rPr>
                <w:rFonts w:ascii="Arial" w:hAnsi="Arial" w:cs="Arial"/>
                <w:sz w:val="20"/>
                <w:szCs w:val="20"/>
              </w:rPr>
              <w:t>FR-FCM-ZYJP</w:t>
            </w:r>
          </w:p>
        </w:tc>
        <w:tc>
          <w:tcPr>
            <w:tcW w:w="1422" w:type="dxa"/>
            <w:vAlign w:val="center"/>
          </w:tcPr>
          <w:p w14:paraId="7F0C7D00" w14:textId="1401241C" w:rsidR="0044242F" w:rsidRPr="00F97EB0"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PEVuZE5vdGU+PENpdGU+PEF1dGhvcj5Beml6aTwvQXV0aG9yPjxZZWFyPjIwMTg8L1llYXI+PFJl
Y051bT4yMDU8L1JlY051bT48RGlzcGxheVRleHQ+WzEzMF08L0Rpc3BsYXlUZXh0PjxyZWNvcmQ+
PHJlYy1udW1iZXI+MjA1PC9yZWMtbnVtYmVyPjxmb3JlaWduLWtleXM+PGtleSBhcHA9IkVOIiBk
Yi1pZD0ienNwcHgyNWZvZmZ0enhlZTk1ZngyOXA4dGF0ZjV2dmF3dHZwIiB0aW1lc3RhbXA9IjE2
MzA3MjI3MzciPjIwNTwva2V5PjwvZm9yZWlnbi1rZXlzPjxyZWYtdHlwZSBuYW1lPSJKb3VybmFs
IEFydGljbGUiPjE3PC9yZWYtdHlwZT48Y29udHJpYnV0b3JzPjxhdXRob3JzPjxhdXRob3I+QXpp
emksIEUuPC9hdXRob3I+PGF1dGhvcj5DYXJyLCBBLiBKLjwvYXV0aG9yPjxhdXRob3I+UGxpdGFz
LCBHLjwvYXV0aG9yPjxhdXRob3I+Q29ybmlzaCwgQS4gRS48L2F1dGhvcj48YXV0aG9yPktvbm9w
YWNraSwgQy48L2F1dGhvcj48YXV0aG9yPlByYWJoYWthcmFuLCBTLjwvYXV0aG9yPjxhdXRob3I+
TmFpbnlzLCBKLjwvYXV0aG9yPjxhdXRob3I+V3UsIEsuPC9hdXRob3I+PGF1dGhvcj5LaXNlbGlv
dmFzLCBWLjwvYXV0aG9yPjxhdXRob3I+U2V0dHksIE0uPC9hdXRob3I+PGF1dGhvcj5DaG9pLCBL
LjwvYXV0aG9yPjxhdXRob3I+RnJvbW1lLCBSLiBNLjwvYXV0aG9yPjxhdXRob3I+RGFvLCBQLjwv
YXV0aG9yPjxhdXRob3I+TWNLZW5uZXksIFAuIFQuPC9hdXRob3I+PGF1dGhvcj5XYXN0aSwgUi4g
Qy48L2F1dGhvcj48YXV0aG9yPkthZGF2ZXJ1LCBLLjwvYXV0aG9yPjxhdXRob3I+TWF6dXRpcywg
TC48L2F1dGhvcj48YXV0aG9yPlJ1ZGVuc2t5LCBBLiBZLjwvYXV0aG9yPjxhdXRob3I+UGUmYXBv
cztlciwgRC48L2F1dGhvcj48L2F1dGhvcnM+PC9jb250cmlidXRvcnM+PGF1dGgtYWRkcmVzcz5Q
cm9ncmFtIGZvciBDb21wdXRhdGlvbmFsIGFuZCBTeXN0ZW1zIEJpb2xvZ3ksIFNsb2FuIEtldHRl
cmluZyBJbnN0aXR1dGUsIE1lbW9yaWFsIFNsb2FuIEtldHRlcmluZyBDYW5jZXIgQ2VudGVyLCBO
ZXcgWW9yaywgTlkgMTAwNjUsIFVTQS4mI3hEO1Byb2dyYW0gZm9yIENvbXB1dGF0aW9uYWwgYW5k
IFN5c3RlbXMgQmlvbG9neSwgU2xvYW4gS2V0dGVyaW5nIEluc3RpdHV0ZSwgTWVtb3JpYWwgU2xv
YW4gS2V0dGVyaW5nIENhbmNlciBDZW50ZXIsIE5ldyBZb3JrLCBOWSAxMDA2NSwgVVNBOyBEZXBh
cnRtZW50IG9mIEJpb2xvZ2ljYWwgU2NpZW5jZXMsIENvbHVtYmlhIFVuaXZlcnNpdHksIE5ldyBZ
b3JrLCBOWSwgVVNBLiYjeEQ7SG93YXJkIEh1Z2hlcyBNZWRpY2FsIEluc3RpdHV0ZSwgTWVtb3Jp
YWwgU2xvYW4gS2V0dGVyaW5nIENhbmNlciBDZW50ZXIsIE5ldyBZb3JrLCBOWSAxMDA2NSwgVVNB
OyBJbW11bm9sb2d5IFByb2dyYW0sIFNsb2FuIEtldHRlcmluZyBJbnN0aXR1dGUsIE1lbW9yaWFs
IFNsb2FuIEtldHRlcmluZyBDYW5jZXIgQ2VudGVyLCBOZXcgWW9yaywgTlkgMTAwNjUsIFVTQTsg
THVkd2lnIENlbnRlciBhdCBNZW1vcmlhbCBTbG9hbiBLZXR0ZXJpbmcgQ2FuY2VyIENlbnRlciwg
TWVtb3JpYWwgU2xvYW4gS2V0dGVyaW5nIENhbmNlciBDZW50ZXIsIE5ldyBZb3JrLCBOWSAxMDA2
NSwgVVNBOyBCcmVhc3QgU2VydmljZSwgRGVwYXJ0bWVudCBvZiBTdXJnZXJ5LCBNZW1vcmlhbCBT
bG9hbiBLZXR0ZXJpbmcgQ2FuY2VyIENlbnRlciwgTmV3IFlvcmssIE5ZIDEwMDY1LCBVU0EuJiN4
RDtIb3dhcmQgSHVnaGVzIE1lZGljYWwgSW5zdGl0dXRlLCBNZW1vcmlhbCBTbG9hbiBLZXR0ZXJp
bmcgQ2FuY2VyIENlbnRlciwgTmV3IFlvcmssIE5ZIDEwMDY1LCBVU0E7IEltbXVub2xvZ3kgUHJv
Z3JhbSwgU2xvYW4gS2V0dGVyaW5nIEluc3RpdHV0ZSwgTWVtb3JpYWwgU2xvYW4gS2V0dGVyaW5n
IENhbmNlciBDZW50ZXIsIE5ldyBZb3JrLCBOWSAxMDA2NSwgVVNBLiYjeEQ7RGVwYXJ0bWVudCBv
ZiBCaW9sb2dpY2FsIFNjaWVuY2VzLCBDb2x1bWJpYSBVbml2ZXJzaXR5LCBOZXcgWW9yaywgTlks
IFVTQTsgU2VjdG9yIG9mIE1pY3JvdGVjaG5vbG9naWVzLCBJbnN0aXR1dGUgb2YgQmlvdGVjaG5v
bG9neSwgVmlsbml1cyBVbml2ZXJzaXR5LCBWaWxuaXVzLCBMaXRodWFuaWEuJiN4RDtIb3dhcmQg
SHVnaGVzIE1lZGljYWwgSW5zdGl0dXRlLCBNZW1vcmlhbCBTbG9hbiBLZXR0ZXJpbmcgQ2FuY2Vy
IENlbnRlciwgTmV3IFlvcmssIE5ZIDEwMDY1LCBVU0E7IEltbXVub2xvZ3kgUHJvZ3JhbSwgU2xv
YW4gS2V0dGVyaW5nIEluc3RpdHV0ZSwgTWVtb3JpYWwgU2xvYW4gS2V0dGVyaW5nIENhbmNlciBD
ZW50ZXIsIE5ldyBZb3JrLCBOWSAxMDA2NSwgVVNBOyBMdWR3aWcgQ2VudGVyIGF0IE1lbW9yaWFs
IFNsb2FuIEtldHRlcmluZyBDYW5jZXIgQ2VudGVyLCBNZW1vcmlhbCBTbG9hbiBLZXR0ZXJpbmcg
Q2FuY2VyIENlbnRlciwgTmV3IFlvcmssIE5ZIDEwMDY1LCBVU0EuJiN4RDtQcm9ncmFtIGZvciBD
b21wdXRhdGlvbmFsIGFuZCBTeXN0ZW1zIEJpb2xvZ3ksIFNsb2FuIEtldHRlcmluZyBJbnN0aXR1
dGUsIE1lbW9yaWFsIFNsb2FuIEtldHRlcmluZyBDYW5jZXIgQ2VudGVyLCBOZXcgWW9yaywgTlkg
MTAwNjUsIFVTQTsgU2VjdG9yIG9mIE1pY3JvdGVjaG5vbG9naWVzLCBJbnN0aXR1dGUgb2YgQmlv
dGVjaG5vbG9neSwgVmlsbml1cyBVbml2ZXJzaXR5LCBWaWxuaXVzLCBMaXRodWFuaWEuJiN4RDtE
ZXBhcnRtZW50IG9mIEJpb2xvZ2ljYWwgU2NpZW5jZXMsIENvbHVtYmlhIFVuaXZlcnNpdHksIE5l
dyBZb3JrLCBOWSwgVVNBLiYjeEQ7QnJlYXN0IFNlcnZpY2UsIERlcGFydG1lbnQgb2YgU3VyZ2Vy
eSwgTWVtb3JpYWwgU2xvYW4gS2V0dGVyaW5nIENhbmNlciBDZW50ZXIsIE5ldyBZb3JrLCBOWSAx
MDA2NSwgVVNBLiYjeEQ7SW1tdW5vbG9neSBQcm9ncmFtLCBTbG9hbiBLZXR0ZXJpbmcgSW5zdGl0
dXRlLCBNZW1vcmlhbCBTbG9hbiBLZXR0ZXJpbmcgQ2FuY2VyIENlbnRlciwgTmV3IFlvcmssIE5Z
IDEwMDY1LCBVU0E7IEJvZWhyaW5nZXIgSW5nZWxoZWltIFBoYXJtYWNldXRpY2FscywgSW5jLiwg
UmlkZ2VmaWVsZCwgQ1QgMDY4NzcsIFVTQS4mI3hEO0JvZWhyaW5nZXIgSW5nZWxoZWltIFBoYXJt
YWNldXRpY2FscywgSW5jLiwgUmlkZ2VmaWVsZCwgQ1QgMDY4NzcsIFVTQS4mI3hEO0hvd2FyZCBI
dWdoZXMgTWVkaWNhbCBJbnN0aXR1dGUsIE1lbW9yaWFsIFNsb2FuIEtldHRlcmluZyBDYW5jZXIg
Q2VudGVyLCBOZXcgWW9yaywgTlkgMTAwNjUsIFVTQTsgSW1tdW5vbG9neSBQcm9ncmFtLCBTbG9h
biBLZXR0ZXJpbmcgSW5zdGl0dXRlLCBNZW1vcmlhbCBTbG9hbiBLZXR0ZXJpbmcgQ2FuY2VyIENl
bnRlciwgTmV3IFlvcmssIE5ZIDEwMDY1LCBVU0E7IEx1ZHdpZyBDZW50ZXIgYXQgTWVtb3JpYWwg
U2xvYW4gS2V0dGVyaW5nIENhbmNlciBDZW50ZXIsIE1lbW9yaWFsIFNsb2FuIEtldHRlcmluZyBD
YW5jZXIgQ2VudGVyLCBOZXcgWW9yaywgTlkgMTAwNjUsIFVTQS4gRWxlY3Ryb25pYyBhZGRyZXNz
OiBydWRlbnNrYUBtc2tjYy5vcmcuJiN4RDtQcm9ncmFtIGZvciBDb21wdXRhdGlvbmFsIGFuZCBT
eXN0ZW1zIEJpb2xvZ3ksIFNsb2FuIEtldHRlcmluZyBJbnN0aXR1dGUsIE1lbW9yaWFsIFNsb2Fu
IEtldHRlcmluZyBDYW5jZXIgQ2VudGVyLCBOZXcgWW9yaywgTlkgMTAwNjUsIFVTQTsgUGFya2Vy
IEluc3RpdHV0ZSBmb3IgQ2FuY2VyIEltbXVub3RoZXJhcHksIE1lbW9yaWFsIFNsb2FuIEtldHRl
cmluZyBDYW5jZXIgQ2VudGVyLCBOZXcgWW9yaywgTlkgMTAwNjUsIFVTQS4gRWxlY3Ryb25pYyBh
ZGRyZXNzOiBwZWVyZEBtc2tjYy5vcmcuPC9hdXRoLWFkZHJlc3M+PHRpdGxlcz48dGl0bGU+U2lu
Z2xlLUNlbGwgTWFwIG9mIERpdmVyc2UgSW1tdW5lIFBoZW5vdHlwZXMgaW4gdGhlIEJyZWFzdCBU
dW1vciBNaWNyb2Vudmlyb25tZW50PC90aXRsZT48c2Vjb25kYXJ5LXRpdGxlPkNlbGw8L3NlY29u
ZGFyeS10aXRsZT48L3RpdGxlcz48cGVyaW9kaWNhbD48ZnVsbC10aXRsZT5DZWxsPC9mdWxsLXRp
dGxlPjwvcGVyaW9kaWNhbD48cGFnZXM+MTI5My0xMzA4IGUzNjwvcGFnZXM+PHZvbHVtZT4xNzQ8
L3ZvbHVtZT48bnVtYmVyPjU8L251bWJlcj48ZWRpdGlvbj4yMDE4LzA3LzAzPC9lZGl0aW9uPjxr
ZXl3b3Jkcz48a2V5d29yZD5CYXllcyBUaGVvcmVtPC9rZXl3b3JkPjxrZXl3b3JkPkJyZWFzdCBO
ZW9wbGFzbXMvKmltbXVub2xvZ3kvcGF0aG9sb2d5PC9rZXl3b3JkPjxrZXl3b3JkPkNsdXN0ZXIg
QW5hbHlzaXM8L2tleXdvcmQ+PGtleXdvcmQ+Q29tcHV0YXRpb25hbCBCaW9sb2d5PC9rZXl3b3Jk
PjxrZXl3b3JkPkZlbWFsZTwva2V5d29yZD48a2V5d29yZD5HZW5lIEV4cHJlc3Npb24gUHJvZmls
aW5nPC9rZXl3b3JkPjxrZXl3b3JkPipHZW5lIEV4cHJlc3Npb24gUmVndWxhdGlvbiwgTmVvcGxh
c3RpYzwva2V5d29yZD48a2V5d29yZD5IdW1hbnM8L2tleXdvcmQ+PGtleXdvcmQ+SW1tdW5lIFN5
c3RlbTwva2V5d29yZD48a2V5d29yZD5JbW11bm90aGVyYXB5L21ldGhvZHM8L2tleXdvcmQ+PGtl
eXdvcmQ+THltcGggTm9kZXM8L2tleXdvcmQ+PGtleXdvcmQ+THltcGhvY3l0ZXMsIFR1bW9yLUlu
ZmlsdHJhdGluZzwva2V5d29yZD48a2V5d29yZD5NYWNyb3BoYWdlcy9tZXRhYm9saXNtPC9rZXl3
b3JkPjxrZXl3b3JkPlBoZW5vdHlwZTwva2V5d29yZD48a2V5d29yZD5SZWNlcHRvcnMsIEFudGln
ZW4sIFQtQ2VsbC8qbWV0YWJvbGlzbTwva2V5d29yZD48a2V5d29yZD4qU2VxdWVuY2UgQW5hbHlz
aXMsIFJOQTwva2V5d29yZD48a2V5d29yZD4qU2luZ2xlLUNlbGwgQW5hbHlzaXM8L2tleXdvcmQ+
PGtleXdvcmQ+VHJhbnNjcmlwdG9tZTwva2V5d29yZD48a2V5d29yZD5UdW1vciBNaWNyb2Vudmly
b25tZW50LyppbW11bm9sb2d5PC9rZXl3b3JkPjxrZXl3b3JkPipCYXllc2lhbiBtb2RlbGluZzwv
a2V5d29yZD48a2V5d29yZD4qVCBjZWxsIGFjdGl2YXRpb248L2tleXdvcmQ+PGtleXdvcmQ+KlRD
UiB1dGlsaXphdGlvbjwva2V5d29yZD48a2V5d29yZD4qYnJlYXN0IGNhbmNlcjwva2V5d29yZD48
a2V5d29yZD4qc2luZ2xlLWNlbGwgUk5BLXNlcTwva2V5d29yZD48a2V5d29yZD4qdHVtb3IgbWlj
cm9lbnZpcm9ubWVudDwva2V5d29yZD48a2V5d29yZD4qdHVtb3ItaW5maWx0cmF0aW5nIGltbXVu
ZSBjZWxsczwva2V5d29yZD48L2tleXdvcmRzPjxkYXRlcz48eWVhcj4yMDE4PC95ZWFyPjxwdWIt
ZGF0ZXM+PGRhdGU+QXVnIDIzPC9kYXRlPjwvcHViLWRhdGVzPjwvZGF0ZXM+PGlzYm4+MTA5Ny00
MTcyIChFbGVjdHJvbmljKSYjeEQ7MDA5Mi04Njc0IChMaW5raW5nKTwvaXNibj48YWNjZXNzaW9u
LW51bT4yOTk2MTU3OTwvYWNjZXNzaW9uLW51bT48dXJscz48cmVsYXRlZC11cmxzPjx1cmw+aHR0
cHM6Ly93d3cubmNiaS5ubG0ubmloLmdvdi9wdWJtZWQvMjk5NjE1Nzk8L3VybD48L3JlbGF0ZWQt
dXJscz48L3VybHM+PGN1c3RvbTI+UE1DNjM0ODAxMDwvY3VzdG9tMj48ZWxlY3Ryb25pYy1yZXNv
dXJjZS1udW0+MTAuMTAxNi9qLmNlbGwuMjAxOC4wNS4wNjA8L2VsZWN0cm9uaWMtcmVzb3VyY2Ut
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PEVuZE5vdGU+PENpdGU+PEF1dGhvcj5Beml6aTwvQXV0aG9yPjxZZWFyPjIwMTg8L1llYXI+PFJl
Y051bT4yMDU8L1JlY051bT48RGlzcGxheVRleHQ+WzEzMF08L0Rpc3BsYXlUZXh0PjxyZWNvcmQ+
PHJlYy1udW1iZXI+MjA1PC9yZWMtbnVtYmVyPjxmb3JlaWduLWtleXM+PGtleSBhcHA9IkVOIiBk
Yi1pZD0ienNwcHgyNWZvZmZ0enhlZTk1ZngyOXA4dGF0ZjV2dmF3dHZwIiB0aW1lc3RhbXA9IjE2
MzA3MjI3MzciPjIwNTwva2V5PjwvZm9yZWlnbi1rZXlzPjxyZWYtdHlwZSBuYW1lPSJKb3VybmFs
IEFydGljbGUiPjE3PC9yZWYtdHlwZT48Y29udHJpYnV0b3JzPjxhdXRob3JzPjxhdXRob3I+QXpp
emksIEUuPC9hdXRob3I+PGF1dGhvcj5DYXJyLCBBLiBKLjwvYXV0aG9yPjxhdXRob3I+UGxpdGFz
LCBHLjwvYXV0aG9yPjxhdXRob3I+Q29ybmlzaCwgQS4gRS48L2F1dGhvcj48YXV0aG9yPktvbm9w
YWNraSwgQy48L2F1dGhvcj48YXV0aG9yPlByYWJoYWthcmFuLCBTLjwvYXV0aG9yPjxhdXRob3I+
TmFpbnlzLCBKLjwvYXV0aG9yPjxhdXRob3I+V3UsIEsuPC9hdXRob3I+PGF1dGhvcj5LaXNlbGlv
dmFzLCBWLjwvYXV0aG9yPjxhdXRob3I+U2V0dHksIE0uPC9hdXRob3I+PGF1dGhvcj5DaG9pLCBL
LjwvYXV0aG9yPjxhdXRob3I+RnJvbW1lLCBSLiBNLjwvYXV0aG9yPjxhdXRob3I+RGFvLCBQLjwv
YXV0aG9yPjxhdXRob3I+TWNLZW5uZXksIFAuIFQuPC9hdXRob3I+PGF1dGhvcj5XYXN0aSwgUi4g
Qy48L2F1dGhvcj48YXV0aG9yPkthZGF2ZXJ1LCBLLjwvYXV0aG9yPjxhdXRob3I+TWF6dXRpcywg
TC48L2F1dGhvcj48YXV0aG9yPlJ1ZGVuc2t5LCBBLiBZLjwvYXV0aG9yPjxhdXRob3I+UGUmYXBv
cztlciwgRC48L2F1dGhvcj48L2F1dGhvcnM+PC9jb250cmlidXRvcnM+PGF1dGgtYWRkcmVzcz5Q
cm9ncmFtIGZvciBDb21wdXRhdGlvbmFsIGFuZCBTeXN0ZW1zIEJpb2xvZ3ksIFNsb2FuIEtldHRl
cmluZyBJbnN0aXR1dGUsIE1lbW9yaWFsIFNsb2FuIEtldHRlcmluZyBDYW5jZXIgQ2VudGVyLCBO
ZXcgWW9yaywgTlkgMTAwNjUsIFVTQS4mI3hEO1Byb2dyYW0gZm9yIENvbXB1dGF0aW9uYWwgYW5k
IFN5c3RlbXMgQmlvbG9neSwgU2xvYW4gS2V0dGVyaW5nIEluc3RpdHV0ZSwgTWVtb3JpYWwgU2xv
YW4gS2V0dGVyaW5nIENhbmNlciBDZW50ZXIsIE5ldyBZb3JrLCBOWSAxMDA2NSwgVVNBOyBEZXBh
cnRtZW50IG9mIEJpb2xvZ2ljYWwgU2NpZW5jZXMsIENvbHVtYmlhIFVuaXZlcnNpdHksIE5ldyBZ
b3JrLCBOWSwgVVNBLiYjeEQ7SG93YXJkIEh1Z2hlcyBNZWRpY2FsIEluc3RpdHV0ZSwgTWVtb3Jp
YWwgU2xvYW4gS2V0dGVyaW5nIENhbmNlciBDZW50ZXIsIE5ldyBZb3JrLCBOWSAxMDA2NSwgVVNB
OyBJbW11bm9sb2d5IFByb2dyYW0sIFNsb2FuIEtldHRlcmluZyBJbnN0aXR1dGUsIE1lbW9yaWFs
IFNsb2FuIEtldHRlcmluZyBDYW5jZXIgQ2VudGVyLCBOZXcgWW9yaywgTlkgMTAwNjUsIFVTQTsg
THVkd2lnIENlbnRlciBhdCBNZW1vcmlhbCBTbG9hbiBLZXR0ZXJpbmcgQ2FuY2VyIENlbnRlciwg
TWVtb3JpYWwgU2xvYW4gS2V0dGVyaW5nIENhbmNlciBDZW50ZXIsIE5ldyBZb3JrLCBOWSAxMDA2
NSwgVVNBOyBCcmVhc3QgU2VydmljZSwgRGVwYXJ0bWVudCBvZiBTdXJnZXJ5LCBNZW1vcmlhbCBT
bG9hbiBLZXR0ZXJpbmcgQ2FuY2VyIENlbnRlciwgTmV3IFlvcmssIE5ZIDEwMDY1LCBVU0EuJiN4
RDtIb3dhcmQgSHVnaGVzIE1lZGljYWwgSW5zdGl0dXRlLCBNZW1vcmlhbCBTbG9hbiBLZXR0ZXJp
bmcgQ2FuY2VyIENlbnRlciwgTmV3IFlvcmssIE5ZIDEwMDY1LCBVU0E7IEltbXVub2xvZ3kgUHJv
Z3JhbSwgU2xvYW4gS2V0dGVyaW5nIEluc3RpdHV0ZSwgTWVtb3JpYWwgU2xvYW4gS2V0dGVyaW5n
IENhbmNlciBDZW50ZXIsIE5ldyBZb3JrLCBOWSAxMDA2NSwgVVNBLiYjeEQ7RGVwYXJ0bWVudCBv
ZiBCaW9sb2dpY2FsIFNjaWVuY2VzLCBDb2x1bWJpYSBVbml2ZXJzaXR5LCBOZXcgWW9yaywgTlks
IFVTQTsgU2VjdG9yIG9mIE1pY3JvdGVjaG5vbG9naWVzLCBJbnN0aXR1dGUgb2YgQmlvdGVjaG5v
bG9neSwgVmlsbml1cyBVbml2ZXJzaXR5LCBWaWxuaXVzLCBMaXRodWFuaWEuJiN4RDtIb3dhcmQg
SHVnaGVzIE1lZGljYWwgSW5zdGl0dXRlLCBNZW1vcmlhbCBTbG9hbiBLZXR0ZXJpbmcgQ2FuY2Vy
IENlbnRlciwgTmV3IFlvcmssIE5ZIDEwMDY1LCBVU0E7IEltbXVub2xvZ3kgUHJvZ3JhbSwgU2xv
YW4gS2V0dGVyaW5nIEluc3RpdHV0ZSwgTWVtb3JpYWwgU2xvYW4gS2V0dGVyaW5nIENhbmNlciBD
ZW50ZXIsIE5ldyBZb3JrLCBOWSAxMDA2NSwgVVNBOyBMdWR3aWcgQ2VudGVyIGF0IE1lbW9yaWFs
IFNsb2FuIEtldHRlcmluZyBDYW5jZXIgQ2VudGVyLCBNZW1vcmlhbCBTbG9hbiBLZXR0ZXJpbmcg
Q2FuY2VyIENlbnRlciwgTmV3IFlvcmssIE5ZIDEwMDY1LCBVU0EuJiN4RDtQcm9ncmFtIGZvciBD
b21wdXRhdGlvbmFsIGFuZCBTeXN0ZW1zIEJpb2xvZ3ksIFNsb2FuIEtldHRlcmluZyBJbnN0aXR1
dGUsIE1lbW9yaWFsIFNsb2FuIEtldHRlcmluZyBDYW5jZXIgQ2VudGVyLCBOZXcgWW9yaywgTlkg
MTAwNjUsIFVTQTsgU2VjdG9yIG9mIE1pY3JvdGVjaG5vbG9naWVzLCBJbnN0aXR1dGUgb2YgQmlv
dGVjaG5vbG9neSwgVmlsbml1cyBVbml2ZXJzaXR5LCBWaWxuaXVzLCBMaXRodWFuaWEuJiN4RDtE
ZXBhcnRtZW50IG9mIEJpb2xvZ2ljYWwgU2NpZW5jZXMsIENvbHVtYmlhIFVuaXZlcnNpdHksIE5l
dyBZb3JrLCBOWSwgVVNBLiYjeEQ7QnJlYXN0IFNlcnZpY2UsIERlcGFydG1lbnQgb2YgU3VyZ2Vy
eSwgTWVtb3JpYWwgU2xvYW4gS2V0dGVyaW5nIENhbmNlciBDZW50ZXIsIE5ldyBZb3JrLCBOWSAx
MDA2NSwgVVNBLiYjeEQ7SW1tdW5vbG9neSBQcm9ncmFtLCBTbG9hbiBLZXR0ZXJpbmcgSW5zdGl0
dXRlLCBNZW1vcmlhbCBTbG9hbiBLZXR0ZXJpbmcgQ2FuY2VyIENlbnRlciwgTmV3IFlvcmssIE5Z
IDEwMDY1LCBVU0E7IEJvZWhyaW5nZXIgSW5nZWxoZWltIFBoYXJtYWNldXRpY2FscywgSW5jLiwg
UmlkZ2VmaWVsZCwgQ1QgMDY4NzcsIFVTQS4mI3hEO0JvZWhyaW5nZXIgSW5nZWxoZWltIFBoYXJt
YWNldXRpY2FscywgSW5jLiwgUmlkZ2VmaWVsZCwgQ1QgMDY4NzcsIFVTQS4mI3hEO0hvd2FyZCBI
dWdoZXMgTWVkaWNhbCBJbnN0aXR1dGUsIE1lbW9yaWFsIFNsb2FuIEtldHRlcmluZyBDYW5jZXIg
Q2VudGVyLCBOZXcgWW9yaywgTlkgMTAwNjUsIFVTQTsgSW1tdW5vbG9neSBQcm9ncmFtLCBTbG9h
biBLZXR0ZXJpbmcgSW5zdGl0dXRlLCBNZW1vcmlhbCBTbG9hbiBLZXR0ZXJpbmcgQ2FuY2VyIENl
bnRlciwgTmV3IFlvcmssIE5ZIDEwMDY1LCBVU0E7IEx1ZHdpZyBDZW50ZXIgYXQgTWVtb3JpYWwg
U2xvYW4gS2V0dGVyaW5nIENhbmNlciBDZW50ZXIsIE1lbW9yaWFsIFNsb2FuIEtldHRlcmluZyBD
YW5jZXIgQ2VudGVyLCBOZXcgWW9yaywgTlkgMTAwNjUsIFVTQS4gRWxlY3Ryb25pYyBhZGRyZXNz
OiBydWRlbnNrYUBtc2tjYy5vcmcuJiN4RDtQcm9ncmFtIGZvciBDb21wdXRhdGlvbmFsIGFuZCBT
eXN0ZW1zIEJpb2xvZ3ksIFNsb2FuIEtldHRlcmluZyBJbnN0aXR1dGUsIE1lbW9yaWFsIFNsb2Fu
IEtldHRlcmluZyBDYW5jZXIgQ2VudGVyLCBOZXcgWW9yaywgTlkgMTAwNjUsIFVTQTsgUGFya2Vy
IEluc3RpdHV0ZSBmb3IgQ2FuY2VyIEltbXVub3RoZXJhcHksIE1lbW9yaWFsIFNsb2FuIEtldHRl
cmluZyBDYW5jZXIgQ2VudGVyLCBOZXcgWW9yaywgTlkgMTAwNjUsIFVTQS4gRWxlY3Ryb25pYyBh
ZGRyZXNzOiBwZWVyZEBtc2tjYy5vcmcuPC9hdXRoLWFkZHJlc3M+PHRpdGxlcz48dGl0bGU+U2lu
Z2xlLUNlbGwgTWFwIG9mIERpdmVyc2UgSW1tdW5lIFBoZW5vdHlwZXMgaW4gdGhlIEJyZWFzdCBU
dW1vciBNaWNyb2Vudmlyb25tZW50PC90aXRsZT48c2Vjb25kYXJ5LXRpdGxlPkNlbGw8L3NlY29u
ZGFyeS10aXRsZT48L3RpdGxlcz48cGVyaW9kaWNhbD48ZnVsbC10aXRsZT5DZWxsPC9mdWxsLXRp
dGxlPjwvcGVyaW9kaWNhbD48cGFnZXM+MTI5My0xMzA4IGUzNjwvcGFnZXM+PHZvbHVtZT4xNzQ8
L3ZvbHVtZT48bnVtYmVyPjU8L251bWJlcj48ZWRpdGlvbj4yMDE4LzA3LzAzPC9lZGl0aW9uPjxr
ZXl3b3Jkcz48a2V5d29yZD5CYXllcyBUaGVvcmVtPC9rZXl3b3JkPjxrZXl3b3JkPkJyZWFzdCBO
ZW9wbGFzbXMvKmltbXVub2xvZ3kvcGF0aG9sb2d5PC9rZXl3b3JkPjxrZXl3b3JkPkNsdXN0ZXIg
QW5hbHlzaXM8L2tleXdvcmQ+PGtleXdvcmQ+Q29tcHV0YXRpb25hbCBCaW9sb2d5PC9rZXl3b3Jk
PjxrZXl3b3JkPkZlbWFsZTwva2V5d29yZD48a2V5d29yZD5HZW5lIEV4cHJlc3Npb24gUHJvZmls
aW5nPC9rZXl3b3JkPjxrZXl3b3JkPipHZW5lIEV4cHJlc3Npb24gUmVndWxhdGlvbiwgTmVvcGxh
c3RpYzwva2V5d29yZD48a2V5d29yZD5IdW1hbnM8L2tleXdvcmQ+PGtleXdvcmQ+SW1tdW5lIFN5
c3RlbTwva2V5d29yZD48a2V5d29yZD5JbW11bm90aGVyYXB5L21ldGhvZHM8L2tleXdvcmQ+PGtl
eXdvcmQ+THltcGggTm9kZXM8L2tleXdvcmQ+PGtleXdvcmQ+THltcGhvY3l0ZXMsIFR1bW9yLUlu
ZmlsdHJhdGluZzwva2V5d29yZD48a2V5d29yZD5NYWNyb3BoYWdlcy9tZXRhYm9saXNtPC9rZXl3
b3JkPjxrZXl3b3JkPlBoZW5vdHlwZTwva2V5d29yZD48a2V5d29yZD5SZWNlcHRvcnMsIEFudGln
ZW4sIFQtQ2VsbC8qbWV0YWJvbGlzbTwva2V5d29yZD48a2V5d29yZD4qU2VxdWVuY2UgQW5hbHlz
aXMsIFJOQTwva2V5d29yZD48a2V5d29yZD4qU2luZ2xlLUNlbGwgQW5hbHlzaXM8L2tleXdvcmQ+
PGtleXdvcmQ+VHJhbnNjcmlwdG9tZTwva2V5d29yZD48a2V5d29yZD5UdW1vciBNaWNyb2Vudmly
b25tZW50LyppbW11bm9sb2d5PC9rZXl3b3JkPjxrZXl3b3JkPipCYXllc2lhbiBtb2RlbGluZzwv
a2V5d29yZD48a2V5d29yZD4qVCBjZWxsIGFjdGl2YXRpb248L2tleXdvcmQ+PGtleXdvcmQ+KlRD
UiB1dGlsaXphdGlvbjwva2V5d29yZD48a2V5d29yZD4qYnJlYXN0IGNhbmNlcjwva2V5d29yZD48
a2V5d29yZD4qc2luZ2xlLWNlbGwgUk5BLXNlcTwva2V5d29yZD48a2V5d29yZD4qdHVtb3IgbWlj
cm9lbnZpcm9ubWVudDwva2V5d29yZD48a2V5d29yZD4qdHVtb3ItaW5maWx0cmF0aW5nIGltbXVu
ZSBjZWxsczwva2V5d29yZD48L2tleXdvcmRzPjxkYXRlcz48eWVhcj4yMDE4PC95ZWFyPjxwdWIt
ZGF0ZXM+PGRhdGU+QXVnIDIzPC9kYXRlPjwvcHViLWRhdGVzPjwvZGF0ZXM+PGlzYm4+MTA5Ny00
MTcyIChFbGVjdHJvbmljKSYjeEQ7MDA5Mi04Njc0IChMaW5raW5nKTwvaXNibj48YWNjZXNzaW9u
LW51bT4yOTk2MTU3OTwvYWNjZXNzaW9uLW51bT48dXJscz48cmVsYXRlZC11cmxzPjx1cmw+aHR0
cHM6Ly93d3cubmNiaS5ubG0ubmloLmdvdi9wdWJtZWQvMjk5NjE1Nzk8L3VybD48L3JlbGF0ZWQt
dXJscz48L3VybHM+PGN1c3RvbTI+UE1DNjM0ODAxMDwvY3VzdG9tMj48ZWxlY3Ryb25pYy1yZXNv
dXJjZS1udW0+MTAuMTAxNi9qLmNlbGwuMjAxOC4wNS4wNjA8L2VsZWN0cm9uaWMtcmVzb3VyY2Ut
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[130]</w:t>
            </w:r>
            <w:r>
              <w:rPr>
                <w:rFonts w:ascii="Arial" w:hAnsi="Arial" w:cs="Arial"/>
                <w:sz w:val="20"/>
                <w:szCs w:val="20"/>
              </w:rPr>
              <w:fldChar w:fldCharType="end"/>
            </w:r>
          </w:p>
        </w:tc>
      </w:tr>
      <w:tr w:rsidR="0044242F" w:rsidRPr="006860A6" w14:paraId="5F3F5F4B"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B09C903"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MULTI-seq</w:t>
            </w:r>
          </w:p>
        </w:tc>
        <w:tc>
          <w:tcPr>
            <w:tcW w:w="1587" w:type="dxa"/>
            <w:vAlign w:val="center"/>
          </w:tcPr>
          <w:p w14:paraId="61714B8F"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860A6">
              <w:rPr>
                <w:rFonts w:ascii="Arial" w:hAnsi="Arial" w:cs="Arial"/>
                <w:sz w:val="20"/>
                <w:szCs w:val="20"/>
              </w:rPr>
              <w:t>Solo</w:t>
            </w:r>
          </w:p>
        </w:tc>
        <w:tc>
          <w:tcPr>
            <w:tcW w:w="1506" w:type="dxa"/>
            <w:vAlign w:val="center"/>
          </w:tcPr>
          <w:p w14:paraId="526C9420"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shd w:val="clear" w:color="auto" w:fill="FFFFFF"/>
              </w:rPr>
              <w:t>scRNA-seq, snRNA-seq</w:t>
            </w:r>
          </w:p>
        </w:tc>
        <w:tc>
          <w:tcPr>
            <w:tcW w:w="1260" w:type="dxa"/>
            <w:vAlign w:val="center"/>
          </w:tcPr>
          <w:p w14:paraId="2A7B6E09"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multiplex samples</w:t>
            </w:r>
          </w:p>
        </w:tc>
        <w:tc>
          <w:tcPr>
            <w:tcW w:w="2160" w:type="dxa"/>
            <w:vAlign w:val="center"/>
          </w:tcPr>
          <w:p w14:paraId="5C392403"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eastAsiaTheme="minorHAnsi" w:hAnsi="Arial" w:cs="Arial"/>
                <w:sz w:val="20"/>
                <w:szCs w:val="20"/>
              </w:rPr>
              <w:t>GSE129578</w:t>
            </w:r>
          </w:p>
        </w:tc>
        <w:tc>
          <w:tcPr>
            <w:tcW w:w="1422" w:type="dxa"/>
            <w:vAlign w:val="center"/>
          </w:tcPr>
          <w:p w14:paraId="172771A4" w14:textId="5E14725E" w:rsidR="0044242F" w:rsidRPr="006860A6"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PEVuZE5vdGU+PENpdGU+PEF1dGhvcj5NY0dpbm5pczwvQXV0aG9yPjxZZWFyPjIwMTk8L1llYXI+
PFJlY051bT4yMTc8L1JlY051bT48RGlzcGxheVRleHQ+WzE0M108L0Rpc3BsYXlUZXh0PjxyZWNv
cmQ+PHJlYy1udW1iZXI+MjE3PC9yZWMtbnVtYmVyPjxmb3JlaWduLWtleXM+PGtleSBhcHA9IkVO
IiBkYi1pZD0ienNwcHgyNWZvZmZ0enhlZTk1ZngyOXA4dGF0ZjV2dmF3dHZwIiB0aW1lc3RhbXA9
IjE2MzA3MjM1MDciPjIxNzwva2V5PjwvZm9yZWlnbi1rZXlzPjxyZWYtdHlwZSBuYW1lPSJKb3Vy
bmFsIEFydGljbGUiPjE3PC9yZWYtdHlwZT48Y29udHJpYnV0b3JzPjxhdXRob3JzPjxhdXRob3I+
TWNHaW5uaXMsIEMuIFMuPC9hdXRob3I+PGF1dGhvcj5QYXR0ZXJzb24sIEQuIE0uPC9hdXRob3I+
PGF1dGhvcj5XaW5rbGVyLCBKLjwvYXV0aG9yPjxhdXRob3I+Q29ucmFkLCBELiBOLjwvYXV0aG9y
PjxhdXRob3I+SGVpbiwgTS4gWS48L2F1dGhvcj48YXV0aG9yPlNyaXZhc3RhdmEsIFYuPC9hdXRo
b3I+PGF1dGhvcj5IdSwgSi4gTC48L2F1dGhvcj48YXV0aG9yPk11cnJvdywgTC4gTS48L2F1dGhv
cj48YXV0aG9yPldlaXNzbWFuLCBKLiBTLjwvYXV0aG9yPjxhdXRob3I+V2VyYiwgWi48L2F1dGhv
cj48YXV0aG9yPkNob3csIEUuIEQuPC9hdXRob3I+PGF1dGhvcj5HYXJ0bmVyLCBaLiBKLjwvYXV0
aG9yPjwvYXV0aG9ycz48L2NvbnRyaWJ1dG9ycz48YXV0aC1hZGRyZXNzPkRlcGFydG1lbnQgb2Yg
UGhhcm1hY2V1dGljYWwgQ2hlbWlzdHJ5LCBVbml2ZXJzaXR5IG9mIENhbGlmb3JuaWEgU2FuIEZy
YW5jaXNjbywgU2FuIEZyYW5jaXNjbywgQ0EsIFVTQS4mI3hEO0RlcGFydG1lbnQgb2YgQW5hdG9t
eSwgVW5pdmVyc2l0eSBvZiBDYWxpZm9ybmlhIFNhbiBGcmFuY2lzY28sIFNhbiBGcmFuY2lzY28s
IENBLCBVU0EuJiN4RDtEZXBhcnRtZW50IG9mIENlbGx1bGFyIGFuZCBNb2xlY3VsYXIgUGhhcm1h
Y29sb2d5LCBVbml2ZXJzaXR5IG9mIENhbGlmb3JuaWEgU2FuIEZyYW5jaXNjbywgU2FuIEZyYW5j
aXNjbywgQ0EsIFVTQS4mI3hEO0hvd2FyZCBIdWdoZXMgTWVkaWNhbCBJbnN0aXR1dGUsIENoZXZ5
IENoYXNlLCBNRCwgVVNBLiYjeEQ7SGVsZW4gRGlsbGVyIEZhbWlseSBDb21wcmVoZW5zaXZlIENh
bmNlciBDZW50ZXIsIFNhbiBGcmFuY2lzY28sIENBLCBVU0EuJiN4RDtEZXBhcnRtZW50IG9mIEJp
b2NoZW1pc3RyeSBhbmQgQmlvcGh5c2ljcywgVW5pdmVyc2l0eSBvZiBDYWxpZm9ybmlhIFNhbiBG
cmFuY2lzY28sIFNhbiBGcmFuY2lzY28sIENBLCBVU0EuIGVyaWMuY2hvd0B1Y3NmLmVkdS4mI3hE
O0NlbnRlciBmb3IgQWR2YW5jZWQgVGVjaG5vbG9neSwgVW5pdmVyc2l0eSBvZiBDYWxpZm9ybmlh
IFNhbiBGcmFuY2lzY28sIFNhbiBGcmFuY2lzY28sIENBLCBVU0EuIGVyaWMuY2hvd0B1Y3NmLmVk
dS4mI3hEO0RlcGFydG1lbnQgb2YgUGhhcm1hY2V1dGljYWwgQ2hlbWlzdHJ5LCBVbml2ZXJzaXR5
IG9mIENhbGlmb3JuaWEgU2FuIEZyYW5jaXNjbywgU2FuIEZyYW5jaXNjbywgQ0EsIFVTQS4gemV2
LmdhcnRuZXJAdWNzZi5lZHUuJiN4RDtIZWxlbiBEaWxsZXIgRmFtaWx5IENvbXByZWhlbnNpdmUg
Q2FuY2VyIENlbnRlciwgU2FuIEZyYW5jaXNjbywgQ0EsIFVTQS4gemV2LmdhcnRuZXJAdWNzZi5l
ZHUuJiN4RDtDaGFuIFp1Y2tlcmJlcmcgQmlvSHViLCBVbml2ZXJzaXR5IG9mIENhbGlmb3JuaWEg
U2FuIEZyYW5jaXNjbywgU2FuIEZyYW5jaXNjbywgQ0EsIFVTQS4gemV2LmdhcnRuZXJAdWNzZi5l
ZHUuJiN4RDtDZW50ZXIgZm9yIENlbGx1bGFyIENvbnN0cnVjdGlvbiwgVW5pdmVyc2l0eSBvZiBD
YWxpZm9ybmlhIFNhbiBGcmFuY2lzY28sIFNhbiBGcmFuY2lzY28sIENBLCBVU0EuIHpldi5nYXJ0
bmVyQHVjc2YuZWR1LjwvYXV0aC1hZGRyZXNzPjx0aXRsZXM+PHRpdGxlPk1VTFRJLXNlcTogc2Ft
cGxlIG11bHRpcGxleGluZyBmb3Igc2luZ2xlLWNlbGwgUk5BIHNlcXVlbmNpbmcgdXNpbmcgbGlw
aWQtdGFnZ2VkIGluZGljZXM8L3RpdGxlPjxzZWNvbmRhcnktdGl0bGU+TmF0IE1ldGhvZHM8L3Nl
Y29uZGFyeS10aXRsZT48L3RpdGxlcz48cGVyaW9kaWNhbD48ZnVsbC10aXRsZT5OYXQgTWV0aG9k
czwvZnVsbC10aXRsZT48L3BlcmlvZGljYWw+PHBhZ2VzPjYxOS02MjY8L3BhZ2VzPjx2b2x1bWU+
MTY8L3ZvbHVtZT48bnVtYmVyPjc8L251bWJlcj48ZWRpdGlvbj4yMDE5LzA2LzE5PC9lZGl0aW9u
PjxrZXl3b3Jkcz48a2V5d29yZD5BbmltYWxzPC9rZXl3b3JkPjxrZXl3b3JkPkJhc2UgU2VxdWVu
Y2U8L2tleXdvcmQ+PGtleXdvcmQ+SEVLMjkzIENlbGxzPC9rZXl3b3JkPjxrZXl3b3JkPkhpZ2gt
VGhyb3VnaHB1dCBOdWNsZW90aWRlIFNlcXVlbmNpbmc8L2tleXdvcmQ+PGtleXdvcmQ+SHVtYW5z
PC9rZXl3b3JkPjxrZXl3b3JkPkxpcGlkcy8qY2hlbWlzdHJ5PC9rZXl3b3JkPjxrZXl3b3JkPlNl
cXVlbmNlIEFuYWx5c2lzLCBSTkEvKm1ldGhvZHM8L2tleXdvcmQ+PGtleXdvcmQ+U2luZ2xlLUNl
bGwgQW5hbHlzaXMvKm1ldGhvZHM8L2tleXdvcmQ+PC9rZXl3b3Jkcz48ZGF0ZXM+PHllYXI+MjAx
OTwveWVhcj48cHViLWRhdGVzPjxkYXRlPkp1bDwvZGF0ZT48L3B1Yi1kYXRlcz48L2RhdGVzPjxp
c2JuPjE1NDgtNzEwNSAoRWxlY3Ryb25pYykmI3hEOzE1NDgtNzA5MSAoTGlua2luZyk8L2lzYm4+
PGFjY2Vzc2lvbi1udW0+MzEyMDkzODQ8L2FjY2Vzc2lvbi1udW0+PHVybHM+PHJlbGF0ZWQtdXJs
cz48dXJsPmh0dHBzOi8vd3d3Lm5jYmkubmxtLm5paC5nb3YvcHVibWVkLzMxMjA5Mzg0PC91cmw+
PC9yZWxhdGVkLXVybHM+PC91cmxzPjxjdXN0b20yPlBNQzY4Mzc4MDg8L2N1c3RvbTI+PGVsZWN0
cm9uaWMtcmVzb3VyY2UtbnVtPjEwLjEwMzgvczQxNTkyLTAxOS0wNDMzLTg8L2VsZWN0cm9uaWMt
cmVzb3VyY2UtbnVtPjwvcmVjb3JkPjwvQ2l0ZT48L0VuZE5vdGU+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PEVuZE5vdGU+PENpdGU+PEF1dGhvcj5NY0dpbm5pczwvQXV0aG9yPjxZZWFyPjIwMTk8L1llYXI+
PFJlY051bT4yMTc8L1JlY051bT48RGlzcGxheVRleHQ+WzE0M108L0Rpc3BsYXlUZXh0PjxyZWNv
cmQ+PHJlYy1udW1iZXI+MjE3PC9yZWMtbnVtYmVyPjxmb3JlaWduLWtleXM+PGtleSBhcHA9IkVO
IiBkYi1pZD0ienNwcHgyNWZvZmZ0enhlZTk1ZngyOXA4dGF0ZjV2dmF3dHZwIiB0aW1lc3RhbXA9
IjE2MzA3MjM1MDciPjIxNzwva2V5PjwvZm9yZWlnbi1rZXlzPjxyZWYtdHlwZSBuYW1lPSJKb3Vy
bmFsIEFydGljbGUiPjE3PC9yZWYtdHlwZT48Y29udHJpYnV0b3JzPjxhdXRob3JzPjxhdXRob3I+
TWNHaW5uaXMsIEMuIFMuPC9hdXRob3I+PGF1dGhvcj5QYXR0ZXJzb24sIEQuIE0uPC9hdXRob3I+
PGF1dGhvcj5XaW5rbGVyLCBKLjwvYXV0aG9yPjxhdXRob3I+Q29ucmFkLCBELiBOLjwvYXV0aG9y
PjxhdXRob3I+SGVpbiwgTS4gWS48L2F1dGhvcj48YXV0aG9yPlNyaXZhc3RhdmEsIFYuPC9hdXRo
b3I+PGF1dGhvcj5IdSwgSi4gTC48L2F1dGhvcj48YXV0aG9yPk11cnJvdywgTC4gTS48L2F1dGhv
cj48YXV0aG9yPldlaXNzbWFuLCBKLiBTLjwvYXV0aG9yPjxhdXRob3I+V2VyYiwgWi48L2F1dGhv
cj48YXV0aG9yPkNob3csIEUuIEQuPC9hdXRob3I+PGF1dGhvcj5HYXJ0bmVyLCBaLiBKLjwvYXV0
aG9yPjwvYXV0aG9ycz48L2NvbnRyaWJ1dG9ycz48YXV0aC1hZGRyZXNzPkRlcGFydG1lbnQgb2Yg
UGhhcm1hY2V1dGljYWwgQ2hlbWlzdHJ5LCBVbml2ZXJzaXR5IG9mIENhbGlmb3JuaWEgU2FuIEZy
YW5jaXNjbywgU2FuIEZyYW5jaXNjbywgQ0EsIFVTQS4mI3hEO0RlcGFydG1lbnQgb2YgQW5hdG9t
eSwgVW5pdmVyc2l0eSBvZiBDYWxpZm9ybmlhIFNhbiBGcmFuY2lzY28sIFNhbiBGcmFuY2lzY28s
IENBLCBVU0EuJiN4RDtEZXBhcnRtZW50IG9mIENlbGx1bGFyIGFuZCBNb2xlY3VsYXIgUGhhcm1h
Y29sb2d5LCBVbml2ZXJzaXR5IG9mIENhbGlmb3JuaWEgU2FuIEZyYW5jaXNjbywgU2FuIEZyYW5j
aXNjbywgQ0EsIFVTQS4mI3hEO0hvd2FyZCBIdWdoZXMgTWVkaWNhbCBJbnN0aXR1dGUsIENoZXZ5
IENoYXNlLCBNRCwgVVNBLiYjeEQ7SGVsZW4gRGlsbGVyIEZhbWlseSBDb21wcmVoZW5zaXZlIENh
bmNlciBDZW50ZXIsIFNhbiBGcmFuY2lzY28sIENBLCBVU0EuJiN4RDtEZXBhcnRtZW50IG9mIEJp
b2NoZW1pc3RyeSBhbmQgQmlvcGh5c2ljcywgVW5pdmVyc2l0eSBvZiBDYWxpZm9ybmlhIFNhbiBG
cmFuY2lzY28sIFNhbiBGcmFuY2lzY28sIENBLCBVU0EuIGVyaWMuY2hvd0B1Y3NmLmVkdS4mI3hE
O0NlbnRlciBmb3IgQWR2YW5jZWQgVGVjaG5vbG9neSwgVW5pdmVyc2l0eSBvZiBDYWxpZm9ybmlh
IFNhbiBGcmFuY2lzY28sIFNhbiBGcmFuY2lzY28sIENBLCBVU0EuIGVyaWMuY2hvd0B1Y3NmLmVk
dS4mI3hEO0RlcGFydG1lbnQgb2YgUGhhcm1hY2V1dGljYWwgQ2hlbWlzdHJ5LCBVbml2ZXJzaXR5
IG9mIENhbGlmb3JuaWEgU2FuIEZyYW5jaXNjbywgU2FuIEZyYW5jaXNjbywgQ0EsIFVTQS4gemV2
LmdhcnRuZXJAdWNzZi5lZHUuJiN4RDtIZWxlbiBEaWxsZXIgRmFtaWx5IENvbXByZWhlbnNpdmUg
Q2FuY2VyIENlbnRlciwgU2FuIEZyYW5jaXNjbywgQ0EsIFVTQS4gemV2LmdhcnRuZXJAdWNzZi5l
ZHUuJiN4RDtDaGFuIFp1Y2tlcmJlcmcgQmlvSHViLCBVbml2ZXJzaXR5IG9mIENhbGlmb3JuaWEg
U2FuIEZyYW5jaXNjbywgU2FuIEZyYW5jaXNjbywgQ0EsIFVTQS4gemV2LmdhcnRuZXJAdWNzZi5l
ZHUuJiN4RDtDZW50ZXIgZm9yIENlbGx1bGFyIENvbnN0cnVjdGlvbiwgVW5pdmVyc2l0eSBvZiBD
YWxpZm9ybmlhIFNhbiBGcmFuY2lzY28sIFNhbiBGcmFuY2lzY28sIENBLCBVU0EuIHpldi5nYXJ0
bmVyQHVjc2YuZWR1LjwvYXV0aC1hZGRyZXNzPjx0aXRsZXM+PHRpdGxlPk1VTFRJLXNlcTogc2Ft
cGxlIG11bHRpcGxleGluZyBmb3Igc2luZ2xlLWNlbGwgUk5BIHNlcXVlbmNpbmcgdXNpbmcgbGlw
aWQtdGFnZ2VkIGluZGljZXM8L3RpdGxlPjxzZWNvbmRhcnktdGl0bGU+TmF0IE1ldGhvZHM8L3Nl
Y29uZGFyeS10aXRsZT48L3RpdGxlcz48cGVyaW9kaWNhbD48ZnVsbC10aXRsZT5OYXQgTWV0aG9k
czwvZnVsbC10aXRsZT48L3BlcmlvZGljYWw+PHBhZ2VzPjYxOS02MjY8L3BhZ2VzPjx2b2x1bWU+
MTY8L3ZvbHVtZT48bnVtYmVyPjc8L251bWJlcj48ZWRpdGlvbj4yMDE5LzA2LzE5PC9lZGl0aW9u
PjxrZXl3b3Jkcz48a2V5d29yZD5BbmltYWxzPC9rZXl3b3JkPjxrZXl3b3JkPkJhc2UgU2VxdWVu
Y2U8L2tleXdvcmQ+PGtleXdvcmQ+SEVLMjkzIENlbGxzPC9rZXl3b3JkPjxrZXl3b3JkPkhpZ2gt
VGhyb3VnaHB1dCBOdWNsZW90aWRlIFNlcXVlbmNpbmc8L2tleXdvcmQ+PGtleXdvcmQ+SHVtYW5z
PC9rZXl3b3JkPjxrZXl3b3JkPkxpcGlkcy8qY2hlbWlzdHJ5PC9rZXl3b3JkPjxrZXl3b3JkPlNl
cXVlbmNlIEFuYWx5c2lzLCBSTkEvKm1ldGhvZHM8L2tleXdvcmQ+PGtleXdvcmQ+U2luZ2xlLUNl
bGwgQW5hbHlzaXMvKm1ldGhvZHM8L2tleXdvcmQ+PC9rZXl3b3Jkcz48ZGF0ZXM+PHllYXI+MjAx
OTwveWVhcj48cHViLWRhdGVzPjxkYXRlPkp1bDwvZGF0ZT48L3B1Yi1kYXRlcz48L2RhdGVzPjxp
c2JuPjE1NDgtNzEwNSAoRWxlY3Ryb25pYykmI3hEOzE1NDgtNzA5MSAoTGlua2luZyk8L2lzYm4+
PGFjY2Vzc2lvbi1udW0+MzEyMDkzODQ8L2FjY2Vzc2lvbi1udW0+PHVybHM+PHJlbGF0ZWQtdXJs
cz48dXJsPmh0dHBzOi8vd3d3Lm5jYmkubmxtLm5paC5nb3YvcHVibWVkLzMxMjA5Mzg0PC91cmw+
PC9yZWxhdGVkLXVybHM+PC91cmxzPjxjdXN0b20yPlBNQzY4Mzc4MDg8L2N1c3RvbTI+PGVsZWN0
cm9uaWMtcmVzb3VyY2UtbnVtPjEwLjEwMzgvczQxNTkyLTAxOS0wNDMzLTg8L2VsZWN0cm9uaWMt
cmVzb3VyY2UtbnVtPjwvcmVjb3JkPjwvQ2l0ZT48L0VuZE5vdGU+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[143]</w:t>
            </w:r>
            <w:r>
              <w:rPr>
                <w:rFonts w:ascii="Arial" w:hAnsi="Arial" w:cs="Arial"/>
                <w:sz w:val="20"/>
                <w:szCs w:val="20"/>
              </w:rPr>
              <w:fldChar w:fldCharType="end"/>
            </w:r>
          </w:p>
        </w:tc>
      </w:tr>
      <w:tr w:rsidR="0044242F" w:rsidRPr="006860A6" w14:paraId="7BDA576C"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D379B5D"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Chung, BC</w:t>
            </w:r>
          </w:p>
        </w:tc>
        <w:tc>
          <w:tcPr>
            <w:tcW w:w="1587" w:type="dxa"/>
            <w:vAlign w:val="center"/>
          </w:tcPr>
          <w:p w14:paraId="794FED76"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860A6">
              <w:rPr>
                <w:rFonts w:ascii="Arial" w:hAnsi="Arial" w:cs="Arial"/>
                <w:sz w:val="20"/>
                <w:szCs w:val="20"/>
              </w:rPr>
              <w:t>DigitalDLSorter</w:t>
            </w:r>
          </w:p>
        </w:tc>
        <w:tc>
          <w:tcPr>
            <w:tcW w:w="1506" w:type="dxa"/>
            <w:vAlign w:val="center"/>
          </w:tcPr>
          <w:p w14:paraId="0A55CE4B"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sidRPr="006860A6">
              <w:rPr>
                <w:rFonts w:ascii="Arial" w:hAnsi="Arial" w:cs="Arial"/>
                <w:sz w:val="20"/>
                <w:szCs w:val="20"/>
                <w:shd w:val="clear" w:color="auto" w:fill="FFFFFF"/>
              </w:rPr>
              <w:t>Breast tumor</w:t>
            </w:r>
          </w:p>
        </w:tc>
        <w:tc>
          <w:tcPr>
            <w:tcW w:w="1260" w:type="dxa"/>
            <w:vAlign w:val="center"/>
          </w:tcPr>
          <w:p w14:paraId="18D7C1A1"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860A6">
              <w:rPr>
                <w:rFonts w:ascii="Arial" w:hAnsi="Arial" w:cs="Arial"/>
                <w:sz w:val="20"/>
                <w:szCs w:val="20"/>
              </w:rPr>
              <w:t>515</w:t>
            </w:r>
          </w:p>
        </w:tc>
        <w:tc>
          <w:tcPr>
            <w:tcW w:w="2160" w:type="dxa"/>
            <w:vAlign w:val="center"/>
          </w:tcPr>
          <w:p w14:paraId="282C01AD"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0"/>
                <w:szCs w:val="20"/>
              </w:rPr>
            </w:pPr>
            <w:r w:rsidRPr="006860A6">
              <w:rPr>
                <w:rFonts w:ascii="Arial" w:eastAsiaTheme="minorHAnsi" w:hAnsi="Arial" w:cs="Arial"/>
                <w:sz w:val="20"/>
                <w:szCs w:val="20"/>
              </w:rPr>
              <w:t>GSE75688</w:t>
            </w:r>
          </w:p>
        </w:tc>
        <w:tc>
          <w:tcPr>
            <w:tcW w:w="1422" w:type="dxa"/>
            <w:vAlign w:val="center"/>
          </w:tcPr>
          <w:p w14:paraId="3B490890" w14:textId="2A2E3A79" w:rsidR="0044242F" w:rsidRPr="006860A6"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color w:val="000000"/>
                <w:sz w:val="20"/>
                <w:szCs w:val="2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sz w:val="20"/>
                <w:szCs w:val="20"/>
              </w:rPr>
              <w:instrText xml:space="preserve"> ADDIN EN.CITE </w:instrText>
            </w:r>
            <w:r w:rsidR="00930FB6">
              <w:rPr>
                <w:rFonts w:ascii="Arial" w:eastAsia="Arial" w:hAnsi="Arial" w:cs="Arial"/>
                <w:color w:val="000000"/>
                <w:sz w:val="20"/>
                <w:szCs w:val="20"/>
              </w:rPr>
              <w:fldChar w:fldCharType="begin">
                <w:fldData xml:space="preserve">PEVuZE5vdGU+PENpdGU+PEF1dGhvcj5DaHVuZzwvQXV0aG9yPjxZZWFyPjIwMTc8L1llYXI+PFJl
Y051bT4yMjA8L1JlY051bT48RGlzcGxheVRleHQ+Wzk3XTwvRGlzcGxheVRleHQ+PHJlY29yZD48
cmVjLW51bWJlcj4yMjA8L3JlYy1udW1iZXI+PGZvcmVpZ24ta2V5cz48a2V5IGFwcD0iRU4iIGRi
LWlkPSJ6c3BweDI1Zm9mZnR6eGVlOTVmeDI5cDh0YXRmNXZ2YXd0dnAiIHRpbWVzdGFtcD0iMTYz
MDcyMzUwNyI+MjIwPC9rZXk+PC9mb3JlaWduLWtleXM+PHJlZi10eXBlIG5hbWU9IkpvdXJuYWwg
QXJ0aWNsZSI+MTc8L3JlZi10eXBlPjxjb250cmlidXRvcnM+PGF1dGhvcnM+PGF1dGhvcj5DaHVu
ZywgVy48L2F1dGhvcj48YXV0aG9yPkV1bSwgSC4gSC48L2F1dGhvcj48YXV0aG9yPkxlZSwgSC4g
Ty48L2F1dGhvcj48YXV0aG9yPkxlZSwgSy4gTS48L2F1dGhvcj48YXV0aG9yPkxlZSwgSC4gQi48
L2F1dGhvcj48YXV0aG9yPktpbSwgSy4gVC48L2F1dGhvcj48YXV0aG9yPlJ5dSwgSC4gUy48L2F1
dGhvcj48YXV0aG9yPktpbSwgUy48L2F1dGhvcj48YXV0aG9yPkxlZSwgSi4gRS48L2F1dGhvcj48
YXV0aG9yPlBhcmssIFkuIEguPC9hdXRob3I+PGF1dGhvcj5LYW4sIFouPC9hdXRob3I+PGF1dGhv
cj5IYW4sIFcuPC9hdXRob3I+PGF1dGhvcj5QYXJrLCBXLiBZLjwvYXV0aG9yPjwvYXV0aG9ycz48
L2NvbnRyaWJ1dG9ycz48YXV0aC1hZGRyZXNzPlNhbXN1bmcgR2Vub21lIEluc3RpdHV0ZSwgU2Ft
c3VuZyBNZWRpY2FsIENlbnRlciwgU2VvdWwgMDYzNTEsIEtvcmVhLiYjeEQ7RGVwYXJ0bWVudCBv
ZiBIZWFsdGggU2NpZW5jZXMgYW5kIFRlY2hub2xvZ3ksIFNhbXN1bmcgQWR2YW5jZWQgSW5zdGl0
dXRlIGZvciBIZWFsdGggU2NpZW5jZXMgJmFtcDtUZWNobm9sb2d5LCBTdW5na3l1bmt3YW4gVW5p
dmVyc2l0eSwgU2VvdWwgMDYzNTEsIEtvcmVhLiYjeEQ7RGVwYXJ0bWVudCBvZiBCaW9tZWRpY2Fs
IFNjaWVuY2VzLCBTZW91bCBOYXRpb25hbCBVbml2ZXJzaXR5IEdyYWR1YXRlIFNjaG9vbCwgU2Vv
dWwgMDMwODAsIEtvcmVhLiYjeEQ7RGVwYXJ0bWVudCBvZiBNb2xlY3VsYXIgQ2VsbCBCaW9sb2d5
LCBTdW5na3l1bmt3YW4gVW5pdmVyc2l0eSBTY2hvb2wgb2YgTWVkaWNpbmUsIFN1d29uIDE2NDE5
LCBLb3JlYS4mI3hEO0RlcGFydG1lbnQgb2YgU3VyZ2VyeSBhbmQgQ2FuY2VyIFJlc2VhcmNoIElu
c3RpdHV0ZSwgU2VvdWwgTmF0aW9uYWwgVW5pdmVyc2l0eSBDb2xsZWdlIG9mIE1lZGljaW5lLCBT
ZW91bCAwMzA4MCwgS29yZWEuJiN4RDtCaW9tZWRpY2FsIFJlc2VhcmNoIEluc3RpdHV0ZSwgU2Vv
dWwgTmF0aW9uYWwgVW5pdmVyc2l0eSBIb3NwaXRhbCwgU2VvdWwgMDMwODAsIEtvcmVhLiYjeEQ7
RGVwYXJ0bWVudCBvZiBTdXJnZXJ5LCBTZW91bCBOYXRpb25hbCBVbml2ZXJzaXR5IENvbGxlZ2Ug
b2YgTWVkaWNpbmUsIFNlb3VsIDAzMDgwLCBLb3JlYS4mI3hEO0RlcGFydG1lbnQgb2YgUGF0aG9s
b2d5LCBTZW91bCBOYXRpb25hbCBVbml2ZXJzaXR5IENvbGxlZ2Ugb2YgTWVkaWNpbmUsIFNlb3Vs
IDAzMDgwLCBTb3V0aCBLb3JlYS4mI3hEO0RlcGFydG1lbnQgb2YgU3VyZ2VyeSwgU2Ftc3VuZyBN
ZWRpY2FsIENlbnRlciwgU3VuZ2t5dW5rd2FuIFVuaXZlcnNpdHkgU2Nob29sIG9mIE1lZGljaW5l
LCBTZW91bCAwNjM1MSwgS29yZWEuJiN4RDtEaXZpc2lvbiBvZiBIZW1hdG9sb2d5LU9uY29sb2d5
LCBEZXBhcnRtZW50IG9mIE1lZGljaW5lLCBTYW1zdW5nIE1lZGljYWwgQ2VudGVyLCBTZW91bCAw
NjM1MSwgS29yZWEuJiN4RDtPbmNvbG9neSBSZXNlYXJjaCwgUGZpemVyIEluYy4sIFNhbiBEaWVn
bywgQ2FsaWZvcm5pYSA5MjEyMSwgVVNBLjwvYXV0aC1hZGRyZXNzPjx0aXRsZXM+PHRpdGxlPlNp
bmdsZS1jZWxsIFJOQS1zZXEgZW5hYmxlcyBjb21wcmVoZW5zaXZlIHR1bW91ciBhbmQgaW1tdW5l
IGNlbGwgcHJvZmlsaW5nIGluIHByaW1hcnkgYnJlYXN0IGNhbmNlcjwvdGl0bGU+PHNlY29uZGFy
eS10aXRsZT5OYXQgQ29tbXVuPC9zZWNvbmRhcnktdGl0bGU+PC90aXRsZXM+PHBlcmlvZGljYWw+
PGZ1bGwtdGl0bGU+TmF0IENvbW11bjwvZnVsbC10aXRsZT48L3BlcmlvZGljYWw+PHBhZ2VzPjE1
MDgxPC9wYWdlcz48dm9sdW1lPjg8L3ZvbHVtZT48ZWRpdGlvbj4yMDE3LzA1LzA2PC9lZGl0aW9u
PjxrZXl3b3Jkcz48a2V5d29yZD5CLUx5bXBob2N5dGVzLyptZXRhYm9saXNtPC9rZXl3b3JkPjxr
ZXl3b3JkPkJyZWFzdCBOZW9wbGFzbXMvKmdlbmV0aWNzL21ldGFib2xpc20vcGF0aG9sb2d5PC9r
ZXl3b3JkPjxrZXl3b3JkPkNhcmNpbm9tYSwgRHVjdGFsLCBCcmVhc3QvKmdlbmV0aWNzL21ldGFi
b2xpc20vcGF0aG9sb2d5PC9rZXl3b3JkPjxrZXl3b3JkPkROQSBDb3B5IE51bWJlciBWYXJpYXRp
b25zPC9rZXl3b3JkPjxrZXl3b3JkPkZlbWFsZTwva2V5d29yZD48a2V5d29yZD5HZW5lIEV4cHJl
c3Npb24gUHJvZmlsaW5nPC9rZXl3b3JkPjxrZXl3b3JkPkh1bWFuczwva2V5d29yZD48a2V5d29y
ZD5MeW1waCBOb2Rlcy9tZXRhYm9saXNtL3BhdGhvbG9neTwva2V5d29yZD48a2V5d29yZD5MeW1w
aG9jeXRlcywgVHVtb3ItSW5maWx0cmF0aW5nLyptZXRhYm9saXNtPC9rZXl3b3JkPjxrZXl3b3Jk
Pk1hY3JvcGhhZ2VzLyptZXRhYm9saXNtPC9rZXl3b3JkPjxrZXl3b3JkPlJlY2VwdG9yLCBFcmJC
LTIvbWV0YWJvbGlzbTwva2V5d29yZD48a2V5d29yZD5SZWNlcHRvcnMsIEVzdHJvZ2VuL21ldGFi
b2xpc208L2tleXdvcmQ+PGtleXdvcmQ+UmVjZXB0b3JzLCBQcm9nZXN0ZXJvbmUvbWV0YWJvbGlz
bTwva2V5d29yZD48a2V5d29yZD5TZXF1ZW5jZSBBbmFseXNpcywgUk5BL21ldGhvZHM8L2tleXdv
cmQ+PGtleXdvcmQ+U2luZ2xlLUNlbGwgQW5hbHlzaXMvbWV0aG9kczwva2V5d29yZD48a2V5d29y
ZD5ULUx5bXBob2N5dGVzLyptZXRhYm9saXNtPC9rZXl3b3JkPjxrZXl3b3JkPlRyaXBsZSBOZWdh
dGl2ZSBCcmVhc3QgTmVvcGxhc21zLypnZW5ldGljcy9tZXRhYm9saXNtL3BhdGhvbG9neTwva2V5
d29yZD48a2V5d29yZD5UdW1vciBNaWNyb2Vudmlyb25tZW50L2dlbmV0aWNzL2ltbXVub2xvZ3k8
L2tleXdvcmQ+PGtleXdvcmQ+V2hvbGUgRXhvbWUgU2VxdWVuY2luZzwva2V5d29yZD48L2tleXdv
cmRzPjxkYXRlcz48eWVhcj4yMDE3PC95ZWFyPjxwdWItZGF0ZXM+PGRhdGU+TWF5IDU8L2RhdGU+
PC9wdWItZGF0ZXM+PC9kYXRlcz48aXNibj4yMDQxLTE3MjMgKEVsZWN0cm9uaWMpJiN4RDsyMDQx
LTE3MjMgKExpbmtpbmcpPC9pc2JuPjxhY2Nlc3Npb24tbnVtPjI4NDc0NjczPC9hY2Nlc3Npb24t
bnVtPjx1cmxzPjxyZWxhdGVkLXVybHM+PHVybD5odHRwczovL3d3dy5uY2JpLm5sbS5uaWguZ292
L3B1Ym1lZC8yODQ3NDY3MzwvdXJsPjwvcmVsYXRlZC11cmxzPjwvdXJscz48Y3VzdG9tMj5QTUM1
NDI0MTU4PC9jdXN0b20yPjxlbGVjdHJvbmljLXJlc291cmNlLW51bT4xMC4xMDM4L25jb21tczE1
MDgxPC9lbGVjdHJvbmljLXJlc291cmNlLW51bT48L3JlY29yZD48L0NpdGU+PC9FbmROb3RlPn==
</w:fldData>
              </w:fldChar>
            </w:r>
            <w:r w:rsidR="00930FB6">
              <w:rPr>
                <w:rFonts w:ascii="Arial" w:eastAsia="Arial" w:hAnsi="Arial" w:cs="Arial"/>
                <w:color w:val="000000"/>
                <w:sz w:val="20"/>
                <w:szCs w:val="20"/>
              </w:rPr>
              <w:instrText xml:space="preserve"> ADDIN EN.CITE.DATA </w:instrText>
            </w:r>
            <w:r w:rsidR="00930FB6">
              <w:rPr>
                <w:rFonts w:ascii="Arial" w:eastAsia="Arial" w:hAnsi="Arial" w:cs="Arial"/>
                <w:color w:val="000000"/>
                <w:sz w:val="20"/>
                <w:szCs w:val="20"/>
              </w:rPr>
            </w:r>
            <w:r w:rsidR="00930FB6">
              <w:rPr>
                <w:rFonts w:ascii="Arial" w:eastAsia="Arial" w:hAnsi="Arial" w:cs="Arial"/>
                <w:color w:val="000000"/>
                <w:sz w:val="20"/>
                <w:szCs w:val="20"/>
              </w:rPr>
              <w:fldChar w:fldCharType="end"/>
            </w:r>
            <w:r>
              <w:rPr>
                <w:rFonts w:ascii="Arial" w:eastAsia="Arial" w:hAnsi="Arial" w:cs="Arial"/>
                <w:color w:val="000000"/>
                <w:sz w:val="20"/>
                <w:szCs w:val="20"/>
              </w:rPr>
            </w:r>
            <w:r>
              <w:rPr>
                <w:rFonts w:ascii="Arial" w:eastAsia="Arial" w:hAnsi="Arial" w:cs="Arial"/>
                <w:color w:val="000000"/>
                <w:sz w:val="20"/>
                <w:szCs w:val="20"/>
              </w:rPr>
              <w:fldChar w:fldCharType="separate"/>
            </w:r>
            <w:r w:rsidR="00930FB6">
              <w:rPr>
                <w:rFonts w:ascii="Arial" w:eastAsia="Arial" w:hAnsi="Arial" w:cs="Arial"/>
                <w:noProof/>
                <w:color w:val="000000"/>
                <w:sz w:val="20"/>
                <w:szCs w:val="20"/>
              </w:rPr>
              <w:t>[97]</w:t>
            </w:r>
            <w:r>
              <w:rPr>
                <w:rFonts w:ascii="Arial" w:eastAsia="Arial" w:hAnsi="Arial" w:cs="Arial"/>
                <w:color w:val="000000"/>
                <w:sz w:val="20"/>
                <w:szCs w:val="20"/>
              </w:rPr>
              <w:fldChar w:fldCharType="end"/>
            </w:r>
          </w:p>
        </w:tc>
      </w:tr>
      <w:tr w:rsidR="0044242F" w:rsidRPr="006860A6" w14:paraId="6EE71452"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58C5A5"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Li, CRC</w:t>
            </w:r>
          </w:p>
        </w:tc>
        <w:tc>
          <w:tcPr>
            <w:tcW w:w="1587" w:type="dxa"/>
            <w:vAlign w:val="center"/>
          </w:tcPr>
          <w:p w14:paraId="22A304B7"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860A6">
              <w:rPr>
                <w:rFonts w:ascii="Arial" w:hAnsi="Arial" w:cs="Arial"/>
                <w:sz w:val="20"/>
                <w:szCs w:val="20"/>
              </w:rPr>
              <w:t>DigitalDLSorter</w:t>
            </w:r>
          </w:p>
        </w:tc>
        <w:tc>
          <w:tcPr>
            <w:tcW w:w="1506" w:type="dxa"/>
            <w:vAlign w:val="center"/>
          </w:tcPr>
          <w:p w14:paraId="62F895AE"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sidRPr="006860A6">
              <w:rPr>
                <w:rFonts w:ascii="Arial" w:hAnsi="Arial" w:cs="Arial"/>
                <w:sz w:val="20"/>
                <w:szCs w:val="20"/>
                <w:shd w:val="clear" w:color="auto" w:fill="FFFFFF"/>
              </w:rPr>
              <w:t>Colorectal cancer</w:t>
            </w:r>
          </w:p>
        </w:tc>
        <w:tc>
          <w:tcPr>
            <w:tcW w:w="1260" w:type="dxa"/>
            <w:vAlign w:val="center"/>
          </w:tcPr>
          <w:p w14:paraId="759323B4"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860A6">
              <w:rPr>
                <w:rFonts w:ascii="Arial" w:hAnsi="Arial" w:cs="Arial"/>
                <w:sz w:val="20"/>
                <w:szCs w:val="20"/>
              </w:rPr>
              <w:t>2,591</w:t>
            </w:r>
          </w:p>
        </w:tc>
        <w:tc>
          <w:tcPr>
            <w:tcW w:w="2160" w:type="dxa"/>
            <w:vAlign w:val="center"/>
          </w:tcPr>
          <w:p w14:paraId="28CD9505"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0"/>
                <w:szCs w:val="20"/>
              </w:rPr>
            </w:pPr>
            <w:r w:rsidRPr="006860A6">
              <w:rPr>
                <w:rFonts w:ascii="Arial" w:eastAsiaTheme="minorHAnsi" w:hAnsi="Arial" w:cs="Arial"/>
                <w:sz w:val="20"/>
                <w:szCs w:val="20"/>
              </w:rPr>
              <w:t>GSE81861</w:t>
            </w:r>
          </w:p>
        </w:tc>
        <w:tc>
          <w:tcPr>
            <w:tcW w:w="1422" w:type="dxa"/>
            <w:vAlign w:val="center"/>
          </w:tcPr>
          <w:p w14:paraId="71DAB88E" w14:textId="7CD24EE0" w:rsidR="0044242F" w:rsidRPr="006860A6"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color w:val="000000"/>
                <w:sz w:val="20"/>
                <w:szCs w:val="20"/>
              </w:rPr>
              <w:fldChar w:fldCharType="begin">
                <w:fldData xml:space="preserve">PEVuZE5vdGU+PENpdGU+PEF1dGhvcj5MaTwvQXV0aG9yPjxZZWFyPjIwMTc8L1llYXI+PFJlY051
bT4yMjE8L1JlY051bT48RGlzcGxheVRleHQ+Wzk4XTwvRGlzcGxheVRleHQ+PHJlY29yZD48cmVj
LW51bWJlcj4yMjE8L3JlYy1udW1iZXI+PGZvcmVpZ24ta2V5cz48a2V5IGFwcD0iRU4iIGRiLWlk
PSJ6c3BweDI1Zm9mZnR6eGVlOTVmeDI5cDh0YXRmNXZ2YXd0dnAiIHRpbWVzdGFtcD0iMTYzMDcy
MzUwNyI+MjIxPC9rZXk+PC9mb3JlaWduLWtleXM+PHJlZi10eXBlIG5hbWU9IkpvdXJuYWwgQXJ0
aWNsZSI+MTc8L3JlZi10eXBlPjxjb250cmlidXRvcnM+PGF1dGhvcnM+PGF1dGhvcj5MaSwgSC48
L2F1dGhvcj48YXV0aG9yPkNvdXJ0b2lzLCBFLiBULjwvYXV0aG9yPjxhdXRob3I+U2VuZ3VwdGEs
IEQuPC9hdXRob3I+PGF1dGhvcj5UYW4sIFkuPC9hdXRob3I+PGF1dGhvcj5DaGVuLCBLLiBILjwv
YXV0aG9yPjxhdXRob3I+R29oLCBKLiBKLiBMLjwvYXV0aG9yPjxhdXRob3I+S29uZywgUy4gTC48
L2F1dGhvcj48YXV0aG9yPkNodWEsIEMuPC9hdXRob3I+PGF1dGhvcj5Ib24sIEwuIEsuPC9hdXRo
b3I+PGF1dGhvcj5UYW4sIFcuIFMuPC9hdXRob3I+PGF1dGhvcj5Xb25nLCBNLjwvYXV0aG9yPjxh
dXRob3I+Q2hvaSwgUC4gSi48L2F1dGhvcj48YXV0aG9yPldlZSwgTC4gSi4gSy48L2F1dGhvcj48
YXV0aG9yPkhpbGxtZXIsIEEuIE0uPC9hdXRob3I+PGF1dGhvcj5UYW4sIEkuIEIuPC9hdXRob3I+
PGF1dGhvcj5Sb2Jzb24sIFAuPC9hdXRob3I+PGF1dGhvcj5QcmFiaGFrYXIsIFMuPC9hdXRob3I+
PC9hdXRob3JzPjwvY29udHJpYnV0b3JzPjxhdXRoLWFkZHJlc3M+Q29tcHV0YXRpb25hbCBhbmQg
U3lzdGVtcyBCaW9sb2d5LCBHZW5vbWUgSW5zdGl0dXRlIG9mIFNpbmdhcG9yZSwgU2luZ2Fwb3Jl
LiYjeEQ7RGV2ZWxvcG1lbnRhbCBDZWxsb21pY3MgTGFib3JhdG9yeSwgR2Vub21lIEluc3RpdHV0
ZSBvZiBTaW5nYXBvcmUsIFNpbmdhcG9yZS4mI3hEO0RlcGFydG1lbnQgb2YgQ29tcHV0ZXIgU2Np
ZW5jZSBhbmQgRW5naW5lZXJpbmcgYW5kIENlbnRlciBmb3IgQ29tcHV0YXRpb25hbCBCaW9sb2d5
LCBJbmRyYXByYXN0aGEgSW5zdGl0dXRlIG9mIEluZm9ybWF0aW9uIFRlY2hub2xvZ3ksIERlbGhp
LCBJbmRpYS4mI3hEO1N5bnRoZXRpYyBCaW9sb2d5LCBHZW5vbWUgSW5zdGl0dXRlIG9mIFNpbmdh
cG9yZSwgU2luZ2Fwb3JlLiYjeEQ7Q2FuY2VyIFRoZXJhcGV1dGljcyBhbmQgU3RyYXRpZmllZCBP
bmNvbG9neSwgR2Vub21lIEluc3RpdHV0ZSBvZiBTaW5nYXBvcmUsIFNpbmdhcG9yZS4mI3hEO0Rl
cGFydG1lbnQgb2YgTWVkaWNhbCBPbmNvbG9neSwgTmF0aW9uYWwgQ2FuY2VyIENlbnRyZSBTaW5n
YXBvcmUsIFNpbmdhcG9yZS4mI3hEO0RlcGFydG1lbnQgb2YgUGF0aG9sb2d5LCBTaW5nYXBvcmUg
R2VuZXJhbCBIb3NwaXRhbCwgU2luZ2Fwb3JlLiYjeEQ7RGVwYXJ0bWVudCBvZiBDb2xvcmVjdGFs
IFN1cmdlcnksIFNpbmdhcG9yZSBHZW5lcmFsIEhvc3BpdGFsLCBTaW5nYXBvcmUuJiN4RDtEYXRh
IEFuYWx5dGljcyBEZXBhcnRtZW50LCBJbnN0aXR1dGUgZm9yIEluZm9jb21tIFJlc2VhcmNoLCBT
aW5nYXBvcmUuJiN4RDtQcm9ncmFtIGluIENhbmNlciBhbmQgU3RlbSBDZWxsIEJpb2xvZ3ksIER1
a2UtTlVTIE1lZGljYWwgU2Nob29sLCBTaW5nYXBvcmUuJiN4RDtUaGUgSmFja3NvbiBMYWJvcmF0
b3J5IGZvciBHZW5vbWljIE1lZGljaW5lLCBGYXJtaW5ndG9uLCBDb25uZWN0aWN1dCwgVVNBLiYj
eEQ7RGVwYXJ0bWVudCBvZiBHZW5ldGljcyBhbmQgR2Vub21lIFNjaWVuY2VzLCBJbnN0aXR1dGUg
Zm9yIFN5c3RlbXMgR2Vub21pY3MsIFVuaXZlcnNpdHkgb2YgQ29ubmVjdGljdXQsIEZhcm1pbmd0
b24sIENvbm5lY3RpY3V0LCBVU0EuJiN4RDtEZXBhcnRtZW50IG9mIEJpb2xvZ2ljYWwgU2NpZW5j
ZXMsIE5hdGlvbmFsIFVuaXZlcnNpdHkgb2YgU2luZ2Fwb3JlLCBTaW5nYXBvcmUuPC9hdXRoLWFk
ZHJlc3M+PHRpdGxlcz48dGl0bGU+UmVmZXJlbmNlIGNvbXBvbmVudCBhbmFseXNpcyBvZiBzaW5n
bGUtY2VsbCB0cmFuc2NyaXB0b21lcyBlbHVjaWRhdGVzIGNlbGx1bGFyIGhldGVyb2dlbmVpdHkg
aW4gaHVtYW4gY29sb3JlY3RhbCB0dW1vcnM8L3RpdGxlPjxzZWNvbmRhcnktdGl0bGU+TmF0IEdl
bmV0PC9zZWNvbmRhcnktdGl0bGU+PC90aXRsZXM+PHBlcmlvZGljYWw+PGZ1bGwtdGl0bGU+TmF0
IEdlbmV0PC9mdWxsLXRpdGxlPjwvcGVyaW9kaWNhbD48cGFnZXM+NzA4LTcxODwvcGFnZXM+PHZv
bHVtZT40OTwvdm9sdW1lPjxudW1iZXI+NTwvbnVtYmVyPjxlZGl0aW9uPjIwMTcvMDMvMjE8L2Vk
aXRpb24+PGtleXdvcmRzPjxrZXl3b3JkPkE1NDkgQ2VsbHM8L2tleXdvcmQ+PGtleXdvcmQ+QWxn
b3JpdGhtczwva2V5d29yZD48a2V5d29yZD5DZWxsIExpbmU8L2tleXdvcmQ+PGtleXdvcmQ+Q2Vs
bCBMaW5lLCBUdW1vcjwva2V5d29yZD48a2V5d29yZD5DbHVzdGVyIEFuYWx5c2lzPC9rZXl3b3Jk
PjxrZXl3b3JkPkNvbG9yZWN0YWwgTmVvcGxhc21zLypnZW5ldGljcy9wYXRob2xvZ3k8L2tleXdv
cmQ+PGtleXdvcmQ+RXBpdGhlbGlhbC1NZXNlbmNoeW1hbCBUcmFuc2l0aW9uL2dlbmV0aWNzPC9r
ZXl3b3JkPjxrZXl3b3JkPkZpYnJvYmxhc3RzL21ldGFib2xpc208L2tleXdvcmQ+PGtleXdvcmQ+
R2VuZSBFeHByZXNzaW9uIFByb2ZpbGluZy8qbWV0aG9kczwva2V5d29yZD48a2V5d29yZD4qR2Vu
ZSBFeHByZXNzaW9uIFJlZ3VsYXRpb24sIE5lb3BsYXN0aWM8L2tleXdvcmQ+PGtleXdvcmQ+R2Vu
ZXRpYyBIZXRlcm9nZW5laXR5PC9rZXl3b3JkPjxrZXl3b3JkPkh1bWFuczwva2V5d29yZD48a2V5
d29yZD5JbW11bm9oaXN0b2NoZW1pc3RyeTwva2V5d29yZD48a2V5d29yZD5JbiBTaXR1IEh5YnJp
ZGl6YXRpb24sIEZsdW9yZXNjZW5jZTwva2V5d29yZD48a2V5d29yZD5LNTYyIENlbGxzPC9rZXl3
b3JkPjxrZXl3b3JkPlByaW5jaXBhbCBDb21wb25lbnQgQW5hbHlzaXM8L2tleXdvcmQ+PGtleXdv
cmQ+UHJvZ25vc2lzPC9rZXl3b3JkPjxrZXl3b3JkPlNlcXVlbmNlIEFuYWx5c2lzLCBSTkEvbWV0
aG9kczwva2V5d29yZD48a2V5d29yZD5TaW5nbGUtQ2VsbCBBbmFseXNpcy8qbWV0aG9kczwva2V5
d29yZD48a2V5d29yZD5TdXJ2aXZhbCBBbmFseXNpczwva2V5d29yZD48a2V5d29yZD4qVHJhbnNj
cmlwdG9tZTwva2V5d29yZD48L2tleXdvcmRzPjxkYXRlcz48eWVhcj4yMDE3PC95ZWFyPjxwdWIt
ZGF0ZXM+PGRhdGU+TWF5PC9kYXRlPjwvcHViLWRhdGVzPjwvZGF0ZXM+PGlzYm4+MTU0Ni0xNzE4
IChFbGVjdHJvbmljKSYjeEQ7MTA2MS00MDM2IChMaW5raW5nKTwvaXNibj48YWNjZXNzaW9uLW51
bT4yODMxOTA4ODwvYWNjZXNzaW9uLW51bT48dXJscz48cmVsYXRlZC11cmxzPjx1cmw+aHR0cHM6
Ly93d3cubmNiaS5ubG0ubmloLmdvdi9wdWJtZWQvMjgzMTkwODg8L3VybD48L3JlbGF0ZWQtdXJs
cz48L3VybHM+PGVsZWN0cm9uaWMtcmVzb3VyY2UtbnVtPjEwLjEwMzgvbmcuMzgxODwvZWxlY3Ry
b25pYy1yZXNvdXJjZS1udW0+PC9yZWNvcmQ+PC9DaXRlPjwvRW5kTm90ZT5=
</w:fldData>
              </w:fldChar>
            </w:r>
            <w:r w:rsidR="00930FB6">
              <w:rPr>
                <w:rFonts w:ascii="Arial" w:eastAsia="Arial" w:hAnsi="Arial" w:cs="Arial"/>
                <w:color w:val="000000"/>
                <w:sz w:val="20"/>
                <w:szCs w:val="20"/>
              </w:rPr>
              <w:instrText xml:space="preserve"> ADDIN EN.CITE </w:instrText>
            </w:r>
            <w:r w:rsidR="00930FB6">
              <w:rPr>
                <w:rFonts w:ascii="Arial" w:eastAsia="Arial" w:hAnsi="Arial" w:cs="Arial"/>
                <w:color w:val="000000"/>
                <w:sz w:val="20"/>
                <w:szCs w:val="20"/>
              </w:rPr>
              <w:fldChar w:fldCharType="begin">
                <w:fldData xml:space="preserve">PEVuZE5vdGU+PENpdGU+PEF1dGhvcj5MaTwvQXV0aG9yPjxZZWFyPjIwMTc8L1llYXI+PFJlY051
bT4yMjE8L1JlY051bT48RGlzcGxheVRleHQ+Wzk4XTwvRGlzcGxheVRleHQ+PHJlY29yZD48cmVj
LW51bWJlcj4yMjE8L3JlYy1udW1iZXI+PGZvcmVpZ24ta2V5cz48a2V5IGFwcD0iRU4iIGRiLWlk
PSJ6c3BweDI1Zm9mZnR6eGVlOTVmeDI5cDh0YXRmNXZ2YXd0dnAiIHRpbWVzdGFtcD0iMTYzMDcy
MzUwNyI+MjIxPC9rZXk+PC9mb3JlaWduLWtleXM+PHJlZi10eXBlIG5hbWU9IkpvdXJuYWwgQXJ0
aWNsZSI+MTc8L3JlZi10eXBlPjxjb250cmlidXRvcnM+PGF1dGhvcnM+PGF1dGhvcj5MaSwgSC48
L2F1dGhvcj48YXV0aG9yPkNvdXJ0b2lzLCBFLiBULjwvYXV0aG9yPjxhdXRob3I+U2VuZ3VwdGEs
IEQuPC9hdXRob3I+PGF1dGhvcj5UYW4sIFkuPC9hdXRob3I+PGF1dGhvcj5DaGVuLCBLLiBILjwv
YXV0aG9yPjxhdXRob3I+R29oLCBKLiBKLiBMLjwvYXV0aG9yPjxhdXRob3I+S29uZywgUy4gTC48
L2F1dGhvcj48YXV0aG9yPkNodWEsIEMuPC9hdXRob3I+PGF1dGhvcj5Ib24sIEwuIEsuPC9hdXRo
b3I+PGF1dGhvcj5UYW4sIFcuIFMuPC9hdXRob3I+PGF1dGhvcj5Xb25nLCBNLjwvYXV0aG9yPjxh
dXRob3I+Q2hvaSwgUC4gSi48L2F1dGhvcj48YXV0aG9yPldlZSwgTC4gSi4gSy48L2F1dGhvcj48
YXV0aG9yPkhpbGxtZXIsIEEuIE0uPC9hdXRob3I+PGF1dGhvcj5UYW4sIEkuIEIuPC9hdXRob3I+
PGF1dGhvcj5Sb2Jzb24sIFAuPC9hdXRob3I+PGF1dGhvcj5QcmFiaGFrYXIsIFMuPC9hdXRob3I+
PC9hdXRob3JzPjwvY29udHJpYnV0b3JzPjxhdXRoLWFkZHJlc3M+Q29tcHV0YXRpb25hbCBhbmQg
U3lzdGVtcyBCaW9sb2d5LCBHZW5vbWUgSW5zdGl0dXRlIG9mIFNpbmdhcG9yZSwgU2luZ2Fwb3Jl
LiYjeEQ7RGV2ZWxvcG1lbnRhbCBDZWxsb21pY3MgTGFib3JhdG9yeSwgR2Vub21lIEluc3RpdHV0
ZSBvZiBTaW5nYXBvcmUsIFNpbmdhcG9yZS4mI3hEO0RlcGFydG1lbnQgb2YgQ29tcHV0ZXIgU2Np
ZW5jZSBhbmQgRW5naW5lZXJpbmcgYW5kIENlbnRlciBmb3IgQ29tcHV0YXRpb25hbCBCaW9sb2d5
LCBJbmRyYXByYXN0aGEgSW5zdGl0dXRlIG9mIEluZm9ybWF0aW9uIFRlY2hub2xvZ3ksIERlbGhp
LCBJbmRpYS4mI3hEO1N5bnRoZXRpYyBCaW9sb2d5LCBHZW5vbWUgSW5zdGl0dXRlIG9mIFNpbmdh
cG9yZSwgU2luZ2Fwb3JlLiYjeEQ7Q2FuY2VyIFRoZXJhcGV1dGljcyBhbmQgU3RyYXRpZmllZCBP
bmNvbG9neSwgR2Vub21lIEluc3RpdHV0ZSBvZiBTaW5nYXBvcmUsIFNpbmdhcG9yZS4mI3hEO0Rl
cGFydG1lbnQgb2YgTWVkaWNhbCBPbmNvbG9neSwgTmF0aW9uYWwgQ2FuY2VyIENlbnRyZSBTaW5n
YXBvcmUsIFNpbmdhcG9yZS4mI3hEO0RlcGFydG1lbnQgb2YgUGF0aG9sb2d5LCBTaW5nYXBvcmUg
R2VuZXJhbCBIb3NwaXRhbCwgU2luZ2Fwb3JlLiYjeEQ7RGVwYXJ0bWVudCBvZiBDb2xvcmVjdGFs
IFN1cmdlcnksIFNpbmdhcG9yZSBHZW5lcmFsIEhvc3BpdGFsLCBTaW5nYXBvcmUuJiN4RDtEYXRh
IEFuYWx5dGljcyBEZXBhcnRtZW50LCBJbnN0aXR1dGUgZm9yIEluZm9jb21tIFJlc2VhcmNoLCBT
aW5nYXBvcmUuJiN4RDtQcm9ncmFtIGluIENhbmNlciBhbmQgU3RlbSBDZWxsIEJpb2xvZ3ksIER1
a2UtTlVTIE1lZGljYWwgU2Nob29sLCBTaW5nYXBvcmUuJiN4RDtUaGUgSmFja3NvbiBMYWJvcmF0
b3J5IGZvciBHZW5vbWljIE1lZGljaW5lLCBGYXJtaW5ndG9uLCBDb25uZWN0aWN1dCwgVVNBLiYj
eEQ7RGVwYXJ0bWVudCBvZiBHZW5ldGljcyBhbmQgR2Vub21lIFNjaWVuY2VzLCBJbnN0aXR1dGUg
Zm9yIFN5c3RlbXMgR2Vub21pY3MsIFVuaXZlcnNpdHkgb2YgQ29ubmVjdGljdXQsIEZhcm1pbmd0
b24sIENvbm5lY3RpY3V0LCBVU0EuJiN4RDtEZXBhcnRtZW50IG9mIEJpb2xvZ2ljYWwgU2NpZW5j
ZXMsIE5hdGlvbmFsIFVuaXZlcnNpdHkgb2YgU2luZ2Fwb3JlLCBTaW5nYXBvcmUuPC9hdXRoLWFk
ZHJlc3M+PHRpdGxlcz48dGl0bGU+UmVmZXJlbmNlIGNvbXBvbmVudCBhbmFseXNpcyBvZiBzaW5n
bGUtY2VsbCB0cmFuc2NyaXB0b21lcyBlbHVjaWRhdGVzIGNlbGx1bGFyIGhldGVyb2dlbmVpdHkg
aW4gaHVtYW4gY29sb3JlY3RhbCB0dW1vcnM8L3RpdGxlPjxzZWNvbmRhcnktdGl0bGU+TmF0IEdl
bmV0PC9zZWNvbmRhcnktdGl0bGU+PC90aXRsZXM+PHBlcmlvZGljYWw+PGZ1bGwtdGl0bGU+TmF0
IEdlbmV0PC9mdWxsLXRpdGxlPjwvcGVyaW9kaWNhbD48cGFnZXM+NzA4LTcxODwvcGFnZXM+PHZv
bHVtZT40OTwvdm9sdW1lPjxudW1iZXI+NTwvbnVtYmVyPjxlZGl0aW9uPjIwMTcvMDMvMjE8L2Vk
aXRpb24+PGtleXdvcmRzPjxrZXl3b3JkPkE1NDkgQ2VsbHM8L2tleXdvcmQ+PGtleXdvcmQ+QWxn
b3JpdGhtczwva2V5d29yZD48a2V5d29yZD5DZWxsIExpbmU8L2tleXdvcmQ+PGtleXdvcmQ+Q2Vs
bCBMaW5lLCBUdW1vcjwva2V5d29yZD48a2V5d29yZD5DbHVzdGVyIEFuYWx5c2lzPC9rZXl3b3Jk
PjxrZXl3b3JkPkNvbG9yZWN0YWwgTmVvcGxhc21zLypnZW5ldGljcy9wYXRob2xvZ3k8L2tleXdv
cmQ+PGtleXdvcmQ+RXBpdGhlbGlhbC1NZXNlbmNoeW1hbCBUcmFuc2l0aW9uL2dlbmV0aWNzPC9r
ZXl3b3JkPjxrZXl3b3JkPkZpYnJvYmxhc3RzL21ldGFib2xpc208L2tleXdvcmQ+PGtleXdvcmQ+
R2VuZSBFeHByZXNzaW9uIFByb2ZpbGluZy8qbWV0aG9kczwva2V5d29yZD48a2V5d29yZD4qR2Vu
ZSBFeHByZXNzaW9uIFJlZ3VsYXRpb24sIE5lb3BsYXN0aWM8L2tleXdvcmQ+PGtleXdvcmQ+R2Vu
ZXRpYyBIZXRlcm9nZW5laXR5PC9rZXl3b3JkPjxrZXl3b3JkPkh1bWFuczwva2V5d29yZD48a2V5
d29yZD5JbW11bm9oaXN0b2NoZW1pc3RyeTwva2V5d29yZD48a2V5d29yZD5JbiBTaXR1IEh5YnJp
ZGl6YXRpb24sIEZsdW9yZXNjZW5jZTwva2V5d29yZD48a2V5d29yZD5LNTYyIENlbGxzPC9rZXl3
b3JkPjxrZXl3b3JkPlByaW5jaXBhbCBDb21wb25lbnQgQW5hbHlzaXM8L2tleXdvcmQ+PGtleXdv
cmQ+UHJvZ25vc2lzPC9rZXl3b3JkPjxrZXl3b3JkPlNlcXVlbmNlIEFuYWx5c2lzLCBSTkEvbWV0
aG9kczwva2V5d29yZD48a2V5d29yZD5TaW5nbGUtQ2VsbCBBbmFseXNpcy8qbWV0aG9kczwva2V5
d29yZD48a2V5d29yZD5TdXJ2aXZhbCBBbmFseXNpczwva2V5d29yZD48a2V5d29yZD4qVHJhbnNj
cmlwdG9tZTwva2V5d29yZD48L2tleXdvcmRzPjxkYXRlcz48eWVhcj4yMDE3PC95ZWFyPjxwdWIt
ZGF0ZXM+PGRhdGU+TWF5PC9kYXRlPjwvcHViLWRhdGVzPjwvZGF0ZXM+PGlzYm4+MTU0Ni0xNzE4
IChFbGVjdHJvbmljKSYjeEQ7MTA2MS00MDM2IChMaW5raW5nKTwvaXNibj48YWNjZXNzaW9uLW51
bT4yODMxOTA4ODwvYWNjZXNzaW9uLW51bT48dXJscz48cmVsYXRlZC11cmxzPjx1cmw+aHR0cHM6
Ly93d3cubmNiaS5ubG0ubmloLmdvdi9wdWJtZWQvMjgzMTkwODg8L3VybD48L3JlbGF0ZWQtdXJs
cz48L3VybHM+PGVsZWN0cm9uaWMtcmVzb3VyY2UtbnVtPjEwLjEwMzgvbmcuMzgxODwvZWxlY3Ry
b25pYy1yZXNvdXJjZS1udW0+PC9yZWNvcmQ+PC9DaXRlPjwvRW5kTm90ZT5=
</w:fldData>
              </w:fldChar>
            </w:r>
            <w:r w:rsidR="00930FB6">
              <w:rPr>
                <w:rFonts w:ascii="Arial" w:eastAsia="Arial" w:hAnsi="Arial" w:cs="Arial"/>
                <w:color w:val="000000"/>
                <w:sz w:val="20"/>
                <w:szCs w:val="20"/>
              </w:rPr>
              <w:instrText xml:space="preserve"> ADDIN EN.CITE.DATA </w:instrText>
            </w:r>
            <w:r w:rsidR="00930FB6">
              <w:rPr>
                <w:rFonts w:ascii="Arial" w:eastAsia="Arial" w:hAnsi="Arial" w:cs="Arial"/>
                <w:color w:val="000000"/>
                <w:sz w:val="20"/>
                <w:szCs w:val="20"/>
              </w:rPr>
            </w:r>
            <w:r w:rsidR="00930FB6">
              <w:rPr>
                <w:rFonts w:ascii="Arial" w:eastAsia="Arial" w:hAnsi="Arial" w:cs="Arial"/>
                <w:color w:val="000000"/>
                <w:sz w:val="20"/>
                <w:szCs w:val="20"/>
              </w:rPr>
              <w:fldChar w:fldCharType="end"/>
            </w:r>
            <w:r>
              <w:rPr>
                <w:rFonts w:ascii="Arial" w:eastAsia="Arial" w:hAnsi="Arial" w:cs="Arial"/>
                <w:color w:val="000000"/>
                <w:sz w:val="20"/>
                <w:szCs w:val="20"/>
              </w:rPr>
            </w:r>
            <w:r>
              <w:rPr>
                <w:rFonts w:ascii="Arial" w:eastAsia="Arial" w:hAnsi="Arial" w:cs="Arial"/>
                <w:color w:val="000000"/>
                <w:sz w:val="20"/>
                <w:szCs w:val="20"/>
              </w:rPr>
              <w:fldChar w:fldCharType="separate"/>
            </w:r>
            <w:r w:rsidR="00930FB6">
              <w:rPr>
                <w:rFonts w:ascii="Arial" w:eastAsia="Arial" w:hAnsi="Arial" w:cs="Arial"/>
                <w:noProof/>
                <w:color w:val="000000"/>
                <w:sz w:val="20"/>
                <w:szCs w:val="20"/>
              </w:rPr>
              <w:t>[98]</w:t>
            </w:r>
            <w:r>
              <w:rPr>
                <w:rFonts w:ascii="Arial" w:eastAsia="Arial" w:hAnsi="Arial" w:cs="Arial"/>
                <w:color w:val="000000"/>
                <w:sz w:val="20"/>
                <w:szCs w:val="20"/>
              </w:rPr>
              <w:fldChar w:fldCharType="end"/>
            </w:r>
          </w:p>
        </w:tc>
      </w:tr>
      <w:tr w:rsidR="0044242F" w:rsidRPr="006860A6" w14:paraId="3523D545"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32038DFE" w14:textId="77777777" w:rsidR="0044242F" w:rsidRPr="00FC186F" w:rsidRDefault="0044242F" w:rsidP="005E5160">
            <w:pPr>
              <w:spacing w:after="60"/>
              <w:jc w:val="center"/>
              <w:rPr>
                <w:rFonts w:ascii="Arial" w:hAnsi="Arial" w:cs="Arial"/>
                <w:sz w:val="20"/>
                <w:szCs w:val="20"/>
              </w:rPr>
            </w:pPr>
            <w:r w:rsidRPr="002541DF">
              <w:rPr>
                <w:rFonts w:ascii="Arial" w:hAnsi="Arial" w:cs="Arial"/>
                <w:sz w:val="20"/>
                <w:szCs w:val="20"/>
              </w:rPr>
              <w:t>Pancreatic datasets</w:t>
            </w:r>
          </w:p>
        </w:tc>
        <w:tc>
          <w:tcPr>
            <w:tcW w:w="1587" w:type="dxa"/>
            <w:vAlign w:val="center"/>
          </w:tcPr>
          <w:p w14:paraId="4D6B1B05" w14:textId="77777777" w:rsidR="0044242F" w:rsidRPr="00FC186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scDGN</w:t>
            </w:r>
          </w:p>
        </w:tc>
        <w:tc>
          <w:tcPr>
            <w:tcW w:w="1506" w:type="dxa"/>
            <w:vAlign w:val="center"/>
          </w:tcPr>
          <w:p w14:paraId="20F86F2D" w14:textId="77777777" w:rsidR="0044242F" w:rsidRPr="00FC186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sidRPr="002541DF">
              <w:rPr>
                <w:rFonts w:ascii="Arial" w:hAnsi="Arial" w:cs="Arial"/>
                <w:sz w:val="20"/>
                <w:szCs w:val="20"/>
              </w:rPr>
              <w:t>Pancreas</w:t>
            </w:r>
          </w:p>
        </w:tc>
        <w:tc>
          <w:tcPr>
            <w:tcW w:w="1260" w:type="dxa"/>
            <w:vAlign w:val="center"/>
          </w:tcPr>
          <w:p w14:paraId="75CDDB73" w14:textId="77777777" w:rsidR="0044242F" w:rsidRPr="00FC186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541DF">
              <w:rPr>
                <w:rFonts w:ascii="Arial" w:hAnsi="Arial" w:cs="Arial"/>
                <w:sz w:val="20"/>
                <w:szCs w:val="20"/>
              </w:rPr>
              <w:t>14693</w:t>
            </w:r>
          </w:p>
        </w:tc>
        <w:tc>
          <w:tcPr>
            <w:tcW w:w="2160" w:type="dxa"/>
            <w:vAlign w:val="center"/>
          </w:tcPr>
          <w:p w14:paraId="7568BD44" w14:textId="77777777" w:rsidR="0044242F" w:rsidRPr="00FC186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0"/>
                <w:szCs w:val="20"/>
              </w:rPr>
            </w:pPr>
            <w:r w:rsidRPr="002541DF">
              <w:rPr>
                <w:rFonts w:ascii="Arial" w:hAnsi="Arial" w:cs="Arial"/>
                <w:sz w:val="20"/>
                <w:szCs w:val="20"/>
              </w:rPr>
              <w:t>SeuratData</w:t>
            </w:r>
          </w:p>
        </w:tc>
        <w:tc>
          <w:tcPr>
            <w:tcW w:w="1422" w:type="dxa"/>
            <w:vAlign w:val="center"/>
          </w:tcPr>
          <w:p w14:paraId="4E31C886" w14:textId="77777777" w:rsidR="0044242F" w:rsidRPr="006860A6"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p>
        </w:tc>
      </w:tr>
      <w:tr w:rsidR="0044242F" w:rsidRPr="00BA32C8" w14:paraId="1EA0DD6A"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3AB977FB" w14:textId="77777777" w:rsidR="0044242F" w:rsidRPr="00BA32C8" w:rsidRDefault="0044242F" w:rsidP="005E5160">
            <w:pPr>
              <w:spacing w:after="60"/>
              <w:jc w:val="center"/>
              <w:rPr>
                <w:rFonts w:ascii="Arial" w:hAnsi="Arial" w:cs="Arial"/>
                <w:sz w:val="20"/>
                <w:szCs w:val="20"/>
              </w:rPr>
            </w:pPr>
            <w:r>
              <w:rPr>
                <w:rFonts w:ascii="Arial" w:hAnsi="Arial" w:cs="Arial"/>
                <w:sz w:val="20"/>
                <w:szCs w:val="20"/>
              </w:rPr>
              <w:t>Kang, PBMC</w:t>
            </w:r>
          </w:p>
        </w:tc>
        <w:tc>
          <w:tcPr>
            <w:tcW w:w="1587" w:type="dxa"/>
            <w:vAlign w:val="center"/>
          </w:tcPr>
          <w:p w14:paraId="783CAFB2"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scGen</w:t>
            </w:r>
          </w:p>
        </w:tc>
        <w:tc>
          <w:tcPr>
            <w:tcW w:w="1506" w:type="dxa"/>
            <w:vAlign w:val="center"/>
          </w:tcPr>
          <w:p w14:paraId="4B2D45DC"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r>
              <w:rPr>
                <w:rFonts w:ascii="Arial" w:hAnsi="Arial" w:cs="Arial"/>
                <w:sz w:val="20"/>
                <w:szCs w:val="20"/>
                <w:shd w:val="clear" w:color="auto" w:fill="FFFFFF"/>
              </w:rPr>
              <w:t>PBMC stimulated by INF-</w:t>
            </w:r>
            <w:r w:rsidRPr="002541DF">
              <w:rPr>
                <w:rFonts w:ascii="Symbol" w:hAnsi="Symbol" w:cs="Arial"/>
                <w:sz w:val="20"/>
                <w:szCs w:val="20"/>
                <w:shd w:val="clear" w:color="auto" w:fill="FFFFFF"/>
              </w:rPr>
              <w:t>b</w:t>
            </w:r>
          </w:p>
        </w:tc>
        <w:tc>
          <w:tcPr>
            <w:tcW w:w="1260" w:type="dxa"/>
            <w:vAlign w:val="center"/>
          </w:tcPr>
          <w:p w14:paraId="22DDEF0D" w14:textId="77777777" w:rsidR="0044242F" w:rsidRPr="00BA32C8"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~15,000</w:t>
            </w:r>
          </w:p>
        </w:tc>
        <w:tc>
          <w:tcPr>
            <w:tcW w:w="2160" w:type="dxa"/>
            <w:vAlign w:val="center"/>
          </w:tcPr>
          <w:p w14:paraId="37288F4E"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GSE96583</w:t>
            </w:r>
          </w:p>
        </w:tc>
        <w:tc>
          <w:tcPr>
            <w:tcW w:w="1422" w:type="dxa"/>
            <w:vAlign w:val="center"/>
          </w:tcPr>
          <w:p w14:paraId="2A0E650D" w14:textId="62CA9875" w:rsidR="0044242F" w:rsidRPr="00F97EB0" w:rsidRDefault="00030C34"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fldChar w:fldCharType="begin">
                <w:fldData xml:space="preserve">PEVuZE5vdGU+PENpdGU+PEF1dGhvcj5LYW5nPC9BdXRob3I+PFllYXI+MjAxODwvWWVhcj48UmVj
TnVtPjIxODwvUmVjTnVtPjxEaXNwbGF5VGV4dD5bMTI1XTwvRGlzcGxheVRleHQ+PHJlY29yZD48
cmVjLW51bWJlcj4yMTg8L3JlYy1udW1iZXI+PGZvcmVpZ24ta2V5cz48a2V5IGFwcD0iRU4iIGRi
LWlkPSJ6c3BweDI1Zm9mZnR6eGVlOTVmeDI5cDh0YXRmNXZ2YXd0dnAiIHRpbWVzdGFtcD0iMTYz
MDcyMzUwNyI+MjE4PC9rZXk+PC9mb3JlaWduLWtleXM+PHJlZi10eXBlIG5hbWU9IkpvdXJuYWwg
QXJ0aWNsZSI+MTc8L3JlZi10eXBlPjxjb250cmlidXRvcnM+PGF1dGhvcnM+PGF1dGhvcj5LYW5n
LCBILiBNLjwvYXV0aG9yPjxhdXRob3I+U3VicmFtYW5pYW0sIE0uPC9hdXRob3I+PGF1dGhvcj5U
YXJnLCBTLjwvYXV0aG9yPjxhdXRob3I+Tmd1eWVuLCBNLjwvYXV0aG9yPjxhdXRob3I+TWFsaXNr
b3ZhLCBMLjwvYXV0aG9yPjxhdXRob3I+TWNDYXJ0aHksIEUuPC9hdXRob3I+PGF1dGhvcj5XYW4s
IEUuPC9hdXRob3I+PGF1dGhvcj5Xb25nLCBTLjwvYXV0aG9yPjxhdXRob3I+QnlybmVzLCBMLjwv
YXV0aG9yPjxhdXRob3I+TGFuYXRhLCBDLiBNLjwvYXV0aG9yPjxhdXRob3I+R2F0ZSwgUi4gRS48
L2F1dGhvcj48YXV0aG9yPk1vc3RhZmF2aSwgUy48L2F1dGhvcj48YXV0aG9yPk1hcnNvbiwgQS48
L2F1dGhvcj48YXV0aG9yPlphaXRsZW4sIE4uPC9hdXRob3I+PGF1dGhvcj5Dcmlzd2VsbCwgTC4g
QS48L2F1dGhvcj48YXV0aG9yPlllLCBDLiBKLjwvYXV0aG9yPjwvYXV0aG9ycz48L2NvbnRyaWJ1
dG9ycz48YXV0aC1hZGRyZXNzPkRlcGFydG1lbnQgb2YgQmlvc3RhdGlzdGljcyBhbmQgQ2VudGVy
IGZvciBTdGF0aXN0aWNhbCBHZW5ldGljcywgVW5pdmVyc2l0eSBvZiBNaWNoaWdhbiBTY2hvb2wg
b2YgUHVibGljIEhlYWx0aCwgQW5uIEFyYm9yLCBNaWNoaWdhbiwgVVNBLiYjeEQ7QmlvbG9naWNh
bCBhbmQgTWVkaWNhbCBJbmZvcm1hdGljcyBHcmFkdWF0ZSBQcm9ncmFtLCBVbml2ZXJzaXR5IG9m
IENhbGlmb3JuaWEsIFNhbiBGcmFuY2lzY28sIFNhbiBGcmFuY2lzY28sIENhbGlmb3JuaWEsIFVT
QS4mI3hEO0luc3RpdHV0ZSBmb3IgSHVtYW4gR2VuZXRpY3MgKElIRyksIFVuaXZlcnNpdHkgb2Yg
Q2FsaWZvcm5pYSwgU2FuIEZyYW5jaXNjbywgU2FuIEZyYW5jaXNjbywgQ2FsaWZvcm5pYSwgVVNB
LiYjeEQ7SW5zdGl0dXRlIGZvciBDb21wdXRhdGlvbmFsIEhlYWx0aCBTY2llbmNlcywgVW5pdmVy
c2l0eSBvZiBDYWxpZm9ybmlhLCBTYW4gRnJhbmNpc2NvLCBTYW4gRnJhbmNpc2NvLCBDYWxpZm9y
bmlhLCBVU0EuJiN4RDtEZXBhcnRtZW50IG9mIEVwaWRlbWlvbG9neSBhbmQgQmlvc3RhdGlzdGlj
cywgVW5pdmVyc2l0eSBvZiBDYWxpZm9ybmlhLCBTYW4gRnJhbmNpc2NvLCBTYW4gRnJhbmNpc2Nv
LCBDYWxpZm9ybmlhLCBVU0EuJiN4RDtEZXBhcnRtZW50IG9mIEJpb2VuZ2luZWVyaW5nIGFuZCBU
aGVyYXBldXRpYyBTY2llbmNlcywgVW5pdmVyc2l0eSBvZiBDYWxpZm9ybmlhLCBTYW4gRnJhbmNp
c2NvLCBTYW4gRnJhbmNpc2NvLCBDYWxpZm9ybmlhLCBVU0EuJiN4RDtNZWRpY2FsIFNjaWVudGlz
dCBUcmFpbmluZyBQcm9ncmFtIChNU1RQKSwgVW5pdmVyc2l0eSBvZiBDYWxpZm9ybmlhLCBTYW4g
RnJhbmNpc2NvLCBTYW4gRnJhbmNpc2NvLCBDYWxpZm9ybmlhLCBVU0EuJiN4RDtEZXBhcnRtZW50
IG9mIE1pY3JvYmlvbG9neSBhbmQgSW1tdW5vbG9neSwgVW5pdmVyc2l0eSBvZiBDYWxpZm9ybmlh
LCBTYW4gRnJhbmNpc2NvLCBTYW4gRnJhbmNpc2NvLCBDYWxpZm9ybmlhLCBVU0EuJiN4RDtEaWFi
ZXRlcyBDZW50ZXIsIFVuaXZlcnNpdHkgb2YgQ2FsaWZvcm5pYSwgU2FuIEZyYW5jaXNjbywgU2Fu
IEZyYW5jaXNjbywgQ2FsaWZvcm5pYSwgVVNBLiYjeEQ7SW5ub3ZhdGl2ZSBHZW5vbWljcyBJbnN0
aXR1dGUsIFVuaXZlcnNpdHkgb2YgQ2FsaWZvcm5pYSwgQmVya2VsZXksIEJlcmtlbGV5LCBDYWxp
Zm9ybmlhLCBVU0EuJiN4RDtEZXBhcnRtZW50IG9mIE5ldXJvbG9neSwgVW5pdmVyc2l0eSBvZiBD
YWxpZm9ybmlhLCBTYW4gRnJhbmNpc2NvLCBTYW4gRnJhbmNpc2NvLCBDYWxpZm9ybmlhLCBVU0Eu
JiN4RDtEZXZlbG9wbWVudGFsIGFuZCBTdGVtIENlbGwgQmlvbG9neSBHcmFkdWF0ZSBQcm9ncmFt
LCBVbml2ZXJzaXR5IG9mIENhbGlmb3JuaWEsIFNhbiBGcmFuY2lzY28sIFNhbiBGcmFuY2lzY28s
IENhbGlmb3JuaWEsIFVTQS4mI3hEO0RlcGFydG1lbnQgb2YgTWVkaWNpbmUsIFVuaXZlcnNpdHkg
b2YgQ2FsaWZvcm5pYSwgU2FuIEZyYW5jaXNjbywgU2FuIEZyYW5jaXNjbywgQ2FsaWZvcm5pYSwg
VVNBLiYjeEQ7Um9zYWxpbmQgUnVzc2VsbC9FcGhyYWltIFAgRW5nbGVtYW4gUmhldW1hdG9sb2d5
IFJlc2VhcmNoIENlbnRlciwgVW5pdmVyc2l0eSBvZiBDYWxpZm9ybmlhLCBTYW4gRnJhbmNpc2Nv
LCBTYW4gRnJhbmNpc2NvLCBDYWxpZm9ybmlhLCBVU0EuJiN4RDtEZXBhcnRtZW50IG9mIFN0YXRp
c3RpY3MsIFVuaXZlcnNpdHkgb2YgQnJpdGlzaCBDb2x1bWJpYSwgVmFuY291dmVyLCBCcml0aXNo
IENvbHVtYmlhLCBDYW5hZGEuJiN4RDtVQ1NGIEhlbGVuIERpbGxlciBGYW1pbHkgQ29tcHJlaGVu
c2l2ZSBDYW5jZXIgQ2VudGVyLCBVbml2ZXJzaXR5IG9mIENhbGlmb3JuaWEsIFNhbiBGcmFuY2lz
Y28sIFNhbiBGcmFuY2lzY28sIENhbGlmb3JuaWEsIFVTQS4mI3hEO0NoYW4gWnVja2VyYmVyZyBC
aW9odWIsIFNhbiBGcmFuY2lzY28sIENhbGlmb3JuaWEsIFVTQS4mI3hEO0x1bmcgQmlvbG9neSBD
ZW50ZXIsIFVuaXZlcnNpdHkgb2YgQ2FsaWZvcm5pYSwgU2FuIEZyYW5jaXNjbywgU2FuIEZyYW5j
aXNjbywgQ2FsaWZvcm5pYSwgVVNBLiYjeEQ7RGVwYXJ0bWVudCBvZiBPcm9mYWNpYWwgU2NpZW5j
ZXMsIFVuaXZlcnNpdHkgb2YgQ2FsaWZvcm5pYSwgU2FuIEZyYW5jaXNjbywgU2FuIEZyYW5jaXNj
bywgVVNBLjwvYXV0aC1hZGRyZXNzPjx0aXRsZXM+PHRpdGxlPk11bHRpcGxleGVkIGRyb3BsZXQg
c2luZ2xlLWNlbGwgUk5BLXNlcXVlbmNpbmcgdXNpbmcgbmF0dXJhbCBnZW5ldGljIHZhcmlhdGlv
bjwvdGl0bGU+PHNlY29uZGFyeS10aXRsZT5OYXQgQmlvdGVjaG5vbDwvc2Vjb25kYXJ5LXRpdGxl
PjwvdGl0bGVzPjxwZXJpb2RpY2FsPjxmdWxsLXRpdGxlPk5hdCBCaW90ZWNobm9sPC9mdWxsLXRp
dGxlPjwvcGVyaW9kaWNhbD48cGFnZXM+ODktOTQ8L3BhZ2VzPjx2b2x1bWU+MzY8L3ZvbHVtZT48
bnVtYmVyPjE8L251bWJlcj48ZWRpdGlvbj4yMDE3LzEyLzEyPC9lZGl0aW9uPjxrZXl3b3Jkcz48
a2V5d29yZD5HZW5vdHlwZTwva2V5d29yZD48a2V5d29yZD5IaWdoLVRocm91Z2hwdXQgTnVjbGVv
dGlkZSBTZXF1ZW5jaW5nLyptZXRob2RzPC9rZXl3b3JkPjxrZXl3b3JkPkh1bWFuczwva2V5d29y
ZD48a2V5d29yZD5JbnRlcmZlcm9ucy90aGVyYXBldXRpYyB1c2U8L2tleXdvcmQ+PGtleXdvcmQ+
THVwdXMgRXJ5dGhlbWF0b3N1cywgU3lzdGVtaWMvKmRydWcgdGhlcmFweS9nZW5ldGljczwva2V5
d29yZD48a2V5d29yZD5Qb2x5bW9ycGhpc20sIFNpbmdsZSBOdWNsZW90aWRlL2dlbmV0aWNzPC9r
ZXl3b3JkPjxrZXl3b3JkPlF1YW50aXRhdGl2ZSBUcmFpdCBMb2NpL2dlbmV0aWNzPC9rZXl3b3Jk
PjxrZXl3b3JkPlNpbmdsZS1DZWxsIEFuYWx5c2lzLyptZXRob2RzPC9rZXl3b3JkPjxrZXl3b3Jk
PlRyYW5zY3JpcHRvbWUvKmdlbmV0aWNzPC9rZXl3b3JkPjwva2V5d29yZHM+PGRhdGVzPjx5ZWFy
PjIwMTg8L3llYXI+PHB1Yi1kYXRlcz48ZGF0ZT5KYW48L2RhdGU+PC9wdWItZGF0ZXM+PC9kYXRl
cz48aXNibj4xNTQ2LTE2OTYgKEVsZWN0cm9uaWMpJiN4RDsxMDg3LTAxNTYgKExpbmtpbmcpPC9p
c2JuPjxhY2Nlc3Npb24tbnVtPjI5MjI3NDcwPC9hY2Nlc3Npb24tbnVtPjx1cmxzPjxyZWxhdGVk
LXVybHM+PHVybD5odHRwczovL3d3dy5uY2JpLm5sbS5uaWguZ292L3B1Ym1lZC8yOTIyNzQ3MDwv
dXJsPjwvcmVsYXRlZC11cmxzPjwvdXJscz48Y3VzdG9tMj5QTUM1Nzg0ODU5PC9jdXN0b20yPjxl
bGVjdHJvbmljLXJlc291cmNlLW51bT4xMC4xMDM4L25idC40MDQyPC9lbGVjdHJvbmljLXJlc291
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PEVuZE5vdGU+PENpdGU+PEF1dGhvcj5LYW5nPC9BdXRob3I+PFllYXI+MjAxODwvWWVhcj48UmVj
TnVtPjIxODwvUmVjTnVtPjxEaXNwbGF5VGV4dD5bMTI1XTwvRGlzcGxheVRleHQ+PHJlY29yZD48
cmVjLW51bWJlcj4yMTg8L3JlYy1udW1iZXI+PGZvcmVpZ24ta2V5cz48a2V5IGFwcD0iRU4iIGRi
LWlkPSJ6c3BweDI1Zm9mZnR6eGVlOTVmeDI5cDh0YXRmNXZ2YXd0dnAiIHRpbWVzdGFtcD0iMTYz
MDcyMzUwNyI+MjE4PC9rZXk+PC9mb3JlaWduLWtleXM+PHJlZi10eXBlIG5hbWU9IkpvdXJuYWwg
QXJ0aWNsZSI+MTc8L3JlZi10eXBlPjxjb250cmlidXRvcnM+PGF1dGhvcnM+PGF1dGhvcj5LYW5n
LCBILiBNLjwvYXV0aG9yPjxhdXRob3I+U3VicmFtYW5pYW0sIE0uPC9hdXRob3I+PGF1dGhvcj5U
YXJnLCBTLjwvYXV0aG9yPjxhdXRob3I+Tmd1eWVuLCBNLjwvYXV0aG9yPjxhdXRob3I+TWFsaXNr
b3ZhLCBMLjwvYXV0aG9yPjxhdXRob3I+TWNDYXJ0aHksIEUuPC9hdXRob3I+PGF1dGhvcj5XYW4s
IEUuPC9hdXRob3I+PGF1dGhvcj5Xb25nLCBTLjwvYXV0aG9yPjxhdXRob3I+QnlybmVzLCBMLjwv
YXV0aG9yPjxhdXRob3I+TGFuYXRhLCBDLiBNLjwvYXV0aG9yPjxhdXRob3I+R2F0ZSwgUi4gRS48
L2F1dGhvcj48YXV0aG9yPk1vc3RhZmF2aSwgUy48L2F1dGhvcj48YXV0aG9yPk1hcnNvbiwgQS48
L2F1dGhvcj48YXV0aG9yPlphaXRsZW4sIE4uPC9hdXRob3I+PGF1dGhvcj5Dcmlzd2VsbCwgTC4g
QS48L2F1dGhvcj48YXV0aG9yPlllLCBDLiBKLjwvYXV0aG9yPjwvYXV0aG9ycz48L2NvbnRyaWJ1
dG9ycz48YXV0aC1hZGRyZXNzPkRlcGFydG1lbnQgb2YgQmlvc3RhdGlzdGljcyBhbmQgQ2VudGVy
IGZvciBTdGF0aXN0aWNhbCBHZW5ldGljcywgVW5pdmVyc2l0eSBvZiBNaWNoaWdhbiBTY2hvb2wg
b2YgUHVibGljIEhlYWx0aCwgQW5uIEFyYm9yLCBNaWNoaWdhbiwgVVNBLiYjeEQ7QmlvbG9naWNh
bCBhbmQgTWVkaWNhbCBJbmZvcm1hdGljcyBHcmFkdWF0ZSBQcm9ncmFtLCBVbml2ZXJzaXR5IG9m
IENhbGlmb3JuaWEsIFNhbiBGcmFuY2lzY28sIFNhbiBGcmFuY2lzY28sIENhbGlmb3JuaWEsIFVT
QS4mI3hEO0luc3RpdHV0ZSBmb3IgSHVtYW4gR2VuZXRpY3MgKElIRyksIFVuaXZlcnNpdHkgb2Yg
Q2FsaWZvcm5pYSwgU2FuIEZyYW5jaXNjbywgU2FuIEZyYW5jaXNjbywgQ2FsaWZvcm5pYSwgVVNB
LiYjeEQ7SW5zdGl0dXRlIGZvciBDb21wdXRhdGlvbmFsIEhlYWx0aCBTY2llbmNlcywgVW5pdmVy
c2l0eSBvZiBDYWxpZm9ybmlhLCBTYW4gRnJhbmNpc2NvLCBTYW4gRnJhbmNpc2NvLCBDYWxpZm9y
bmlhLCBVU0EuJiN4RDtEZXBhcnRtZW50IG9mIEVwaWRlbWlvbG9neSBhbmQgQmlvc3RhdGlzdGlj
cywgVW5pdmVyc2l0eSBvZiBDYWxpZm9ybmlhLCBTYW4gRnJhbmNpc2NvLCBTYW4gRnJhbmNpc2Nv
LCBDYWxpZm9ybmlhLCBVU0EuJiN4RDtEZXBhcnRtZW50IG9mIEJpb2VuZ2luZWVyaW5nIGFuZCBU
aGVyYXBldXRpYyBTY2llbmNlcywgVW5pdmVyc2l0eSBvZiBDYWxpZm9ybmlhLCBTYW4gRnJhbmNp
c2NvLCBTYW4gRnJhbmNpc2NvLCBDYWxpZm9ybmlhLCBVU0EuJiN4RDtNZWRpY2FsIFNjaWVudGlz
dCBUcmFpbmluZyBQcm9ncmFtIChNU1RQKSwgVW5pdmVyc2l0eSBvZiBDYWxpZm9ybmlhLCBTYW4g
RnJhbmNpc2NvLCBTYW4gRnJhbmNpc2NvLCBDYWxpZm9ybmlhLCBVU0EuJiN4RDtEZXBhcnRtZW50
IG9mIE1pY3JvYmlvbG9neSBhbmQgSW1tdW5vbG9neSwgVW5pdmVyc2l0eSBvZiBDYWxpZm9ybmlh
LCBTYW4gRnJhbmNpc2NvLCBTYW4gRnJhbmNpc2NvLCBDYWxpZm9ybmlhLCBVU0EuJiN4RDtEaWFi
ZXRlcyBDZW50ZXIsIFVuaXZlcnNpdHkgb2YgQ2FsaWZvcm5pYSwgU2FuIEZyYW5jaXNjbywgU2Fu
IEZyYW5jaXNjbywgQ2FsaWZvcm5pYSwgVVNBLiYjeEQ7SW5ub3ZhdGl2ZSBHZW5vbWljcyBJbnN0
aXR1dGUsIFVuaXZlcnNpdHkgb2YgQ2FsaWZvcm5pYSwgQmVya2VsZXksIEJlcmtlbGV5LCBDYWxp
Zm9ybmlhLCBVU0EuJiN4RDtEZXBhcnRtZW50IG9mIE5ldXJvbG9neSwgVW5pdmVyc2l0eSBvZiBD
YWxpZm9ybmlhLCBTYW4gRnJhbmNpc2NvLCBTYW4gRnJhbmNpc2NvLCBDYWxpZm9ybmlhLCBVU0Eu
JiN4RDtEZXZlbG9wbWVudGFsIGFuZCBTdGVtIENlbGwgQmlvbG9neSBHcmFkdWF0ZSBQcm9ncmFt
LCBVbml2ZXJzaXR5IG9mIENhbGlmb3JuaWEsIFNhbiBGcmFuY2lzY28sIFNhbiBGcmFuY2lzY28s
IENhbGlmb3JuaWEsIFVTQS4mI3hEO0RlcGFydG1lbnQgb2YgTWVkaWNpbmUsIFVuaXZlcnNpdHkg
b2YgQ2FsaWZvcm5pYSwgU2FuIEZyYW5jaXNjbywgU2FuIEZyYW5jaXNjbywgQ2FsaWZvcm5pYSwg
VVNBLiYjeEQ7Um9zYWxpbmQgUnVzc2VsbC9FcGhyYWltIFAgRW5nbGVtYW4gUmhldW1hdG9sb2d5
IFJlc2VhcmNoIENlbnRlciwgVW5pdmVyc2l0eSBvZiBDYWxpZm9ybmlhLCBTYW4gRnJhbmNpc2Nv
LCBTYW4gRnJhbmNpc2NvLCBDYWxpZm9ybmlhLCBVU0EuJiN4RDtEZXBhcnRtZW50IG9mIFN0YXRp
c3RpY3MsIFVuaXZlcnNpdHkgb2YgQnJpdGlzaCBDb2x1bWJpYSwgVmFuY291dmVyLCBCcml0aXNo
IENvbHVtYmlhLCBDYW5hZGEuJiN4RDtVQ1NGIEhlbGVuIERpbGxlciBGYW1pbHkgQ29tcHJlaGVu
c2l2ZSBDYW5jZXIgQ2VudGVyLCBVbml2ZXJzaXR5IG9mIENhbGlmb3JuaWEsIFNhbiBGcmFuY2lz
Y28sIFNhbiBGcmFuY2lzY28sIENhbGlmb3JuaWEsIFVTQS4mI3hEO0NoYW4gWnVja2VyYmVyZyBC
aW9odWIsIFNhbiBGcmFuY2lzY28sIENhbGlmb3JuaWEsIFVTQS4mI3hEO0x1bmcgQmlvbG9neSBD
ZW50ZXIsIFVuaXZlcnNpdHkgb2YgQ2FsaWZvcm5pYSwgU2FuIEZyYW5jaXNjbywgU2FuIEZyYW5j
aXNjbywgQ2FsaWZvcm5pYSwgVVNBLiYjeEQ7RGVwYXJ0bWVudCBvZiBPcm9mYWNpYWwgU2NpZW5j
ZXMsIFVuaXZlcnNpdHkgb2YgQ2FsaWZvcm5pYSwgU2FuIEZyYW5jaXNjbywgU2FuIEZyYW5jaXNj
bywgVVNBLjwvYXV0aC1hZGRyZXNzPjx0aXRsZXM+PHRpdGxlPk11bHRpcGxleGVkIGRyb3BsZXQg
c2luZ2xlLWNlbGwgUk5BLXNlcXVlbmNpbmcgdXNpbmcgbmF0dXJhbCBnZW5ldGljIHZhcmlhdGlv
bjwvdGl0bGU+PHNlY29uZGFyeS10aXRsZT5OYXQgQmlvdGVjaG5vbDwvc2Vjb25kYXJ5LXRpdGxl
PjwvdGl0bGVzPjxwZXJpb2RpY2FsPjxmdWxsLXRpdGxlPk5hdCBCaW90ZWNobm9sPC9mdWxsLXRp
dGxlPjwvcGVyaW9kaWNhbD48cGFnZXM+ODktOTQ8L3BhZ2VzPjx2b2x1bWU+MzY8L3ZvbHVtZT48
bnVtYmVyPjE8L251bWJlcj48ZWRpdGlvbj4yMDE3LzEyLzEyPC9lZGl0aW9uPjxrZXl3b3Jkcz48
a2V5d29yZD5HZW5vdHlwZTwva2V5d29yZD48a2V5d29yZD5IaWdoLVRocm91Z2hwdXQgTnVjbGVv
dGlkZSBTZXF1ZW5jaW5nLyptZXRob2RzPC9rZXl3b3JkPjxrZXl3b3JkPkh1bWFuczwva2V5d29y
ZD48a2V5d29yZD5JbnRlcmZlcm9ucy90aGVyYXBldXRpYyB1c2U8L2tleXdvcmQ+PGtleXdvcmQ+
THVwdXMgRXJ5dGhlbWF0b3N1cywgU3lzdGVtaWMvKmRydWcgdGhlcmFweS9nZW5ldGljczwva2V5
d29yZD48a2V5d29yZD5Qb2x5bW9ycGhpc20sIFNpbmdsZSBOdWNsZW90aWRlL2dlbmV0aWNzPC9r
ZXl3b3JkPjxrZXl3b3JkPlF1YW50aXRhdGl2ZSBUcmFpdCBMb2NpL2dlbmV0aWNzPC9rZXl3b3Jk
PjxrZXl3b3JkPlNpbmdsZS1DZWxsIEFuYWx5c2lzLyptZXRob2RzPC9rZXl3b3JkPjxrZXl3b3Jk
PlRyYW5zY3JpcHRvbWUvKmdlbmV0aWNzPC9rZXl3b3JkPjwva2V5d29yZHM+PGRhdGVzPjx5ZWFy
PjIwMTg8L3llYXI+PHB1Yi1kYXRlcz48ZGF0ZT5KYW48L2RhdGU+PC9wdWItZGF0ZXM+PC9kYXRl
cz48aXNibj4xNTQ2LTE2OTYgKEVsZWN0cm9uaWMpJiN4RDsxMDg3LTAxNTYgKExpbmtpbmcpPC9p
c2JuPjxhY2Nlc3Npb24tbnVtPjI5MjI3NDcwPC9hY2Nlc3Npb24tbnVtPjx1cmxzPjxyZWxhdGVk
LXVybHM+PHVybD5odHRwczovL3d3dy5uY2JpLm5sbS5uaWguZ292L3B1Ym1lZC8yOTIyNzQ3MDwv
dXJsPjwvcmVsYXRlZC11cmxzPjwvdXJscz48Y3VzdG9tMj5QTUM1Nzg0ODU5PC9jdXN0b20yPjxl
bGVjdHJvbmljLXJlc291cmNlLW51bT4xMC4xMDM4L25idC40MDQyPC9lbGVjdHJvbmljLXJlc291
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[125]</w:t>
            </w:r>
            <w:r>
              <w:rPr>
                <w:rFonts w:ascii="Arial" w:hAnsi="Arial" w:cs="Arial"/>
                <w:sz w:val="20"/>
                <w:szCs w:val="20"/>
              </w:rPr>
              <w:fldChar w:fldCharType="end"/>
            </w:r>
          </w:p>
        </w:tc>
      </w:tr>
      <w:tr w:rsidR="0044242F" w:rsidRPr="00BA32C8" w14:paraId="0C886552" w14:textId="77777777" w:rsidTr="0044242F">
        <w:trPr>
          <w:trHeight w:val="397"/>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1C5AF431" w14:textId="77777777" w:rsidR="0044242F" w:rsidRDefault="0044242F" w:rsidP="005E5160">
            <w:pPr>
              <w:spacing w:after="60"/>
              <w:jc w:val="center"/>
              <w:rPr>
                <w:rFonts w:ascii="Arial" w:hAnsi="Arial" w:cs="Arial"/>
                <w:sz w:val="20"/>
                <w:szCs w:val="20"/>
              </w:rPr>
            </w:pPr>
          </w:p>
        </w:tc>
        <w:tc>
          <w:tcPr>
            <w:tcW w:w="1587" w:type="dxa"/>
            <w:vAlign w:val="center"/>
          </w:tcPr>
          <w:p w14:paraId="6856B69E"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506" w:type="dxa"/>
            <w:vAlign w:val="center"/>
          </w:tcPr>
          <w:p w14:paraId="61A8BBCA"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shd w:val="clear" w:color="auto" w:fill="FFFFFF"/>
              </w:rPr>
            </w:pPr>
          </w:p>
        </w:tc>
        <w:tc>
          <w:tcPr>
            <w:tcW w:w="1260" w:type="dxa"/>
            <w:vAlign w:val="center"/>
          </w:tcPr>
          <w:p w14:paraId="21391FE8"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160" w:type="dxa"/>
            <w:vAlign w:val="center"/>
          </w:tcPr>
          <w:p w14:paraId="2789D3DC" w14:textId="77777777" w:rsidR="0044242F"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422" w:type="dxa"/>
            <w:vAlign w:val="center"/>
          </w:tcPr>
          <w:p w14:paraId="6D916AD2" w14:textId="77777777" w:rsidR="0044242F" w:rsidRPr="006D4CA0" w:rsidRDefault="0044242F" w:rsidP="005E5160">
            <w:pPr>
              <w:spacing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67A3A9C4" w14:textId="77777777" w:rsidR="0044242F" w:rsidRPr="00BA32C8" w:rsidRDefault="0044242F" w:rsidP="0044242F"/>
    <w:p w14:paraId="4B1BF528" w14:textId="77777777" w:rsidR="0044242F" w:rsidRDefault="0044242F" w:rsidP="0044242F">
      <w:pPr>
        <w:rPr>
          <w:b/>
          <w:bCs/>
          <w:sz w:val="28"/>
          <w:szCs w:val="28"/>
        </w:rPr>
      </w:pPr>
    </w:p>
    <w:p w14:paraId="0CB4C023" w14:textId="033B2757" w:rsidR="0044242F" w:rsidRPr="003E64BD" w:rsidRDefault="0044242F" w:rsidP="0044242F">
      <w:pPr>
        <w:rPr>
          <w:b/>
          <w:bCs/>
          <w:sz w:val="28"/>
          <w:szCs w:val="28"/>
        </w:rPr>
      </w:pPr>
      <w:r w:rsidRPr="0091594B">
        <w:rPr>
          <w:rFonts w:ascii="Arial" w:hAnsi="Arial" w:cs="Arial"/>
          <w:b/>
          <w:bCs/>
        </w:rPr>
        <w:t>Table 2</w:t>
      </w:r>
      <w:r>
        <w:rPr>
          <w:rFonts w:ascii="Arial" w:hAnsi="Arial" w:cs="Arial"/>
          <w:b/>
          <w:bCs/>
        </w:rPr>
        <w:t>c</w:t>
      </w:r>
      <w:r w:rsidRPr="0091594B">
        <w:rPr>
          <w:rFonts w:ascii="Arial" w:hAnsi="Arial" w:cs="Arial"/>
          <w:b/>
          <w:bCs/>
        </w:rPr>
        <w:t xml:space="preserve">: </w:t>
      </w:r>
      <w:r>
        <w:rPr>
          <w:rFonts w:ascii="Arial" w:hAnsi="Arial" w:cs="Arial"/>
        </w:rPr>
        <w:t>Mouse</w:t>
      </w:r>
      <w:r w:rsidRPr="0091594B">
        <w:rPr>
          <w:rFonts w:ascii="Arial" w:hAnsi="Arial" w:cs="Arial"/>
        </w:rPr>
        <w:t xml:space="preserve"> single-cell data sources used by different DL algorithms</w:t>
      </w:r>
    </w:p>
    <w:tbl>
      <w:tblPr>
        <w:tblStyle w:val="TableGrid"/>
        <w:tblW w:w="9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87"/>
        <w:gridCol w:w="1587"/>
        <w:gridCol w:w="1587"/>
        <w:gridCol w:w="1359"/>
        <w:gridCol w:w="1980"/>
        <w:gridCol w:w="1422"/>
      </w:tblGrid>
      <w:tr w:rsidR="0044242F" w:rsidRPr="00BA32C8" w14:paraId="52E2E152" w14:textId="77777777" w:rsidTr="005E5160">
        <w:trPr>
          <w:trHeight w:val="397"/>
        </w:trPr>
        <w:tc>
          <w:tcPr>
            <w:tcW w:w="1587" w:type="dxa"/>
            <w:tcBorders>
              <w:top w:val="single" w:sz="4" w:space="0" w:color="auto"/>
              <w:bottom w:val="single" w:sz="4" w:space="0" w:color="auto"/>
            </w:tcBorders>
            <w:shd w:val="clear" w:color="auto" w:fill="auto"/>
            <w:vAlign w:val="center"/>
          </w:tcPr>
          <w:p w14:paraId="0D3BC2D4" w14:textId="77777777" w:rsidR="0044242F" w:rsidRPr="00F97EB0" w:rsidRDefault="0044242F" w:rsidP="005E5160">
            <w:pPr>
              <w:widowControl/>
              <w:ind w:left="186" w:hanging="5"/>
              <w:jc w:val="center"/>
              <w:rPr>
                <w:rFonts w:ascii="Arial" w:hAnsi="Arial" w:cs="Arial"/>
                <w:sz w:val="20"/>
                <w:szCs w:val="20"/>
              </w:rPr>
            </w:pPr>
            <w:r w:rsidRPr="00F97EB0">
              <w:rPr>
                <w:rFonts w:ascii="Arial" w:hAnsi="Arial" w:cs="Arial"/>
                <w:b/>
                <w:bCs/>
                <w:sz w:val="20"/>
                <w:szCs w:val="20"/>
              </w:rPr>
              <w:t>Title</w:t>
            </w:r>
          </w:p>
        </w:tc>
        <w:tc>
          <w:tcPr>
            <w:tcW w:w="1587" w:type="dxa"/>
            <w:tcBorders>
              <w:top w:val="single" w:sz="4" w:space="0" w:color="auto"/>
              <w:bottom w:val="single" w:sz="4" w:space="0" w:color="auto"/>
            </w:tcBorders>
            <w:vAlign w:val="center"/>
          </w:tcPr>
          <w:p w14:paraId="48ADF6C3" w14:textId="77777777" w:rsidR="0044242F" w:rsidRPr="00F97EB0" w:rsidRDefault="0044242F" w:rsidP="005E5160">
            <w:pPr>
              <w:ind w:left="186" w:hanging="5"/>
              <w:jc w:val="center"/>
              <w:rPr>
                <w:rFonts w:ascii="Arial" w:hAnsi="Arial" w:cs="Arial"/>
                <w:b/>
                <w:bCs/>
                <w:sz w:val="20"/>
                <w:szCs w:val="20"/>
              </w:rPr>
            </w:pPr>
            <w:r w:rsidRPr="00F97EB0">
              <w:rPr>
                <w:rFonts w:ascii="Arial" w:hAnsi="Arial" w:cs="Arial"/>
                <w:b/>
                <w:bCs/>
                <w:sz w:val="20"/>
                <w:szCs w:val="20"/>
              </w:rPr>
              <w:t>Algorithm</w:t>
            </w:r>
          </w:p>
        </w:tc>
        <w:tc>
          <w:tcPr>
            <w:tcW w:w="1587" w:type="dxa"/>
            <w:tcBorders>
              <w:top w:val="single" w:sz="4" w:space="0" w:color="auto"/>
              <w:bottom w:val="single" w:sz="4" w:space="0" w:color="auto"/>
            </w:tcBorders>
            <w:shd w:val="clear" w:color="auto" w:fill="auto"/>
            <w:vAlign w:val="center"/>
          </w:tcPr>
          <w:p w14:paraId="54E07613" w14:textId="77777777" w:rsidR="0044242F" w:rsidRPr="00F97EB0" w:rsidRDefault="0044242F" w:rsidP="005E5160">
            <w:pPr>
              <w:widowControl/>
              <w:ind w:left="186" w:hanging="5"/>
              <w:jc w:val="center"/>
              <w:rPr>
                <w:rFonts w:ascii="Arial" w:hAnsi="Arial" w:cs="Arial"/>
                <w:sz w:val="20"/>
                <w:szCs w:val="20"/>
              </w:rPr>
            </w:pPr>
            <w:r w:rsidRPr="00F97EB0">
              <w:rPr>
                <w:rFonts w:ascii="Arial" w:hAnsi="Arial" w:cs="Arial"/>
                <w:b/>
                <w:bCs/>
                <w:sz w:val="20"/>
                <w:szCs w:val="20"/>
              </w:rPr>
              <w:t>Cell origin</w:t>
            </w:r>
          </w:p>
        </w:tc>
        <w:tc>
          <w:tcPr>
            <w:tcW w:w="1359" w:type="dxa"/>
            <w:tcBorders>
              <w:top w:val="single" w:sz="4" w:space="0" w:color="auto"/>
              <w:bottom w:val="single" w:sz="4" w:space="0" w:color="auto"/>
            </w:tcBorders>
            <w:shd w:val="clear" w:color="auto" w:fill="auto"/>
            <w:vAlign w:val="center"/>
          </w:tcPr>
          <w:p w14:paraId="421E8B92" w14:textId="77777777" w:rsidR="0044242F" w:rsidRPr="00F97EB0" w:rsidRDefault="0044242F" w:rsidP="005E5160">
            <w:pPr>
              <w:widowControl/>
              <w:ind w:left="186" w:hanging="5"/>
              <w:jc w:val="center"/>
              <w:rPr>
                <w:rFonts w:ascii="Arial" w:hAnsi="Arial" w:cs="Arial"/>
                <w:sz w:val="20"/>
                <w:szCs w:val="20"/>
              </w:rPr>
            </w:pPr>
            <w:r w:rsidRPr="00F97EB0">
              <w:rPr>
                <w:rFonts w:ascii="Arial" w:hAnsi="Arial" w:cs="Arial"/>
                <w:b/>
                <w:bCs/>
                <w:sz w:val="20"/>
                <w:szCs w:val="20"/>
              </w:rPr>
              <w:t>#  Cells</w:t>
            </w:r>
          </w:p>
        </w:tc>
        <w:tc>
          <w:tcPr>
            <w:tcW w:w="1980" w:type="dxa"/>
            <w:tcBorders>
              <w:top w:val="single" w:sz="4" w:space="0" w:color="auto"/>
              <w:bottom w:val="single" w:sz="4" w:space="0" w:color="auto"/>
            </w:tcBorders>
            <w:shd w:val="clear" w:color="auto" w:fill="auto"/>
            <w:vAlign w:val="center"/>
          </w:tcPr>
          <w:p w14:paraId="28DD439F" w14:textId="77777777" w:rsidR="0044242F" w:rsidRPr="00F97EB0" w:rsidRDefault="0044242F" w:rsidP="005E5160">
            <w:pPr>
              <w:widowControl/>
              <w:ind w:left="186" w:hanging="5"/>
              <w:jc w:val="center"/>
              <w:rPr>
                <w:rFonts w:ascii="Arial" w:hAnsi="Arial" w:cs="Arial"/>
                <w:b/>
                <w:bCs/>
                <w:sz w:val="20"/>
                <w:szCs w:val="20"/>
              </w:rPr>
            </w:pPr>
            <w:r w:rsidRPr="00F97EB0">
              <w:rPr>
                <w:rFonts w:ascii="Arial" w:hAnsi="Arial" w:cs="Arial"/>
                <w:b/>
                <w:bCs/>
                <w:sz w:val="20"/>
                <w:szCs w:val="20"/>
              </w:rPr>
              <w:t>Data Sources</w:t>
            </w:r>
          </w:p>
        </w:tc>
        <w:tc>
          <w:tcPr>
            <w:tcW w:w="1422" w:type="dxa"/>
            <w:tcBorders>
              <w:top w:val="single" w:sz="4" w:space="0" w:color="auto"/>
              <w:bottom w:val="single" w:sz="4" w:space="0" w:color="auto"/>
            </w:tcBorders>
            <w:shd w:val="clear" w:color="auto" w:fill="auto"/>
            <w:vAlign w:val="center"/>
          </w:tcPr>
          <w:p w14:paraId="4B77ED99" w14:textId="77777777" w:rsidR="0044242F" w:rsidRPr="00F97EB0" w:rsidRDefault="0044242F" w:rsidP="005E5160">
            <w:pPr>
              <w:widowControl/>
              <w:ind w:left="186" w:hanging="5"/>
              <w:jc w:val="center"/>
              <w:rPr>
                <w:rFonts w:ascii="Arial" w:hAnsi="Arial" w:cs="Arial"/>
                <w:sz w:val="20"/>
                <w:szCs w:val="20"/>
              </w:rPr>
            </w:pPr>
            <w:r w:rsidRPr="00F97EB0">
              <w:rPr>
                <w:rFonts w:ascii="Arial" w:hAnsi="Arial" w:cs="Arial"/>
                <w:b/>
                <w:bCs/>
                <w:sz w:val="20"/>
                <w:szCs w:val="20"/>
              </w:rPr>
              <w:t>Reference</w:t>
            </w:r>
          </w:p>
        </w:tc>
      </w:tr>
      <w:tr w:rsidR="0044242F" w:rsidRPr="00BA32C8" w14:paraId="308A0558" w14:textId="77777777" w:rsidTr="005E5160">
        <w:trPr>
          <w:trHeight w:val="397"/>
        </w:trPr>
        <w:tc>
          <w:tcPr>
            <w:tcW w:w="1587" w:type="dxa"/>
            <w:tcBorders>
              <w:top w:val="single" w:sz="4" w:space="0" w:color="auto"/>
            </w:tcBorders>
            <w:vAlign w:val="center"/>
          </w:tcPr>
          <w:p w14:paraId="64EADF5A" w14:textId="77777777" w:rsidR="0044242F" w:rsidRDefault="0044242F" w:rsidP="005E5160">
            <w:pPr>
              <w:spacing w:after="60"/>
              <w:jc w:val="center"/>
            </w:pPr>
            <w:r w:rsidRPr="00F97EB0">
              <w:rPr>
                <w:rFonts w:ascii="Arial" w:hAnsi="Arial" w:cs="Arial"/>
                <w:b/>
                <w:bCs/>
                <w:sz w:val="20"/>
                <w:szCs w:val="20"/>
              </w:rPr>
              <w:t>Brain cells from E18 mice</w:t>
            </w:r>
          </w:p>
        </w:tc>
        <w:tc>
          <w:tcPr>
            <w:tcW w:w="1587" w:type="dxa"/>
            <w:tcBorders>
              <w:top w:val="single" w:sz="4" w:space="0" w:color="auto"/>
            </w:tcBorders>
            <w:vAlign w:val="center"/>
          </w:tcPr>
          <w:p w14:paraId="2187745C"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DCA</w:t>
            </w:r>
            <w:r>
              <w:rPr>
                <w:rFonts w:ascii="Arial" w:hAnsi="Arial" w:cs="Arial"/>
                <w:sz w:val="20"/>
                <w:szCs w:val="20"/>
              </w:rPr>
              <w:t>, SAUCIE</w:t>
            </w:r>
          </w:p>
        </w:tc>
        <w:tc>
          <w:tcPr>
            <w:tcW w:w="1587" w:type="dxa"/>
            <w:tcBorders>
              <w:top w:val="single" w:sz="4" w:space="0" w:color="auto"/>
            </w:tcBorders>
            <w:vAlign w:val="center"/>
          </w:tcPr>
          <w:p w14:paraId="6487C024"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Brain Cortex</w:t>
            </w:r>
          </w:p>
        </w:tc>
        <w:tc>
          <w:tcPr>
            <w:tcW w:w="1359" w:type="dxa"/>
            <w:tcBorders>
              <w:top w:val="single" w:sz="4" w:space="0" w:color="auto"/>
            </w:tcBorders>
            <w:vAlign w:val="center"/>
          </w:tcPr>
          <w:p w14:paraId="46E3134C"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1</w:t>
            </w:r>
            <w:r>
              <w:rPr>
                <w:rFonts w:ascii="Arial" w:hAnsi="Arial" w:cs="Arial"/>
                <w:sz w:val="20"/>
                <w:szCs w:val="20"/>
              </w:rPr>
              <w:t>,</w:t>
            </w:r>
            <w:r w:rsidRPr="00F97EB0">
              <w:rPr>
                <w:rFonts w:ascii="Arial" w:hAnsi="Arial" w:cs="Arial"/>
                <w:sz w:val="20"/>
                <w:szCs w:val="20"/>
              </w:rPr>
              <w:t>306</w:t>
            </w:r>
            <w:r>
              <w:rPr>
                <w:rFonts w:ascii="Arial" w:hAnsi="Arial" w:cs="Arial"/>
                <w:sz w:val="20"/>
                <w:szCs w:val="20"/>
              </w:rPr>
              <w:t>,</w:t>
            </w:r>
            <w:r w:rsidRPr="00F97EB0">
              <w:rPr>
                <w:rFonts w:ascii="Arial" w:hAnsi="Arial" w:cs="Arial"/>
                <w:sz w:val="20"/>
                <w:szCs w:val="20"/>
              </w:rPr>
              <w:t>127</w:t>
            </w:r>
          </w:p>
        </w:tc>
        <w:tc>
          <w:tcPr>
            <w:tcW w:w="1980" w:type="dxa"/>
            <w:tcBorders>
              <w:top w:val="single" w:sz="4" w:space="0" w:color="auto"/>
            </w:tcBorders>
            <w:vAlign w:val="center"/>
          </w:tcPr>
          <w:p w14:paraId="10682BDF"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10x: Single Cell Gene Expression Datasets</w:t>
            </w:r>
          </w:p>
        </w:tc>
        <w:tc>
          <w:tcPr>
            <w:tcW w:w="1422" w:type="dxa"/>
            <w:tcBorders>
              <w:top w:val="single" w:sz="4" w:space="0" w:color="auto"/>
            </w:tcBorders>
            <w:vAlign w:val="center"/>
          </w:tcPr>
          <w:p w14:paraId="0767B4A6" w14:textId="77777777" w:rsidR="0044242F" w:rsidRPr="00F97EB0" w:rsidRDefault="0044242F" w:rsidP="005E5160">
            <w:pPr>
              <w:spacing w:after="60"/>
              <w:jc w:val="center"/>
              <w:rPr>
                <w:rFonts w:ascii="Arial" w:hAnsi="Arial" w:cs="Arial"/>
                <w:sz w:val="20"/>
                <w:szCs w:val="20"/>
              </w:rPr>
            </w:pPr>
          </w:p>
        </w:tc>
      </w:tr>
      <w:tr w:rsidR="0044242F" w:rsidRPr="00BA32C8" w14:paraId="6886B80B" w14:textId="77777777" w:rsidTr="005E5160">
        <w:trPr>
          <w:trHeight w:val="397"/>
        </w:trPr>
        <w:tc>
          <w:tcPr>
            <w:tcW w:w="1587" w:type="dxa"/>
            <w:vAlign w:val="center"/>
          </w:tcPr>
          <w:p w14:paraId="39FBCDEC" w14:textId="77777777" w:rsidR="0044242F" w:rsidDel="00974251" w:rsidRDefault="0044242F" w:rsidP="005E5160">
            <w:pPr>
              <w:spacing w:after="60"/>
              <w:jc w:val="center"/>
            </w:pPr>
            <w:r w:rsidRPr="00F97EB0">
              <w:rPr>
                <w:rFonts w:ascii="Arial" w:hAnsi="Arial" w:cs="Arial"/>
                <w:b/>
                <w:bCs/>
                <w:sz w:val="20"/>
                <w:szCs w:val="20"/>
              </w:rPr>
              <w:t>Midbrain and Dopaminergic Neuron Development</w:t>
            </w:r>
          </w:p>
        </w:tc>
        <w:tc>
          <w:tcPr>
            <w:tcW w:w="1587" w:type="dxa"/>
            <w:vAlign w:val="center"/>
          </w:tcPr>
          <w:p w14:paraId="0C179F1E"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SAVER-X</w:t>
            </w:r>
          </w:p>
        </w:tc>
        <w:tc>
          <w:tcPr>
            <w:tcW w:w="1587" w:type="dxa"/>
            <w:vAlign w:val="center"/>
          </w:tcPr>
          <w:p w14:paraId="01400736"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Ventral Midbrain</w:t>
            </w:r>
          </w:p>
        </w:tc>
        <w:tc>
          <w:tcPr>
            <w:tcW w:w="1359" w:type="dxa"/>
            <w:vAlign w:val="center"/>
          </w:tcPr>
          <w:p w14:paraId="106156C5"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1907</w:t>
            </w:r>
          </w:p>
        </w:tc>
        <w:tc>
          <w:tcPr>
            <w:tcW w:w="1980" w:type="dxa"/>
            <w:vAlign w:val="center"/>
          </w:tcPr>
          <w:p w14:paraId="014A873B"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GSE76381</w:t>
            </w:r>
          </w:p>
        </w:tc>
        <w:tc>
          <w:tcPr>
            <w:tcW w:w="1422" w:type="dxa"/>
            <w:vAlign w:val="center"/>
          </w:tcPr>
          <w:p w14:paraId="2332A23D" w14:textId="0E963D88"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PEVuZE5vdGU+PENpdGU+PEF1dGhvcj5MYSBNYW5ubzwvQXV0aG9yPjxZZWFyPjIwMTY8L1llYXI+
PFJlY051bT4xMzc8L1JlY051bT48RGlzcGxheVRleHQ+WzgxXTwvRGlzcGxheVRleHQ+PHJlY29y
ZD48cmVjLW51bWJlcj4xMzc8L3JlYy1udW1iZXI+PGZvcmVpZ24ta2V5cz48a2V5IGFwcD0iRU4i
IGRiLWlkPSJ6c3BweDI1Zm9mZnR6eGVlOTVmeDI5cDh0YXRmNXZ2YXd0dnAiIHRpbWVzdGFtcD0i
MCI+MTM3PC9rZXk+PC9mb3JlaWduLWtleXM+PHJlZi10eXBlIG5hbWU9IkpvdXJuYWwgQXJ0aWNs
ZSI+MTc8L3JlZi10eXBlPjxjb250cmlidXRvcnM+PGF1dGhvcnM+PGF1dGhvcj5MYSBNYW5ubywg
Ry48L2F1dGhvcj48YXV0aG9yPkd5bGxib3JnLCBELjwvYXV0aG9yPjxhdXRob3I+Q29kZWx1cHBp
LCBTLjwvYXV0aG9yPjxhdXRob3I+TmlzaGltdXJhLCBLLjwvYXV0aG9yPjxhdXRob3I+U2FsdG8s
IEMuPC9hdXRob3I+PGF1dGhvcj5aZWlzZWwsIEEuPC9hdXRob3I+PGF1dGhvcj5Cb3JtLCBMLiBF
LjwvYXV0aG9yPjxhdXRob3I+U3RvdHQsIFMuIFIuIFcuPC9hdXRob3I+PGF1dGhvcj5Ub2xlZG8s
IEUuIE0uPC9hdXRob3I+PGF1dGhvcj5WaWxsYWVzY3VzYSwgSi4gQy48L2F1dGhvcj48YXV0aG9y
Pkxvbm5lcmJlcmcsIFAuPC9hdXRob3I+PGF1dGhvcj5SeWdlLCBKLjwvYXV0aG9yPjxhdXRob3I+
QmFya2VyLCBSLiBBLjwvYXV0aG9yPjxhdXRob3I+QXJlbmFzLCBFLjwvYXV0aG9yPjxhdXRob3I+
TGlubmFyc3NvbiwgUy48L2F1dGhvcj48L2F1dGhvcnM+PC9jb250cmlidXRvcnM+PGF1dGgtYWRk
cmVzcz5MYWJvcmF0b3J5IG9mIE1vbGVjdWxhciBOZXVyb2Jpb2xvZ3ksIERlcGFydG1lbnQgb2Yg
TWVkaWNhbCBCaW9jaGVtaXN0cnkgYW5kIEJpb3BoeXNpY3MsIEthcm9saW5za2EgSW5zdGl0dXRl
dCwgMTcxNzcgU3RvY2tob2xtLCBTd2VkZW47IFNjaWVuY2UgZm9yIExpZmUgTGFib3JhdG9yeSwg
MTcxMjEgU29sbmEsIFN3ZWRlbi4mI3hEO0xhYm9yYXRvcnkgb2YgTW9sZWN1bGFyIE5ldXJvYmlv
bG9neSwgRGVwYXJ0bWVudCBvZiBNZWRpY2FsIEJpb2NoZW1pc3RyeSBhbmQgQmlvcGh5c2ljcywg
S2Fyb2xpbnNrYSBJbnN0aXR1dGV0LCAxNzE3NyBTdG9ja2hvbG0sIFN3ZWRlbi4mI3hEO0xhYm9y
YXRvcnkgb2YgTW9sZWN1bGFyIE5ldXJvYmlvbG9neSwgRGVwYXJ0bWVudCBvZiBNZWRpY2FsIEJp
b2NoZW1pc3RyeSBhbmQgQmlvcGh5c2ljcywgS2Fyb2xpbnNrYSBJbnN0aXR1dGV0LCAxNzE3NyBT
dG9ja2hvbG0sIFN3ZWRlbjsgU2NpZW5jZSBmb3IgTGlmZSBMYWJvcmF0b3J5LCAxNzEyMSBTb2xu
YSwgU3dlZGVuOyBEZXBhcnRtZW50IG9mIFBoeXNpb2xvZ3kgYW5kIFBoYXJtYWNvbG9neSwgS2Fy
b2xpbnNrYSBJbnN0aXR1dGV0LCAxNzE3NyBTdG9ja2hvbG0sIFN3ZWRlbi4mI3hEO0pvaG4gdmFu
IEdlZXN0IENlbnRyZSBmb3IgQnJhaW4gUmVwYWlyLCBEZXBhcnRtZW50IG9mIENsaW5pY2FsIE5l
dXJvc2NpZW5jZXMsIFVuaXZlcnNpdHkgb2YgQ2FtYnJpZGdlLCBDYW1icmlkZ2UgQ0IyIDBQWSwg
VUsuJiN4RDtMYWJvcmF0b3J5IG9mIE1vbGVjdWxhciBOZXVyb2Jpb2xvZ3ksIERlcGFydG1lbnQg
b2YgTWVkaWNhbCBCaW9jaGVtaXN0cnkgYW5kIEJpb3BoeXNpY3MsIEthcm9saW5za2EgSW5zdGl0
dXRldCwgMTcxNzcgU3RvY2tob2xtLCBTd2VkZW47IFBzeWNoaWF0cmljIFN0ZW0gQ2VsbCBHcm91
cCwgTmV1cm9nZW5ldGljcyBVbml0LCBDZW50ZXIgZm9yIE1vbGVjdWxhciBNZWRpY2luZSwgS2Fy
b2xpbnNrYSBVbml2ZXJzaXR5IEhvc3BpdGFsLCAxNzE3NiBTdG9ja2hvbG0sIFN3ZWRlbi4mI3hE
O0xhYm9yYXRvcnkgb2YgTmV1cmFsIE1pY3JvY2lyY3VpdHJ5LCBCcmFpbiBNaW5kIEluc3RpdHV0
ZSwgRWNvbGUgUG9seXRlY2huaXF1ZSBGZWRlcmFsZSBkZSBMYXVzYW5uZSwgQ0gtMTAxNSBMYXVz
YW5uZSwgU3dpdHplcmxhbmQuJiN4RDtMYWJvcmF0b3J5IG9mIE1vbGVjdWxhciBOZXVyb2Jpb2xv
Z3ksIERlcGFydG1lbnQgb2YgTWVkaWNhbCBCaW9jaGVtaXN0cnkgYW5kIEJpb3BoeXNpY3MsIEth
cm9saW5za2EgSW5zdGl0dXRldCwgMTcxNzcgU3RvY2tob2xtLCBTd2VkZW4uIEVsZWN0cm9uaWMg
YWRkcmVzczogZXJuZXN0LmFyZW5hc0BraS5zZS4mI3hEO0xhYm9yYXRvcnkgb2YgTW9sZWN1bGFy
IE5ldXJvYmlvbG9neSwgRGVwYXJ0bWVudCBvZiBNZWRpY2FsIEJpb2NoZW1pc3RyeSBhbmQgQmlv
cGh5c2ljcywgS2Fyb2xpbnNrYSBJbnN0aXR1dGV0LCAxNzE3NyBTdG9ja2hvbG0sIFN3ZWRlbjsg
U2NpZW5jZSBmb3IgTGlmZSBMYWJvcmF0b3J5LCAxNzEyMSBTb2xuYSwgU3dlZGVuLiBFbGVjdHJv
bmljIGFkZHJlc3M6IHN0ZW4ubGlubmFyc3NvbkBraS5zZS48L2F1dGgtYWRkcmVzcz48dGl0bGVz
Pjx0aXRsZT5Nb2xlY3VsYXIgRGl2ZXJzaXR5IG9mIE1pZGJyYWluIERldmVsb3BtZW50IGluIE1v
dXNlLCBIdW1hbiwgYW5kIFN0ZW0gQ2VsbHM8L3RpdGxlPjxzZWNvbmRhcnktdGl0bGU+Q2VsbDwv
c2Vjb25kYXJ5LXRpdGxlPjwvdGl0bGVzPjxwZXJpb2RpY2FsPjxmdWxsLXRpdGxlPkNlbGw8L2Z1
bGwtdGl0bGU+PC9wZXJpb2RpY2FsPjxwYWdlcz41NjYtNTgwIGUxOTwvcGFnZXM+PHZvbHVtZT4x
Njc8L3ZvbHVtZT48bnVtYmVyPjI8L251bWJlcj48ZWRpdGlvbj4yMDE2LzEwLzA4PC9lZGl0aW9u
PjxrZXl3b3Jkcz48a2V5d29yZD5BbmltYWxzPC9rZXl3b3JkPjxrZXl3b3JkPkNlbGwgTGluZTwv
a2V5d29yZD48a2V5d29yZD5DZWxsdWxhciBSZXByb2dyYW1taW5nIFRlY2huaXF1ZXM8L2tleXdv
cmQ+PGtleXdvcmQ+RG9wYW1pbmVyZ2ljIE5ldXJvbnMvKmN5dG9sb2d5PC9rZXl3b3JkPjxrZXl3
b3JkPkh1bWFuczwva2V5d29yZD48a2V5d29yZD5NYWNoaW5lIExlYXJuaW5nPC9rZXl3b3JkPjxr
ZXl3b3JkPk1lc2VuY2VwaGFsb24vKmN5dG9sb2d5LyplbWJyeW9sb2d5L21ldGFib2xpc208L2tl
eXdvcmQ+PGtleXdvcmQ+TWljZTwva2V5d29yZD48a2V5d29yZD5OZXVyYWwgU3RlbSBDZWxscy8q
Y3l0b2xvZ3k8L2tleXdvcmQ+PGtleXdvcmQ+Kk5ldXJvZ2VuZXNpczwva2V5d29yZD48a2V5d29y
ZD5OZXVyb2dsaWEvY3l0b2xvZ3k8L2tleXdvcmQ+PGtleXdvcmQ+UGx1cmlwb3RlbnQgU3RlbSBD
ZWxscy8qY3l0b2xvZ3k8L2tleXdvcmQ+PGtleXdvcmQ+U2VxdWVuY2UgQW5hbHlzaXMsIFJOQS9t
ZXRob2RzPC9rZXl3b3JkPjxrZXl3b3JkPlNpbmdsZS1DZWxsIEFuYWx5c2lzL21ldGhvZHM8L2tl
eXdvcmQ+PGtleXdvcmQ+ZG9wYW1pbmVyZ2ljIG5ldXJvbjwva2V5d29yZD48a2V5d29yZD5odW1h
bjwva2V5d29yZD48a2V5d29yZD5tb3VzZTwva2V5d29yZD48a2V5d29yZD5zaW5nbGUtY2VsbCBS
TkEtc2VxPC9rZXl3b3JkPjxrZXl3b3JkPnZlbnRyYWwgbWlkYnJhaW48L2tleXdvcmQ+PC9rZXl3
b3Jkcz48ZGF0ZXM+PHllYXI+MjAxNjwveWVhcj48cHViLWRhdGVzPjxkYXRlPk9jdCA2PC9kYXRl
PjwvcHViLWRhdGVzPjwvZGF0ZXM+PGlzYm4+MTA5Ny00MTcyIChFbGVjdHJvbmljKSYjeEQ7MDA5
Mi04Njc0IChMaW5raW5nKTwvaXNibj48YWNjZXNzaW9uLW51bT4yNzcxNjUxMDwvYWNjZXNzaW9u
LW51bT48dXJscz48cmVsYXRlZC11cmxzPjx1cmw+aHR0cHM6Ly93d3cubmNiaS5ubG0ubmloLmdv
di9wdWJtZWQvMjc3MTY1MTA8L3VybD48L3JlbGF0ZWQtdXJscz48L3VybHM+PGN1c3RvbTI+UE1D
NTA1NTEyMjwvY3VzdG9tMj48ZWxlY3Ryb25pYy1yZXNvdXJjZS1udW0+MTAuMTAxNi9qLmNlbGwu
MjAxNi4wOS4wMjc8L2VsZWN0cm9uaWMtcmVzb3VyY2UtbnVtPjwvcmVjb3JkPjwvQ2l0ZT48L0Vu
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PEVuZE5vdGU+PENpdGU+PEF1dGhvcj5MYSBNYW5ubzwvQXV0aG9yPjxZZWFyPjIwMTY8L1llYXI+
PFJlY051bT4xMzc8L1JlY051bT48RGlzcGxheVRleHQ+WzgxXTwvRGlzcGxheVRleHQ+PHJlY29y
ZD48cmVjLW51bWJlcj4xMzc8L3JlYy1udW1iZXI+PGZvcmVpZ24ta2V5cz48a2V5IGFwcD0iRU4i
IGRiLWlkPSJ6c3BweDI1Zm9mZnR6eGVlOTVmeDI5cDh0YXRmNXZ2YXd0dnAiIHRpbWVzdGFtcD0i
MCI+MTM3PC9rZXk+PC9mb3JlaWduLWtleXM+PHJlZi10eXBlIG5hbWU9IkpvdXJuYWwgQXJ0aWNs
ZSI+MTc8L3JlZi10eXBlPjxjb250cmlidXRvcnM+PGF1dGhvcnM+PGF1dGhvcj5MYSBNYW5ubywg
Ry48L2F1dGhvcj48YXV0aG9yPkd5bGxib3JnLCBELjwvYXV0aG9yPjxhdXRob3I+Q29kZWx1cHBp
LCBTLjwvYXV0aG9yPjxhdXRob3I+TmlzaGltdXJhLCBLLjwvYXV0aG9yPjxhdXRob3I+U2FsdG8s
IEMuPC9hdXRob3I+PGF1dGhvcj5aZWlzZWwsIEEuPC9hdXRob3I+PGF1dGhvcj5Cb3JtLCBMLiBF
LjwvYXV0aG9yPjxhdXRob3I+U3RvdHQsIFMuIFIuIFcuPC9hdXRob3I+PGF1dGhvcj5Ub2xlZG8s
IEUuIE0uPC9hdXRob3I+PGF1dGhvcj5WaWxsYWVzY3VzYSwgSi4gQy48L2F1dGhvcj48YXV0aG9y
Pkxvbm5lcmJlcmcsIFAuPC9hdXRob3I+PGF1dGhvcj5SeWdlLCBKLjwvYXV0aG9yPjxhdXRob3I+
QmFya2VyLCBSLiBBLjwvYXV0aG9yPjxhdXRob3I+QXJlbmFzLCBFLjwvYXV0aG9yPjxhdXRob3I+
TGlubmFyc3NvbiwgUy48L2F1dGhvcj48L2F1dGhvcnM+PC9jb250cmlidXRvcnM+PGF1dGgtYWRk
cmVzcz5MYWJvcmF0b3J5IG9mIE1vbGVjdWxhciBOZXVyb2Jpb2xvZ3ksIERlcGFydG1lbnQgb2Yg
TWVkaWNhbCBCaW9jaGVtaXN0cnkgYW5kIEJpb3BoeXNpY3MsIEthcm9saW5za2EgSW5zdGl0dXRl
dCwgMTcxNzcgU3RvY2tob2xtLCBTd2VkZW47IFNjaWVuY2UgZm9yIExpZmUgTGFib3JhdG9yeSwg
MTcxMjEgU29sbmEsIFN3ZWRlbi4mI3hEO0xhYm9yYXRvcnkgb2YgTW9sZWN1bGFyIE5ldXJvYmlv
bG9neSwgRGVwYXJ0bWVudCBvZiBNZWRpY2FsIEJpb2NoZW1pc3RyeSBhbmQgQmlvcGh5c2ljcywg
S2Fyb2xpbnNrYSBJbnN0aXR1dGV0LCAxNzE3NyBTdG9ja2hvbG0sIFN3ZWRlbi4mI3hEO0xhYm9y
YXRvcnkgb2YgTW9sZWN1bGFyIE5ldXJvYmlvbG9neSwgRGVwYXJ0bWVudCBvZiBNZWRpY2FsIEJp
b2NoZW1pc3RyeSBhbmQgQmlvcGh5c2ljcywgS2Fyb2xpbnNrYSBJbnN0aXR1dGV0LCAxNzE3NyBT
dG9ja2hvbG0sIFN3ZWRlbjsgU2NpZW5jZSBmb3IgTGlmZSBMYWJvcmF0b3J5LCAxNzEyMSBTb2xu
YSwgU3dlZGVuOyBEZXBhcnRtZW50IG9mIFBoeXNpb2xvZ3kgYW5kIFBoYXJtYWNvbG9neSwgS2Fy
b2xpbnNrYSBJbnN0aXR1dGV0LCAxNzE3NyBTdG9ja2hvbG0sIFN3ZWRlbi4mI3hEO0pvaG4gdmFu
IEdlZXN0IENlbnRyZSBmb3IgQnJhaW4gUmVwYWlyLCBEZXBhcnRtZW50IG9mIENsaW5pY2FsIE5l
dXJvc2NpZW5jZXMsIFVuaXZlcnNpdHkgb2YgQ2FtYnJpZGdlLCBDYW1icmlkZ2UgQ0IyIDBQWSwg
VUsuJiN4RDtMYWJvcmF0b3J5IG9mIE1vbGVjdWxhciBOZXVyb2Jpb2xvZ3ksIERlcGFydG1lbnQg
b2YgTWVkaWNhbCBCaW9jaGVtaXN0cnkgYW5kIEJpb3BoeXNpY3MsIEthcm9saW5za2EgSW5zdGl0
dXRldCwgMTcxNzcgU3RvY2tob2xtLCBTd2VkZW47IFBzeWNoaWF0cmljIFN0ZW0gQ2VsbCBHcm91
cCwgTmV1cm9nZW5ldGljcyBVbml0LCBDZW50ZXIgZm9yIE1vbGVjdWxhciBNZWRpY2luZSwgS2Fy
b2xpbnNrYSBVbml2ZXJzaXR5IEhvc3BpdGFsLCAxNzE3NiBTdG9ja2hvbG0sIFN3ZWRlbi4mI3hE
O0xhYm9yYXRvcnkgb2YgTmV1cmFsIE1pY3JvY2lyY3VpdHJ5LCBCcmFpbiBNaW5kIEluc3RpdHV0
ZSwgRWNvbGUgUG9seXRlY2huaXF1ZSBGZWRlcmFsZSBkZSBMYXVzYW5uZSwgQ0gtMTAxNSBMYXVz
YW5uZSwgU3dpdHplcmxhbmQuJiN4RDtMYWJvcmF0b3J5IG9mIE1vbGVjdWxhciBOZXVyb2Jpb2xv
Z3ksIERlcGFydG1lbnQgb2YgTWVkaWNhbCBCaW9jaGVtaXN0cnkgYW5kIEJpb3BoeXNpY3MsIEth
cm9saW5za2EgSW5zdGl0dXRldCwgMTcxNzcgU3RvY2tob2xtLCBTd2VkZW4uIEVsZWN0cm9uaWMg
YWRkcmVzczogZXJuZXN0LmFyZW5hc0BraS5zZS4mI3hEO0xhYm9yYXRvcnkgb2YgTW9sZWN1bGFy
IE5ldXJvYmlvbG9neSwgRGVwYXJ0bWVudCBvZiBNZWRpY2FsIEJpb2NoZW1pc3RyeSBhbmQgQmlv
cGh5c2ljcywgS2Fyb2xpbnNrYSBJbnN0aXR1dGV0LCAxNzE3NyBTdG9ja2hvbG0sIFN3ZWRlbjsg
U2NpZW5jZSBmb3IgTGlmZSBMYWJvcmF0b3J5LCAxNzEyMSBTb2xuYSwgU3dlZGVuLiBFbGVjdHJv
bmljIGFkZHJlc3M6IHN0ZW4ubGlubmFyc3NvbkBraS5zZS48L2F1dGgtYWRkcmVzcz48dGl0bGVz
Pjx0aXRsZT5Nb2xlY3VsYXIgRGl2ZXJzaXR5IG9mIE1pZGJyYWluIERldmVsb3BtZW50IGluIE1v
dXNlLCBIdW1hbiwgYW5kIFN0ZW0gQ2VsbHM8L3RpdGxlPjxzZWNvbmRhcnktdGl0bGU+Q2VsbDwv
c2Vjb25kYXJ5LXRpdGxlPjwvdGl0bGVzPjxwZXJpb2RpY2FsPjxmdWxsLXRpdGxlPkNlbGw8L2Z1
bGwtdGl0bGU+PC9wZXJpb2RpY2FsPjxwYWdlcz41NjYtNTgwIGUxOTwvcGFnZXM+PHZvbHVtZT4x
Njc8L3ZvbHVtZT48bnVtYmVyPjI8L251bWJlcj48ZWRpdGlvbj4yMDE2LzEwLzA4PC9lZGl0aW9u
PjxrZXl3b3Jkcz48a2V5d29yZD5BbmltYWxzPC9rZXl3b3JkPjxrZXl3b3JkPkNlbGwgTGluZTwv
a2V5d29yZD48a2V5d29yZD5DZWxsdWxhciBSZXByb2dyYW1taW5nIFRlY2huaXF1ZXM8L2tleXdv
cmQ+PGtleXdvcmQ+RG9wYW1pbmVyZ2ljIE5ldXJvbnMvKmN5dG9sb2d5PC9rZXl3b3JkPjxrZXl3
b3JkPkh1bWFuczwva2V5d29yZD48a2V5d29yZD5NYWNoaW5lIExlYXJuaW5nPC9rZXl3b3JkPjxr
ZXl3b3JkPk1lc2VuY2VwaGFsb24vKmN5dG9sb2d5LyplbWJyeW9sb2d5L21ldGFib2xpc208L2tl
eXdvcmQ+PGtleXdvcmQ+TWljZTwva2V5d29yZD48a2V5d29yZD5OZXVyYWwgU3RlbSBDZWxscy8q
Y3l0b2xvZ3k8L2tleXdvcmQ+PGtleXdvcmQ+Kk5ldXJvZ2VuZXNpczwva2V5d29yZD48a2V5d29y
ZD5OZXVyb2dsaWEvY3l0b2xvZ3k8L2tleXdvcmQ+PGtleXdvcmQ+UGx1cmlwb3RlbnQgU3RlbSBD
ZWxscy8qY3l0b2xvZ3k8L2tleXdvcmQ+PGtleXdvcmQ+U2VxdWVuY2UgQW5hbHlzaXMsIFJOQS9t
ZXRob2RzPC9rZXl3b3JkPjxrZXl3b3JkPlNpbmdsZS1DZWxsIEFuYWx5c2lzL21ldGhvZHM8L2tl
eXdvcmQ+PGtleXdvcmQ+ZG9wYW1pbmVyZ2ljIG5ldXJvbjwva2V5d29yZD48a2V5d29yZD5odW1h
bjwva2V5d29yZD48a2V5d29yZD5tb3VzZTwva2V5d29yZD48a2V5d29yZD5zaW5nbGUtY2VsbCBS
TkEtc2VxPC9rZXl3b3JkPjxrZXl3b3JkPnZlbnRyYWwgbWlkYnJhaW48L2tleXdvcmQ+PC9rZXl3
b3Jkcz48ZGF0ZXM+PHllYXI+MjAxNjwveWVhcj48cHViLWRhdGVzPjxkYXRlPk9jdCA2PC9kYXRl
PjwvcHViLWRhdGVzPjwvZGF0ZXM+PGlzYm4+MTA5Ny00MTcyIChFbGVjdHJvbmljKSYjeEQ7MDA5
Mi04Njc0IChMaW5raW5nKTwvaXNibj48YWNjZXNzaW9uLW51bT4yNzcxNjUxMDwvYWNjZXNzaW9u
LW51bT48dXJscz48cmVsYXRlZC11cmxzPjx1cmw+aHR0cHM6Ly93d3cubmNiaS5ubG0ubmloLmdv
di9wdWJtZWQvMjc3MTY1MTA8L3VybD48L3JlbGF0ZWQtdXJscz48L3VybHM+PGN1c3RvbTI+UE1D
NTA1NTEyMjwvY3VzdG9tMj48ZWxlY3Ryb25pYy1yZXNvdXJjZS1udW0+MTAuMTAxNi9qLmNlbGwu
MjAxNi4wOS4wMjc8L2VsZWN0cm9uaWMtcmVzb3VyY2UtbnVtPjwvcmVjb3JkPjwvQ2l0ZT48L0Vu
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[81]</w:t>
            </w:r>
            <w:r>
              <w:rPr>
                <w:rFonts w:ascii="Arial" w:hAnsi="Arial" w:cs="Arial"/>
                <w:sz w:val="20"/>
                <w:szCs w:val="20"/>
              </w:rPr>
              <w:fldChar w:fldCharType="end"/>
            </w:r>
          </w:p>
        </w:tc>
      </w:tr>
      <w:tr w:rsidR="0044242F" w:rsidRPr="00BA32C8" w14:paraId="08FB856A" w14:textId="77777777" w:rsidTr="005E5160">
        <w:trPr>
          <w:trHeight w:val="397"/>
        </w:trPr>
        <w:tc>
          <w:tcPr>
            <w:tcW w:w="1587" w:type="dxa"/>
            <w:vAlign w:val="center"/>
          </w:tcPr>
          <w:p w14:paraId="134F5C55" w14:textId="77777777" w:rsidR="0044242F" w:rsidDel="00974251" w:rsidRDefault="0044242F" w:rsidP="005E5160">
            <w:pPr>
              <w:spacing w:after="60"/>
              <w:jc w:val="center"/>
            </w:pPr>
            <w:r w:rsidRPr="00F97EB0">
              <w:rPr>
                <w:rFonts w:ascii="Arial" w:hAnsi="Arial" w:cs="Arial"/>
                <w:b/>
                <w:bCs/>
                <w:sz w:val="20"/>
                <w:szCs w:val="20"/>
              </w:rPr>
              <w:t>Mouse cell atlas</w:t>
            </w:r>
          </w:p>
        </w:tc>
        <w:tc>
          <w:tcPr>
            <w:tcW w:w="1587" w:type="dxa"/>
            <w:vAlign w:val="center"/>
          </w:tcPr>
          <w:p w14:paraId="6695F6A7"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SAVER-X</w:t>
            </w:r>
          </w:p>
        </w:tc>
        <w:tc>
          <w:tcPr>
            <w:tcW w:w="1587" w:type="dxa"/>
            <w:vAlign w:val="center"/>
          </w:tcPr>
          <w:p w14:paraId="22245357" w14:textId="77777777" w:rsidR="0044242F" w:rsidRPr="00F97EB0" w:rsidRDefault="0044242F" w:rsidP="005E5160">
            <w:pPr>
              <w:spacing w:after="60"/>
              <w:jc w:val="center"/>
              <w:rPr>
                <w:rFonts w:ascii="Arial" w:hAnsi="Arial" w:cs="Arial"/>
                <w:sz w:val="20"/>
                <w:szCs w:val="20"/>
              </w:rPr>
            </w:pPr>
          </w:p>
        </w:tc>
        <w:tc>
          <w:tcPr>
            <w:tcW w:w="1359" w:type="dxa"/>
            <w:vAlign w:val="center"/>
          </w:tcPr>
          <w:p w14:paraId="669DEEF2"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405,796</w:t>
            </w:r>
          </w:p>
        </w:tc>
        <w:tc>
          <w:tcPr>
            <w:tcW w:w="1980" w:type="dxa"/>
            <w:vAlign w:val="center"/>
          </w:tcPr>
          <w:p w14:paraId="53E4988C"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GSE108097</w:t>
            </w:r>
          </w:p>
        </w:tc>
        <w:tc>
          <w:tcPr>
            <w:tcW w:w="1422" w:type="dxa"/>
            <w:vAlign w:val="center"/>
          </w:tcPr>
          <w:p w14:paraId="03BD1C83" w14:textId="26E8C5DF"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PEVuZE5vdGU+PENpdGU+PEF1dGhvcj5IYW48L0F1dGhvcj48WWVhcj4yMDE4PC9ZZWFyPjxSZWNO
dW0+MjI0PC9SZWNOdW0+PERpc3BsYXlUZXh0PlsxNDRdPC9EaXNwbGF5VGV4dD48cmVjb3JkPjxy
ZWMtbnVtYmVyPjIyNDwvcmVjLW51bWJlcj48Zm9yZWlnbi1rZXlzPjxrZXkgYXBwPSJFTiIgZGIt
aWQ9InpzcHB4MjVmb2ZmdHp4ZWU5NWZ4MjlwOHRhdGY1dnZhd3R2cCIgdGltZXN0YW1wPSIxNjMw
NzI0MDIwIj4yMjQ8L2tleT48L2ZvcmVpZ24ta2V5cz48cmVmLXR5cGUgbmFtZT0iSm91cm5hbCBB
cnRpY2xlIj4xNzwvcmVmLXR5cGU+PGNvbnRyaWJ1dG9ycz48YXV0aG9ycz48YXV0aG9yPkhhbiwg
WC48L2F1dGhvcj48YXV0aG9yPldhbmcsIFIuPC9hdXRob3I+PGF1dGhvcj5aaG91LCBZLjwvYXV0
aG9yPjxhdXRob3I+RmVpLCBMLjwvYXV0aG9yPjxhdXRob3I+U3VuLCBILjwvYXV0aG9yPjxhdXRo
b3I+TGFpLCBTLjwvYXV0aG9yPjxhdXRob3I+U2FhZGF0cG91ciwgQS48L2F1dGhvcj48YXV0aG9y
Plpob3UsIFouPC9hdXRob3I+PGF1dGhvcj5DaGVuLCBILjwvYXV0aG9yPjxhdXRob3I+WWUsIEYu
PC9hdXRob3I+PGF1dGhvcj5IdWFuZywgRC48L2F1dGhvcj48YXV0aG9yPlh1LCBZLjwvYXV0aG9y
PjxhdXRob3I+SHVhbmcsIFcuPC9hdXRob3I+PGF1dGhvcj5KaWFuZywgTS48L2F1dGhvcj48YXV0
aG9yPkppYW5nLCBYLjwvYXV0aG9yPjxhdXRob3I+TWFvLCBKLjwvYXV0aG9yPjxhdXRob3I+Q2hl
biwgWS48L2F1dGhvcj48YXV0aG9yPkx1LCBDLjwvYXV0aG9yPjxhdXRob3I+WGllLCBKLjwvYXV0
aG9yPjxhdXRob3I+RmFuZywgUS48L2F1dGhvcj48YXV0aG9yPldhbmcsIFkuPC9hdXRob3I+PGF1
dGhvcj5ZdWUsIFIuPC9hdXRob3I+PGF1dGhvcj5MaSwgVC48L2F1dGhvcj48YXV0aG9yPkh1YW5n
LCBILjwvYXV0aG9yPjxhdXRob3I+T3JraW4sIFMuIEguPC9hdXRob3I+PGF1dGhvcj5ZdWFuLCBH
LiBDLjwvYXV0aG9yPjxhdXRob3I+Q2hlbiwgTS48L2F1dGhvcj48YXV0aG9yPkd1bywgRy48L2F1
dGhvcj48L2F1dGhvcnM+PC9jb250cmlidXRvcnM+PGF1dGgtYWRkcmVzcz5DZW50ZXIgZm9yIFN0
ZW0gQ2VsbCBhbmQgUmVnZW5lcmF0aXZlIE1lZGljaW5lLCBaaGVqaWFuZyBVbml2ZXJzaXR5IFNj
aG9vbCBvZiBNZWRpY2luZSwgSGFuZ3pob3UgMzEwMDU4LCBDaGluYTsgU3RlbSBDZWxsIEluc3Rp
dHV0ZSwgWmhlamlhbmcgVW5pdmVyc2l0eSwgSGFuZ3pob3UgMzEwMDU4LCBDaGluYS4gRWxlY3Ry
b25pYyBhZGRyZXNzOiB4aGFuQHpqdS5lZHUuY24uJiN4RDtDZW50ZXIgZm9yIFN0ZW0gQ2VsbCBh
bmQgUmVnZW5lcmF0aXZlIE1lZGljaW5lLCBaaGVqaWFuZyBVbml2ZXJzaXR5IFNjaG9vbCBvZiBN
ZWRpY2luZSwgSGFuZ3pob3UgMzEwMDU4LCBDaGluYTsgU3RlbSBDZWxsIEluc3RpdHV0ZSwgWmhl
amlhbmcgVW5pdmVyc2l0eSwgSGFuZ3pob3UgMzEwMDU4LCBDaGluYS4mI3hEO0NvbGxlZ2Ugb2Yg
TGlmZSBTY2llbmNlcywgWmhlamlhbmcgVW5pdmVyc2l0eSwgSGFuZ3pob3UgMzEwMDAzLCBDaGlu
YTsgU3RlbSBDZWxsIEluc3RpdHV0ZSwgWmhlamlhbmcgVW5pdmVyc2l0eSwgSGFuZ3pob3UgMzEw
MDU4LCBDaGluYS4mI3hEO0RlcGFydG1lbnQgb2YgQmlvc3RhdGlzdGljcyBhbmQgQ29tcHV0YXRp
b25hbCBCaW9sb2d5LCBEYW5hLUZhcmJlciBDYW5jZXIgSW5zdGl0dXRlLCBIYXJ2YXJkIFNjaG9v
bCBvZiBQdWJsaWMgSGVhbHRoLCBCb3N0b24sIE1BIDAyMTE1LCBVU0EuJiN4RDtDZW50ZXIgZm9y
IFN0ZW0gQ2VsbCBhbmQgUmVnZW5lcmF0aXZlIE1lZGljaW5lLCBaaGVqaWFuZyBVbml2ZXJzaXR5
IFNjaG9vbCBvZiBNZWRpY2luZSwgSGFuZ3pob3UgMzEwMDU4LCBDaGluYS4mI3hEO0luc3RpdHV0
ZSBvZiBBcHBsaWVkIE1lY2hhbmljcywgWmhlamlhbmcgVW5pdmVyc2l0eSwgSGFuZ3pob3UgMzEw
MDI3LCBDaGluYS4mI3hEO0RlcGFydG1lbnQgb2YgUmVwcm9kdWN0aXZlIEVuZG9jcmlub2xvZ3ks
IFdvbWVuJmFwb3M7cyBIb3NwaXRhbCwgWmhlamlhbmcgVW5pdmVyc2l0eSBTY2hvb2wgb2YgTWVk
aWNpbmUsIEhhbmd6aG91IDMxMDA1OCwgQ2hpbmEuJiN4RDtSZXNlYXJjaCBDZW50ZXIgb2YgSW5m
ZWN0aW9uIGFuZCBJbW11bml0eSwgWmhlamlhbmcgVW5pdmVyc2l0eSBTY2hvb2wgb2YgTWVkaWNp
bmUsIEhhbmd6aG91IDMxMDA1OCwgQ2hpbmEuJiN4RDtTdGF0ZSBLZXkgTGFib3JhdG9yeSBvZiBG
bHVpZCBQb3dlciBhbmQgTWVjaGF0cm9uaWMgU3lzdGVtcywgWmhlamlhbmcgVW5pdmVyc2l0eSwg
SGFuZ3pob3UgMzEwMDU4LCBDaGluYS4mI3hEO0luc3RpdHV0ZSBvZiBNaWNyb2FuYWx5dGljYWwg
U3lzdGVtcywgRGVwYXJ0bWVudCBvZiBDaGVtaXN0cnksIFpoZWppYW5nIFVuaXZlcnNpdHksIEhh
bmd6aG91IDMxMDA1OCwgQ2hpbmEuJiN4RDtJbnN0aXR1dGUgZm9yIFJlZ2VuZXJhdGl2ZSBNZWRp
Y2luZSwgU2hhbmdoYWkgRWFzdCBIb3NwaXRhbCwgU2Nob29sIG9mIExpZmUgU2NpZW5jZXMgYW5k
IFRlY2hub2xvZ3ksIFRvbmdqaSBVbml2ZXJzaXR5LCBTaGFuZ2hhaSAyMDAwOTIsIENoaW5hLiYj
eEQ7SW5zdGl0dXRlIG9mIEhlbWF0b2xvZ3ksIHRoZSBGaXJzdCBBZmZpbGlhdGVkIEhvc3BpdGFs
LCBaaGVqaWFuZyBVbml2ZXJzaXR5IFNjaG9vbCBvZiBNZWRpY2luZSwgSGFuZ3pob3UgMzEwMDAz
LCBDaGluYTsgU3RlbSBDZWxsIEluc3RpdHV0ZSwgWmhlamlhbmcgVW5pdmVyc2l0eSwgSGFuZ3po
b3UgMzEwMDU4LCBDaGluYS4mI3hEO0RpdmlzaW9uIG9mIFBlZGlhdHJpYyBIZW1hdG9sb2d5L09u
Y29sb2d5LCBEYW5hIEZhcmJlciBDYW5jZXIgSW5zdGl0dXRlIGFuZCBCb3N0b24gQ2hpbGRyZW4m
YXBvcztzIEhvc3BpdGFsLCBIYXJ2YXJkIE1lZGljYWwgU2Nob29sLCBCb3N0b24sIE1BIDAyMTE1
LCBVU0EuJiN4RDtDZW50ZXIgZm9yIFN0ZW0gQ2VsbCBhbmQgUmVnZW5lcmF0aXZlIE1lZGljaW5l
LCBaaGVqaWFuZyBVbml2ZXJzaXR5IFNjaG9vbCBvZiBNZWRpY2luZSwgSGFuZ3pob3UgMzEwMDU4
LCBDaGluYTsgSW5zdGl0dXRlIG9mIEhlbWF0b2xvZ3ksIHRoZSBGaXJzdCBBZmZpbGlhdGVkIEhv
c3BpdGFsLCBaaGVqaWFuZyBVbml2ZXJzaXR5IFNjaG9vbCBvZiBNZWRpY2luZSwgSGFuZ3pob3Ug
MzEwMDAzLCBDaGluYTsgU3RlbSBDZWxsIEluc3RpdHV0ZSwgWmhlamlhbmcgVW5pdmVyc2l0eSwg
SGFuZ3pob3UgMzEwMDU4LCBDaGluYS4gRWxlY3Ryb25pYyBhZGRyZXNzOiBnZ2pAemp1LmVkdS5j
bi48L2F1dGgtYWRkcmVzcz48dGl0bGVzPjx0aXRsZT5NYXBwaW5nIHRoZSBNb3VzZSBDZWxsIEF0
bGFzIGJ5IE1pY3Jvd2VsbC1TZXE8L3RpdGxlPjxzZWNvbmRhcnktdGl0bGU+Q2VsbDwvc2Vjb25k
YXJ5LXRpdGxlPjwvdGl0bGVzPjxwZXJpb2RpY2FsPjxmdWxsLXRpdGxlPkNlbGw8L2Z1bGwtdGl0
bGU+PC9wZXJpb2RpY2FsPjxwYWdlcz4xMDkxLTExMDcgZTE3PC9wYWdlcz48dm9sdW1lPjE3Mjwv
dm9sdW1lPjxudW1iZXI+NTwvbnVtYmVyPjxlZGl0aW9uPjIwMTgvMDIvMjQ8L2VkaXRpb24+PGtl
eXdvcmRzPjxrZXl3b3JkPjNUMyBDZWxsczwva2V5d29yZD48a2V5d29yZD5BbmltYWxzPC9rZXl3
b3JkPjxrZXl3b3JkPkNvc3RzIGFuZCBDb3N0IEFuYWx5c2lzPC9rZXl3b3JkPjxrZXl3b3JkPkZl
bWFsZTwva2V5d29yZD48a2V5d29yZD5IaWdoLVRocm91Z2hwdXQgTnVjbGVvdGlkZSBTZXF1ZW5j
aW5nL2Vjb25vbWljczwva2V5d29yZD48a2V5d29yZD5NaWNlPC9rZXl3b3JkPjxrZXl3b3JkPk9y
Z2FuIFNwZWNpZmljaXR5PC9rZXl3b3JkPjxrZXl3b3JkPlJlcHJvZHVjaWJpbGl0eSBvZiBSZXN1
bHRzPC9rZXl3b3JkPjxrZXl3b3JkPipTZXF1ZW5jZSBBbmFseXNpcywgUk5BL2Vjb25vbWljczwv
a2V5d29yZD48a2V5d29yZD4qU2luZ2xlLUNlbGwgQW5hbHlzaXMvZWNvbm9taWNzPC9rZXl3b3Jk
PjxrZXl3b3JkPipNaWNyb3dlbGwtc2VxPC9rZXl3b3JkPjxrZXl3b3JkPipjZWxsIHR5cGUgY2xh
c3NpZmljYXRpb248L2tleXdvcmQ+PGtleXdvcmQ+KmNlbGx1bGFyIGhldGVyb2dlbmVpdHk8L2tl
eXdvcmQ+PGtleXdvcmQ+KmNyb3NzLXRpc3N1ZSBjZWxsdWxhciBuZXR3b3JrPC9rZXl3b3JkPjxr
ZXl3b3JkPiptYW1tYWxpYW4gY2VsbCBtYXA8L2tleXdvcmQ+PGtleXdvcmQ+Km1vdXNlIGNlbGwg
YXRsYXM8L2tleXdvcmQ+PGtleXdvcmQ+KnNjTUNBIGFuYWx5c2lzPC9rZXl3b3JkPjxrZXl3b3Jk
PipzaW5nbGUgY2VsbCBSTkEtc2VxPC9rZXl3b3JkPjxrZXl3b3JkPipzaW5nbGUtY2VsbCBhbmFs
eXNpczwva2V5d29yZD48a2V5d29yZD4qdHJhbnNjcmlwdG9tZSBhbmFseXNpczwva2V5d29yZD48
L2tleXdvcmRzPjxkYXRlcz48eWVhcj4yMDE4PC95ZWFyPjxwdWItZGF0ZXM+PGRhdGU+RmViIDIy
PC9kYXRlPjwvcHViLWRhdGVzPjwvZGF0ZXM+PGlzYm4+MTA5Ny00MTcyIChFbGVjdHJvbmljKSYj
eEQ7MDA5Mi04Njc0IChMaW5raW5nKTwvaXNibj48YWNjZXNzaW9uLW51bT4yOTQ3NDkwOTwvYWNj
ZXNzaW9uLW51bT48dXJscz48cmVsYXRlZC11cmxzPjx1cmw+aHR0cHM6Ly93d3cubmNiaS5ubG0u
bmloLmdvdi9wdWJtZWQvMjk0NzQ5MDk8L3VybD48L3JlbGF0ZWQtdXJscz48L3VybHM+PGVsZWN0
cm9uaWMtcmVzb3VyY2UtbnVtPjEwLjEwMTYvai5jZWxsLjIwMTguMDIuMDAxPC9lbGVjdHJvbmlj
LXJlc291cmNlLW51bT48L3JlY29yZD48L0NpdGU+PC9FbmROb3RlPn==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PEVuZE5vdGU+PENpdGU+PEF1dGhvcj5IYW48L0F1dGhvcj48WWVhcj4yMDE4PC9ZZWFyPjxSZWNO
dW0+MjI0PC9SZWNOdW0+PERpc3BsYXlUZXh0PlsxNDRdPC9EaXNwbGF5VGV4dD48cmVjb3JkPjxy
ZWMtbnVtYmVyPjIyNDwvcmVjLW51bWJlcj48Zm9yZWlnbi1rZXlzPjxrZXkgYXBwPSJFTiIgZGIt
aWQ9InpzcHB4MjVmb2ZmdHp4ZWU5NWZ4MjlwOHRhdGY1dnZhd3R2cCIgdGltZXN0YW1wPSIxNjMw
NzI0MDIwIj4yMjQ8L2tleT48L2ZvcmVpZ24ta2V5cz48cmVmLXR5cGUgbmFtZT0iSm91cm5hbCBB
cnRpY2xlIj4xNzwvcmVmLXR5cGU+PGNvbnRyaWJ1dG9ycz48YXV0aG9ycz48YXV0aG9yPkhhbiwg
WC48L2F1dGhvcj48YXV0aG9yPldhbmcsIFIuPC9hdXRob3I+PGF1dGhvcj5aaG91LCBZLjwvYXV0
aG9yPjxhdXRob3I+RmVpLCBMLjwvYXV0aG9yPjxhdXRob3I+U3VuLCBILjwvYXV0aG9yPjxhdXRo
b3I+TGFpLCBTLjwvYXV0aG9yPjxhdXRob3I+U2FhZGF0cG91ciwgQS48L2F1dGhvcj48YXV0aG9y
Plpob3UsIFouPC9hdXRob3I+PGF1dGhvcj5DaGVuLCBILjwvYXV0aG9yPjxhdXRob3I+WWUsIEYu
PC9hdXRob3I+PGF1dGhvcj5IdWFuZywgRC48L2F1dGhvcj48YXV0aG9yPlh1LCBZLjwvYXV0aG9y
PjxhdXRob3I+SHVhbmcsIFcuPC9hdXRob3I+PGF1dGhvcj5KaWFuZywgTS48L2F1dGhvcj48YXV0
aG9yPkppYW5nLCBYLjwvYXV0aG9yPjxhdXRob3I+TWFvLCBKLjwvYXV0aG9yPjxhdXRob3I+Q2hl
biwgWS48L2F1dGhvcj48YXV0aG9yPkx1LCBDLjwvYXV0aG9yPjxhdXRob3I+WGllLCBKLjwvYXV0
aG9yPjxhdXRob3I+RmFuZywgUS48L2F1dGhvcj48YXV0aG9yPldhbmcsIFkuPC9hdXRob3I+PGF1
dGhvcj5ZdWUsIFIuPC9hdXRob3I+PGF1dGhvcj5MaSwgVC48L2F1dGhvcj48YXV0aG9yPkh1YW5n
LCBILjwvYXV0aG9yPjxhdXRob3I+T3JraW4sIFMuIEguPC9hdXRob3I+PGF1dGhvcj5ZdWFuLCBH
LiBDLjwvYXV0aG9yPjxhdXRob3I+Q2hlbiwgTS48L2F1dGhvcj48YXV0aG9yPkd1bywgRy48L2F1
dGhvcj48L2F1dGhvcnM+PC9jb250cmlidXRvcnM+PGF1dGgtYWRkcmVzcz5DZW50ZXIgZm9yIFN0
ZW0gQ2VsbCBhbmQgUmVnZW5lcmF0aXZlIE1lZGljaW5lLCBaaGVqaWFuZyBVbml2ZXJzaXR5IFNj
aG9vbCBvZiBNZWRpY2luZSwgSGFuZ3pob3UgMzEwMDU4LCBDaGluYTsgU3RlbSBDZWxsIEluc3Rp
dHV0ZSwgWmhlamlhbmcgVW5pdmVyc2l0eSwgSGFuZ3pob3UgMzEwMDU4LCBDaGluYS4gRWxlY3Ry
b25pYyBhZGRyZXNzOiB4aGFuQHpqdS5lZHUuY24uJiN4RDtDZW50ZXIgZm9yIFN0ZW0gQ2VsbCBh
bmQgUmVnZW5lcmF0aXZlIE1lZGljaW5lLCBaaGVqaWFuZyBVbml2ZXJzaXR5IFNjaG9vbCBvZiBN
ZWRpY2luZSwgSGFuZ3pob3UgMzEwMDU4LCBDaGluYTsgU3RlbSBDZWxsIEluc3RpdHV0ZSwgWmhl
amlhbmcgVW5pdmVyc2l0eSwgSGFuZ3pob3UgMzEwMDU4LCBDaGluYS4mI3hEO0NvbGxlZ2Ugb2Yg
TGlmZSBTY2llbmNlcywgWmhlamlhbmcgVW5pdmVyc2l0eSwgSGFuZ3pob3UgMzEwMDAzLCBDaGlu
YTsgU3RlbSBDZWxsIEluc3RpdHV0ZSwgWmhlamlhbmcgVW5pdmVyc2l0eSwgSGFuZ3pob3UgMzEw
MDU4LCBDaGluYS4mI3hEO0RlcGFydG1lbnQgb2YgQmlvc3RhdGlzdGljcyBhbmQgQ29tcHV0YXRp
b25hbCBCaW9sb2d5LCBEYW5hLUZhcmJlciBDYW5jZXIgSW5zdGl0dXRlLCBIYXJ2YXJkIFNjaG9v
bCBvZiBQdWJsaWMgSGVhbHRoLCBCb3N0b24sIE1BIDAyMTE1LCBVU0EuJiN4RDtDZW50ZXIgZm9y
IFN0ZW0gQ2VsbCBhbmQgUmVnZW5lcmF0aXZlIE1lZGljaW5lLCBaaGVqaWFuZyBVbml2ZXJzaXR5
IFNjaG9vbCBvZiBNZWRpY2luZSwgSGFuZ3pob3UgMzEwMDU4LCBDaGluYS4mI3hEO0luc3RpdHV0
ZSBvZiBBcHBsaWVkIE1lY2hhbmljcywgWmhlamlhbmcgVW5pdmVyc2l0eSwgSGFuZ3pob3UgMzEw
MDI3LCBDaGluYS4mI3hEO0RlcGFydG1lbnQgb2YgUmVwcm9kdWN0aXZlIEVuZG9jcmlub2xvZ3ks
IFdvbWVuJmFwb3M7cyBIb3NwaXRhbCwgWmhlamlhbmcgVW5pdmVyc2l0eSBTY2hvb2wgb2YgTWVk
aWNpbmUsIEhhbmd6aG91IDMxMDA1OCwgQ2hpbmEuJiN4RDtSZXNlYXJjaCBDZW50ZXIgb2YgSW5m
ZWN0aW9uIGFuZCBJbW11bml0eSwgWmhlamlhbmcgVW5pdmVyc2l0eSBTY2hvb2wgb2YgTWVkaWNp
bmUsIEhhbmd6aG91IDMxMDA1OCwgQ2hpbmEuJiN4RDtTdGF0ZSBLZXkgTGFib3JhdG9yeSBvZiBG
bHVpZCBQb3dlciBhbmQgTWVjaGF0cm9uaWMgU3lzdGVtcywgWmhlamlhbmcgVW5pdmVyc2l0eSwg
SGFuZ3pob3UgMzEwMDU4LCBDaGluYS4mI3hEO0luc3RpdHV0ZSBvZiBNaWNyb2FuYWx5dGljYWwg
U3lzdGVtcywgRGVwYXJ0bWVudCBvZiBDaGVtaXN0cnksIFpoZWppYW5nIFVuaXZlcnNpdHksIEhh
bmd6aG91IDMxMDA1OCwgQ2hpbmEuJiN4RDtJbnN0aXR1dGUgZm9yIFJlZ2VuZXJhdGl2ZSBNZWRp
Y2luZSwgU2hhbmdoYWkgRWFzdCBIb3NwaXRhbCwgU2Nob29sIG9mIExpZmUgU2NpZW5jZXMgYW5k
IFRlY2hub2xvZ3ksIFRvbmdqaSBVbml2ZXJzaXR5LCBTaGFuZ2hhaSAyMDAwOTIsIENoaW5hLiYj
eEQ7SW5zdGl0dXRlIG9mIEhlbWF0b2xvZ3ksIHRoZSBGaXJzdCBBZmZpbGlhdGVkIEhvc3BpdGFs
LCBaaGVqaWFuZyBVbml2ZXJzaXR5IFNjaG9vbCBvZiBNZWRpY2luZSwgSGFuZ3pob3UgMzEwMDAz
LCBDaGluYTsgU3RlbSBDZWxsIEluc3RpdHV0ZSwgWmhlamlhbmcgVW5pdmVyc2l0eSwgSGFuZ3po
b3UgMzEwMDU4LCBDaGluYS4mI3hEO0RpdmlzaW9uIG9mIFBlZGlhdHJpYyBIZW1hdG9sb2d5L09u
Y29sb2d5LCBEYW5hIEZhcmJlciBDYW5jZXIgSW5zdGl0dXRlIGFuZCBCb3N0b24gQ2hpbGRyZW4m
YXBvcztzIEhvc3BpdGFsLCBIYXJ2YXJkIE1lZGljYWwgU2Nob29sLCBCb3N0b24sIE1BIDAyMTE1
LCBVU0EuJiN4RDtDZW50ZXIgZm9yIFN0ZW0gQ2VsbCBhbmQgUmVnZW5lcmF0aXZlIE1lZGljaW5l
LCBaaGVqaWFuZyBVbml2ZXJzaXR5IFNjaG9vbCBvZiBNZWRpY2luZSwgSGFuZ3pob3UgMzEwMDU4
LCBDaGluYTsgSW5zdGl0dXRlIG9mIEhlbWF0b2xvZ3ksIHRoZSBGaXJzdCBBZmZpbGlhdGVkIEhv
c3BpdGFsLCBaaGVqaWFuZyBVbml2ZXJzaXR5IFNjaG9vbCBvZiBNZWRpY2luZSwgSGFuZ3pob3Ug
MzEwMDAzLCBDaGluYTsgU3RlbSBDZWxsIEluc3RpdHV0ZSwgWmhlamlhbmcgVW5pdmVyc2l0eSwg
SGFuZ3pob3UgMzEwMDU4LCBDaGluYS4gRWxlY3Ryb25pYyBhZGRyZXNzOiBnZ2pAemp1LmVkdS5j
bi48L2F1dGgtYWRkcmVzcz48dGl0bGVzPjx0aXRsZT5NYXBwaW5nIHRoZSBNb3VzZSBDZWxsIEF0
bGFzIGJ5IE1pY3Jvd2VsbC1TZXE8L3RpdGxlPjxzZWNvbmRhcnktdGl0bGU+Q2VsbDwvc2Vjb25k
YXJ5LXRpdGxlPjwvdGl0bGVzPjxwZXJpb2RpY2FsPjxmdWxsLXRpdGxlPkNlbGw8L2Z1bGwtdGl0
bGU+PC9wZXJpb2RpY2FsPjxwYWdlcz4xMDkxLTExMDcgZTE3PC9wYWdlcz48dm9sdW1lPjE3Mjwv
dm9sdW1lPjxudW1iZXI+NTwvbnVtYmVyPjxlZGl0aW9uPjIwMTgvMDIvMjQ8L2VkaXRpb24+PGtl
eXdvcmRzPjxrZXl3b3JkPjNUMyBDZWxsczwva2V5d29yZD48a2V5d29yZD5BbmltYWxzPC9rZXl3
b3JkPjxrZXl3b3JkPkNvc3RzIGFuZCBDb3N0IEFuYWx5c2lzPC9rZXl3b3JkPjxrZXl3b3JkPkZl
bWFsZTwva2V5d29yZD48a2V5d29yZD5IaWdoLVRocm91Z2hwdXQgTnVjbGVvdGlkZSBTZXF1ZW5j
aW5nL2Vjb25vbWljczwva2V5d29yZD48a2V5d29yZD5NaWNlPC9rZXl3b3JkPjxrZXl3b3JkPk9y
Z2FuIFNwZWNpZmljaXR5PC9rZXl3b3JkPjxrZXl3b3JkPlJlcHJvZHVjaWJpbGl0eSBvZiBSZXN1
bHRzPC9rZXl3b3JkPjxrZXl3b3JkPipTZXF1ZW5jZSBBbmFseXNpcywgUk5BL2Vjb25vbWljczwv
a2V5d29yZD48a2V5d29yZD4qU2luZ2xlLUNlbGwgQW5hbHlzaXMvZWNvbm9taWNzPC9rZXl3b3Jk
PjxrZXl3b3JkPipNaWNyb3dlbGwtc2VxPC9rZXl3b3JkPjxrZXl3b3JkPipjZWxsIHR5cGUgY2xh
c3NpZmljYXRpb248L2tleXdvcmQ+PGtleXdvcmQ+KmNlbGx1bGFyIGhldGVyb2dlbmVpdHk8L2tl
eXdvcmQ+PGtleXdvcmQ+KmNyb3NzLXRpc3N1ZSBjZWxsdWxhciBuZXR3b3JrPC9rZXl3b3JkPjxr
ZXl3b3JkPiptYW1tYWxpYW4gY2VsbCBtYXA8L2tleXdvcmQ+PGtleXdvcmQ+Km1vdXNlIGNlbGwg
YXRsYXM8L2tleXdvcmQ+PGtleXdvcmQ+KnNjTUNBIGFuYWx5c2lzPC9rZXl3b3JkPjxrZXl3b3Jk
PipzaW5nbGUgY2VsbCBSTkEtc2VxPC9rZXl3b3JkPjxrZXl3b3JkPipzaW5nbGUtY2VsbCBhbmFs
eXNpczwva2V5d29yZD48a2V5d29yZD4qdHJhbnNjcmlwdG9tZSBhbmFseXNpczwva2V5d29yZD48
L2tleXdvcmRzPjxkYXRlcz48eWVhcj4yMDE4PC95ZWFyPjxwdWItZGF0ZXM+PGRhdGU+RmViIDIy
PC9kYXRlPjwvcHViLWRhdGVzPjwvZGF0ZXM+PGlzYm4+MTA5Ny00MTcyIChFbGVjdHJvbmljKSYj
eEQ7MDA5Mi04Njc0IChMaW5raW5nKTwvaXNibj48YWNjZXNzaW9uLW51bT4yOTQ3NDkwOTwvYWNj
ZXNzaW9uLW51bT48dXJscz48cmVsYXRlZC11cmxzPjx1cmw+aHR0cHM6Ly93d3cubmNiaS5ubG0u
bmloLmdvdi9wdWJtZWQvMjk0NzQ5MDk8L3VybD48L3JlbGF0ZWQtdXJscz48L3VybHM+PGVsZWN0
cm9uaWMtcmVzb3VyY2UtbnVtPjEwLjEwMTYvai5jZWxsLjIwMTguMDIuMDAxPC9lbGVjdHJvbmlj
LXJlc291cmNlLW51bT48L3JlY29yZD48L0NpdGU+PC9FbmROb3RlPn==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[144]</w:t>
            </w:r>
            <w:r>
              <w:rPr>
                <w:rFonts w:ascii="Arial" w:hAnsi="Arial" w:cs="Arial"/>
                <w:sz w:val="20"/>
                <w:szCs w:val="20"/>
              </w:rPr>
              <w:fldChar w:fldCharType="end"/>
            </w:r>
          </w:p>
        </w:tc>
      </w:tr>
      <w:tr w:rsidR="0044242F" w:rsidRPr="00BA32C8" w14:paraId="64B99A3B" w14:textId="77777777" w:rsidTr="005E5160">
        <w:trPr>
          <w:trHeight w:val="397"/>
        </w:trPr>
        <w:tc>
          <w:tcPr>
            <w:tcW w:w="1587" w:type="dxa"/>
            <w:vAlign w:val="center"/>
          </w:tcPr>
          <w:p w14:paraId="3439F359" w14:textId="77777777" w:rsidR="0044242F" w:rsidRPr="001E79DB" w:rsidRDefault="0044242F" w:rsidP="005E5160">
            <w:pPr>
              <w:widowControl/>
              <w:spacing w:after="60"/>
              <w:jc w:val="center"/>
              <w:rPr>
                <w:rFonts w:ascii="Arial" w:hAnsi="Arial" w:cs="Arial"/>
                <w:b/>
                <w:bCs/>
                <w:sz w:val="20"/>
                <w:szCs w:val="20"/>
              </w:rPr>
            </w:pPr>
            <w:r w:rsidRPr="002541DF">
              <w:rPr>
                <w:rFonts w:ascii="Arial" w:hAnsi="Arial" w:cs="Arial"/>
                <w:b/>
                <w:bCs/>
                <w:sz w:val="20"/>
                <w:szCs w:val="20"/>
              </w:rPr>
              <w:t>neuron9k</w:t>
            </w:r>
            <w:r w:rsidRPr="001E79DB">
              <w:rPr>
                <w:rFonts w:ascii="Arial" w:hAnsi="Arial" w:cs="Arial"/>
                <w:b/>
                <w:bCs/>
                <w:sz w:val="20"/>
                <w:szCs w:val="20"/>
              </w:rPr>
              <w:t xml:space="preserve"> </w:t>
            </w:r>
          </w:p>
        </w:tc>
        <w:tc>
          <w:tcPr>
            <w:tcW w:w="1587" w:type="dxa"/>
            <w:vAlign w:val="center"/>
          </w:tcPr>
          <w:p w14:paraId="2E396DE2" w14:textId="77777777" w:rsidR="0044242F" w:rsidRPr="00F97EB0" w:rsidRDefault="0044242F" w:rsidP="005E5160">
            <w:pPr>
              <w:spacing w:after="60"/>
              <w:jc w:val="center"/>
              <w:rPr>
                <w:rFonts w:ascii="Arial" w:hAnsi="Arial" w:cs="Arial"/>
                <w:sz w:val="20"/>
                <w:szCs w:val="20"/>
              </w:rPr>
            </w:pPr>
            <w:proofErr w:type="spellStart"/>
            <w:r w:rsidRPr="00F97EB0">
              <w:rPr>
                <w:rFonts w:ascii="Arial" w:hAnsi="Arial" w:cs="Arial"/>
                <w:sz w:val="20"/>
                <w:szCs w:val="20"/>
              </w:rPr>
              <w:t>DeepImpute</w:t>
            </w:r>
            <w:proofErr w:type="spellEnd"/>
          </w:p>
        </w:tc>
        <w:tc>
          <w:tcPr>
            <w:tcW w:w="1587" w:type="dxa"/>
            <w:vAlign w:val="center"/>
          </w:tcPr>
          <w:p w14:paraId="6C3934B1"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Cortex</w:t>
            </w:r>
          </w:p>
        </w:tc>
        <w:tc>
          <w:tcPr>
            <w:tcW w:w="1359" w:type="dxa"/>
            <w:vAlign w:val="center"/>
          </w:tcPr>
          <w:p w14:paraId="69A74FFA"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9128</w:t>
            </w:r>
          </w:p>
        </w:tc>
        <w:tc>
          <w:tcPr>
            <w:tcW w:w="1980" w:type="dxa"/>
            <w:vAlign w:val="center"/>
          </w:tcPr>
          <w:p w14:paraId="52B41664"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10x: Single Cell Gene Expression Datasets</w:t>
            </w:r>
          </w:p>
        </w:tc>
        <w:tc>
          <w:tcPr>
            <w:tcW w:w="1422" w:type="dxa"/>
            <w:vAlign w:val="center"/>
          </w:tcPr>
          <w:p w14:paraId="61CBDBBC" w14:textId="77777777" w:rsidR="0044242F" w:rsidRPr="00F97EB0" w:rsidRDefault="0044242F" w:rsidP="005E5160">
            <w:pPr>
              <w:widowControl/>
              <w:spacing w:after="60"/>
              <w:jc w:val="center"/>
              <w:rPr>
                <w:rFonts w:ascii="Arial" w:hAnsi="Arial" w:cs="Arial"/>
                <w:sz w:val="20"/>
                <w:szCs w:val="20"/>
              </w:rPr>
            </w:pPr>
          </w:p>
        </w:tc>
      </w:tr>
      <w:tr w:rsidR="0044242F" w:rsidRPr="00BA32C8" w14:paraId="7ED9250B" w14:textId="77777777" w:rsidTr="005E5160">
        <w:trPr>
          <w:trHeight w:val="397"/>
        </w:trPr>
        <w:tc>
          <w:tcPr>
            <w:tcW w:w="1587" w:type="dxa"/>
            <w:shd w:val="clear" w:color="auto" w:fill="auto"/>
            <w:vAlign w:val="center"/>
          </w:tcPr>
          <w:p w14:paraId="3F5EA898" w14:textId="77777777" w:rsidR="0044242F" w:rsidRPr="00F97EB0" w:rsidRDefault="0044242F" w:rsidP="005E5160">
            <w:pPr>
              <w:spacing w:after="60"/>
              <w:jc w:val="center"/>
              <w:rPr>
                <w:rFonts w:ascii="Arial" w:hAnsi="Arial" w:cs="Arial"/>
                <w:b/>
                <w:bCs/>
                <w:sz w:val="20"/>
                <w:szCs w:val="20"/>
              </w:rPr>
            </w:pPr>
            <w:r w:rsidRPr="00F97EB0">
              <w:rPr>
                <w:rFonts w:ascii="Arial" w:hAnsi="Arial" w:cs="Arial"/>
                <w:b/>
                <w:bCs/>
                <w:sz w:val="20"/>
                <w:szCs w:val="20"/>
              </w:rPr>
              <w:t>Mouse Visual Cortex</w:t>
            </w:r>
          </w:p>
        </w:tc>
        <w:tc>
          <w:tcPr>
            <w:tcW w:w="1587" w:type="dxa"/>
            <w:shd w:val="clear" w:color="auto" w:fill="auto"/>
            <w:vAlign w:val="center"/>
          </w:tcPr>
          <w:p w14:paraId="2D769CEC" w14:textId="77777777" w:rsidR="0044242F" w:rsidRPr="00F97EB0" w:rsidRDefault="0044242F" w:rsidP="005E5160">
            <w:pPr>
              <w:spacing w:after="60"/>
              <w:jc w:val="center"/>
              <w:rPr>
                <w:rFonts w:ascii="Arial" w:hAnsi="Arial" w:cs="Arial"/>
                <w:sz w:val="20"/>
                <w:szCs w:val="20"/>
              </w:rPr>
            </w:pPr>
            <w:proofErr w:type="spellStart"/>
            <w:r w:rsidRPr="00F97EB0">
              <w:rPr>
                <w:rFonts w:ascii="Arial" w:hAnsi="Arial" w:cs="Arial"/>
                <w:sz w:val="20"/>
                <w:szCs w:val="20"/>
              </w:rPr>
              <w:t>DeepImpute</w:t>
            </w:r>
            <w:proofErr w:type="spellEnd"/>
          </w:p>
        </w:tc>
        <w:tc>
          <w:tcPr>
            <w:tcW w:w="1587" w:type="dxa"/>
            <w:shd w:val="clear" w:color="auto" w:fill="auto"/>
            <w:vAlign w:val="center"/>
          </w:tcPr>
          <w:p w14:paraId="3A6ECB13"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Brain cortex</w:t>
            </w:r>
          </w:p>
        </w:tc>
        <w:tc>
          <w:tcPr>
            <w:tcW w:w="1359" w:type="dxa"/>
            <w:shd w:val="clear" w:color="auto" w:fill="auto"/>
            <w:vAlign w:val="center"/>
          </w:tcPr>
          <w:p w14:paraId="47715A5D"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114601</w:t>
            </w:r>
          </w:p>
        </w:tc>
        <w:tc>
          <w:tcPr>
            <w:tcW w:w="1980" w:type="dxa"/>
            <w:shd w:val="clear" w:color="auto" w:fill="auto"/>
            <w:vAlign w:val="center"/>
          </w:tcPr>
          <w:p w14:paraId="62A4800B"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GSE102827</w:t>
            </w:r>
          </w:p>
        </w:tc>
        <w:tc>
          <w:tcPr>
            <w:tcW w:w="1422" w:type="dxa"/>
            <w:shd w:val="clear" w:color="auto" w:fill="auto"/>
            <w:vAlign w:val="center"/>
          </w:tcPr>
          <w:p w14:paraId="5BD1132A" w14:textId="38A46BFD"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PEVuZE5vdGU+PENpdGU+PEF1dGhvcj5IcnZhdGluPC9BdXRob3I+PFllYXI+MjAxODwvWWVhcj48
UmVjTnVtPjIyNTwvUmVjTnVtPjxEaXNwbGF5VGV4dD5bMTQ1XTwvRGlzcGxheVRleHQ+PHJlY29y
ZD48cmVjLW51bWJlcj4yMjU8L3JlYy1udW1iZXI+PGZvcmVpZ24ta2V5cz48a2V5IGFwcD0iRU4i
IGRiLWlkPSJ6c3BweDI1Zm9mZnR6eGVlOTVmeDI5cDh0YXRmNXZ2YXd0dnAiIHRpbWVzdGFtcD0i
MTYzMDcyNDAyMCI+MjI1PC9rZXk+PC9mb3JlaWduLWtleXM+PHJlZi10eXBlIG5hbWU9IkpvdXJu
YWwgQXJ0aWNsZSI+MTc8L3JlZi10eXBlPjxjb250cmlidXRvcnM+PGF1dGhvcnM+PGF1dGhvcj5I
cnZhdGluLCBTLjwvYXV0aG9yPjxhdXRob3I+SG9jaGJhdW0sIEQuIFIuPC9hdXRob3I+PGF1dGhv
cj5OYWd5LCBNLiBBLjwvYXV0aG9yPjxhdXRob3I+Q2ljY29uZXQsIE0uPC9hdXRob3I+PGF1dGhv
cj5Sb2JlcnRzb24sIEsuPC9hdXRob3I+PGF1dGhvcj5DaGVhZGxlLCBMLjwvYXV0aG9yPjxhdXRo
b3I+WmlsaW9uaXMsIFIuPC9hdXRob3I+PGF1dGhvcj5SYXRuZXIsIEEuPC9hdXRob3I+PGF1dGhv
cj5Cb3JnZXMtTW9ucm95LCBSLjwvYXV0aG9yPjxhdXRob3I+S2xlaW4sIEEuIE0uPC9hdXRob3I+
PGF1dGhvcj5TYWJhdGluaSwgQi4gTC48L2F1dGhvcj48YXV0aG9yPkdyZWVuYmVyZywgTS4gRS48
L2F1dGhvcj48L2F1dGhvcnM+PC9jb250cmlidXRvcnM+PGF1dGgtYWRkcmVzcz5EZXBhcnRtZW50
IG9mIE5ldXJvYmlvbG9neSwgSGFydmFyZCBNZWRpY2FsIFNjaG9vbCwgQm9zdG9uLCBNQSwgVVNB
LiYjeEQ7U29jaWV0eSBvZiBGZWxsb3dzLCBIYXJ2YXJkIFVuaXZlcnNpdHksIENhbWJyaWRnZSwg
TUEsIFVTQS4mI3hEO0RlcGFydG1lbnQgb2YgTmV1cm9iaW9sb2d5LCBIb3dhcmQgSHVnaGVzIE1l
ZGljYWwgSW5zdGl0dXRlLCBIYXJ2YXJkIE1lZGljYWwgU2Nob29sLCBCb3N0b24sIE1BLCBVU0Eu
JiN4RDtJbWFnZSBhbmQgRGF0YSBBbmFseXNpcyBDb3JlLCBIYXJ2YXJkIE1lZGljYWwgU2Nob29s
LCBCb3N0b24sIE1BLCBVU0EuJiN4RDtEZXBhcnRtZW50IG9mIFN5c3RlbXMgQmlvbG9neSwgSGFy
dmFyZCBNZWRpY2FsIFNjaG9vbCwgQm9zdG9uLCBNQSwgVVNBLiYjeEQ7Vmlsbml1cyBVbml2ZXJz
aXR5IEluc3RpdHV0ZSBvZiBCaW90ZWNobm9sb2d5LCBWaWxuaXVzLCBMaXRodWFuaWEuJiN4RDtJ
Q0NCLUwgU2luZ2xlIENlbGwgQ29yZSwgSGFydmFyZCBNZWRpY2FsIFNjaG9vbCwgQm9zdG9uLCBN
QSwgVVNBLiYjeEQ7UHJvZ3JhbSBmb3IgQmlvaW5mb3JtYXRpY3MgYW5kIEludGVncmF0aXZlIEdl
bm9taWNzLCBHcmFkdWF0ZSBTY2hvb2wgb2YgQXJ0cyBhbmQgU2NpZW5jZSwgRGl2aXNpb24gb2Yg
TWVkaWNhbCBTY2llbmNlcywgSGFydmFyZCBVbml2ZXJzaXR5LCBDYW1icmlkZ2UsIE1BLCBVU0Eu
JiN4RDtEZXBhcnRtZW50IG9mIE5ldXJvYmlvbG9neSwgSG93YXJkIEh1Z2hlcyBNZWRpY2FsIElu
c3RpdHV0ZSwgSGFydmFyZCBNZWRpY2FsIFNjaG9vbCwgQm9zdG9uLCBNQSwgVVNBLiBiZXJuYXJk
b19zYWJhdGluaUBobXMuaGFydmFyZC5lZHUuJiN4RDtEZXBhcnRtZW50IG9mIE5ldXJvYmlvbG9n
eSwgSGFydmFyZCBNZWRpY2FsIFNjaG9vbCwgQm9zdG9uLCBNQSwgVVNBLiBtaWNoYWVsX2dyZWVu
YmVyZ0BobXMuaGFydmFyZC5lZHUuPC9hdXRoLWFkZHJlc3M+PHRpdGxlcz48dGl0bGU+U2luZ2xl
LWNlbGwgYW5hbHlzaXMgb2YgZXhwZXJpZW5jZS1kZXBlbmRlbnQgdHJhbnNjcmlwdG9taWMgc3Rh
dGVzIGluIHRoZSBtb3VzZSB2aXN1YWwgY29ydGV4PC90aXRsZT48c2Vjb25kYXJ5LXRpdGxlPk5h
dCBOZXVyb3NjaTwvc2Vjb25kYXJ5LXRpdGxlPjwvdGl0bGVzPjxwZXJpb2RpY2FsPjxmdWxsLXRp
dGxlPk5hdCBOZXVyb3NjaTwvZnVsbC10aXRsZT48L3BlcmlvZGljYWw+PHBhZ2VzPjEyMC0xMjk8
L3BhZ2VzPjx2b2x1bWU+MjE8L3ZvbHVtZT48bnVtYmVyPjE8L251bWJlcj48ZWRpdGlvbj4yMDE3
LzEyLzEzPC9lZGl0aW9uPjxrZXl3b3Jkcz48a2V5d29yZD5BbmltYWxzPC9rZXl3b3JkPjxrZXl3
b3JkPkJhc2ljIEhlbGl4LUxvb3AtSGVsaXggVHJhbnNjcmlwdGlvbiBGYWN0b3JzL21ldGFib2xp
c208L2tleXdvcmQ+PGtleXdvcmQ+R2VuZSBFeHByZXNzaW9uIFJlZ3VsYXRpb24vcGh5c2lvbG9n
eTwva2V5d29yZD48a2V5d29yZD5HZW5lIE9udG9sb2d5PC9rZXl3b3JkPjxrZXl3b3JkPkxpZ2h0
PC9rZXl3b3JkPjxrZXl3b3JkPk1hbGU8L2tleXdvcmQ+PGtleXdvcmQ+TWljZTwva2V5d29yZD48
a2V5d29yZD5NaWNlLCBJbmJyZWQgQzU3Qkw8L2tleXdvcmQ+PGtleXdvcmQ+TmVydmUgVGlzc3Vl
IFByb3RlaW5zL2dlbmV0aWNzL21ldGFib2xpc208L2tleXdvcmQ+PGtleXdvcmQ+TmV1cmFsIElu
aGliaXRpb24vcGh5c2lvbG9neTwva2V5d29yZD48a2V5d29yZD5OZXVyb2dsaWEvKnBoeXNpb2xv
Z3k8L2tleXdvcmQ+PGtleXdvcmQ+TmV1cm9ucy9jeXRvbG9neS8qcGh5c2lvbG9neTwva2V5d29y
ZD48a2V5d29yZD5OZXVyb3Zhc2N1bGFyIENvdXBsaW5nL3BoeXNpb2xvZ3k8L2tleXdvcmQ+PGtl
eXdvcmQ+UGhvdGljIFN0aW11bGF0aW9uPC9rZXl3b3JkPjxrZXl3b3JkPlByb3RvLU9uY29nZW5l
IFByb3RlaW5zIGMtZm9zL21ldGFib2xpc208L2tleXdvcmQ+PGtleXdvcmQ+U2lnbmFsIFRyYW5z
ZHVjdGlvbi9waHlzaW9sb2d5PC9rZXl3b3JkPjxrZXl3b3JkPlNpbmdsZS1DZWxsIEFuYWx5c2lz
L21ldGhvZHM8L2tleXdvcmQ+PGtleXdvcmQ+U3RhdGlzdGljcywgTm9ucGFyYW1ldHJpYzwva2V5
d29yZD48a2V5d29yZD5UcmFuc2NyaXB0aW9uLCBHZW5ldGljLypwaHlzaW9sb2d5PC9rZXl3b3Jk
PjxrZXl3b3JkPlRyYW5zY3JpcHRvbWUvKnBoeXNpb2xvZ3k8L2tleXdvcmQ+PGtleXdvcmQ+Vmlz
dWFsIENvcnRleC8qY3l0b2xvZ3k8L2tleXdvcmQ+PGtleXdvcmQ+VmlzdWFsIFBhdGh3YXlzPC9r
ZXl3b3JkPjwva2V5d29yZHM+PGRhdGVzPjx5ZWFyPjIwMTg8L3llYXI+PHB1Yi1kYXRlcz48ZGF0
ZT5KYW48L2RhdGU+PC9wdWItZGF0ZXM+PC9kYXRlcz48aXNibj4xNTQ2LTE3MjYgKEVsZWN0cm9u
aWMpJiN4RDsxMDk3LTYyNTYgKExpbmtpbmcpPC9pc2JuPjxhY2Nlc3Npb24tbnVtPjI5MjMwMDU0
PC9hY2Nlc3Npb24tbnVtPjx1cmxzPjxyZWxhdGVkLXVybHM+PHVybD5odHRwczovL3d3dy5uY2Jp
Lm5sbS5uaWguZ292L3B1Ym1lZC8yOTIzMDA1NDwvdXJsPjwvcmVsYXRlZC11cmxzPjwvdXJscz48
Y3VzdG9tMj5QTUM1NzQyMDI1PC9jdXN0b20yPjxlbGVjdHJvbmljLXJlc291cmNlLW51bT4xMC4x
MDM4L3M0MTU5My0wMTctMDAyOS01PC9lbGVjdHJvbmljLXJlc291cmNlLW51bT48L3JlY29yZD48
L0NpdGU+PC9FbmROb3RlPgB=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PEVuZE5vdGU+PENpdGU+PEF1dGhvcj5IcnZhdGluPC9BdXRob3I+PFllYXI+MjAxODwvWWVhcj48
UmVjTnVtPjIyNTwvUmVjTnVtPjxEaXNwbGF5VGV4dD5bMTQ1XTwvRGlzcGxheVRleHQ+PHJlY29y
ZD48cmVjLW51bWJlcj4yMjU8L3JlYy1udW1iZXI+PGZvcmVpZ24ta2V5cz48a2V5IGFwcD0iRU4i
IGRiLWlkPSJ6c3BweDI1Zm9mZnR6eGVlOTVmeDI5cDh0YXRmNXZ2YXd0dnAiIHRpbWVzdGFtcD0i
MTYzMDcyNDAyMCI+MjI1PC9rZXk+PC9mb3JlaWduLWtleXM+PHJlZi10eXBlIG5hbWU9IkpvdXJu
YWwgQXJ0aWNsZSI+MTc8L3JlZi10eXBlPjxjb250cmlidXRvcnM+PGF1dGhvcnM+PGF1dGhvcj5I
cnZhdGluLCBTLjwvYXV0aG9yPjxhdXRob3I+SG9jaGJhdW0sIEQuIFIuPC9hdXRob3I+PGF1dGhv
cj5OYWd5LCBNLiBBLjwvYXV0aG9yPjxhdXRob3I+Q2ljY29uZXQsIE0uPC9hdXRob3I+PGF1dGhv
cj5Sb2JlcnRzb24sIEsuPC9hdXRob3I+PGF1dGhvcj5DaGVhZGxlLCBMLjwvYXV0aG9yPjxhdXRo
b3I+WmlsaW9uaXMsIFIuPC9hdXRob3I+PGF1dGhvcj5SYXRuZXIsIEEuPC9hdXRob3I+PGF1dGhv
cj5Cb3JnZXMtTW9ucm95LCBSLjwvYXV0aG9yPjxhdXRob3I+S2xlaW4sIEEuIE0uPC9hdXRob3I+
PGF1dGhvcj5TYWJhdGluaSwgQi4gTC48L2F1dGhvcj48YXV0aG9yPkdyZWVuYmVyZywgTS4gRS48
L2F1dGhvcj48L2F1dGhvcnM+PC9jb250cmlidXRvcnM+PGF1dGgtYWRkcmVzcz5EZXBhcnRtZW50
IG9mIE5ldXJvYmlvbG9neSwgSGFydmFyZCBNZWRpY2FsIFNjaG9vbCwgQm9zdG9uLCBNQSwgVVNB
LiYjeEQ7U29jaWV0eSBvZiBGZWxsb3dzLCBIYXJ2YXJkIFVuaXZlcnNpdHksIENhbWJyaWRnZSwg
TUEsIFVTQS4mI3hEO0RlcGFydG1lbnQgb2YgTmV1cm9iaW9sb2d5LCBIb3dhcmQgSHVnaGVzIE1l
ZGljYWwgSW5zdGl0dXRlLCBIYXJ2YXJkIE1lZGljYWwgU2Nob29sLCBCb3N0b24sIE1BLCBVU0Eu
JiN4RDtJbWFnZSBhbmQgRGF0YSBBbmFseXNpcyBDb3JlLCBIYXJ2YXJkIE1lZGljYWwgU2Nob29s
LCBCb3N0b24sIE1BLCBVU0EuJiN4RDtEZXBhcnRtZW50IG9mIFN5c3RlbXMgQmlvbG9neSwgSGFy
dmFyZCBNZWRpY2FsIFNjaG9vbCwgQm9zdG9uLCBNQSwgVVNBLiYjeEQ7Vmlsbml1cyBVbml2ZXJz
aXR5IEluc3RpdHV0ZSBvZiBCaW90ZWNobm9sb2d5LCBWaWxuaXVzLCBMaXRodWFuaWEuJiN4RDtJ
Q0NCLUwgU2luZ2xlIENlbGwgQ29yZSwgSGFydmFyZCBNZWRpY2FsIFNjaG9vbCwgQm9zdG9uLCBN
QSwgVVNBLiYjeEQ7UHJvZ3JhbSBmb3IgQmlvaW5mb3JtYXRpY3MgYW5kIEludGVncmF0aXZlIEdl
bm9taWNzLCBHcmFkdWF0ZSBTY2hvb2wgb2YgQXJ0cyBhbmQgU2NpZW5jZSwgRGl2aXNpb24gb2Yg
TWVkaWNhbCBTY2llbmNlcywgSGFydmFyZCBVbml2ZXJzaXR5LCBDYW1icmlkZ2UsIE1BLCBVU0Eu
JiN4RDtEZXBhcnRtZW50IG9mIE5ldXJvYmlvbG9neSwgSG93YXJkIEh1Z2hlcyBNZWRpY2FsIElu
c3RpdHV0ZSwgSGFydmFyZCBNZWRpY2FsIFNjaG9vbCwgQm9zdG9uLCBNQSwgVVNBLiBiZXJuYXJk
b19zYWJhdGluaUBobXMuaGFydmFyZC5lZHUuJiN4RDtEZXBhcnRtZW50IG9mIE5ldXJvYmlvbG9n
eSwgSGFydmFyZCBNZWRpY2FsIFNjaG9vbCwgQm9zdG9uLCBNQSwgVVNBLiBtaWNoYWVsX2dyZWVu
YmVyZ0BobXMuaGFydmFyZC5lZHUuPC9hdXRoLWFkZHJlc3M+PHRpdGxlcz48dGl0bGU+U2luZ2xl
LWNlbGwgYW5hbHlzaXMgb2YgZXhwZXJpZW5jZS1kZXBlbmRlbnQgdHJhbnNjcmlwdG9taWMgc3Rh
dGVzIGluIHRoZSBtb3VzZSB2aXN1YWwgY29ydGV4PC90aXRsZT48c2Vjb25kYXJ5LXRpdGxlPk5h
dCBOZXVyb3NjaTwvc2Vjb25kYXJ5LXRpdGxlPjwvdGl0bGVzPjxwZXJpb2RpY2FsPjxmdWxsLXRp
dGxlPk5hdCBOZXVyb3NjaTwvZnVsbC10aXRsZT48L3BlcmlvZGljYWw+PHBhZ2VzPjEyMC0xMjk8
L3BhZ2VzPjx2b2x1bWU+MjE8L3ZvbHVtZT48bnVtYmVyPjE8L251bWJlcj48ZWRpdGlvbj4yMDE3
LzEyLzEzPC9lZGl0aW9uPjxrZXl3b3Jkcz48a2V5d29yZD5BbmltYWxzPC9rZXl3b3JkPjxrZXl3
b3JkPkJhc2ljIEhlbGl4LUxvb3AtSGVsaXggVHJhbnNjcmlwdGlvbiBGYWN0b3JzL21ldGFib2xp
c208L2tleXdvcmQ+PGtleXdvcmQ+R2VuZSBFeHByZXNzaW9uIFJlZ3VsYXRpb24vcGh5c2lvbG9n
eTwva2V5d29yZD48a2V5d29yZD5HZW5lIE9udG9sb2d5PC9rZXl3b3JkPjxrZXl3b3JkPkxpZ2h0
PC9rZXl3b3JkPjxrZXl3b3JkPk1hbGU8L2tleXdvcmQ+PGtleXdvcmQ+TWljZTwva2V5d29yZD48
a2V5d29yZD5NaWNlLCBJbmJyZWQgQzU3Qkw8L2tleXdvcmQ+PGtleXdvcmQ+TmVydmUgVGlzc3Vl
IFByb3RlaW5zL2dlbmV0aWNzL21ldGFib2xpc208L2tleXdvcmQ+PGtleXdvcmQ+TmV1cmFsIElu
aGliaXRpb24vcGh5c2lvbG9neTwva2V5d29yZD48a2V5d29yZD5OZXVyb2dsaWEvKnBoeXNpb2xv
Z3k8L2tleXdvcmQ+PGtleXdvcmQ+TmV1cm9ucy9jeXRvbG9neS8qcGh5c2lvbG9neTwva2V5d29y
ZD48a2V5d29yZD5OZXVyb3Zhc2N1bGFyIENvdXBsaW5nL3BoeXNpb2xvZ3k8L2tleXdvcmQ+PGtl
eXdvcmQ+UGhvdGljIFN0aW11bGF0aW9uPC9rZXl3b3JkPjxrZXl3b3JkPlByb3RvLU9uY29nZW5l
IFByb3RlaW5zIGMtZm9zL21ldGFib2xpc208L2tleXdvcmQ+PGtleXdvcmQ+U2lnbmFsIFRyYW5z
ZHVjdGlvbi9waHlzaW9sb2d5PC9rZXl3b3JkPjxrZXl3b3JkPlNpbmdsZS1DZWxsIEFuYWx5c2lz
L21ldGhvZHM8L2tleXdvcmQ+PGtleXdvcmQ+U3RhdGlzdGljcywgTm9ucGFyYW1ldHJpYzwva2V5
d29yZD48a2V5d29yZD5UcmFuc2NyaXB0aW9uLCBHZW5ldGljLypwaHlzaW9sb2d5PC9rZXl3b3Jk
PjxrZXl3b3JkPlRyYW5zY3JpcHRvbWUvKnBoeXNpb2xvZ3k8L2tleXdvcmQ+PGtleXdvcmQ+Vmlz
dWFsIENvcnRleC8qY3l0b2xvZ3k8L2tleXdvcmQ+PGtleXdvcmQ+VmlzdWFsIFBhdGh3YXlzPC9r
ZXl3b3JkPjwva2V5d29yZHM+PGRhdGVzPjx5ZWFyPjIwMTg8L3llYXI+PHB1Yi1kYXRlcz48ZGF0
ZT5KYW48L2RhdGU+PC9wdWItZGF0ZXM+PC9kYXRlcz48aXNibj4xNTQ2LTE3MjYgKEVsZWN0cm9u
aWMpJiN4RDsxMDk3LTYyNTYgKExpbmtpbmcpPC9pc2JuPjxhY2Nlc3Npb24tbnVtPjI5MjMwMDU0
PC9hY2Nlc3Npb24tbnVtPjx1cmxzPjxyZWxhdGVkLXVybHM+PHVybD5odHRwczovL3d3dy5uY2Jp
Lm5sbS5uaWguZ292L3B1Ym1lZC8yOTIzMDA1NDwvdXJsPjwvcmVsYXRlZC11cmxzPjwvdXJscz48
Y3VzdG9tMj5QTUM1NzQyMDI1PC9jdXN0b20yPjxlbGVjdHJvbmljLXJlc291cmNlLW51bT4xMC4x
MDM4L3M0MTU5My0wMTctMDAyOS01PC9lbGVjdHJvbmljLXJlc291cmNlLW51bT48L3JlY29yZD48
L0NpdGU+PC9FbmROb3RlPgB=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[145]</w:t>
            </w:r>
            <w:r>
              <w:rPr>
                <w:rFonts w:ascii="Arial" w:hAnsi="Arial" w:cs="Arial"/>
                <w:sz w:val="20"/>
                <w:szCs w:val="20"/>
              </w:rPr>
              <w:fldChar w:fldCharType="end"/>
            </w:r>
          </w:p>
        </w:tc>
      </w:tr>
      <w:tr w:rsidR="0044242F" w:rsidRPr="00BA32C8" w14:paraId="3C67CBFF" w14:textId="77777777" w:rsidTr="005E5160">
        <w:trPr>
          <w:trHeight w:val="397"/>
        </w:trPr>
        <w:tc>
          <w:tcPr>
            <w:tcW w:w="1587" w:type="dxa"/>
            <w:shd w:val="clear" w:color="auto" w:fill="auto"/>
            <w:vAlign w:val="center"/>
          </w:tcPr>
          <w:p w14:paraId="6B6F21B0" w14:textId="77777777" w:rsidR="0044242F" w:rsidRPr="00F97EB0" w:rsidRDefault="0044242F" w:rsidP="005E5160">
            <w:pPr>
              <w:spacing w:after="60"/>
              <w:jc w:val="center"/>
              <w:rPr>
                <w:rFonts w:ascii="Arial" w:hAnsi="Arial" w:cs="Arial"/>
                <w:b/>
                <w:bCs/>
                <w:sz w:val="20"/>
                <w:szCs w:val="20"/>
              </w:rPr>
            </w:pPr>
            <w:r w:rsidRPr="00F97EB0">
              <w:rPr>
                <w:rFonts w:ascii="Arial" w:hAnsi="Arial" w:cs="Arial"/>
                <w:b/>
                <w:bCs/>
                <w:sz w:val="20"/>
                <w:szCs w:val="20"/>
              </w:rPr>
              <w:t>murine epidermis</w:t>
            </w:r>
          </w:p>
        </w:tc>
        <w:tc>
          <w:tcPr>
            <w:tcW w:w="1587" w:type="dxa"/>
            <w:shd w:val="clear" w:color="auto" w:fill="auto"/>
            <w:vAlign w:val="center"/>
          </w:tcPr>
          <w:p w14:paraId="216C3F2C" w14:textId="77777777" w:rsidR="0044242F" w:rsidRPr="00F97EB0" w:rsidRDefault="0044242F" w:rsidP="005E5160">
            <w:pPr>
              <w:spacing w:after="60"/>
              <w:jc w:val="center"/>
              <w:rPr>
                <w:rFonts w:ascii="Arial" w:hAnsi="Arial" w:cs="Arial"/>
                <w:sz w:val="20"/>
                <w:szCs w:val="20"/>
              </w:rPr>
            </w:pPr>
            <w:proofErr w:type="spellStart"/>
            <w:r w:rsidRPr="00F97EB0">
              <w:rPr>
                <w:rFonts w:ascii="Arial" w:hAnsi="Arial" w:cs="Arial"/>
                <w:sz w:val="20"/>
                <w:szCs w:val="20"/>
              </w:rPr>
              <w:t>DeepImpute</w:t>
            </w:r>
            <w:proofErr w:type="spellEnd"/>
          </w:p>
        </w:tc>
        <w:tc>
          <w:tcPr>
            <w:tcW w:w="1587" w:type="dxa"/>
            <w:shd w:val="clear" w:color="auto" w:fill="auto"/>
            <w:vAlign w:val="center"/>
          </w:tcPr>
          <w:p w14:paraId="50C0338E"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Epidermis</w:t>
            </w:r>
          </w:p>
        </w:tc>
        <w:tc>
          <w:tcPr>
            <w:tcW w:w="1359" w:type="dxa"/>
            <w:shd w:val="clear" w:color="auto" w:fill="auto"/>
            <w:vAlign w:val="center"/>
          </w:tcPr>
          <w:p w14:paraId="7886ADBE"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1422</w:t>
            </w:r>
          </w:p>
        </w:tc>
        <w:tc>
          <w:tcPr>
            <w:tcW w:w="1980" w:type="dxa"/>
            <w:shd w:val="clear" w:color="auto" w:fill="auto"/>
            <w:vAlign w:val="center"/>
          </w:tcPr>
          <w:p w14:paraId="61C44616"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GSE67602</w:t>
            </w:r>
          </w:p>
        </w:tc>
        <w:tc>
          <w:tcPr>
            <w:tcW w:w="1422" w:type="dxa"/>
            <w:shd w:val="clear" w:color="auto" w:fill="auto"/>
            <w:vAlign w:val="center"/>
          </w:tcPr>
          <w:p w14:paraId="41C1A1C5" w14:textId="1D85BCC2"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PEVuZE5vdGU+PENpdGU+PEF1dGhvcj5Kb29zdDwvQXV0aG9yPjxZZWFyPjIwMTY8L1llYXI+PFJl
Y051bT4yMjc8L1JlY051bT48RGlzcGxheVRleHQ+WzE0Nl08L0Rpc3BsYXlUZXh0PjxyZWNvcmQ+
PHJlYy1udW1iZXI+MjI3PC9yZWMtbnVtYmVyPjxmb3JlaWduLWtleXM+PGtleSBhcHA9IkVOIiBk
Yi1pZD0ienNwcHgyNWZvZmZ0enhlZTk1ZngyOXA4dGF0ZjV2dmF3dHZwIiB0aW1lc3RhbXA9IjE2
MzA3MjQwMjAiPjIyNzwva2V5PjwvZm9yZWlnbi1rZXlzPjxyZWYtdHlwZSBuYW1lPSJKb3VybmFs
IEFydGljbGUiPjE3PC9yZWYtdHlwZT48Y29udHJpYnV0b3JzPjxhdXRob3JzPjxhdXRob3I+Sm9v
c3QsIFMuPC9hdXRob3I+PGF1dGhvcj5aZWlzZWwsIEEuPC9hdXRob3I+PGF1dGhvcj5KYWNvYiwg
VC48L2F1dGhvcj48YXV0aG9yPlN1biwgWC48L2F1dGhvcj48YXV0aG9yPkxhIE1hbm5vLCBHLjwv
YXV0aG9yPjxhdXRob3I+TG9ubmVyYmVyZywgUC48L2F1dGhvcj48YXV0aG9yPkxpbm5hcnNzb24s
IFMuPC9hdXRob3I+PGF1dGhvcj5LYXNwZXIsIE0uPC9hdXRob3I+PC9hdXRob3JzPjwvY29udHJp
YnV0b3JzPjxhdXRoLWFkZHJlc3M+RGVwYXJ0bWVudCBvZiBCaW9zY2llbmNlcyBhbmQgTnV0cml0
aW9uIGFuZCBDZW50ZXIgZm9yIElubm92YXRpdmUgTWVkaWNpbmUsIEthcm9saW5za2EgSW5zdGl0
dXRldCwgTm92dW0sIDE0MSA4MyBIdWRkaW5nZSwgU3dlZGVuLiYjeEQ7RGVwYXJ0bWVudCBvZiBN
ZWRpY2FsIEJpb2NoZW1pc3RyeSBhbmQgQmlvcGh5c2ljcywgS2Fyb2xpbnNrYSBJbnN0aXR1dGV0
LCBTY2hlZWxlcyB2YWcgMiwgMTcxIDc3IFN0b2NraG9sbSwgU3dlZGVuLiYjeEQ7RGVwYXJ0bWVu
dCBvZiBNZWRpY2FsIEJpb2NoZW1pc3RyeSBhbmQgQmlvcGh5c2ljcywgS2Fyb2xpbnNrYSBJbnN0
aXR1dGV0LCBTY2hlZWxlcyB2YWcgMiwgMTcxIDc3IFN0b2NraG9sbSwgU3dlZGVuLiBFbGVjdHJv
bmljIGFkZHJlc3M6IHN0ZW4ubGlubmFyc3NvbkBraS5zZS4mI3hEO0RlcGFydG1lbnQgb2YgQmlv
c2NpZW5jZXMgYW5kIE51dHJpdGlvbiBhbmQgQ2VudGVyIGZvciBJbm5vdmF0aXZlIE1lZGljaW5l
LCBLYXJvbGluc2thIEluc3RpdHV0ZXQsIE5vdnVtLCAxNDEgODMgSHVkZGluZ2UsIFN3ZWRlbi4g
RWxlY3Ryb25pYyBhZGRyZXNzOiBtYXJpYS5rYXNwZXJAa2kuc2UuPC9hdXRoLWFkZHJlc3M+PHRp
dGxlcz48dGl0bGU+U2luZ2xlLUNlbGwgVHJhbnNjcmlwdG9taWNzIFJldmVhbHMgdGhhdCBEaWZm
ZXJlbnRpYXRpb24gYW5kIFNwYXRpYWwgU2lnbmF0dXJlcyBTaGFwZSBFcGlkZXJtYWwgYW5kIEhh
aXIgRm9sbGljbGUgSGV0ZXJvZ2VuZWl0eTwvdGl0bGU+PHNlY29uZGFyeS10aXRsZT5DZWxsIFN5
c3Q8L3NlY29uZGFyeS10aXRsZT48L3RpdGxlcz48cGVyaW9kaWNhbD48ZnVsbC10aXRsZT5DZWxs
IFN5c3Q8L2Z1bGwtdGl0bGU+PC9wZXJpb2RpY2FsPjxwYWdlcz4yMjEtMjM3IGU5PC9wYWdlcz48
dm9sdW1lPjM8L3ZvbHVtZT48bnVtYmVyPjM8L251bWJlcj48ZWRpdGlvbj4yMDE2LzA5LzIwPC9l
ZGl0aW9uPjxrZXl3b3Jkcz48a2V5d29yZD5BbmltYWxzPC9rZXl3b3JkPjxrZXl3b3JkPkNlbGwg
RGlmZmVyZW50aWF0aW9uPC9rZXl3b3JkPjxrZXl3b3JkPkVwaWRlcm1pczwva2V5d29yZD48a2V5
d29yZD5GZW1hbGU8L2tleXdvcmQ+PGtleXdvcmQ+SGFpciBGb2xsaWNsZTwva2V5d29yZD48a2V5
d29yZD5Ib21lb3N0YXNpczwva2V5d29yZD48a2V5d29yZD5NaWNlPC9rZXl3b3JkPjxrZXl3b3Jk
Pk1pY2UsIEluYnJlZCBDNTdCTDwva2V5d29yZD48a2V5d29yZD5TdGVtIENlbGxzPC9rZXl3b3Jk
PjxrZXl3b3JkPipUcmFuc2NyaXB0b21lPC9rZXl3b3JkPjwva2V5d29yZHM+PGRhdGVzPjx5ZWFy
PjIwMTY8L3llYXI+PHB1Yi1kYXRlcz48ZGF0ZT5TZXAgMjg8L2RhdGU+PC9wdWItZGF0ZXM+PC9k
YXRlcz48aXNibj4yNDA1LTQ3MTIgKFByaW50KSYjeEQ7MjQwNS00NzEyIChMaW5raW5nKTwvaXNi
bj48YWNjZXNzaW9uLW51bT4yNzY0MTk1NzwvYWNjZXNzaW9uLW51bT48dXJscz48cmVsYXRlZC11
cmxzPjx1cmw+aHR0cHM6Ly93d3cubmNiaS5ubG0ubmloLmdvdi9wdWJtZWQvMjc2NDE5NTc8L3Vy
bD48L3JlbGF0ZWQtdXJscz48L3VybHM+PGN1c3RvbTI+UE1DNTA1MjQ1NDwvY3VzdG9tMj48ZWxl
Y3Ryb25pYy1yZXNvdXJjZS1udW0+MTAuMTAxNi9qLmNlbHMuMjAxNi4wOC4wMTA8L2VsZWN0cm9u
aWMtcmVzb3VyY2UtbnVtPjwvcmVjb3JkPjwvQ2l0ZT48L0VuZE5vdGU+AG==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PEVuZE5vdGU+PENpdGU+PEF1dGhvcj5Kb29zdDwvQXV0aG9yPjxZZWFyPjIwMTY8L1llYXI+PFJl
Y051bT4yMjc8L1JlY051bT48RGlzcGxheVRleHQ+WzE0Nl08L0Rpc3BsYXlUZXh0PjxyZWNvcmQ+
PHJlYy1udW1iZXI+MjI3PC9yZWMtbnVtYmVyPjxmb3JlaWduLWtleXM+PGtleSBhcHA9IkVOIiBk
Yi1pZD0ienNwcHgyNWZvZmZ0enhlZTk1ZngyOXA4dGF0ZjV2dmF3dHZwIiB0aW1lc3RhbXA9IjE2
MzA3MjQwMjAiPjIyNzwva2V5PjwvZm9yZWlnbi1rZXlzPjxyZWYtdHlwZSBuYW1lPSJKb3VybmFs
IEFydGljbGUiPjE3PC9yZWYtdHlwZT48Y29udHJpYnV0b3JzPjxhdXRob3JzPjxhdXRob3I+Sm9v
c3QsIFMuPC9hdXRob3I+PGF1dGhvcj5aZWlzZWwsIEEuPC9hdXRob3I+PGF1dGhvcj5KYWNvYiwg
VC48L2F1dGhvcj48YXV0aG9yPlN1biwgWC48L2F1dGhvcj48YXV0aG9yPkxhIE1hbm5vLCBHLjwv
YXV0aG9yPjxhdXRob3I+TG9ubmVyYmVyZywgUC48L2F1dGhvcj48YXV0aG9yPkxpbm5hcnNzb24s
IFMuPC9hdXRob3I+PGF1dGhvcj5LYXNwZXIsIE0uPC9hdXRob3I+PC9hdXRob3JzPjwvY29udHJp
YnV0b3JzPjxhdXRoLWFkZHJlc3M+RGVwYXJ0bWVudCBvZiBCaW9zY2llbmNlcyBhbmQgTnV0cml0
aW9uIGFuZCBDZW50ZXIgZm9yIElubm92YXRpdmUgTWVkaWNpbmUsIEthcm9saW5za2EgSW5zdGl0
dXRldCwgTm92dW0sIDE0MSA4MyBIdWRkaW5nZSwgU3dlZGVuLiYjeEQ7RGVwYXJ0bWVudCBvZiBN
ZWRpY2FsIEJpb2NoZW1pc3RyeSBhbmQgQmlvcGh5c2ljcywgS2Fyb2xpbnNrYSBJbnN0aXR1dGV0
LCBTY2hlZWxlcyB2YWcgMiwgMTcxIDc3IFN0b2NraG9sbSwgU3dlZGVuLiYjeEQ7RGVwYXJ0bWVu
dCBvZiBNZWRpY2FsIEJpb2NoZW1pc3RyeSBhbmQgQmlvcGh5c2ljcywgS2Fyb2xpbnNrYSBJbnN0
aXR1dGV0LCBTY2hlZWxlcyB2YWcgMiwgMTcxIDc3IFN0b2NraG9sbSwgU3dlZGVuLiBFbGVjdHJv
bmljIGFkZHJlc3M6IHN0ZW4ubGlubmFyc3NvbkBraS5zZS4mI3hEO0RlcGFydG1lbnQgb2YgQmlv
c2NpZW5jZXMgYW5kIE51dHJpdGlvbiBhbmQgQ2VudGVyIGZvciBJbm5vdmF0aXZlIE1lZGljaW5l
LCBLYXJvbGluc2thIEluc3RpdHV0ZXQsIE5vdnVtLCAxNDEgODMgSHVkZGluZ2UsIFN3ZWRlbi4g
RWxlY3Ryb25pYyBhZGRyZXNzOiBtYXJpYS5rYXNwZXJAa2kuc2UuPC9hdXRoLWFkZHJlc3M+PHRp
dGxlcz48dGl0bGU+U2luZ2xlLUNlbGwgVHJhbnNjcmlwdG9taWNzIFJldmVhbHMgdGhhdCBEaWZm
ZXJlbnRpYXRpb24gYW5kIFNwYXRpYWwgU2lnbmF0dXJlcyBTaGFwZSBFcGlkZXJtYWwgYW5kIEhh
aXIgRm9sbGljbGUgSGV0ZXJvZ2VuZWl0eTwvdGl0bGU+PHNlY29uZGFyeS10aXRsZT5DZWxsIFN5
c3Q8L3NlY29uZGFyeS10aXRsZT48L3RpdGxlcz48cGVyaW9kaWNhbD48ZnVsbC10aXRsZT5DZWxs
IFN5c3Q8L2Z1bGwtdGl0bGU+PC9wZXJpb2RpY2FsPjxwYWdlcz4yMjEtMjM3IGU5PC9wYWdlcz48
dm9sdW1lPjM8L3ZvbHVtZT48bnVtYmVyPjM8L251bWJlcj48ZWRpdGlvbj4yMDE2LzA5LzIwPC9l
ZGl0aW9uPjxrZXl3b3Jkcz48a2V5d29yZD5BbmltYWxzPC9rZXl3b3JkPjxrZXl3b3JkPkNlbGwg
RGlmZmVyZW50aWF0aW9uPC9rZXl3b3JkPjxrZXl3b3JkPkVwaWRlcm1pczwva2V5d29yZD48a2V5
d29yZD5GZW1hbGU8L2tleXdvcmQ+PGtleXdvcmQ+SGFpciBGb2xsaWNsZTwva2V5d29yZD48a2V5
d29yZD5Ib21lb3N0YXNpczwva2V5d29yZD48a2V5d29yZD5NaWNlPC9rZXl3b3JkPjxrZXl3b3Jk
Pk1pY2UsIEluYnJlZCBDNTdCTDwva2V5d29yZD48a2V5d29yZD5TdGVtIENlbGxzPC9rZXl3b3Jk
PjxrZXl3b3JkPipUcmFuc2NyaXB0b21lPC9rZXl3b3JkPjwva2V5d29yZHM+PGRhdGVzPjx5ZWFy
PjIwMTY8L3llYXI+PHB1Yi1kYXRlcz48ZGF0ZT5TZXAgMjg8L2RhdGU+PC9wdWItZGF0ZXM+PC9k
YXRlcz48aXNibj4yNDA1LTQ3MTIgKFByaW50KSYjeEQ7MjQwNS00NzEyIChMaW5raW5nKTwvaXNi
bj48YWNjZXNzaW9uLW51bT4yNzY0MTk1NzwvYWNjZXNzaW9uLW51bT48dXJscz48cmVsYXRlZC11
cmxzPjx1cmw+aHR0cHM6Ly93d3cubmNiaS5ubG0ubmloLmdvdi9wdWJtZWQvMjc2NDE5NTc8L3Vy
bD48L3JlbGF0ZWQtdXJscz48L3VybHM+PGN1c3RvbTI+UE1DNTA1MjQ1NDwvY3VzdG9tMj48ZWxl
Y3Ryb25pYy1yZXNvdXJjZS1udW0+MTAuMTAxNi9qLmNlbHMuMjAxNi4wOC4wMTA8L2VsZWN0cm9u
aWMtcmVzb3VyY2UtbnVtPjwvcmVjb3JkPjwvQ2l0ZT48L0VuZE5vdGU+AG==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[146]</w:t>
            </w:r>
            <w:r>
              <w:rPr>
                <w:rFonts w:ascii="Arial" w:hAnsi="Arial" w:cs="Arial"/>
                <w:sz w:val="20"/>
                <w:szCs w:val="20"/>
              </w:rPr>
              <w:fldChar w:fldCharType="end"/>
            </w:r>
          </w:p>
        </w:tc>
      </w:tr>
      <w:tr w:rsidR="0044242F" w:rsidRPr="00BA32C8" w14:paraId="7ED011EA" w14:textId="77777777" w:rsidTr="005E5160">
        <w:trPr>
          <w:trHeight w:val="479"/>
        </w:trPr>
        <w:tc>
          <w:tcPr>
            <w:tcW w:w="1587" w:type="dxa"/>
            <w:shd w:val="clear" w:color="auto" w:fill="auto"/>
            <w:vAlign w:val="center"/>
          </w:tcPr>
          <w:p w14:paraId="7509CFC6" w14:textId="77777777" w:rsidR="0044242F" w:rsidRPr="00F97EB0" w:rsidRDefault="0044242F" w:rsidP="005E5160">
            <w:pPr>
              <w:spacing w:after="60"/>
              <w:jc w:val="center"/>
              <w:rPr>
                <w:rFonts w:ascii="Arial" w:hAnsi="Arial" w:cs="Arial"/>
                <w:b/>
                <w:bCs/>
                <w:sz w:val="20"/>
                <w:szCs w:val="20"/>
              </w:rPr>
            </w:pPr>
            <w:r w:rsidRPr="00F97EB0">
              <w:rPr>
                <w:rFonts w:ascii="Arial" w:hAnsi="Arial" w:cs="Arial"/>
                <w:b/>
                <w:bCs/>
                <w:sz w:val="20"/>
                <w:szCs w:val="20"/>
              </w:rPr>
              <w:t>myeloid progenitors</w:t>
            </w:r>
          </w:p>
        </w:tc>
        <w:tc>
          <w:tcPr>
            <w:tcW w:w="1587" w:type="dxa"/>
            <w:shd w:val="clear" w:color="auto" w:fill="auto"/>
            <w:vAlign w:val="center"/>
          </w:tcPr>
          <w:p w14:paraId="1474CC7A" w14:textId="77777777" w:rsidR="0044242F" w:rsidRDefault="0044242F" w:rsidP="005E5160">
            <w:pPr>
              <w:spacing w:after="60"/>
              <w:jc w:val="center"/>
              <w:rPr>
                <w:rFonts w:ascii="Arial" w:hAnsi="Arial" w:cs="Arial"/>
                <w:sz w:val="20"/>
                <w:szCs w:val="20"/>
              </w:rPr>
            </w:pPr>
            <w:r>
              <w:rPr>
                <w:rFonts w:ascii="Arial" w:hAnsi="Arial" w:cs="Arial"/>
                <w:sz w:val="20"/>
                <w:szCs w:val="20"/>
              </w:rPr>
              <w:t>LATE</w:t>
            </w:r>
          </w:p>
          <w:p w14:paraId="5FD52D60"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DESC</w:t>
            </w:r>
            <w:r>
              <w:rPr>
                <w:rFonts w:ascii="Arial" w:hAnsi="Arial" w:cs="Arial"/>
                <w:sz w:val="20"/>
                <w:szCs w:val="20"/>
              </w:rPr>
              <w:t>, SAUCIE</w:t>
            </w:r>
          </w:p>
        </w:tc>
        <w:tc>
          <w:tcPr>
            <w:tcW w:w="1587" w:type="dxa"/>
            <w:shd w:val="clear" w:color="auto" w:fill="auto"/>
            <w:vAlign w:val="center"/>
          </w:tcPr>
          <w:p w14:paraId="103A998A"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Bone marrow</w:t>
            </w:r>
          </w:p>
        </w:tc>
        <w:tc>
          <w:tcPr>
            <w:tcW w:w="1359" w:type="dxa"/>
            <w:shd w:val="clear" w:color="auto" w:fill="auto"/>
            <w:vAlign w:val="center"/>
          </w:tcPr>
          <w:p w14:paraId="3320F88F"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2,730</w:t>
            </w:r>
          </w:p>
        </w:tc>
        <w:tc>
          <w:tcPr>
            <w:tcW w:w="1980" w:type="dxa"/>
            <w:shd w:val="clear" w:color="auto" w:fill="auto"/>
            <w:vAlign w:val="center"/>
          </w:tcPr>
          <w:p w14:paraId="12EC4CFC"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GSE72857</w:t>
            </w:r>
          </w:p>
        </w:tc>
        <w:tc>
          <w:tcPr>
            <w:tcW w:w="1422" w:type="dxa"/>
            <w:shd w:val="clear" w:color="auto" w:fill="auto"/>
            <w:vAlign w:val="center"/>
          </w:tcPr>
          <w:p w14:paraId="0E521A85" w14:textId="2B3D4975"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PEVuZE5vdGU+PENpdGU+PEF1dGhvcj5QYXVsPC9BdXRob3I+PFllYXI+MjAxNTwvWWVhcj48UmVj
TnVtPjIyODwvUmVjTnVtPjxEaXNwbGF5VGV4dD5bMTQ3XTwvRGlzcGxheVRleHQ+PHJlY29yZD48
cmVjLW51bWJlcj4yMjg8L3JlYy1udW1iZXI+PGZvcmVpZ24ta2V5cz48a2V5IGFwcD0iRU4iIGRi
LWlkPSJ6c3BweDI1Zm9mZnR6eGVlOTVmeDI5cDh0YXRmNXZ2YXd0dnAiIHRpbWVzdGFtcD0iMTYz
MDcyNDAyMCI+MjI4PC9rZXk+PC9mb3JlaWduLWtleXM+PHJlZi10eXBlIG5hbWU9IkpvdXJuYWwg
QXJ0aWNsZSI+MTc8L3JlZi10eXBlPjxjb250cmlidXRvcnM+PGF1dGhvcnM+PGF1dGhvcj5QYXVs
LCBGLjwvYXV0aG9yPjxhdXRob3I+QXJraW4sIFkuPC9hdXRob3I+PGF1dGhvcj5HaWxhZGksIEEu
PC9hdXRob3I+PGF1dGhvcj5KYWl0aW4sIEQuIEEuPC9hdXRob3I+PGF1dGhvcj5LZW5pZ3NiZXJn
LCBFLjwvYXV0aG9yPjxhdXRob3I+S2VyZW4tU2hhdWwsIEguPC9hdXRob3I+PGF1dGhvcj5XaW50
ZXIsIEQuPC9hdXRob3I+PGF1dGhvcj5MYXJhLUFzdGlhc28sIEQuPC9hdXRob3I+PGF1dGhvcj5H
dXJ5LCBNLjwvYXV0aG9yPjxhdXRob3I+V2VpbmVyLCBBLjwvYXV0aG9yPjxhdXRob3I+RGF2aWQs
IEUuPC9hdXRob3I+PGF1dGhvcj5Db2hlbiwgTi48L2F1dGhvcj48YXV0aG9yPkxhdXJpZHNlbiwg
Ri4gSy48L2F1dGhvcj48YXV0aG9yPkhhYXMsIFMuPC9hdXRob3I+PGF1dGhvcj5TY2hsaXR6ZXIs
IEEuPC9hdXRob3I+PGF1dGhvcj5NaWxkbmVyLCBBLjwvYXV0aG9yPjxhdXRob3I+R2luaG91eCwg
Ri48L2F1dGhvcj48YXV0aG9yPkp1bmcsIFMuPC9hdXRob3I+PGF1dGhvcj5UcnVtcHAsIEEuPC9h
dXRob3I+PGF1dGhvcj5Qb3JzZSwgQi4gVC48L2F1dGhvcj48YXV0aG9yPlRhbmF5LCBBLjwvYXV0
aG9yPjxhdXRob3I+QW1pdCwgSS48L2F1dGhvcj48L2F1dGhvcnM+PC9jb250cmlidXRvcnM+PGF1
dGgtYWRkcmVzcz5EZXBhcnRtZW50IG9mIEltbXVub2xvZ3ksIFdlaXptYW5uIEluc3RpdHV0ZSBv
ZiBTY2llbmNlLCBSZWhvdm90IDc2MTAwLCBJc3JhZWwuJiN4RDtEZXBhcnRtZW50IG9mIENvbXB1
dGVyIFNjaWVuY2UgYW5kIEFwcGxpZWQgTWF0aGVtYXRpY3MgYW5kIERlcGFydG1lbnQgb2YgQmlv
bG9naWNhbCBSZWd1bGF0aW9uLCBXZWl6bWFubiBJbnN0aXR1dGUgb2YgU2NpZW5jZSwgUmVob3Zv
dCA3NjEwMCwgSXNyYWVsLiYjeEQ7VGhlIEZpbnNlbiBMYWJvcmF0b3J5LCBSaWdzaG9zcGl0YWxl
dCwgVW5pdmVyc2l0eSBvZiBDb3BlbmhhZ2VuLCBDb3BlbmhhZ2VuIDIyMDAsIERlbm1hcms7IEJp
b3RlY2ggUmVzZWFyY2ggYW5kIElubm92YXRpb24gQ2VudHJlIChCUklDKSwgQ29wZW5oYWdlbiAy
MjAwLCBEZW5tYXJrOyBEYW5pc2ggU3RlbSBDZWxsIENlbnRyZSAoRGFuU3RlbSkgRmFjdWx0eSBv
ZiBIZWFsdGggU2NpZW5jZXMsIFVuaXZlcnNpdHkgb2YgQ29wZW5oYWdlbiwgMjIwMCBDb3Blbmhh
Z2VuLCBEZW5tYXJrLiYjeEQ7RGl2aXNpb24gb2YgU3RlbSBDZWxscyBhbmQgQ2FuY2VyLCBEZXV0
c2NoZXMgS3JlYnNmb3JzY2h1bmdzemVudHJ1bSAoREtGWiksIDY5MTIwIEhlaWRlbGJlcmcsIEdl
cm1hbnkuJiN4RDtTaW5nYXBvcmUgSW1tdW5vbG9neSBOZXR3b3JrIChTSWdOKSwgQWdlbmN5IGZv
ciBTY2llbmNlLCBUZWNobm9sb2d5IGFuZCBSZXNlYXJjaCAoQSggKilTVEFSKSwgQklPUE9MSVMg
MTM4NjQ4LCBTaW5nYXBvcmU7IEdlbm9taWNzIGFuZCBJbW11bm9yZWd1bGF0aW9uLCBMaWZlIGFu
ZCBNZWRpY2FsIFNjaWVuY2VzIChMSU1FUykgSW5zdGl0dXRlLCBVbml2ZXJzaXR5IG9mIEJvbm4s
IDUzMTE1IEJvbm4sIEdlcm1hbnkuJiN4RDtTaW5nYXBvcmUgSW1tdW5vbG9neSBOZXR3b3JrIChT
SWdOKSwgQWdlbmN5IGZvciBTY2llbmNlLCBUZWNobm9sb2d5IGFuZCBSZXNlYXJjaCAoQSggKilT
VEFSKSwgQklPUE9MSVMgMTM4NjQ4LCBTaW5nYXBvcmUuJiN4RDtEZXBhcnRtZW50IG9mIENvbXB1
dGVyIFNjaWVuY2UgYW5kIEFwcGxpZWQgTWF0aGVtYXRpY3MgYW5kIERlcGFydG1lbnQgb2YgQmlv
bG9naWNhbCBSZWd1bGF0aW9uLCBXZWl6bWFubiBJbnN0aXR1dGUgb2YgU2NpZW5jZSwgUmVob3Zv
dCA3NjEwMCwgSXNyYWVsLiBFbGVjdHJvbmljIGFkZHJlc3M6IGFtb3MudGFuYXlAd2Vpem1hbm4u
YWMuaWwuJiN4RDtEZXBhcnRtZW50IG9mIEltbXVub2xvZ3ksIFdlaXptYW5uIEluc3RpdHV0ZSBv
ZiBTY2llbmNlLCBSZWhvdm90IDc2MTAwLCBJc3JhZWwuIEVsZWN0cm9uaWMgYWRkcmVzczogaWRv
LmFtaXRAd2Vpem1hbm4uYWMuaWwuPC9hdXRoLWFkZHJlc3M+PHRpdGxlcz48dGl0bGU+VHJhbnNj
cmlwdGlvbmFsIEhldGVyb2dlbmVpdHkgYW5kIExpbmVhZ2UgQ29tbWl0bWVudCBpbiBNeWVsb2lk
IFByb2dlbml0b3JzPC90aXRsZT48c2Vjb25kYXJ5LXRpdGxlPkNlbGw8L3NlY29uZGFyeS10aXRs
ZT48L3RpdGxlcz48cGVyaW9kaWNhbD48ZnVsbC10aXRsZT5DZWxsPC9mdWxsLXRpdGxlPjwvcGVy
aW9kaWNhbD48cGFnZXM+MTY2My03NzwvcGFnZXM+PHZvbHVtZT4xNjM8L3ZvbHVtZT48bnVtYmVy
Pjc8L251bWJlcj48ZWRpdGlvbj4yMDE1LzEyLzAzPC9lZGl0aW9uPjxrZXl3b3Jkcz48a2V5d29y
ZD5BbmltYWxzPC9rZXl3b3JkPjxrZXl3b3JkPkJvbmUgTWFycm93IFRyYW5zcGxhbnRhdGlvbjwv
a2V5d29yZD48a2V5d29yZD5DQ0FBVC1FbmhhbmNlci1CaW5kaW5nIFByb3RlaW5zL2dlbmV0aWNz
PC9rZXl3b3JkPjxrZXl3b3JkPkdlbmUgS25vY2tvdXQgVGVjaG5pcXVlczwva2V5d29yZD48a2V5
d29yZD4qSGVtYXRvcG9pZXNpczwva2V5d29yZD48a2V5d29yZD5IaWdoLVRocm91Z2hwdXQgTnVj
bGVvdGlkZSBTZXF1ZW5jaW5nPC9rZXl3b3JkPjxrZXl3b3JkPk1pY2U8L2tleXdvcmQ+PGtleXdv
cmQ+TWljZSwgSW5icmVkIEM1N0JMPC9rZXl3b3JkPjxrZXl3b3JkPk15ZWxvaWQgUHJvZ2VuaXRv
ciBDZWxscy8qY3l0b2xvZ3kvKm1ldGFib2xpc208L2tleXdvcmQ+PGtleXdvcmQ+U2VxdWVuY2Ug
QW5hbHlzaXMsIFJOQTwva2V5d29yZD48a2V5d29yZD4qU2luZ2xlLUNlbGwgQW5hbHlzaXM8L2tl
eXdvcmQ+PGtleXdvcmQ+VHJhbnNjcmlwdGlvbiBGYWN0b3JzL21ldGFib2xpc208L2tleXdvcmQ+
PGtleXdvcmQ+KlRyYW5zY3JpcHRvbWU8L2tleXdvcmQ+PC9rZXl3b3Jkcz48ZGF0ZXM+PHllYXI+
MjAxNTwveWVhcj48cHViLWRhdGVzPjxkYXRlPkRlYyAxNzwvZGF0ZT48L3B1Yi1kYXRlcz48L2Rh
dGVzPjxpc2JuPjEwOTctNDE3MiAoRWxlY3Ryb25pYykmI3hEOzAwOTItODY3NCAoTGlua2luZyk8
L2lzYm4+PGFjY2Vzc2lvbi1udW0+MjY2Mjc3Mzg8L2FjY2Vzc2lvbi1udW0+PHVybHM+PHJlbGF0
ZWQtdXJscz48dXJsPmh0dHBzOi8vd3d3Lm5jYmkubmxtLm5paC5nb3YvcHVibWVkLzI2NjI3NzM4
PC91cmw+PC9yZWxhdGVkLXVybHM+PC91cmxzPjxlbGVjdHJvbmljLXJlc291cmNlLW51bT4xMC4x
MDE2L2ouY2VsbC4yMDE1LjExLjAxMzwvZWxlY3Ryb25pYy1yZXNvdXJjZS1udW0+PC9yZWNvcmQ+
PC9DaXRlPjwvRW5kTm90ZT4A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PEVuZE5vdGU+PENpdGU+PEF1dGhvcj5QYXVsPC9BdXRob3I+PFllYXI+MjAxNTwvWWVhcj48UmVj
TnVtPjIyODwvUmVjTnVtPjxEaXNwbGF5VGV4dD5bMTQ3XTwvRGlzcGxheVRleHQ+PHJlY29yZD48
cmVjLW51bWJlcj4yMjg8L3JlYy1udW1iZXI+PGZvcmVpZ24ta2V5cz48a2V5IGFwcD0iRU4iIGRi
LWlkPSJ6c3BweDI1Zm9mZnR6eGVlOTVmeDI5cDh0YXRmNXZ2YXd0dnAiIHRpbWVzdGFtcD0iMTYz
MDcyNDAyMCI+MjI4PC9rZXk+PC9mb3JlaWduLWtleXM+PHJlZi10eXBlIG5hbWU9IkpvdXJuYWwg
QXJ0aWNsZSI+MTc8L3JlZi10eXBlPjxjb250cmlidXRvcnM+PGF1dGhvcnM+PGF1dGhvcj5QYXVs
LCBGLjwvYXV0aG9yPjxhdXRob3I+QXJraW4sIFkuPC9hdXRob3I+PGF1dGhvcj5HaWxhZGksIEEu
PC9hdXRob3I+PGF1dGhvcj5KYWl0aW4sIEQuIEEuPC9hdXRob3I+PGF1dGhvcj5LZW5pZ3NiZXJn
LCBFLjwvYXV0aG9yPjxhdXRob3I+S2VyZW4tU2hhdWwsIEguPC9hdXRob3I+PGF1dGhvcj5XaW50
ZXIsIEQuPC9hdXRob3I+PGF1dGhvcj5MYXJhLUFzdGlhc28sIEQuPC9hdXRob3I+PGF1dGhvcj5H
dXJ5LCBNLjwvYXV0aG9yPjxhdXRob3I+V2VpbmVyLCBBLjwvYXV0aG9yPjxhdXRob3I+RGF2aWQs
IEUuPC9hdXRob3I+PGF1dGhvcj5Db2hlbiwgTi48L2F1dGhvcj48YXV0aG9yPkxhdXJpZHNlbiwg
Ri4gSy48L2F1dGhvcj48YXV0aG9yPkhhYXMsIFMuPC9hdXRob3I+PGF1dGhvcj5TY2hsaXR6ZXIs
IEEuPC9hdXRob3I+PGF1dGhvcj5NaWxkbmVyLCBBLjwvYXV0aG9yPjxhdXRob3I+R2luaG91eCwg
Ri48L2F1dGhvcj48YXV0aG9yPkp1bmcsIFMuPC9hdXRob3I+PGF1dGhvcj5UcnVtcHAsIEEuPC9h
dXRob3I+PGF1dGhvcj5Qb3JzZSwgQi4gVC48L2F1dGhvcj48YXV0aG9yPlRhbmF5LCBBLjwvYXV0
aG9yPjxhdXRob3I+QW1pdCwgSS48L2F1dGhvcj48L2F1dGhvcnM+PC9jb250cmlidXRvcnM+PGF1
dGgtYWRkcmVzcz5EZXBhcnRtZW50IG9mIEltbXVub2xvZ3ksIFdlaXptYW5uIEluc3RpdHV0ZSBv
ZiBTY2llbmNlLCBSZWhvdm90IDc2MTAwLCBJc3JhZWwuJiN4RDtEZXBhcnRtZW50IG9mIENvbXB1
dGVyIFNjaWVuY2UgYW5kIEFwcGxpZWQgTWF0aGVtYXRpY3MgYW5kIERlcGFydG1lbnQgb2YgQmlv
bG9naWNhbCBSZWd1bGF0aW9uLCBXZWl6bWFubiBJbnN0aXR1dGUgb2YgU2NpZW5jZSwgUmVob3Zv
dCA3NjEwMCwgSXNyYWVsLiYjeEQ7VGhlIEZpbnNlbiBMYWJvcmF0b3J5LCBSaWdzaG9zcGl0YWxl
dCwgVW5pdmVyc2l0eSBvZiBDb3BlbmhhZ2VuLCBDb3BlbmhhZ2VuIDIyMDAsIERlbm1hcms7IEJp
b3RlY2ggUmVzZWFyY2ggYW5kIElubm92YXRpb24gQ2VudHJlIChCUklDKSwgQ29wZW5oYWdlbiAy
MjAwLCBEZW5tYXJrOyBEYW5pc2ggU3RlbSBDZWxsIENlbnRyZSAoRGFuU3RlbSkgRmFjdWx0eSBv
ZiBIZWFsdGggU2NpZW5jZXMsIFVuaXZlcnNpdHkgb2YgQ29wZW5oYWdlbiwgMjIwMCBDb3Blbmhh
Z2VuLCBEZW5tYXJrLiYjeEQ7RGl2aXNpb24gb2YgU3RlbSBDZWxscyBhbmQgQ2FuY2VyLCBEZXV0
c2NoZXMgS3JlYnNmb3JzY2h1bmdzemVudHJ1bSAoREtGWiksIDY5MTIwIEhlaWRlbGJlcmcsIEdl
cm1hbnkuJiN4RDtTaW5nYXBvcmUgSW1tdW5vbG9neSBOZXR3b3JrIChTSWdOKSwgQWdlbmN5IGZv
ciBTY2llbmNlLCBUZWNobm9sb2d5IGFuZCBSZXNlYXJjaCAoQSggKilTVEFSKSwgQklPUE9MSVMg
MTM4NjQ4LCBTaW5nYXBvcmU7IEdlbm9taWNzIGFuZCBJbW11bm9yZWd1bGF0aW9uLCBMaWZlIGFu
ZCBNZWRpY2FsIFNjaWVuY2VzIChMSU1FUykgSW5zdGl0dXRlLCBVbml2ZXJzaXR5IG9mIEJvbm4s
IDUzMTE1IEJvbm4sIEdlcm1hbnkuJiN4RDtTaW5nYXBvcmUgSW1tdW5vbG9neSBOZXR3b3JrIChT
SWdOKSwgQWdlbmN5IGZvciBTY2llbmNlLCBUZWNobm9sb2d5IGFuZCBSZXNlYXJjaCAoQSggKilT
VEFSKSwgQklPUE9MSVMgMTM4NjQ4LCBTaW5nYXBvcmUuJiN4RDtEZXBhcnRtZW50IG9mIENvbXB1
dGVyIFNjaWVuY2UgYW5kIEFwcGxpZWQgTWF0aGVtYXRpY3MgYW5kIERlcGFydG1lbnQgb2YgQmlv
bG9naWNhbCBSZWd1bGF0aW9uLCBXZWl6bWFubiBJbnN0aXR1dGUgb2YgU2NpZW5jZSwgUmVob3Zv
dCA3NjEwMCwgSXNyYWVsLiBFbGVjdHJvbmljIGFkZHJlc3M6IGFtb3MudGFuYXlAd2Vpem1hbm4u
YWMuaWwuJiN4RDtEZXBhcnRtZW50IG9mIEltbXVub2xvZ3ksIFdlaXptYW5uIEluc3RpdHV0ZSBv
ZiBTY2llbmNlLCBSZWhvdm90IDc2MTAwLCBJc3JhZWwuIEVsZWN0cm9uaWMgYWRkcmVzczogaWRv
LmFtaXRAd2Vpem1hbm4uYWMuaWwuPC9hdXRoLWFkZHJlc3M+PHRpdGxlcz48dGl0bGU+VHJhbnNj
cmlwdGlvbmFsIEhldGVyb2dlbmVpdHkgYW5kIExpbmVhZ2UgQ29tbWl0bWVudCBpbiBNeWVsb2lk
IFByb2dlbml0b3JzPC90aXRsZT48c2Vjb25kYXJ5LXRpdGxlPkNlbGw8L3NlY29uZGFyeS10aXRs
ZT48L3RpdGxlcz48cGVyaW9kaWNhbD48ZnVsbC10aXRsZT5DZWxsPC9mdWxsLXRpdGxlPjwvcGVy
aW9kaWNhbD48cGFnZXM+MTY2My03NzwvcGFnZXM+PHZvbHVtZT4xNjM8L3ZvbHVtZT48bnVtYmVy
Pjc8L251bWJlcj48ZWRpdGlvbj4yMDE1LzEyLzAzPC9lZGl0aW9uPjxrZXl3b3Jkcz48a2V5d29y
ZD5BbmltYWxzPC9rZXl3b3JkPjxrZXl3b3JkPkJvbmUgTWFycm93IFRyYW5zcGxhbnRhdGlvbjwv
a2V5d29yZD48a2V5d29yZD5DQ0FBVC1FbmhhbmNlci1CaW5kaW5nIFByb3RlaW5zL2dlbmV0aWNz
PC9rZXl3b3JkPjxrZXl3b3JkPkdlbmUgS25vY2tvdXQgVGVjaG5pcXVlczwva2V5d29yZD48a2V5
d29yZD4qSGVtYXRvcG9pZXNpczwva2V5d29yZD48a2V5d29yZD5IaWdoLVRocm91Z2hwdXQgTnVj
bGVvdGlkZSBTZXF1ZW5jaW5nPC9rZXl3b3JkPjxrZXl3b3JkPk1pY2U8L2tleXdvcmQ+PGtleXdv
cmQ+TWljZSwgSW5icmVkIEM1N0JMPC9rZXl3b3JkPjxrZXl3b3JkPk15ZWxvaWQgUHJvZ2VuaXRv
ciBDZWxscy8qY3l0b2xvZ3kvKm1ldGFib2xpc208L2tleXdvcmQ+PGtleXdvcmQ+U2VxdWVuY2Ug
QW5hbHlzaXMsIFJOQTwva2V5d29yZD48a2V5d29yZD4qU2luZ2xlLUNlbGwgQW5hbHlzaXM8L2tl
eXdvcmQ+PGtleXdvcmQ+VHJhbnNjcmlwdGlvbiBGYWN0b3JzL21ldGFib2xpc208L2tleXdvcmQ+
PGtleXdvcmQ+KlRyYW5zY3JpcHRvbWU8L2tleXdvcmQ+PC9rZXl3b3Jkcz48ZGF0ZXM+PHllYXI+
MjAxNTwveWVhcj48cHViLWRhdGVzPjxkYXRlPkRlYyAxNzwvZGF0ZT48L3B1Yi1kYXRlcz48L2Rh
dGVzPjxpc2JuPjEwOTctNDE3MiAoRWxlY3Ryb25pYykmI3hEOzAwOTItODY3NCAoTGlua2luZyk8
L2lzYm4+PGFjY2Vzc2lvbi1udW0+MjY2Mjc3Mzg8L2FjY2Vzc2lvbi1udW0+PHVybHM+PHJlbGF0
ZWQtdXJscz48dXJsPmh0dHBzOi8vd3d3Lm5jYmkubmxtLm5paC5nb3YvcHVibWVkLzI2NjI3NzM4
PC91cmw+PC9yZWxhdGVkLXVybHM+PC91cmxzPjxlbGVjdHJvbmljLXJlc291cmNlLW51bT4xMC4x
MDE2L2ouY2VsbC4yMDE1LjExLjAxMzwvZWxlY3Ryb25pYy1yZXNvdXJjZS1udW0+PC9yZWNvcmQ+
PC9DaXRlPjwvRW5kTm90ZT4A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[147]</w:t>
            </w:r>
            <w:r>
              <w:rPr>
                <w:rFonts w:ascii="Arial" w:hAnsi="Arial" w:cs="Arial"/>
                <w:sz w:val="20"/>
                <w:szCs w:val="20"/>
              </w:rPr>
              <w:fldChar w:fldCharType="end"/>
            </w:r>
          </w:p>
        </w:tc>
      </w:tr>
      <w:tr w:rsidR="0044242F" w:rsidRPr="00BA32C8" w14:paraId="537BD1E3" w14:textId="77777777" w:rsidTr="005E5160">
        <w:trPr>
          <w:trHeight w:val="397"/>
        </w:trPr>
        <w:tc>
          <w:tcPr>
            <w:tcW w:w="1587" w:type="dxa"/>
            <w:vAlign w:val="center"/>
          </w:tcPr>
          <w:p w14:paraId="0F4C47A8" w14:textId="77777777" w:rsidR="0044242F" w:rsidRPr="00F97EB0" w:rsidRDefault="0044242F" w:rsidP="005E5160">
            <w:pPr>
              <w:spacing w:after="60"/>
              <w:jc w:val="center"/>
              <w:rPr>
                <w:rFonts w:ascii="Arial" w:hAnsi="Arial" w:cs="Arial"/>
                <w:b/>
                <w:bCs/>
                <w:sz w:val="20"/>
                <w:szCs w:val="20"/>
              </w:rPr>
            </w:pPr>
            <w:r>
              <w:rPr>
                <w:rFonts w:ascii="Arial" w:hAnsi="Arial" w:cs="Arial"/>
                <w:b/>
                <w:bCs/>
                <w:sz w:val="20"/>
                <w:szCs w:val="20"/>
              </w:rPr>
              <w:t>Cell-cycle</w:t>
            </w:r>
          </w:p>
        </w:tc>
        <w:tc>
          <w:tcPr>
            <w:tcW w:w="1587" w:type="dxa"/>
            <w:vAlign w:val="center"/>
          </w:tcPr>
          <w:p w14:paraId="7C659F11"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sclGAN</w:t>
            </w:r>
            <w:proofErr w:type="spellEnd"/>
          </w:p>
        </w:tc>
        <w:tc>
          <w:tcPr>
            <w:tcW w:w="1587" w:type="dxa"/>
            <w:vAlign w:val="center"/>
          </w:tcPr>
          <w:p w14:paraId="6194415D"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mESC</w:t>
            </w:r>
            <w:proofErr w:type="spellEnd"/>
          </w:p>
        </w:tc>
        <w:tc>
          <w:tcPr>
            <w:tcW w:w="1359" w:type="dxa"/>
            <w:vAlign w:val="center"/>
          </w:tcPr>
          <w:p w14:paraId="0F9C8619"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288</w:t>
            </w:r>
          </w:p>
        </w:tc>
        <w:tc>
          <w:tcPr>
            <w:tcW w:w="1980" w:type="dxa"/>
            <w:vAlign w:val="center"/>
          </w:tcPr>
          <w:p w14:paraId="02D1237C"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E-MTAB-2805</w:t>
            </w:r>
          </w:p>
        </w:tc>
        <w:tc>
          <w:tcPr>
            <w:tcW w:w="1422" w:type="dxa"/>
            <w:vAlign w:val="center"/>
          </w:tcPr>
          <w:p w14:paraId="2C4AFA94" w14:textId="2D8A2286" w:rsidR="0044242F" w:rsidRPr="00F97EB0" w:rsidRDefault="00030C34"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PEVuZE5vdGU+PENpdGU+PEF1dGhvcj5CdWV0dG5lcjwvQXV0aG9yPjxZZWFyPjIwMTU8L1llYXI+
PFJlY051bT4yMjk8L1JlY051bT48RGlzcGxheVRleHQ+WzE0OF08L0Rpc3BsYXlUZXh0PjxyZWNv
cmQ+PHJlYy1udW1iZXI+MjI5PC9yZWMtbnVtYmVyPjxmb3JlaWduLWtleXM+PGtleSBhcHA9IkVO
IiBkYi1pZD0ienNwcHgyNWZvZmZ0enhlZTk1ZngyOXA4dGF0ZjV2dmF3dHZwIiB0aW1lc3RhbXA9
IjE2MzA3MjQwMjAiPjIyOTwva2V5PjwvZm9yZWlnbi1rZXlzPjxyZWYtdHlwZSBuYW1lPSJKb3Vy
bmFsIEFydGljbGUiPjE3PC9yZWYtdHlwZT48Y29udHJpYnV0b3JzPjxhdXRob3JzPjxhdXRob3I+
QnVldHRuZXIsIEYuPC9hdXRob3I+PGF1dGhvcj5OYXRhcmFqYW4sIEsuIE4uPC9hdXRob3I+PGF1
dGhvcj5DYXNhbGUsIEYuIFAuPC9hdXRob3I+PGF1dGhvcj5Qcm9zZXJwaW8sIFYuPC9hdXRob3I+
PGF1dGhvcj5TY2lhbGRvbmUsIEEuPC9hdXRob3I+PGF1dGhvcj5UaGVpcywgRi4gSi48L2F1dGhv
cj48YXV0aG9yPlRlaWNobWFubiwgUy4gQS48L2F1dGhvcj48YXV0aG9yPk1hcmlvbmksIEouIEMu
PC9hdXRob3I+PGF1dGhvcj5TdGVnbGUsIE8uPC9hdXRob3I+PC9hdXRob3JzPjwvY29udHJpYnV0
b3JzPjxhdXRoLWFkZHJlc3M+MV0gSGVsbWhvbHR6IFplbnRydW0gTXVuY2hlbi1HZXJtYW4gUmVz
ZWFyY2ggQ2VudGVyIGZvciBFbnZpcm9ubWVudGFsIEhlYWx0aCwgSW5zdGl0dXRlIG9mIENvbXB1
dGF0aW9uYWwgQmlvbG9neSwgTmV1aGVyYmVyZywgR2VybWFueS4gWzJdIEV1cm9wZWFuIE1vbGVj
dWxhciBCaW9sb2d5IExhYm9yYXRvcnksIEV1cm9wZWFuIEJpb2luZm9ybWF0aWNzIEluc3RpdHV0
ZSwgV2VsbGNvbWUgVHJ1c3QgR2Vub21lIENhbXB1cywgSGlueHRvbiwgQ2FtYnJpZGdlLCBVSy4m
I3hEOzFdIEV1cm9wZWFuIE1vbGVjdWxhciBCaW9sb2d5IExhYm9yYXRvcnksIEV1cm9wZWFuIEJp
b2luZm9ybWF0aWNzIEluc3RpdHV0ZSwgV2VsbGNvbWUgVHJ1c3QgR2Vub21lIENhbXB1cywgSGlu
eHRvbiwgQ2FtYnJpZGdlLCBVSy4gWzJdIFdlbGxjb21lIFRydXN0IFNhbmdlciBJbnN0aXR1dGUs
IEhpbnh0b24sIFVLLiYjeEQ7RXVyb3BlYW4gTW9sZWN1bGFyIEJpb2xvZ3kgTGFib3JhdG9yeSwg
RXVyb3BlYW4gQmlvaW5mb3JtYXRpY3MgSW5zdGl0dXRlLCBXZWxsY29tZSBUcnVzdCBHZW5vbWUg
Q2FtcHVzLCBIaW54dG9uLCBDYW1icmlkZ2UsIFVLLiYjeEQ7MV0gSGVsbWhvbHR6IFplbnRydW0g
TXVuY2hlbi1HZXJtYW4gUmVzZWFyY2ggQ2VudGVyIGZvciBFbnZpcm9ubWVudGFsIEhlYWx0aCwg
SW5zdGl0dXRlIG9mIENvbXB1dGF0aW9uYWwgQmlvbG9neSwgTmV1aGVyYmVyZywgR2VybWFueS4g
WzJdIERlcGFydG1lbnQgb2YgTWF0aGVtYXRpY3MsIFRlY2huaXNjaGUgVW5pdmVyc2l0YXQgTXVu
Y2hlbiwgTXVuaWNoLCBHZXJtYW55LjwvYXV0aC1hZGRyZXNzPjx0aXRsZXM+PHRpdGxlPkNvbXB1
dGF0aW9uYWwgYW5hbHlzaXMgb2YgY2VsbC10by1jZWxsIGhldGVyb2dlbmVpdHkgaW4gc2luZ2xl
LWNlbGwgUk5BLXNlcXVlbmNpbmcgZGF0YSByZXZlYWxzIGhpZGRlbiBzdWJwb3B1bGF0aW9ucyBv
ZiBjZWxsczwvdGl0bGU+PHNlY29uZGFyeS10aXRsZT5OYXQgQmlvdGVjaG5vbDwvc2Vjb25kYXJ5
LXRpdGxlPjwvdGl0bGVzPjxwZXJpb2RpY2FsPjxmdWxsLXRpdGxlPk5hdCBCaW90ZWNobm9sPC9m
dWxsLXRpdGxlPjwvcGVyaW9kaWNhbD48cGFnZXM+MTU1LTYwPC9wYWdlcz48dm9sdW1lPjMzPC92
b2x1bWU+PG51bWJlcj4yPC9udW1iZXI+PGVkaXRpb24+MjAxNS8wMS8yMDwvZWRpdGlvbj48a2V5
d29yZHM+PGtleXdvcmQ+QW5pbWFsczwva2V5d29yZD48a2V5d29yZD5DZWxsIERpZmZlcmVudGlh
dGlvbi8qZ2VuZXRpY3M8L2tleXdvcmQ+PGtleXdvcmQ+Q2VsbCBMaW5lYWdlLypnZW5ldGljczwv
a2V5d29yZD48a2V5d29yZD5Db21wdXRhdGlvbmFsIEJpb2xvZ3k8L2tleXdvcmQ+PGtleXdvcmQ+
R2VuZSBFeHByZXNzaW9uIFJlZ3VsYXRpb24sIERldmVsb3BtZW50YWw8L2tleXdvcmQ+PGtleXdv
cmQ+KkdlbmV0aWMgSGV0ZXJvZ2VuZWl0eTwva2V5d29yZD48a2V5d29yZD5NaWNlPC9rZXl3b3Jk
PjxrZXl3b3JkPk1vZGVscywgVGhlb3JldGljYWw8L2tleXdvcmQ+PGtleXdvcmQ+TW91c2UgRW1i
cnlvbmljIFN0ZW0gQ2VsbHM8L2tleXdvcmQ+PGtleXdvcmQ+Uk5BL2dlbmV0aWNzPC9rZXl3b3Jk
PjxrZXl3b3JkPlNlcXVlbmNlIEFuYWx5c2lzLCBSTkE8L2tleXdvcmQ+PGtleXdvcmQ+U2luZ2xl
LUNlbGwgQW5hbHlzaXM8L2tleXdvcmQ+PGtleXdvcmQ+VGgyIENlbGxzLypjeXRvbG9neTwva2V5
d29yZD48a2V5d29yZD5UcmFuc2NyaXB0b21lL2dlbmV0aWNzPC9rZXl3b3JkPjwva2V5d29yZHM+
PGRhdGVzPjx5ZWFyPjIwMTU8L3llYXI+PHB1Yi1kYXRlcz48ZGF0ZT5GZWI8L2RhdGU+PC9wdWIt
ZGF0ZXM+PC9kYXRlcz48aXNibj4xNTQ2LTE2OTYgKEVsZWN0cm9uaWMpJiN4RDsxMDg3LTAxNTYg
KExpbmtpbmcpPC9pc2JuPjxhY2Nlc3Npb24tbnVtPjI1NTk5MTc2PC9hY2Nlc3Npb24tbnVtPjx1
cmxzPjxyZWxhdGVkLXVybHM+PHVybD5odHRwczovL3d3dy5uY2JpLm5sbS5uaWguZ292L3B1Ym1l
ZC8yNTU5OTE3NjwvdXJsPjwvcmVsYXRlZC11cmxzPjwvdXJscz48ZWxlY3Ryb25pYy1yZXNvdXJj
ZS1udW0+MTAuMTAzOC9uYnQuMzEwMjwvZWxlY3Ryb25pYy1yZXNvdXJjZS1udW0+PC9yZWNvcmQ+
PC9DaXRlPjwvRW5kTm90ZT4A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PEVuZE5vdGU+PENpdGU+PEF1dGhvcj5CdWV0dG5lcjwvQXV0aG9yPjxZZWFyPjIwMTU8L1llYXI+
PFJlY051bT4yMjk8L1JlY051bT48RGlzcGxheVRleHQ+WzE0OF08L0Rpc3BsYXlUZXh0PjxyZWNv
cmQ+PHJlYy1udW1iZXI+MjI5PC9yZWMtbnVtYmVyPjxmb3JlaWduLWtleXM+PGtleSBhcHA9IkVO
IiBkYi1pZD0ienNwcHgyNWZvZmZ0enhlZTk1ZngyOXA4dGF0ZjV2dmF3dHZwIiB0aW1lc3RhbXA9
IjE2MzA3MjQwMjAiPjIyOTwva2V5PjwvZm9yZWlnbi1rZXlzPjxyZWYtdHlwZSBuYW1lPSJKb3Vy
bmFsIEFydGljbGUiPjE3PC9yZWYtdHlwZT48Y29udHJpYnV0b3JzPjxhdXRob3JzPjxhdXRob3I+
QnVldHRuZXIsIEYuPC9hdXRob3I+PGF1dGhvcj5OYXRhcmFqYW4sIEsuIE4uPC9hdXRob3I+PGF1
dGhvcj5DYXNhbGUsIEYuIFAuPC9hdXRob3I+PGF1dGhvcj5Qcm9zZXJwaW8sIFYuPC9hdXRob3I+
PGF1dGhvcj5TY2lhbGRvbmUsIEEuPC9hdXRob3I+PGF1dGhvcj5UaGVpcywgRi4gSi48L2F1dGhv
cj48YXV0aG9yPlRlaWNobWFubiwgUy4gQS48L2F1dGhvcj48YXV0aG9yPk1hcmlvbmksIEouIEMu
PC9hdXRob3I+PGF1dGhvcj5TdGVnbGUsIE8uPC9hdXRob3I+PC9hdXRob3JzPjwvY29udHJpYnV0
b3JzPjxhdXRoLWFkZHJlc3M+MV0gSGVsbWhvbHR6IFplbnRydW0gTXVuY2hlbi1HZXJtYW4gUmVz
ZWFyY2ggQ2VudGVyIGZvciBFbnZpcm9ubWVudGFsIEhlYWx0aCwgSW5zdGl0dXRlIG9mIENvbXB1
dGF0aW9uYWwgQmlvbG9neSwgTmV1aGVyYmVyZywgR2VybWFueS4gWzJdIEV1cm9wZWFuIE1vbGVj
dWxhciBCaW9sb2d5IExhYm9yYXRvcnksIEV1cm9wZWFuIEJpb2luZm9ybWF0aWNzIEluc3RpdHV0
ZSwgV2VsbGNvbWUgVHJ1c3QgR2Vub21lIENhbXB1cywgSGlueHRvbiwgQ2FtYnJpZGdlLCBVSy4m
I3hEOzFdIEV1cm9wZWFuIE1vbGVjdWxhciBCaW9sb2d5IExhYm9yYXRvcnksIEV1cm9wZWFuIEJp
b2luZm9ybWF0aWNzIEluc3RpdHV0ZSwgV2VsbGNvbWUgVHJ1c3QgR2Vub21lIENhbXB1cywgSGlu
eHRvbiwgQ2FtYnJpZGdlLCBVSy4gWzJdIFdlbGxjb21lIFRydXN0IFNhbmdlciBJbnN0aXR1dGUs
IEhpbnh0b24sIFVLLiYjeEQ7RXVyb3BlYW4gTW9sZWN1bGFyIEJpb2xvZ3kgTGFib3JhdG9yeSwg
RXVyb3BlYW4gQmlvaW5mb3JtYXRpY3MgSW5zdGl0dXRlLCBXZWxsY29tZSBUcnVzdCBHZW5vbWUg
Q2FtcHVzLCBIaW54dG9uLCBDYW1icmlkZ2UsIFVLLiYjeEQ7MV0gSGVsbWhvbHR6IFplbnRydW0g
TXVuY2hlbi1HZXJtYW4gUmVzZWFyY2ggQ2VudGVyIGZvciBFbnZpcm9ubWVudGFsIEhlYWx0aCwg
SW5zdGl0dXRlIG9mIENvbXB1dGF0aW9uYWwgQmlvbG9neSwgTmV1aGVyYmVyZywgR2VybWFueS4g
WzJdIERlcGFydG1lbnQgb2YgTWF0aGVtYXRpY3MsIFRlY2huaXNjaGUgVW5pdmVyc2l0YXQgTXVu
Y2hlbiwgTXVuaWNoLCBHZXJtYW55LjwvYXV0aC1hZGRyZXNzPjx0aXRsZXM+PHRpdGxlPkNvbXB1
dGF0aW9uYWwgYW5hbHlzaXMgb2YgY2VsbC10by1jZWxsIGhldGVyb2dlbmVpdHkgaW4gc2luZ2xl
LWNlbGwgUk5BLXNlcXVlbmNpbmcgZGF0YSByZXZlYWxzIGhpZGRlbiBzdWJwb3B1bGF0aW9ucyBv
ZiBjZWxsczwvdGl0bGU+PHNlY29uZGFyeS10aXRsZT5OYXQgQmlvdGVjaG5vbDwvc2Vjb25kYXJ5
LXRpdGxlPjwvdGl0bGVzPjxwZXJpb2RpY2FsPjxmdWxsLXRpdGxlPk5hdCBCaW90ZWNobm9sPC9m
dWxsLXRpdGxlPjwvcGVyaW9kaWNhbD48cGFnZXM+MTU1LTYwPC9wYWdlcz48dm9sdW1lPjMzPC92
b2x1bWU+PG51bWJlcj4yPC9udW1iZXI+PGVkaXRpb24+MjAxNS8wMS8yMDwvZWRpdGlvbj48a2V5
d29yZHM+PGtleXdvcmQ+QW5pbWFsczwva2V5d29yZD48a2V5d29yZD5DZWxsIERpZmZlcmVudGlh
dGlvbi8qZ2VuZXRpY3M8L2tleXdvcmQ+PGtleXdvcmQ+Q2VsbCBMaW5lYWdlLypnZW5ldGljczwv
a2V5d29yZD48a2V5d29yZD5Db21wdXRhdGlvbmFsIEJpb2xvZ3k8L2tleXdvcmQ+PGtleXdvcmQ+
R2VuZSBFeHByZXNzaW9uIFJlZ3VsYXRpb24sIERldmVsb3BtZW50YWw8L2tleXdvcmQ+PGtleXdv
cmQ+KkdlbmV0aWMgSGV0ZXJvZ2VuZWl0eTwva2V5d29yZD48a2V5d29yZD5NaWNlPC9rZXl3b3Jk
PjxrZXl3b3JkPk1vZGVscywgVGhlb3JldGljYWw8L2tleXdvcmQ+PGtleXdvcmQ+TW91c2UgRW1i
cnlvbmljIFN0ZW0gQ2VsbHM8L2tleXdvcmQ+PGtleXdvcmQ+Uk5BL2dlbmV0aWNzPC9rZXl3b3Jk
PjxrZXl3b3JkPlNlcXVlbmNlIEFuYWx5c2lzLCBSTkE8L2tleXdvcmQ+PGtleXdvcmQ+U2luZ2xl
LUNlbGwgQW5hbHlzaXM8L2tleXdvcmQ+PGtleXdvcmQ+VGgyIENlbGxzLypjeXRvbG9neTwva2V5
d29yZD48a2V5d29yZD5UcmFuc2NyaXB0b21lL2dlbmV0aWNzPC9rZXl3b3JkPjwva2V5d29yZHM+
PGRhdGVzPjx5ZWFyPjIwMTU8L3llYXI+PHB1Yi1kYXRlcz48ZGF0ZT5GZWI8L2RhdGU+PC9wdWIt
ZGF0ZXM+PC9kYXRlcz48aXNibj4xNTQ2LTE2OTYgKEVsZWN0cm9uaWMpJiN4RDsxMDg3LTAxNTYg
KExpbmtpbmcpPC9pc2JuPjxhY2Nlc3Npb24tbnVtPjI1NTk5MTc2PC9hY2Nlc3Npb24tbnVtPjx1
cmxzPjxyZWxhdGVkLXVybHM+PHVybD5odHRwczovL3d3dy5uY2JpLm5sbS5uaWguZ292L3B1Ym1l
ZC8yNTU5OTE3NjwvdXJsPjwvcmVsYXRlZC11cmxzPjwvdXJscz48ZWxlY3Ryb25pYy1yZXNvdXJj
ZS1udW0+MTAuMTAzOC9uYnQuMzEwMjwvZWxlY3Ryb25pYy1yZXNvdXJjZS1udW0+PC9yZWNvcmQ+
PC9DaXRlPjwvRW5kTm90ZT4A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[148]</w:t>
            </w:r>
            <w:r>
              <w:rPr>
                <w:rFonts w:ascii="Arial" w:hAnsi="Arial" w:cs="Arial"/>
                <w:sz w:val="20"/>
                <w:szCs w:val="20"/>
              </w:rPr>
              <w:fldChar w:fldCharType="end"/>
            </w:r>
          </w:p>
        </w:tc>
      </w:tr>
      <w:tr w:rsidR="0044242F" w:rsidRPr="00BA32C8" w14:paraId="72597833" w14:textId="77777777" w:rsidTr="005E5160">
        <w:trPr>
          <w:trHeight w:val="397"/>
        </w:trPr>
        <w:tc>
          <w:tcPr>
            <w:tcW w:w="1587" w:type="dxa"/>
            <w:vAlign w:val="center"/>
          </w:tcPr>
          <w:p w14:paraId="502FE54E"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A single-cell survey</w:t>
            </w:r>
          </w:p>
        </w:tc>
        <w:tc>
          <w:tcPr>
            <w:tcW w:w="1587" w:type="dxa"/>
            <w:vAlign w:val="center"/>
          </w:tcPr>
          <w:p w14:paraId="587CB421" w14:textId="77777777" w:rsidR="0044242F" w:rsidRPr="00F97EB0" w:rsidRDefault="0044242F" w:rsidP="005E5160">
            <w:pPr>
              <w:spacing w:after="60"/>
              <w:jc w:val="center"/>
              <w:rPr>
                <w:rFonts w:ascii="Arial" w:hAnsi="Arial" w:cs="Arial"/>
                <w:sz w:val="20"/>
                <w:szCs w:val="20"/>
              </w:rPr>
            </w:pPr>
          </w:p>
        </w:tc>
        <w:tc>
          <w:tcPr>
            <w:tcW w:w="1587" w:type="dxa"/>
            <w:vAlign w:val="center"/>
          </w:tcPr>
          <w:p w14:paraId="43174B2D"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Intestine</w:t>
            </w:r>
          </w:p>
        </w:tc>
        <w:tc>
          <w:tcPr>
            <w:tcW w:w="1359" w:type="dxa"/>
            <w:vAlign w:val="center"/>
          </w:tcPr>
          <w:p w14:paraId="6FABDA7B"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7721</w:t>
            </w:r>
          </w:p>
        </w:tc>
        <w:tc>
          <w:tcPr>
            <w:tcW w:w="1980" w:type="dxa"/>
            <w:vAlign w:val="center"/>
          </w:tcPr>
          <w:p w14:paraId="2EE9986C" w14:textId="6969C8B9"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GSE92332</w:t>
            </w:r>
          </w:p>
        </w:tc>
        <w:tc>
          <w:tcPr>
            <w:tcW w:w="1422" w:type="dxa"/>
            <w:vAlign w:val="center"/>
          </w:tcPr>
          <w:p w14:paraId="528924E6" w14:textId="74416650" w:rsidR="0044242F" w:rsidRPr="00F97EB0" w:rsidRDefault="00030C34"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[126]</w:t>
            </w:r>
            <w:r>
              <w:rPr>
                <w:rFonts w:ascii="Arial" w:hAnsi="Arial" w:cs="Arial"/>
                <w:sz w:val="20"/>
                <w:szCs w:val="20"/>
              </w:rPr>
              <w:fldChar w:fldCharType="end"/>
            </w:r>
          </w:p>
        </w:tc>
      </w:tr>
      <w:tr w:rsidR="0044242F" w:rsidRPr="00BA32C8" w14:paraId="18754FAB" w14:textId="77777777" w:rsidTr="005E5160">
        <w:trPr>
          <w:trHeight w:val="397"/>
        </w:trPr>
        <w:tc>
          <w:tcPr>
            <w:tcW w:w="1587" w:type="dxa"/>
            <w:vAlign w:val="center"/>
          </w:tcPr>
          <w:p w14:paraId="6D6524E6" w14:textId="77777777" w:rsidR="0044242F" w:rsidRPr="00E254AD" w:rsidRDefault="0044242F" w:rsidP="005E5160">
            <w:pPr>
              <w:spacing w:after="60"/>
              <w:jc w:val="center"/>
              <w:rPr>
                <w:rFonts w:ascii="Arial" w:hAnsi="Arial" w:cs="Arial"/>
                <w:b/>
                <w:bCs/>
                <w:sz w:val="20"/>
                <w:szCs w:val="20"/>
              </w:rPr>
            </w:pPr>
            <w:r w:rsidRPr="002541DF">
              <w:rPr>
                <w:rFonts w:ascii="Arial" w:hAnsi="Arial" w:cs="Arial"/>
                <w:b/>
                <w:bCs/>
                <w:sz w:val="20"/>
                <w:szCs w:val="20"/>
              </w:rPr>
              <w:t>Tabula Muris</w:t>
            </w:r>
          </w:p>
        </w:tc>
        <w:tc>
          <w:tcPr>
            <w:tcW w:w="1587" w:type="dxa"/>
            <w:vAlign w:val="center"/>
          </w:tcPr>
          <w:p w14:paraId="5C458CCE"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iMAP</w:t>
            </w:r>
            <w:proofErr w:type="spellEnd"/>
          </w:p>
        </w:tc>
        <w:tc>
          <w:tcPr>
            <w:tcW w:w="1587" w:type="dxa"/>
            <w:vAlign w:val="center"/>
          </w:tcPr>
          <w:p w14:paraId="7337A169"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Mouse cells</w:t>
            </w:r>
          </w:p>
        </w:tc>
        <w:tc>
          <w:tcPr>
            <w:tcW w:w="1359" w:type="dxa"/>
            <w:vAlign w:val="center"/>
          </w:tcPr>
          <w:p w14:paraId="38382C89"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&gt;100K</w:t>
            </w:r>
          </w:p>
        </w:tc>
        <w:tc>
          <w:tcPr>
            <w:tcW w:w="1980" w:type="dxa"/>
            <w:vAlign w:val="center"/>
          </w:tcPr>
          <w:p w14:paraId="5E11531E" w14:textId="77777777" w:rsidR="0044242F" w:rsidRPr="00F97EB0" w:rsidRDefault="0044242F" w:rsidP="005E5160">
            <w:pPr>
              <w:spacing w:after="60"/>
              <w:jc w:val="center"/>
              <w:rPr>
                <w:rFonts w:ascii="Arial" w:hAnsi="Arial" w:cs="Arial"/>
                <w:sz w:val="20"/>
                <w:szCs w:val="20"/>
              </w:rPr>
            </w:pPr>
          </w:p>
        </w:tc>
        <w:tc>
          <w:tcPr>
            <w:tcW w:w="1422" w:type="dxa"/>
            <w:vAlign w:val="center"/>
          </w:tcPr>
          <w:p w14:paraId="59AE8D73" w14:textId="77777777" w:rsidR="0044242F" w:rsidRPr="00F97EB0" w:rsidRDefault="0044242F" w:rsidP="005E5160">
            <w:pPr>
              <w:spacing w:after="60"/>
              <w:jc w:val="center"/>
              <w:rPr>
                <w:rFonts w:ascii="Arial" w:hAnsi="Arial" w:cs="Arial"/>
                <w:sz w:val="20"/>
                <w:szCs w:val="20"/>
              </w:rPr>
            </w:pPr>
          </w:p>
        </w:tc>
      </w:tr>
      <w:tr w:rsidR="0044242F" w:rsidRPr="00BA32C8" w14:paraId="46ADD74A" w14:textId="77777777" w:rsidTr="005E5160">
        <w:trPr>
          <w:trHeight w:val="397"/>
        </w:trPr>
        <w:tc>
          <w:tcPr>
            <w:tcW w:w="1587" w:type="dxa"/>
            <w:vAlign w:val="center"/>
          </w:tcPr>
          <w:p w14:paraId="677E1342"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Baron-Mou-1</w:t>
            </w:r>
          </w:p>
        </w:tc>
        <w:tc>
          <w:tcPr>
            <w:tcW w:w="1587" w:type="dxa"/>
            <w:vAlign w:val="center"/>
          </w:tcPr>
          <w:p w14:paraId="6AB5B765"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VASC</w:t>
            </w:r>
          </w:p>
        </w:tc>
        <w:tc>
          <w:tcPr>
            <w:tcW w:w="1587" w:type="dxa"/>
            <w:vAlign w:val="center"/>
          </w:tcPr>
          <w:p w14:paraId="58499786"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Pancreas</w:t>
            </w:r>
          </w:p>
        </w:tc>
        <w:tc>
          <w:tcPr>
            <w:tcW w:w="1359" w:type="dxa"/>
            <w:vAlign w:val="center"/>
          </w:tcPr>
          <w:p w14:paraId="1A46D6DC"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822</w:t>
            </w:r>
          </w:p>
        </w:tc>
        <w:tc>
          <w:tcPr>
            <w:tcW w:w="1980" w:type="dxa"/>
            <w:vAlign w:val="center"/>
          </w:tcPr>
          <w:p w14:paraId="2AAD6DF8"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GSM2230761</w:t>
            </w:r>
          </w:p>
        </w:tc>
        <w:tc>
          <w:tcPr>
            <w:tcW w:w="1422" w:type="dxa"/>
            <w:vAlign w:val="center"/>
          </w:tcPr>
          <w:p w14:paraId="5A6097D6" w14:textId="23C3DBC3" w:rsidR="0044242F" w:rsidRPr="00F97EB0" w:rsidRDefault="00030C34"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PEVuZE5vdGU+PENpdGU+PEF1dGhvcj5CYXJvbjwvQXV0aG9yPjxZZWFyPjIwMTY8L1llYXI+PFJl
Y051bT4yMTA8L1JlY051bT48RGlzcGxheVRleHQ+WzEzMl08L0Rpc3BsYXlUZXh0PjxyZWNvcmQ+
PHJlYy1udW1iZXI+MjEwPC9yZWMtbnVtYmVyPjxmb3JlaWduLWtleXM+PGtleSBhcHA9IkVOIiBk
Yi1pZD0ienNwcHgyNWZvZmZ0enhlZTk1ZngyOXA4dGF0ZjV2dmF3dHZwIiB0aW1lc3RhbXA9IjE2
MzA3MjI3MzciPjIxMDwva2V5PjwvZm9yZWlnbi1rZXlzPjxyZWYtdHlwZSBuYW1lPSJKb3VybmFs
IEFydGljbGUiPjE3PC9yZWYtdHlwZT48Y29udHJpYnV0b3JzPjxhdXRob3JzPjxhdXRob3I+QmFy
b24sIE0uPC9hdXRob3I+PGF1dGhvcj5WZXJlcywgQS48L2F1dGhvcj48YXV0aG9yPldvbG9jaywg
Uy4gTC48L2F1dGhvcj48YXV0aG9yPkZhdXN0LCBBLiBMLjwvYXV0aG9yPjxhdXRob3I+R2F1am91
eCwgUi48L2F1dGhvcj48YXV0aG9yPlZldGVyZSwgQS48L2F1dGhvcj48YXV0aG9yPlJ5dSwgSi4g
SC48L2F1dGhvcj48YXV0aG9yPldhZ25lciwgQi4gSy48L2F1dGhvcj48YXV0aG9yPlNoZW4tT3Jy
LCBTLiBTLjwvYXV0aG9yPjxhdXRob3I+S2xlaW4sIEEuIE0uPC9hdXRob3I+PGF1dGhvcj5NZWx0
b24sIEQuIEEuPC9hdXRob3I+PGF1dGhvcj5ZYW5haSwgSS48L2F1dGhvcj48L2F1dGhvcnM+PC9j
b250cmlidXRvcnM+PGF1dGgtYWRkcmVzcz5GYWN1bHR5IG9mIEJpb2xvZ3ksIFRlY2huaW9uIC0g
SXNyYWVsIEluc3RpdHV0ZSBvZiBUZWNobm9sb2d5LCBIYWlmYSAzMjAwMDAzLCBJc3JhZWwuJiN4
RDtEZXBhcnRtZW50IG9mIFN0ZW0gQ2VsbCBhbmQgUmVnZW5lcmF0aXZlIEJpb2xvZ3ksIEhhcnZh
cmQgVW5pdmVyc2l0eSwgQ2FtYnJpZGdlLCBNQSAwMjEzOCwgVVNBOyBEZXBhcnRtZW50IG9mIFN5
c3RlbXMgQmlvbG9neSwgSGFydmFyZCBNZWRpY2FsIFNjaG9vbCwgQm9zdG9uLCBNQSAwMjExNSwg
VVNBLiYjeEQ7RGVwYXJ0bWVudCBvZiBTeXN0ZW1zIEJpb2xvZ3ksIEhhcnZhcmQgTWVkaWNhbCBT
Y2hvb2wsIEJvc3RvbiwgTUEgMDIxMTUsIFVTQS4mI3hEO0RlcGFydG1lbnQgb2YgU3RlbSBDZWxs
IGFuZCBSZWdlbmVyYXRpdmUgQmlvbG9neSwgSGFydmFyZCBVbml2ZXJzaXR5LCBDYW1icmlkZ2Us
IE1BIDAyMTM4LCBVU0EuJiN4RDtEZXBhcnRtZW50IG9mIEltbXVub2xvZ3ksIEZhY3VsdHkgb2Yg
TWVkaWNpbmUsIFRlY2huaW9uIC0gSXNyYWVsIEluc3RpdHV0ZSBvZiBUZWNobm9sb2d5LCBIYWlm
YSAzMjAwMDAzLCBJc3JhZWwuJiN4RDtDZW50ZXIgZm9yIHRoZSBTY2llbmNlIG9mIFRoZXJhcGV1
dGljcywgQnJvYWQgSW5zdGl0dXRlLCBDYW1icmlkZ2UsIE1BIDAyMTQyLCBVU0EuJiN4RDtEZXBh
cnRtZW50IG9mIFN5c3RlbXMgQmlvbG9neSwgSGFydmFyZCBNZWRpY2FsIFNjaG9vbCwgQm9zdG9u
LCBNQSAwMjExNSwgVVNBLiBFbGVjdHJvbmljIGFkZHJlc3M6IGFsbG9uX2tsZWluQGhtcy5oYXJ2
YXJkLmVkdS4mI3hEO0RlcGFydG1lbnQgb2YgU3RlbSBDZWxsIGFuZCBSZWdlbmVyYXRpdmUgQmlv
bG9neSwgSGFydmFyZCBVbml2ZXJzaXR5LCBDYW1icmlkZ2UsIE1BIDAyMTM4LCBVU0EuIEVsZWN0
cm9uaWMgYWRkcmVzczogZG1lbHRvbkBoYXJ2YXJkLmVkdS4mI3hEO0ZhY3VsdHkgb2YgQmlvbG9n
eSwgVGVjaG5pb24gLSBJc3JhZWwgSW5zdGl0dXRlIG9mIFRlY2hub2xvZ3ksIEhhaWZhIDMyMDAw
MDMsIElzcmFlbC4gRWxlY3Ryb25pYyBhZGRyZXNzOiBpdGFpLnlhbmFpQG55dW1jLm9yZy48L2F1
dGgtYWRkcmVzcz48dGl0bGVzPjx0aXRsZT5BIFNpbmdsZS1DZWxsIFRyYW5zY3JpcHRvbWljIE1h
cCBvZiB0aGUgSHVtYW4gYW5kIE1vdXNlIFBhbmNyZWFzIFJldmVhbHMgSW50ZXItIGFuZCBJbnRy
YS1jZWxsIFBvcHVsYXRpb24gU3RydWN0dXJlPC90aXRsZT48c2Vjb25kYXJ5LXRpdGxlPkNlbGwg
U3lzdDwvc2Vjb25kYXJ5LXRpdGxlPjwvdGl0bGVzPjxwZXJpb2RpY2FsPjxmdWxsLXRpdGxlPkNl
bGwgU3lzdDwvZnVsbC10aXRsZT48L3BlcmlvZGljYWw+PHBhZ2VzPjM0Ni0zNjAgZTQ8L3BhZ2Vz
Pjx2b2x1bWU+Mzwvdm9sdW1lPjxudW1iZXI+NDwvbnVtYmVyPjxlZGl0aW9uPjIwMTYvMTAvMjg8
L2VkaXRpb24+PGtleXdvcmRzPjxrZXl3b3JkPkFuaW1hbHM8L2tleXdvcmQ+PGtleXdvcmQ+Q2Vs
bCBEaWZmZXJlbnRpYXRpb248L2tleXdvcmQ+PGtleXdvcmQ+R2VuZSBFeHByZXNzaW9uIFByb2Zp
bGluZzwva2V5d29yZD48a2V5d29yZD5HZW5lIEV4cHJlc3Npb24gUmVndWxhdGlvbiwgRGV2ZWxv
cG1lbnRhbDwva2V5d29yZD48a2V5d29yZD5IdW1hbnM8L2tleXdvcmQ+PGtleXdvcmQ+SXNsZXRz
IG9mIExhbmdlcmhhbnM8L2tleXdvcmQ+PGtleXdvcmQ+TWljZTwva2V5d29yZD48a2V5d29yZD5Q
YW5jcmVhczwva2V5d29yZD48a2V5d29yZD5QYW5jcmVhcywgRXhvY3JpbmU8L2tleXdvcmQ+PGtl
eXdvcmQ+U2luZ2xlLUNlbGwgQW5hbHlzaXM8L2tleXdvcmQ+PGtleXdvcmQ+VHJhbnNjcmlwdGlv
biBGYWN0b3JzPC9rZXl3b3JkPjxrZXl3b3JkPipUcmFuc2NyaXB0b21lPC9rZXl3b3JkPjwva2V5
d29yZHM+PGRhdGVzPjx5ZWFyPjIwMTY8L3llYXI+PHB1Yi1kYXRlcz48ZGF0ZT5PY3QgMjY8L2Rh
dGU+PC9wdWItZGF0ZXM+PC9kYXRlcz48aXNibj4yNDA1LTQ3MTIgKFByaW50KSYjeEQ7MjQwNS00
NzEyIChMaW5raW5nKTwvaXNibj48YWNjZXNzaW9uLW51bT4yNzY2NzM2NTwvYWNjZXNzaW9uLW51
bT48dXJscz48cmVsYXRlZC11cmxzPjx1cmw+aHR0cHM6Ly93d3cubmNiaS5ubG0ubmloLmdvdi9w
dWJtZWQvMjc2NjczNjU8L3VybD48L3JlbGF0ZWQtdXJscz48L3VybHM+PGN1c3RvbTI+UE1DNTIy
ODMyNzwvY3VzdG9tMj48ZWxlY3Ryb25pYy1yZXNvdXJjZS1udW0+MTAuMTAxNi9qLmNlbHMuMjAx
Ni4wOC4wMTE8L2VsZWN0cm9uaWMtcmVzb3VyY2UtbnVtPjwvcmVjb3JkPjwvQ2l0ZT48L0VuZE5v
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[132]</w:t>
            </w:r>
            <w:r>
              <w:rPr>
                <w:rFonts w:ascii="Arial" w:hAnsi="Arial" w:cs="Arial"/>
                <w:sz w:val="20"/>
                <w:szCs w:val="20"/>
              </w:rPr>
              <w:fldChar w:fldCharType="end"/>
            </w:r>
          </w:p>
        </w:tc>
      </w:tr>
      <w:tr w:rsidR="0044242F" w:rsidRPr="00BA32C8" w14:paraId="54138CC7" w14:textId="77777777" w:rsidTr="005E5160">
        <w:trPr>
          <w:trHeight w:val="397"/>
        </w:trPr>
        <w:tc>
          <w:tcPr>
            <w:tcW w:w="1587" w:type="dxa"/>
            <w:vAlign w:val="center"/>
          </w:tcPr>
          <w:p w14:paraId="162916F7"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Biase</w:t>
            </w:r>
          </w:p>
        </w:tc>
        <w:tc>
          <w:tcPr>
            <w:tcW w:w="1587" w:type="dxa"/>
            <w:vAlign w:val="center"/>
          </w:tcPr>
          <w:p w14:paraId="4162B67B"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scGMAI</w:t>
            </w:r>
            <w:proofErr w:type="spellEnd"/>
            <w:r>
              <w:rPr>
                <w:rFonts w:ascii="Arial" w:hAnsi="Arial" w:cs="Arial"/>
                <w:sz w:val="20"/>
                <w:szCs w:val="20"/>
              </w:rPr>
              <w:t xml:space="preserve">, </w:t>
            </w:r>
            <w:r w:rsidRPr="00F97EB0">
              <w:rPr>
                <w:rFonts w:ascii="Arial" w:hAnsi="Arial" w:cs="Arial"/>
                <w:sz w:val="20"/>
                <w:szCs w:val="20"/>
              </w:rPr>
              <w:t>VASC</w:t>
            </w:r>
          </w:p>
        </w:tc>
        <w:tc>
          <w:tcPr>
            <w:tcW w:w="1587" w:type="dxa"/>
            <w:vAlign w:val="center"/>
          </w:tcPr>
          <w:p w14:paraId="02FF61BB"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Embryos</w:t>
            </w:r>
            <w:r>
              <w:rPr>
                <w:rFonts w:ascii="Arial" w:hAnsi="Arial" w:cs="Arial"/>
                <w:sz w:val="20"/>
                <w:szCs w:val="20"/>
              </w:rPr>
              <w:t>/</w:t>
            </w:r>
            <w:proofErr w:type="spellStart"/>
            <w:r>
              <w:rPr>
                <w:rFonts w:ascii="Arial" w:hAnsi="Arial" w:cs="Arial"/>
                <w:sz w:val="20"/>
                <w:szCs w:val="20"/>
              </w:rPr>
              <w:t>SMARTer</w:t>
            </w:r>
            <w:proofErr w:type="spellEnd"/>
          </w:p>
        </w:tc>
        <w:tc>
          <w:tcPr>
            <w:tcW w:w="1359" w:type="dxa"/>
            <w:vAlign w:val="center"/>
          </w:tcPr>
          <w:p w14:paraId="1A54FCA2"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56</w:t>
            </w:r>
          </w:p>
        </w:tc>
        <w:tc>
          <w:tcPr>
            <w:tcW w:w="1980" w:type="dxa"/>
            <w:vAlign w:val="center"/>
          </w:tcPr>
          <w:p w14:paraId="496C8116"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GSE57249</w:t>
            </w:r>
          </w:p>
        </w:tc>
        <w:tc>
          <w:tcPr>
            <w:tcW w:w="1422" w:type="dxa"/>
            <w:vAlign w:val="center"/>
          </w:tcPr>
          <w:p w14:paraId="62A0F63E" w14:textId="64C88B7F" w:rsidR="0044242F" w:rsidRPr="00F97EB0" w:rsidRDefault="00030C34"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PEVuZE5vdGU+PENpdGU+PEF1dGhvcj5CaWFzZTwvQXV0aG9yPjxZZWFyPjIwMTQ8L1llYXI+PFJl
Y051bT4yMzA8L1JlY051bT48RGlzcGxheVRleHQ+WzE0OV08L0Rpc3BsYXlUZXh0PjxyZWNvcmQ+
PHJlYy1udW1iZXI+MjMwPC9yZWMtbnVtYmVyPjxmb3JlaWduLWtleXM+PGtleSBhcHA9IkVOIiBk
Yi1pZD0ienNwcHgyNWZvZmZ0enhlZTk1ZngyOXA4dGF0ZjV2dmF3dHZwIiB0aW1lc3RhbXA9IjE2
MzA3MjQwMjAiPjIzMDwva2V5PjwvZm9yZWlnbi1rZXlzPjxyZWYtdHlwZSBuYW1lPSJKb3VybmFs
IEFydGljbGUiPjE3PC9yZWYtdHlwZT48Y29udHJpYnV0b3JzPjxhdXRob3JzPjxhdXRob3I+Qmlh
c2UsIEYuIEguPC9hdXRob3I+PGF1dGhvcj5DYW8sIFguPC9hdXRob3I+PGF1dGhvcj5aaG9uZywg
Uy48L2F1dGhvcj48L2F1dGhvcnM+PC9jb250cmlidXRvcnM+PGF1dGgtYWRkcmVzcz5EZXBhcnRt
ZW50IG9mIEJpb2VuZ2luZWVyaW5nLCBVbml2ZXJzaXR5IG9mIENhbGlmb3JuaWEgU2FuIERpZWdv
LCBMYSBKb2xsYSwgQ2FsaWZvcm5pYSA5MjA5MywgVVNBLiYjeEQ7RGVwYXJ0bWVudCBvZiBCaW9l
bmdpbmVlcmluZywgVW5pdmVyc2l0eSBvZiBDYWxpZm9ybmlhIFNhbiBEaWVnbywgTGEgSm9sbGEs
IENhbGlmb3JuaWEgOTIwOTMsIFVTQSBzemhvbmdAdWNzZC5lZHUuPC9hdXRoLWFkZHJlc3M+PHRp
dGxlcz48dGl0bGU+Q2VsbCBmYXRlIGluY2xpbmF0aW9uIHdpdGhpbiAyLWNlbGwgYW5kIDQtY2Vs
bCBtb3VzZSBlbWJyeW9zIHJldmVhbGVkIGJ5IHNpbmdsZS1jZWxsIFJOQSBzZXF1ZW5jaW5nPC90
aXRsZT48c2Vjb25kYXJ5LXRpdGxlPkdlbm9tZSBSZXM8L3NlY29uZGFyeS10aXRsZT48L3RpdGxl
cz48cGVyaW9kaWNhbD48ZnVsbC10aXRsZT5HZW5vbWUgUmVzPC9mdWxsLXRpdGxlPjwvcGVyaW9k
aWNhbD48cGFnZXM+MTc4Ny05NjwvcGFnZXM+PHZvbHVtZT4yNDwvdm9sdW1lPjxudW1iZXI+MTE8
L251bWJlcj48ZWRpdGlvbj4yMDE0LzA4LzA3PC9lZGl0aW9uPjxrZXl3b3Jkcz48a2V5d29yZD5B
bmltYWxzPC9rZXl3b3JkPjxrZXl3b3JkPkJsYXN0b21lcmVzL2N5dG9sb2d5LyptZXRhYm9saXNt
PC9rZXl3b3JkPjxrZXl3b3JkPkNlbGwgQ3ljbGUgUHJvdGVpbnMvZ2VuZXRpY3M8L2tleXdvcmQ+
PGtleXdvcmQ+Q2VsbCBEaWZmZXJlbnRpYXRpb24vZ2VuZXRpY3M8L2tleXdvcmQ+PGtleXdvcmQ+
Q2VsbCBEaXZpc2lvbi9nZW5ldGljczwva2V5d29yZD48a2V5d29yZD5DZWxsIExpbmVhZ2UvKmdl
bmV0aWNzPC9rZXl3b3JkPjxrZXl3b3JkPkVtYnJ5bywgTWFtbWFsaWFuL2N5dG9sb2d5L2VtYnJ5
b2xvZ3kvKm1ldGFib2xpc208L2tleXdvcmQ+PGtleXdvcmQ+RmVtYWxlPC9rZXl3b3JkPjxrZXl3
b3JkPipHZW5lIEV4cHJlc3Npb24gUmVndWxhdGlvbiwgRGV2ZWxvcG1lbnRhbDwva2V5d29yZD48
a2V5d29yZD5JbW11bm9oaXN0b2NoZW1pc3RyeTwva2V5d29yZD48a2V5d29yZD5NYWxlPC9rZXl3
b3JkPjxrZXl3b3JkPk1pY2UsIEluYnJlZCBDNTdCTDwva2V5d29yZD48a2V5d29yZD5NaWNyb3Nj
b3B5LCBDb25mb2NhbDwva2V5d29yZD48a2V5d29yZD5Nb2RlbHMsIEdlbmV0aWM8L2tleXdvcmQ+
PGtleXdvcmQ+TnVjbGVhciBQcm90ZWlucy9nZW5ldGljczwva2V5d29yZD48a2V5d29yZD5SZXZl
cnNlIFRyYW5zY3JpcHRhc2UgUG9seW1lcmFzZSBDaGFpbiBSZWFjdGlvbjwva2V5d29yZD48a2V5
d29yZD5TZXF1ZW5jZSBBbmFseXNpcywgUk5BL21ldGhvZHM8L2tleXdvcmQ+PGtleXdvcmQ+U2lu
Z2xlLUNlbGwgQW5hbHlzaXMvbWV0aG9kczwva2V5d29yZD48L2tleXdvcmRzPjxkYXRlcz48eWVh
cj4yMDE0PC95ZWFyPjxwdWItZGF0ZXM+PGRhdGU+Tm92PC9kYXRlPjwvcHViLWRhdGVzPjwvZGF0
ZXM+PGlzYm4+MTU0OS01NDY5IChFbGVjdHJvbmljKSYjeEQ7MTA4OC05MDUxIChMaW5raW5nKTwv
aXNibj48YWNjZXNzaW9uLW51bT4yNTA5NjQwNzwvYWNjZXNzaW9uLW51bT48dXJscz48cmVsYXRl
ZC11cmxzPjx1cmw+aHR0cHM6Ly93d3cubmNiaS5ubG0ubmloLmdvdi9wdWJtZWQvMjUwOTY0MDc8
L3VybD48L3JlbGF0ZWQtdXJscz48L3VybHM+PGN1c3RvbTI+UE1DNDIxNjkyMDwvY3VzdG9tMj48
ZWxlY3Ryb25pYy1yZXNvdXJjZS1udW0+MTAuMTEwMS9nci4xNzc3MjUuMTE0PC9lbGVjdHJvbmlj
LXJlc291cmNlLW51bT48L3JlY29yZD48L0NpdGU+PC9FbmROb3RlPn==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PEVuZE5vdGU+PENpdGU+PEF1dGhvcj5CaWFzZTwvQXV0aG9yPjxZZWFyPjIwMTQ8L1llYXI+PFJl
Y051bT4yMzA8L1JlY051bT48RGlzcGxheVRleHQ+WzE0OV08L0Rpc3BsYXlUZXh0PjxyZWNvcmQ+
PHJlYy1udW1iZXI+MjMwPC9yZWMtbnVtYmVyPjxmb3JlaWduLWtleXM+PGtleSBhcHA9IkVOIiBk
Yi1pZD0ienNwcHgyNWZvZmZ0enhlZTk1ZngyOXA4dGF0ZjV2dmF3dHZwIiB0aW1lc3RhbXA9IjE2
MzA3MjQwMjAiPjIzMDwva2V5PjwvZm9yZWlnbi1rZXlzPjxyZWYtdHlwZSBuYW1lPSJKb3VybmFs
IEFydGljbGUiPjE3PC9yZWYtdHlwZT48Y29udHJpYnV0b3JzPjxhdXRob3JzPjxhdXRob3I+Qmlh
c2UsIEYuIEguPC9hdXRob3I+PGF1dGhvcj5DYW8sIFguPC9hdXRob3I+PGF1dGhvcj5aaG9uZywg
Uy48L2F1dGhvcj48L2F1dGhvcnM+PC9jb250cmlidXRvcnM+PGF1dGgtYWRkcmVzcz5EZXBhcnRt
ZW50IG9mIEJpb2VuZ2luZWVyaW5nLCBVbml2ZXJzaXR5IG9mIENhbGlmb3JuaWEgU2FuIERpZWdv
LCBMYSBKb2xsYSwgQ2FsaWZvcm5pYSA5MjA5MywgVVNBLiYjeEQ7RGVwYXJ0bWVudCBvZiBCaW9l
bmdpbmVlcmluZywgVW5pdmVyc2l0eSBvZiBDYWxpZm9ybmlhIFNhbiBEaWVnbywgTGEgSm9sbGEs
IENhbGlmb3JuaWEgOTIwOTMsIFVTQSBzemhvbmdAdWNzZC5lZHUuPC9hdXRoLWFkZHJlc3M+PHRp
dGxlcz48dGl0bGU+Q2VsbCBmYXRlIGluY2xpbmF0aW9uIHdpdGhpbiAyLWNlbGwgYW5kIDQtY2Vs
bCBtb3VzZSBlbWJyeW9zIHJldmVhbGVkIGJ5IHNpbmdsZS1jZWxsIFJOQSBzZXF1ZW5jaW5nPC90
aXRsZT48c2Vjb25kYXJ5LXRpdGxlPkdlbm9tZSBSZXM8L3NlY29uZGFyeS10aXRsZT48L3RpdGxl
cz48cGVyaW9kaWNhbD48ZnVsbC10aXRsZT5HZW5vbWUgUmVzPC9mdWxsLXRpdGxlPjwvcGVyaW9k
aWNhbD48cGFnZXM+MTc4Ny05NjwvcGFnZXM+PHZvbHVtZT4yNDwvdm9sdW1lPjxudW1iZXI+MTE8
L251bWJlcj48ZWRpdGlvbj4yMDE0LzA4LzA3PC9lZGl0aW9uPjxrZXl3b3Jkcz48a2V5d29yZD5B
bmltYWxzPC9rZXl3b3JkPjxrZXl3b3JkPkJsYXN0b21lcmVzL2N5dG9sb2d5LyptZXRhYm9saXNt
PC9rZXl3b3JkPjxrZXl3b3JkPkNlbGwgQ3ljbGUgUHJvdGVpbnMvZ2VuZXRpY3M8L2tleXdvcmQ+
PGtleXdvcmQ+Q2VsbCBEaWZmZXJlbnRpYXRpb24vZ2VuZXRpY3M8L2tleXdvcmQ+PGtleXdvcmQ+
Q2VsbCBEaXZpc2lvbi9nZW5ldGljczwva2V5d29yZD48a2V5d29yZD5DZWxsIExpbmVhZ2UvKmdl
bmV0aWNzPC9rZXl3b3JkPjxrZXl3b3JkPkVtYnJ5bywgTWFtbWFsaWFuL2N5dG9sb2d5L2VtYnJ5
b2xvZ3kvKm1ldGFib2xpc208L2tleXdvcmQ+PGtleXdvcmQ+RmVtYWxlPC9rZXl3b3JkPjxrZXl3
b3JkPipHZW5lIEV4cHJlc3Npb24gUmVndWxhdGlvbiwgRGV2ZWxvcG1lbnRhbDwva2V5d29yZD48
a2V5d29yZD5JbW11bm9oaXN0b2NoZW1pc3RyeTwva2V5d29yZD48a2V5d29yZD5NYWxlPC9rZXl3
b3JkPjxrZXl3b3JkPk1pY2UsIEluYnJlZCBDNTdCTDwva2V5d29yZD48a2V5d29yZD5NaWNyb3Nj
b3B5LCBDb25mb2NhbDwva2V5d29yZD48a2V5d29yZD5Nb2RlbHMsIEdlbmV0aWM8L2tleXdvcmQ+
PGtleXdvcmQ+TnVjbGVhciBQcm90ZWlucy9nZW5ldGljczwva2V5d29yZD48a2V5d29yZD5SZXZl
cnNlIFRyYW5zY3JpcHRhc2UgUG9seW1lcmFzZSBDaGFpbiBSZWFjdGlvbjwva2V5d29yZD48a2V5
d29yZD5TZXF1ZW5jZSBBbmFseXNpcywgUk5BL21ldGhvZHM8L2tleXdvcmQ+PGtleXdvcmQ+U2lu
Z2xlLUNlbGwgQW5hbHlzaXMvbWV0aG9kczwva2V5d29yZD48L2tleXdvcmRzPjxkYXRlcz48eWVh
cj4yMDE0PC95ZWFyPjxwdWItZGF0ZXM+PGRhdGU+Tm92PC9kYXRlPjwvcHViLWRhdGVzPjwvZGF0
ZXM+PGlzYm4+MTU0OS01NDY5IChFbGVjdHJvbmljKSYjeEQ7MTA4OC05MDUxIChMaW5raW5nKTwv
aXNibj48YWNjZXNzaW9uLW51bT4yNTA5NjQwNzwvYWNjZXNzaW9uLW51bT48dXJscz48cmVsYXRl
ZC11cmxzPjx1cmw+aHR0cHM6Ly93d3cubmNiaS5ubG0ubmloLmdvdi9wdWJtZWQvMjUwOTY0MDc8
L3VybD48L3JlbGF0ZWQtdXJscz48L3VybHM+PGN1c3RvbTI+UE1DNDIxNjkyMDwvY3VzdG9tMj48
ZWxlY3Ryb25pYy1yZXNvdXJjZS1udW0+MTAuMTEwMS9nci4xNzc3MjUuMTE0PC9lbGVjdHJvbmlj
LXJlc291cmNlLW51bT48L3JlY29yZD48L0NpdGU+PC9FbmROb3RlPn==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[149]</w:t>
            </w:r>
            <w:r>
              <w:rPr>
                <w:rFonts w:ascii="Arial" w:hAnsi="Arial" w:cs="Arial"/>
                <w:sz w:val="20"/>
                <w:szCs w:val="20"/>
              </w:rPr>
              <w:fldChar w:fldCharType="end"/>
            </w:r>
          </w:p>
        </w:tc>
      </w:tr>
      <w:tr w:rsidR="0044242F" w:rsidRPr="00BA32C8" w14:paraId="19C77659" w14:textId="77777777" w:rsidTr="005E5160">
        <w:trPr>
          <w:trHeight w:val="397"/>
        </w:trPr>
        <w:tc>
          <w:tcPr>
            <w:tcW w:w="1587" w:type="dxa"/>
            <w:vAlign w:val="center"/>
          </w:tcPr>
          <w:p w14:paraId="0D0C897C"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lastRenderedPageBreak/>
              <w:t>Biase</w:t>
            </w:r>
          </w:p>
        </w:tc>
        <w:tc>
          <w:tcPr>
            <w:tcW w:w="1587" w:type="dxa"/>
            <w:vAlign w:val="center"/>
          </w:tcPr>
          <w:p w14:paraId="35030FB2"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scGMAI</w:t>
            </w:r>
            <w:proofErr w:type="spellEnd"/>
            <w:r>
              <w:rPr>
                <w:rFonts w:ascii="Arial" w:hAnsi="Arial" w:cs="Arial"/>
                <w:sz w:val="20"/>
                <w:szCs w:val="20"/>
              </w:rPr>
              <w:t xml:space="preserve">, </w:t>
            </w:r>
            <w:r w:rsidRPr="00F97EB0">
              <w:rPr>
                <w:rFonts w:ascii="Arial" w:hAnsi="Arial" w:cs="Arial"/>
                <w:sz w:val="20"/>
                <w:szCs w:val="20"/>
              </w:rPr>
              <w:t>VASC</w:t>
            </w:r>
          </w:p>
        </w:tc>
        <w:tc>
          <w:tcPr>
            <w:tcW w:w="1587" w:type="dxa"/>
            <w:vAlign w:val="center"/>
          </w:tcPr>
          <w:p w14:paraId="517DFB9A"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Embryos</w:t>
            </w:r>
            <w:r>
              <w:rPr>
                <w:rFonts w:ascii="Arial" w:hAnsi="Arial" w:cs="Arial"/>
                <w:sz w:val="20"/>
                <w:szCs w:val="20"/>
              </w:rPr>
              <w:t>/</w:t>
            </w:r>
            <w:proofErr w:type="spellStart"/>
            <w:r>
              <w:rPr>
                <w:rFonts w:ascii="Arial" w:hAnsi="Arial" w:cs="Arial"/>
                <w:sz w:val="20"/>
                <w:szCs w:val="20"/>
              </w:rPr>
              <w:t>Fluidigm</w:t>
            </w:r>
            <w:proofErr w:type="spellEnd"/>
          </w:p>
        </w:tc>
        <w:tc>
          <w:tcPr>
            <w:tcW w:w="1359" w:type="dxa"/>
            <w:vAlign w:val="center"/>
          </w:tcPr>
          <w:p w14:paraId="692A17E9"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90</w:t>
            </w:r>
          </w:p>
        </w:tc>
        <w:tc>
          <w:tcPr>
            <w:tcW w:w="1980" w:type="dxa"/>
            <w:vAlign w:val="center"/>
          </w:tcPr>
          <w:p w14:paraId="0EE4451A"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GSE59892</w:t>
            </w:r>
          </w:p>
        </w:tc>
        <w:tc>
          <w:tcPr>
            <w:tcW w:w="1422" w:type="dxa"/>
            <w:vAlign w:val="center"/>
          </w:tcPr>
          <w:p w14:paraId="663BA8CC" w14:textId="14953640"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PEVuZE5vdGU+PENpdGU+PEF1dGhvcj5CaWFzZTwvQXV0aG9yPjxZZWFyPjIwMTQ8L1llYXI+PFJl
Y051bT4yMzA8L1JlY051bT48RGlzcGxheVRleHQ+WzE0OV08L0Rpc3BsYXlUZXh0PjxyZWNvcmQ+
PHJlYy1udW1iZXI+MjMwPC9yZWMtbnVtYmVyPjxmb3JlaWduLWtleXM+PGtleSBhcHA9IkVOIiBk
Yi1pZD0ienNwcHgyNWZvZmZ0enhlZTk1ZngyOXA4dGF0ZjV2dmF3dHZwIiB0aW1lc3RhbXA9IjE2
MzA3MjQwMjAiPjIzMDwva2V5PjwvZm9yZWlnbi1rZXlzPjxyZWYtdHlwZSBuYW1lPSJKb3VybmFs
IEFydGljbGUiPjE3PC9yZWYtdHlwZT48Y29udHJpYnV0b3JzPjxhdXRob3JzPjxhdXRob3I+Qmlh
c2UsIEYuIEguPC9hdXRob3I+PGF1dGhvcj5DYW8sIFguPC9hdXRob3I+PGF1dGhvcj5aaG9uZywg
Uy48L2F1dGhvcj48L2F1dGhvcnM+PC9jb250cmlidXRvcnM+PGF1dGgtYWRkcmVzcz5EZXBhcnRt
ZW50IG9mIEJpb2VuZ2luZWVyaW5nLCBVbml2ZXJzaXR5IG9mIENhbGlmb3JuaWEgU2FuIERpZWdv
LCBMYSBKb2xsYSwgQ2FsaWZvcm5pYSA5MjA5MywgVVNBLiYjeEQ7RGVwYXJ0bWVudCBvZiBCaW9l
bmdpbmVlcmluZywgVW5pdmVyc2l0eSBvZiBDYWxpZm9ybmlhIFNhbiBEaWVnbywgTGEgSm9sbGEs
IENhbGlmb3JuaWEgOTIwOTMsIFVTQSBzemhvbmdAdWNzZC5lZHUuPC9hdXRoLWFkZHJlc3M+PHRp
dGxlcz48dGl0bGU+Q2VsbCBmYXRlIGluY2xpbmF0aW9uIHdpdGhpbiAyLWNlbGwgYW5kIDQtY2Vs
bCBtb3VzZSBlbWJyeW9zIHJldmVhbGVkIGJ5IHNpbmdsZS1jZWxsIFJOQSBzZXF1ZW5jaW5nPC90
aXRsZT48c2Vjb25kYXJ5LXRpdGxlPkdlbm9tZSBSZXM8L3NlY29uZGFyeS10aXRsZT48L3RpdGxl
cz48cGVyaW9kaWNhbD48ZnVsbC10aXRsZT5HZW5vbWUgUmVzPC9mdWxsLXRpdGxlPjwvcGVyaW9k
aWNhbD48cGFnZXM+MTc4Ny05NjwvcGFnZXM+PHZvbHVtZT4yNDwvdm9sdW1lPjxudW1iZXI+MTE8
L251bWJlcj48ZWRpdGlvbj4yMDE0LzA4LzA3PC9lZGl0aW9uPjxrZXl3b3Jkcz48a2V5d29yZD5B
bmltYWxzPC9rZXl3b3JkPjxrZXl3b3JkPkJsYXN0b21lcmVzL2N5dG9sb2d5LyptZXRhYm9saXNt
PC9rZXl3b3JkPjxrZXl3b3JkPkNlbGwgQ3ljbGUgUHJvdGVpbnMvZ2VuZXRpY3M8L2tleXdvcmQ+
PGtleXdvcmQ+Q2VsbCBEaWZmZXJlbnRpYXRpb24vZ2VuZXRpY3M8L2tleXdvcmQ+PGtleXdvcmQ+
Q2VsbCBEaXZpc2lvbi9nZW5ldGljczwva2V5d29yZD48a2V5d29yZD5DZWxsIExpbmVhZ2UvKmdl
bmV0aWNzPC9rZXl3b3JkPjxrZXl3b3JkPkVtYnJ5bywgTWFtbWFsaWFuL2N5dG9sb2d5L2VtYnJ5
b2xvZ3kvKm1ldGFib2xpc208L2tleXdvcmQ+PGtleXdvcmQ+RmVtYWxlPC9rZXl3b3JkPjxrZXl3
b3JkPipHZW5lIEV4cHJlc3Npb24gUmVndWxhdGlvbiwgRGV2ZWxvcG1lbnRhbDwva2V5d29yZD48
a2V5d29yZD5JbW11bm9oaXN0b2NoZW1pc3RyeTwva2V5d29yZD48a2V5d29yZD5NYWxlPC9rZXl3
b3JkPjxrZXl3b3JkPk1pY2UsIEluYnJlZCBDNTdCTDwva2V5d29yZD48a2V5d29yZD5NaWNyb3Nj
b3B5LCBDb25mb2NhbDwva2V5d29yZD48a2V5d29yZD5Nb2RlbHMsIEdlbmV0aWM8L2tleXdvcmQ+
PGtleXdvcmQ+TnVjbGVhciBQcm90ZWlucy9nZW5ldGljczwva2V5d29yZD48a2V5d29yZD5SZXZl
cnNlIFRyYW5zY3JpcHRhc2UgUG9seW1lcmFzZSBDaGFpbiBSZWFjdGlvbjwva2V5d29yZD48a2V5
d29yZD5TZXF1ZW5jZSBBbmFseXNpcywgUk5BL21ldGhvZHM8L2tleXdvcmQ+PGtleXdvcmQ+U2lu
Z2xlLUNlbGwgQW5hbHlzaXMvbWV0aG9kczwva2V5d29yZD48L2tleXdvcmRzPjxkYXRlcz48eWVh
cj4yMDE0PC95ZWFyPjxwdWItZGF0ZXM+PGRhdGU+Tm92PC9kYXRlPjwvcHViLWRhdGVzPjwvZGF0
ZXM+PGlzYm4+MTU0OS01NDY5IChFbGVjdHJvbmljKSYjeEQ7MTA4OC05MDUxIChMaW5raW5nKTwv
aXNibj48YWNjZXNzaW9uLW51bT4yNTA5NjQwNzwvYWNjZXNzaW9uLW51bT48dXJscz48cmVsYXRl
ZC11cmxzPjx1cmw+aHR0cHM6Ly93d3cubmNiaS5ubG0ubmloLmdvdi9wdWJtZWQvMjUwOTY0MDc8
L3VybD48L3JlbGF0ZWQtdXJscz48L3VybHM+PGN1c3RvbTI+UE1DNDIxNjkyMDwvY3VzdG9tMj48
ZWxlY3Ryb25pYy1yZXNvdXJjZS1udW0+MTAuMTEwMS9nci4xNzc3MjUuMTE0PC9lbGVjdHJvbmlj
LXJlc291cmNlLW51bT48L3JlY29yZD48L0NpdGU+PC9FbmROb3RlPn==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PEVuZE5vdGU+PENpdGU+PEF1dGhvcj5CaWFzZTwvQXV0aG9yPjxZZWFyPjIwMTQ8L1llYXI+PFJl
Y051bT4yMzA8L1JlY051bT48RGlzcGxheVRleHQ+WzE0OV08L0Rpc3BsYXlUZXh0PjxyZWNvcmQ+
PHJlYy1udW1iZXI+MjMwPC9yZWMtbnVtYmVyPjxmb3JlaWduLWtleXM+PGtleSBhcHA9IkVOIiBk
Yi1pZD0ienNwcHgyNWZvZmZ0enhlZTk1ZngyOXA4dGF0ZjV2dmF3dHZwIiB0aW1lc3RhbXA9IjE2
MzA3MjQwMjAiPjIzMDwva2V5PjwvZm9yZWlnbi1rZXlzPjxyZWYtdHlwZSBuYW1lPSJKb3VybmFs
IEFydGljbGUiPjE3PC9yZWYtdHlwZT48Y29udHJpYnV0b3JzPjxhdXRob3JzPjxhdXRob3I+Qmlh
c2UsIEYuIEguPC9hdXRob3I+PGF1dGhvcj5DYW8sIFguPC9hdXRob3I+PGF1dGhvcj5aaG9uZywg
Uy48L2F1dGhvcj48L2F1dGhvcnM+PC9jb250cmlidXRvcnM+PGF1dGgtYWRkcmVzcz5EZXBhcnRt
ZW50IG9mIEJpb2VuZ2luZWVyaW5nLCBVbml2ZXJzaXR5IG9mIENhbGlmb3JuaWEgU2FuIERpZWdv
LCBMYSBKb2xsYSwgQ2FsaWZvcm5pYSA5MjA5MywgVVNBLiYjeEQ7RGVwYXJ0bWVudCBvZiBCaW9l
bmdpbmVlcmluZywgVW5pdmVyc2l0eSBvZiBDYWxpZm9ybmlhIFNhbiBEaWVnbywgTGEgSm9sbGEs
IENhbGlmb3JuaWEgOTIwOTMsIFVTQSBzemhvbmdAdWNzZC5lZHUuPC9hdXRoLWFkZHJlc3M+PHRp
dGxlcz48dGl0bGU+Q2VsbCBmYXRlIGluY2xpbmF0aW9uIHdpdGhpbiAyLWNlbGwgYW5kIDQtY2Vs
bCBtb3VzZSBlbWJyeW9zIHJldmVhbGVkIGJ5IHNpbmdsZS1jZWxsIFJOQSBzZXF1ZW5jaW5nPC90
aXRsZT48c2Vjb25kYXJ5LXRpdGxlPkdlbm9tZSBSZXM8L3NlY29uZGFyeS10aXRsZT48L3RpdGxl
cz48cGVyaW9kaWNhbD48ZnVsbC10aXRsZT5HZW5vbWUgUmVzPC9mdWxsLXRpdGxlPjwvcGVyaW9k
aWNhbD48cGFnZXM+MTc4Ny05NjwvcGFnZXM+PHZvbHVtZT4yNDwvdm9sdW1lPjxudW1iZXI+MTE8
L251bWJlcj48ZWRpdGlvbj4yMDE0LzA4LzA3PC9lZGl0aW9uPjxrZXl3b3Jkcz48a2V5d29yZD5B
bmltYWxzPC9rZXl3b3JkPjxrZXl3b3JkPkJsYXN0b21lcmVzL2N5dG9sb2d5LyptZXRhYm9saXNt
PC9rZXl3b3JkPjxrZXl3b3JkPkNlbGwgQ3ljbGUgUHJvdGVpbnMvZ2VuZXRpY3M8L2tleXdvcmQ+
PGtleXdvcmQ+Q2VsbCBEaWZmZXJlbnRpYXRpb24vZ2VuZXRpY3M8L2tleXdvcmQ+PGtleXdvcmQ+
Q2VsbCBEaXZpc2lvbi9nZW5ldGljczwva2V5d29yZD48a2V5d29yZD5DZWxsIExpbmVhZ2UvKmdl
bmV0aWNzPC9rZXl3b3JkPjxrZXl3b3JkPkVtYnJ5bywgTWFtbWFsaWFuL2N5dG9sb2d5L2VtYnJ5
b2xvZ3kvKm1ldGFib2xpc208L2tleXdvcmQ+PGtleXdvcmQ+RmVtYWxlPC9rZXl3b3JkPjxrZXl3
b3JkPipHZW5lIEV4cHJlc3Npb24gUmVndWxhdGlvbiwgRGV2ZWxvcG1lbnRhbDwva2V5d29yZD48
a2V5d29yZD5JbW11bm9oaXN0b2NoZW1pc3RyeTwva2V5d29yZD48a2V5d29yZD5NYWxlPC9rZXl3
b3JkPjxrZXl3b3JkPk1pY2UsIEluYnJlZCBDNTdCTDwva2V5d29yZD48a2V5d29yZD5NaWNyb3Nj
b3B5LCBDb25mb2NhbDwva2V5d29yZD48a2V5d29yZD5Nb2RlbHMsIEdlbmV0aWM8L2tleXdvcmQ+
PGtleXdvcmQ+TnVjbGVhciBQcm90ZWlucy9nZW5ldGljczwva2V5d29yZD48a2V5d29yZD5SZXZl
cnNlIFRyYW5zY3JpcHRhc2UgUG9seW1lcmFzZSBDaGFpbiBSZWFjdGlvbjwva2V5d29yZD48a2V5
d29yZD5TZXF1ZW5jZSBBbmFseXNpcywgUk5BL21ldGhvZHM8L2tleXdvcmQ+PGtleXdvcmQ+U2lu
Z2xlLUNlbGwgQW5hbHlzaXMvbWV0aG9kczwva2V5d29yZD48L2tleXdvcmRzPjxkYXRlcz48eWVh
cj4yMDE0PC95ZWFyPjxwdWItZGF0ZXM+PGRhdGU+Tm92PC9kYXRlPjwvcHViLWRhdGVzPjwvZGF0
ZXM+PGlzYm4+MTU0OS01NDY5IChFbGVjdHJvbmljKSYjeEQ7MTA4OC05MDUxIChMaW5raW5nKTwv
aXNibj48YWNjZXNzaW9uLW51bT4yNTA5NjQwNzwvYWNjZXNzaW9uLW51bT48dXJscz48cmVsYXRl
ZC11cmxzPjx1cmw+aHR0cHM6Ly93d3cubmNiaS5ubG0ubmloLmdvdi9wdWJtZWQvMjUwOTY0MDc8
L3VybD48L3JlbGF0ZWQtdXJscz48L3VybHM+PGN1c3RvbTI+UE1DNDIxNjkyMDwvY3VzdG9tMj48
ZWxlY3Ryb25pYy1yZXNvdXJjZS1udW0+MTAuMTEwMS9nci4xNzc3MjUuMTE0PC9lbGVjdHJvbmlj
LXJlc291cmNlLW51bT48L3JlY29yZD48L0NpdGU+PC9FbmROb3RlPn==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[149]</w:t>
            </w:r>
            <w:r>
              <w:rPr>
                <w:rFonts w:ascii="Arial" w:hAnsi="Arial" w:cs="Arial"/>
                <w:sz w:val="20"/>
                <w:szCs w:val="20"/>
              </w:rPr>
              <w:fldChar w:fldCharType="end"/>
            </w:r>
          </w:p>
        </w:tc>
      </w:tr>
      <w:tr w:rsidR="0044242F" w:rsidRPr="00BA32C8" w14:paraId="4A900A9F" w14:textId="77777777" w:rsidTr="005E5160">
        <w:trPr>
          <w:trHeight w:val="397"/>
        </w:trPr>
        <w:tc>
          <w:tcPr>
            <w:tcW w:w="1587" w:type="dxa"/>
            <w:vAlign w:val="center"/>
          </w:tcPr>
          <w:p w14:paraId="1413FED0"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Deng</w:t>
            </w:r>
          </w:p>
        </w:tc>
        <w:tc>
          <w:tcPr>
            <w:tcW w:w="1587" w:type="dxa"/>
            <w:vAlign w:val="center"/>
          </w:tcPr>
          <w:p w14:paraId="5E233A2B"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scGMAI</w:t>
            </w:r>
            <w:proofErr w:type="spellEnd"/>
            <w:r>
              <w:rPr>
                <w:rFonts w:ascii="Arial" w:hAnsi="Arial" w:cs="Arial"/>
                <w:sz w:val="20"/>
                <w:szCs w:val="20"/>
              </w:rPr>
              <w:t xml:space="preserve">, </w:t>
            </w:r>
            <w:r w:rsidRPr="00F97EB0">
              <w:rPr>
                <w:rFonts w:ascii="Arial" w:hAnsi="Arial" w:cs="Arial"/>
                <w:sz w:val="20"/>
                <w:szCs w:val="20"/>
              </w:rPr>
              <w:t>VASC</w:t>
            </w:r>
          </w:p>
        </w:tc>
        <w:tc>
          <w:tcPr>
            <w:tcW w:w="1587" w:type="dxa"/>
            <w:vAlign w:val="center"/>
          </w:tcPr>
          <w:p w14:paraId="087B5DD7"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Liver</w:t>
            </w:r>
          </w:p>
        </w:tc>
        <w:tc>
          <w:tcPr>
            <w:tcW w:w="1359" w:type="dxa"/>
            <w:vAlign w:val="center"/>
          </w:tcPr>
          <w:p w14:paraId="7FCBA8E4"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317</w:t>
            </w:r>
          </w:p>
        </w:tc>
        <w:tc>
          <w:tcPr>
            <w:tcW w:w="1980" w:type="dxa"/>
            <w:vAlign w:val="center"/>
          </w:tcPr>
          <w:p w14:paraId="431B1DFA"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GSE45719</w:t>
            </w:r>
          </w:p>
        </w:tc>
        <w:tc>
          <w:tcPr>
            <w:tcW w:w="1422" w:type="dxa"/>
            <w:vAlign w:val="center"/>
          </w:tcPr>
          <w:p w14:paraId="0259D013" w14:textId="0C3C1B1E"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r>
            <w:r w:rsidR="00930FB6">
              <w:rPr>
                <w:rFonts w:ascii="Arial" w:hAnsi="Arial" w:cs="Arial"/>
                <w:sz w:val="20"/>
                <w:szCs w:val="20"/>
              </w:rPr>
              <w:instrText xml:space="preserve"> ADDIN EN.CITE &lt;EndNote&gt;&lt;Cite&gt;&lt;Author&gt;Deng&lt;/Author&gt;&lt;Year&gt;2014&lt;/Year&gt;&lt;RecNum&gt;242&lt;/RecNum&gt;&lt;DisplayText&gt;[150]&lt;/DisplayText&gt;&lt;record&gt;&lt;rec-number&gt;242&lt;/rec-number&gt;&lt;foreign-keys&gt;&lt;key app="EN" db-id="zsppx25fofftzxee95fx29p8tatf5vvawtvp" timestamp="1630724811"&gt;242&lt;/key&gt;&lt;/foreign-keys&gt;&lt;ref-type name="Journal Article"&gt;17&lt;/ref-type&gt;&lt;contributors&gt;&lt;authors&gt;&lt;author&gt;Deng, Q.&lt;/author&gt;&lt;author&gt;Ramskold, D.&lt;/author&gt;&lt;author&gt;Reinius, B.&lt;/author&gt;&lt;author&gt;Sandberg, R.&lt;/author&gt;&lt;/authors&gt;&lt;/contributors&gt;&lt;auth-address&gt;Ludwig Institute for Cancer Research, Box 240, 171 77 Stockholm, Sweden.&lt;/auth-address&gt;&lt;titles&gt;&lt;title&gt;Single-cell RNA-seq reveals dynamic, random monoallelic gene expression in mammalian cells&lt;/title&gt;&lt;secondary-title&gt;Science&lt;/secondary-title&gt;&lt;/titles&gt;&lt;periodical&gt;&lt;full-title&gt;Science&lt;/full-title&gt;&lt;/periodical&gt;&lt;pages&gt;193-6&lt;/pages&gt;&lt;volume&gt;343&lt;/volume&gt;&lt;number&gt;6167&lt;/number&gt;&lt;edition&gt;2014/01/11&lt;/edition&gt;&lt;keywords&gt;&lt;keyword&gt;*Alleles&lt;/keyword&gt;&lt;keyword&gt;Animals&lt;/keyword&gt;&lt;keyword&gt;Embryonic Development/genetics&lt;/keyword&gt;&lt;keyword&gt;Female&lt;/keyword&gt;&lt;keyword&gt;*Gene Expression Regulation, Developmental&lt;/keyword&gt;&lt;keyword&gt;Male&lt;/keyword&gt;&lt;keyword&gt;Mice&lt;/keyword&gt;&lt;keyword&gt;Mice, Inbred C57BL&lt;/keyword&gt;&lt;keyword&gt;RNA, Messenger, Stored/genetics&lt;/keyword&gt;&lt;keyword&gt;Sequence Analysis, RNA/methods&lt;/keyword&gt;&lt;keyword&gt;Single-Cell Analysis/methods&lt;/keyword&gt;&lt;keyword&gt;X Chromosome/genetics&lt;/keyword&gt;&lt;keyword&gt;X Chromosome Inactivation/*genetics&lt;/keyword&gt;&lt;/keywords&gt;&lt;dates&gt;&lt;year&gt;2014&lt;/year&gt;&lt;pub-dates&gt;&lt;date&gt;Jan 10&lt;/date&gt;&lt;/pub-dates&gt;&lt;/dates&gt;&lt;isbn&gt;1095-9203 (Electronic)&amp;#xD;0036-8075 (Linking)&lt;/isbn&gt;&lt;accession-num&gt;24408435&lt;/accession-num&gt;&lt;urls&gt;&lt;related-urls&gt;&lt;url&gt;https://www.ncbi.nlm.nih.gov/pubmed/24408435&lt;/url&gt;&lt;/related-urls&gt;&lt;/urls&gt;&lt;electronic-resource-num&gt;10.1126/science.1245316&lt;/electronic-resource-num&gt;&lt;/record&gt;&lt;/Cite&gt;&lt;/EndNote&gt;</w:instrText>
            </w:r>
            <w:r>
              <w:rPr>
                <w:rFonts w:ascii="Arial" w:hAnsi="Arial" w:cs="Arial"/>
                <w:sz w:val="20"/>
                <w:szCs w:val="20"/>
              </w:rPr>
              <w:fldChar w:fldCharType="separate"/>
            </w:r>
            <w:r w:rsidR="00930FB6">
              <w:rPr>
                <w:rFonts w:ascii="Arial" w:hAnsi="Arial" w:cs="Arial"/>
                <w:noProof/>
                <w:sz w:val="20"/>
                <w:szCs w:val="20"/>
              </w:rPr>
              <w:t>[150]</w:t>
            </w:r>
            <w:r>
              <w:rPr>
                <w:rFonts w:ascii="Arial" w:hAnsi="Arial" w:cs="Arial"/>
                <w:sz w:val="20"/>
                <w:szCs w:val="20"/>
              </w:rPr>
              <w:fldChar w:fldCharType="end"/>
            </w:r>
          </w:p>
        </w:tc>
      </w:tr>
      <w:tr w:rsidR="0044242F" w:rsidRPr="00BA32C8" w14:paraId="1290DAD6" w14:textId="77777777" w:rsidTr="005E5160">
        <w:trPr>
          <w:trHeight w:val="397"/>
        </w:trPr>
        <w:tc>
          <w:tcPr>
            <w:tcW w:w="1587" w:type="dxa"/>
            <w:vAlign w:val="center"/>
          </w:tcPr>
          <w:p w14:paraId="12F44591"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Klein</w:t>
            </w:r>
          </w:p>
        </w:tc>
        <w:tc>
          <w:tcPr>
            <w:tcW w:w="1587" w:type="dxa"/>
            <w:vAlign w:val="center"/>
          </w:tcPr>
          <w:p w14:paraId="401D80F3" w14:textId="77777777" w:rsidR="0044242F" w:rsidRDefault="0044242F" w:rsidP="005E5160">
            <w:pPr>
              <w:spacing w:after="60"/>
              <w:jc w:val="center"/>
              <w:rPr>
                <w:rFonts w:ascii="Arial" w:hAnsi="Arial" w:cs="Arial"/>
                <w:sz w:val="20"/>
                <w:szCs w:val="20"/>
              </w:rPr>
            </w:pPr>
            <w:r w:rsidRPr="00F97EB0">
              <w:rPr>
                <w:rFonts w:ascii="Arial" w:hAnsi="Arial" w:cs="Arial"/>
                <w:sz w:val="20"/>
                <w:szCs w:val="20"/>
              </w:rPr>
              <w:t>VASC</w:t>
            </w:r>
          </w:p>
          <w:p w14:paraId="46E8C9BC" w14:textId="77777777" w:rsidR="0044242F" w:rsidRDefault="0044242F" w:rsidP="005E5160">
            <w:pPr>
              <w:spacing w:after="60"/>
              <w:jc w:val="center"/>
              <w:rPr>
                <w:rFonts w:ascii="Arial" w:hAnsi="Arial" w:cs="Arial"/>
                <w:sz w:val="20"/>
                <w:szCs w:val="20"/>
              </w:rPr>
            </w:pPr>
            <w:proofErr w:type="spellStart"/>
            <w:r w:rsidRPr="00F97EB0">
              <w:rPr>
                <w:rFonts w:ascii="Arial" w:hAnsi="Arial" w:cs="Arial"/>
                <w:sz w:val="20"/>
                <w:szCs w:val="20"/>
              </w:rPr>
              <w:t>scDeepCluster</w:t>
            </w:r>
            <w:proofErr w:type="spellEnd"/>
          </w:p>
          <w:p w14:paraId="6B901ADE"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sclGAN</w:t>
            </w:r>
            <w:proofErr w:type="spellEnd"/>
          </w:p>
        </w:tc>
        <w:tc>
          <w:tcPr>
            <w:tcW w:w="1587" w:type="dxa"/>
            <w:vAlign w:val="center"/>
          </w:tcPr>
          <w:p w14:paraId="1263B43B"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Stem Cells</w:t>
            </w:r>
          </w:p>
        </w:tc>
        <w:tc>
          <w:tcPr>
            <w:tcW w:w="1359" w:type="dxa"/>
            <w:vAlign w:val="center"/>
          </w:tcPr>
          <w:p w14:paraId="1605FF65"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2,717</w:t>
            </w:r>
          </w:p>
        </w:tc>
        <w:tc>
          <w:tcPr>
            <w:tcW w:w="1980" w:type="dxa"/>
            <w:vAlign w:val="center"/>
          </w:tcPr>
          <w:p w14:paraId="7F2395DC"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GSE65525</w:t>
            </w:r>
          </w:p>
        </w:tc>
        <w:tc>
          <w:tcPr>
            <w:tcW w:w="1422" w:type="dxa"/>
            <w:vAlign w:val="center"/>
          </w:tcPr>
          <w:p w14:paraId="133926C4" w14:textId="6A7D371A"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PEVuZE5vdGU+PENpdGU+PEF1dGhvcj5LbGVpbjwvQXV0aG9yPjxZZWFyPjIwMTU8L1llYXI+PFJl
Y051bT4yMzk8L1JlY051bT48RGlzcGxheVRleHQ+WzE1MV08L0Rpc3BsYXlUZXh0PjxyZWNvcmQ+
PHJlYy1udW1iZXI+MjM5PC9yZWMtbnVtYmVyPjxmb3JlaWduLWtleXM+PGtleSBhcHA9IkVOIiBk
Yi1pZD0ienNwcHgyNWZvZmZ0enhlZTk1ZngyOXA4dGF0ZjV2dmF3dHZwIiB0aW1lc3RhbXA9IjE2
MzA3MjQ4MTEiPjIzOTwva2V5PjwvZm9yZWlnbi1rZXlzPjxyZWYtdHlwZSBuYW1lPSJKb3VybmFs
IEFydGljbGUiPjE3PC9yZWYtdHlwZT48Y29udHJpYnV0b3JzPjxhdXRob3JzPjxhdXRob3I+S2xl
aW4sIEEuIE0uPC9hdXRob3I+PGF1dGhvcj5NYXp1dGlzLCBMLjwvYXV0aG9yPjxhdXRob3I+QWth
cnR1bmEsIEkuPC9hdXRob3I+PGF1dGhvcj5UYWxsYXByYWdhZGEsIE4uPC9hdXRob3I+PGF1dGhv
cj5WZXJlcywgQS48L2F1dGhvcj48YXV0aG9yPkxpLCBWLjwvYXV0aG9yPjxhdXRob3I+UGVzaGtp
biwgTC48L2F1dGhvcj48YXV0aG9yPldlaXR6LCBELiBBLjwvYXV0aG9yPjxhdXRob3I+S2lyc2No
bmVyLCBNLiBXLjwvYXV0aG9yPjwvYXV0aG9ycz48L2NvbnRyaWJ1dG9ycz48YXV0aC1hZGRyZXNz
PkRlcGFydG1lbnQgb2YgU3lzdGVtcyBCaW9sb2d5LCBIYXJ2YXJkIE1lZGljYWwgU2Nob29sLCBC
b3N0b24sIE1BIDAyMTE1LCBVU0EuJiN4RDtTY2hvb2wgb2YgRW5naW5lZXJpbmcgYW5kIEFwcGxp
ZWQgU2NpZW5jZXMgKFNFQVMpLCBIYXJ2YXJkIFVuaXZlcnNpdHksIENhbWJyaWRnZSwgTUEgMDIx
MzgsIFVTQTsgVmlsbml1cyBVbml2ZXJzaXR5IEluc3RpdHV0ZSBvZiBCaW90ZWNobm9sb2d5LCBW
aWxuaXVzIExULTAyMjQxLCBMaXRodWFuaWEuJiN4RDtTY2hvb2wgb2YgRW5naW5lZXJpbmcgYW5k
IEFwcGxpZWQgU2NpZW5jZXMgKFNFQVMpLCBIYXJ2YXJkIFVuaXZlcnNpdHksIENhbWJyaWRnZSwg
TUEgMDIxMzgsIFVTQS4mI3hEO0RlcGFydG1lbnQgb2YgU3lzdGVtcyBCaW9sb2d5LCBIYXJ2YXJk
IE1lZGljYWwgU2Nob29sLCBCb3N0b24sIE1BIDAyMTE1LCBVU0E7IERlcGFydG1lbnQgb2YgU3Rl
bSBDZWxsIGFuZCBSZWdlbmVyYXRpdmUgQmlvbG9neSwgSGFydmFyZCBVbml2ZXJzaXR5LCBDYW1i
cmlkZ2UsIE1BIDAyMTM4LCBVU0E7IEhhcnZhcmQgU3RlbSBDZWxsIEluc3RpdHV0ZSwgSGFydmFy
ZCBVbml2ZXJzaXR5LCBDYW1icmlkZ2UsIE1BIDAyMTM4LCBVU0EuJiN4RDtTY2hvb2wgb2YgRW5n
aW5lZXJpbmcgYW5kIEFwcGxpZWQgU2NpZW5jZXMgKFNFQVMpLCBIYXJ2YXJkIFVuaXZlcnNpdHks
IENhbWJyaWRnZSwgTUEgMDIxMzgsIFVTQS4gRWxlY3Ryb25pYyBhZGRyZXNzOiB3ZWl0ekBzZWFz
LmhhcnZhcmQuZWR1LiYjeEQ7RGVwYXJ0bWVudCBvZiBTeXN0ZW1zIEJpb2xvZ3ksIEhhcnZhcmQg
TWVkaWNhbCBTY2hvb2wsIEJvc3RvbiwgTUEgMDIxMTUsIFVTQS4gRWxlY3Ryb25pYyBhZGRyZXNz
OiBtYXJjQGhtcy5oYXJ2YXJkLmVkdS48L2F1dGgtYWRkcmVzcz48dGl0bGVzPjx0aXRsZT5Ecm9w
bGV0IGJhcmNvZGluZyBmb3Igc2luZ2xlLWNlbGwgdHJhbnNjcmlwdG9taWNzIGFwcGxpZWQgdG8g
ZW1icnlvbmljIHN0ZW0gY2VsbHM8L3RpdGxlPjxzZWNvbmRhcnktdGl0bGU+Q2VsbDwvc2Vjb25k
YXJ5LXRpdGxlPjwvdGl0bGVzPjxwZXJpb2RpY2FsPjxmdWxsLXRpdGxlPkNlbGw8L2Z1bGwtdGl0
bGU+PC9wZXJpb2RpY2FsPjxwYWdlcz4xMTg3LTEyMDE8L3BhZ2VzPjx2b2x1bWU+MTYxPC92b2x1
bWU+PG51bWJlcj41PC9udW1iZXI+PGVkaXRpb24+MjAxNS8wNS8yMzwvZWRpdGlvbj48a2V5d29y
ZHM+PGtleXdvcmQ+QW5pbWFsczwva2V5d29yZD48a2V5d29yZD5FbWJyeW9uaWMgU3RlbSBDZWxs
cy8qY3l0b2xvZ3kvbWV0YWJvbGlzbTwva2V5d29yZD48a2V5d29yZD5HZW5lIEV4cHJlc3Npb24g
UHJvZmlsaW5nLyptZXRob2RzPC9rZXl3b3JkPjxrZXl3b3JkPkhpZ2gtVGhyb3VnaHB1dCBOdWNs
ZW90aWRlIFNlcXVlbmNpbmc8L2tleXdvcmQ+PGtleXdvcmQ+TWljZTwva2V5d29yZD48a2V5d29y
ZD4qTWljcm9mbHVpZGljIEFuYWx5dGljYWwgVGVjaG5pcXVlczwva2V5d29yZD48a2V5d29yZD5T
ZXF1ZW5jZSBBbmFseXNpcywgUk5BL21ldGhvZHM8L2tleXdvcmQ+PGtleXdvcmQ+U2luZ2xlLUNl
bGwgQW5hbHlzaXMvKm1ldGhvZHM8L2tleXdvcmQ+PC9rZXl3b3Jkcz48ZGF0ZXM+PHllYXI+MjAx
NTwveWVhcj48cHViLWRhdGVzPjxkYXRlPk1heSAyMTwvZGF0ZT48L3B1Yi1kYXRlcz48L2RhdGVz
Pjxpc2JuPjEwOTctNDE3MiAoRWxlY3Ryb25pYykmI3hEOzAwOTItODY3NCAoTGlua2luZyk8L2lz
Ym4+PGFjY2Vzc2lvbi1udW0+MjYwMDA0ODc8L2FjY2Vzc2lvbi1udW0+PHVybHM+PHJlbGF0ZWQt
dXJscz48dXJsPmh0dHBzOi8vd3d3Lm5jYmkubmxtLm5paC5nb3YvcHVibWVkLzI2MDAwNDg3PC91
cmw+PC9yZWxhdGVkLXVybHM+PC91cmxzPjxjdXN0b20yPlBNQzQ0NDE3Njg8L2N1c3RvbTI+PGVs
ZWN0cm9uaWMtcmVzb3VyY2UtbnVtPjEwLjEwMTYvai5jZWxsLjIwMTUuMDQuMDQ0PC9lbGVjdHJv
bmljLXJlc291cmNlLW51bT48L3JlY29yZD48L0NpdGU+PC9FbmROb3RlPn==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PEVuZE5vdGU+PENpdGU+PEF1dGhvcj5LbGVpbjwvQXV0aG9yPjxZZWFyPjIwMTU8L1llYXI+PFJl
Y051bT4yMzk8L1JlY051bT48RGlzcGxheVRleHQ+WzE1MV08L0Rpc3BsYXlUZXh0PjxyZWNvcmQ+
PHJlYy1udW1iZXI+MjM5PC9yZWMtbnVtYmVyPjxmb3JlaWduLWtleXM+PGtleSBhcHA9IkVOIiBk
Yi1pZD0ienNwcHgyNWZvZmZ0enhlZTk1ZngyOXA4dGF0ZjV2dmF3dHZwIiB0aW1lc3RhbXA9IjE2
MzA3MjQ4MTEiPjIzOTwva2V5PjwvZm9yZWlnbi1rZXlzPjxyZWYtdHlwZSBuYW1lPSJKb3VybmFs
IEFydGljbGUiPjE3PC9yZWYtdHlwZT48Y29udHJpYnV0b3JzPjxhdXRob3JzPjxhdXRob3I+S2xl
aW4sIEEuIE0uPC9hdXRob3I+PGF1dGhvcj5NYXp1dGlzLCBMLjwvYXV0aG9yPjxhdXRob3I+QWth
cnR1bmEsIEkuPC9hdXRob3I+PGF1dGhvcj5UYWxsYXByYWdhZGEsIE4uPC9hdXRob3I+PGF1dGhv
cj5WZXJlcywgQS48L2F1dGhvcj48YXV0aG9yPkxpLCBWLjwvYXV0aG9yPjxhdXRob3I+UGVzaGtp
biwgTC48L2F1dGhvcj48YXV0aG9yPldlaXR6LCBELiBBLjwvYXV0aG9yPjxhdXRob3I+S2lyc2No
bmVyLCBNLiBXLjwvYXV0aG9yPjwvYXV0aG9ycz48L2NvbnRyaWJ1dG9ycz48YXV0aC1hZGRyZXNz
PkRlcGFydG1lbnQgb2YgU3lzdGVtcyBCaW9sb2d5LCBIYXJ2YXJkIE1lZGljYWwgU2Nob29sLCBC
b3N0b24sIE1BIDAyMTE1LCBVU0EuJiN4RDtTY2hvb2wgb2YgRW5naW5lZXJpbmcgYW5kIEFwcGxp
ZWQgU2NpZW5jZXMgKFNFQVMpLCBIYXJ2YXJkIFVuaXZlcnNpdHksIENhbWJyaWRnZSwgTUEgMDIx
MzgsIFVTQTsgVmlsbml1cyBVbml2ZXJzaXR5IEluc3RpdHV0ZSBvZiBCaW90ZWNobm9sb2d5LCBW
aWxuaXVzIExULTAyMjQxLCBMaXRodWFuaWEuJiN4RDtTY2hvb2wgb2YgRW5naW5lZXJpbmcgYW5k
IEFwcGxpZWQgU2NpZW5jZXMgKFNFQVMpLCBIYXJ2YXJkIFVuaXZlcnNpdHksIENhbWJyaWRnZSwg
TUEgMDIxMzgsIFVTQS4mI3hEO0RlcGFydG1lbnQgb2YgU3lzdGVtcyBCaW9sb2d5LCBIYXJ2YXJk
IE1lZGljYWwgU2Nob29sLCBCb3N0b24sIE1BIDAyMTE1LCBVU0E7IERlcGFydG1lbnQgb2YgU3Rl
bSBDZWxsIGFuZCBSZWdlbmVyYXRpdmUgQmlvbG9neSwgSGFydmFyZCBVbml2ZXJzaXR5LCBDYW1i
cmlkZ2UsIE1BIDAyMTM4LCBVU0E7IEhhcnZhcmQgU3RlbSBDZWxsIEluc3RpdHV0ZSwgSGFydmFy
ZCBVbml2ZXJzaXR5LCBDYW1icmlkZ2UsIE1BIDAyMTM4LCBVU0EuJiN4RDtTY2hvb2wgb2YgRW5n
aW5lZXJpbmcgYW5kIEFwcGxpZWQgU2NpZW5jZXMgKFNFQVMpLCBIYXJ2YXJkIFVuaXZlcnNpdHks
IENhbWJyaWRnZSwgTUEgMDIxMzgsIFVTQS4gRWxlY3Ryb25pYyBhZGRyZXNzOiB3ZWl0ekBzZWFz
LmhhcnZhcmQuZWR1LiYjeEQ7RGVwYXJ0bWVudCBvZiBTeXN0ZW1zIEJpb2xvZ3ksIEhhcnZhcmQg
TWVkaWNhbCBTY2hvb2wsIEJvc3RvbiwgTUEgMDIxMTUsIFVTQS4gRWxlY3Ryb25pYyBhZGRyZXNz
OiBtYXJjQGhtcy5oYXJ2YXJkLmVkdS48L2F1dGgtYWRkcmVzcz48dGl0bGVzPjx0aXRsZT5Ecm9w
bGV0IGJhcmNvZGluZyBmb3Igc2luZ2xlLWNlbGwgdHJhbnNjcmlwdG9taWNzIGFwcGxpZWQgdG8g
ZW1icnlvbmljIHN0ZW0gY2VsbHM8L3RpdGxlPjxzZWNvbmRhcnktdGl0bGU+Q2VsbDwvc2Vjb25k
YXJ5LXRpdGxlPjwvdGl0bGVzPjxwZXJpb2RpY2FsPjxmdWxsLXRpdGxlPkNlbGw8L2Z1bGwtdGl0
bGU+PC9wZXJpb2RpY2FsPjxwYWdlcz4xMTg3LTEyMDE8L3BhZ2VzPjx2b2x1bWU+MTYxPC92b2x1
bWU+PG51bWJlcj41PC9udW1iZXI+PGVkaXRpb24+MjAxNS8wNS8yMzwvZWRpdGlvbj48a2V5d29y
ZHM+PGtleXdvcmQ+QW5pbWFsczwva2V5d29yZD48a2V5d29yZD5FbWJyeW9uaWMgU3RlbSBDZWxs
cy8qY3l0b2xvZ3kvbWV0YWJvbGlzbTwva2V5d29yZD48a2V5d29yZD5HZW5lIEV4cHJlc3Npb24g
UHJvZmlsaW5nLyptZXRob2RzPC9rZXl3b3JkPjxrZXl3b3JkPkhpZ2gtVGhyb3VnaHB1dCBOdWNs
ZW90aWRlIFNlcXVlbmNpbmc8L2tleXdvcmQ+PGtleXdvcmQ+TWljZTwva2V5d29yZD48a2V5d29y
ZD4qTWljcm9mbHVpZGljIEFuYWx5dGljYWwgVGVjaG5pcXVlczwva2V5d29yZD48a2V5d29yZD5T
ZXF1ZW5jZSBBbmFseXNpcywgUk5BL21ldGhvZHM8L2tleXdvcmQ+PGtleXdvcmQ+U2luZ2xlLUNl
bGwgQW5hbHlzaXMvKm1ldGhvZHM8L2tleXdvcmQ+PC9rZXl3b3Jkcz48ZGF0ZXM+PHllYXI+MjAx
NTwveWVhcj48cHViLWRhdGVzPjxkYXRlPk1heSAyMTwvZGF0ZT48L3B1Yi1kYXRlcz48L2RhdGVz
Pjxpc2JuPjEwOTctNDE3MiAoRWxlY3Ryb25pYykmI3hEOzAwOTItODY3NCAoTGlua2luZyk8L2lz
Ym4+PGFjY2Vzc2lvbi1udW0+MjYwMDA0ODc8L2FjY2Vzc2lvbi1udW0+PHVybHM+PHJlbGF0ZWQt
dXJscz48dXJsPmh0dHBzOi8vd3d3Lm5jYmkubmxtLm5paC5nb3YvcHVibWVkLzI2MDAwNDg3PC91
cmw+PC9yZWxhdGVkLXVybHM+PC91cmxzPjxjdXN0b20yPlBNQzQ0NDE3Njg8L2N1c3RvbTI+PGVs
ZWN0cm9uaWMtcmVzb3VyY2UtbnVtPjEwLjEwMTYvai5jZWxsLjIwMTUuMDQuMDQ0PC9lbGVjdHJv
bmljLXJlc291cmNlLW51bT48L3JlY29yZD48L0NpdGU+PC9FbmROb3RlPn==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[151]</w:t>
            </w:r>
            <w:r>
              <w:rPr>
                <w:rFonts w:ascii="Arial" w:hAnsi="Arial" w:cs="Arial"/>
                <w:sz w:val="20"/>
                <w:szCs w:val="20"/>
              </w:rPr>
              <w:fldChar w:fldCharType="end"/>
            </w:r>
          </w:p>
        </w:tc>
      </w:tr>
      <w:tr w:rsidR="0044242F" w:rsidRPr="00BA32C8" w14:paraId="6B619DAD" w14:textId="77777777" w:rsidTr="005E5160">
        <w:trPr>
          <w:trHeight w:val="397"/>
        </w:trPr>
        <w:tc>
          <w:tcPr>
            <w:tcW w:w="1587" w:type="dxa"/>
            <w:vAlign w:val="center"/>
          </w:tcPr>
          <w:p w14:paraId="5A280EF8" w14:textId="77777777" w:rsidR="0044242F" w:rsidRPr="00F97EB0" w:rsidRDefault="0044242F" w:rsidP="005E5160">
            <w:pPr>
              <w:spacing w:after="60"/>
              <w:jc w:val="center"/>
              <w:rPr>
                <w:rFonts w:ascii="Arial" w:hAnsi="Arial" w:cs="Arial"/>
                <w:b/>
                <w:bCs/>
                <w:sz w:val="20"/>
                <w:szCs w:val="20"/>
              </w:rPr>
            </w:pPr>
            <w:r>
              <w:rPr>
                <w:rFonts w:ascii="Arial" w:hAnsi="Arial" w:cs="Arial"/>
                <w:b/>
                <w:bCs/>
                <w:sz w:val="20"/>
                <w:szCs w:val="20"/>
              </w:rPr>
              <w:t>Goolam</w:t>
            </w:r>
          </w:p>
        </w:tc>
        <w:tc>
          <w:tcPr>
            <w:tcW w:w="1587" w:type="dxa"/>
            <w:vAlign w:val="center"/>
          </w:tcPr>
          <w:p w14:paraId="4DD32805"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VASC</w:t>
            </w:r>
          </w:p>
        </w:tc>
        <w:tc>
          <w:tcPr>
            <w:tcW w:w="1587" w:type="dxa"/>
            <w:vAlign w:val="center"/>
          </w:tcPr>
          <w:p w14:paraId="38B31F2F"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Mouse Embryo</w:t>
            </w:r>
          </w:p>
        </w:tc>
        <w:tc>
          <w:tcPr>
            <w:tcW w:w="1359" w:type="dxa"/>
            <w:vAlign w:val="center"/>
          </w:tcPr>
          <w:p w14:paraId="4AC01FF8"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124</w:t>
            </w:r>
          </w:p>
        </w:tc>
        <w:tc>
          <w:tcPr>
            <w:tcW w:w="1980" w:type="dxa"/>
            <w:vAlign w:val="center"/>
          </w:tcPr>
          <w:p w14:paraId="47975B63"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E-METAB-3321</w:t>
            </w:r>
          </w:p>
        </w:tc>
        <w:tc>
          <w:tcPr>
            <w:tcW w:w="1422" w:type="dxa"/>
            <w:vAlign w:val="center"/>
          </w:tcPr>
          <w:p w14:paraId="1499CD31" w14:textId="4E9E7783" w:rsidR="0044242F" w:rsidRPr="00F97EB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PEVuZE5vdGU+PENpdGU+PEF1dGhvcj5Hb29sYW08L0F1dGhvcj48WWVhcj4yMDE2PC9ZZWFyPjxS
ZWNOdW0+MjM3PC9SZWNOdW0+PERpc3BsYXlUZXh0PlsxNTJdPC9EaXNwbGF5VGV4dD48cmVjb3Jk
PjxyZWMtbnVtYmVyPjIzNzwvcmVjLW51bWJlcj48Zm9yZWlnbi1rZXlzPjxrZXkgYXBwPSJFTiIg
ZGItaWQ9InpzcHB4MjVmb2ZmdHp4ZWU5NWZ4MjlwOHRhdGY1dnZhd3R2cCIgdGltZXN0YW1wPSIx
NjMwNzI0ODExIj4yMzc8L2tleT48L2ZvcmVpZ24ta2V5cz48cmVmLXR5cGUgbmFtZT0iSm91cm5h
bCBBcnRpY2xlIj4xNzwvcmVmLXR5cGU+PGNvbnRyaWJ1dG9ycz48YXV0aG9ycz48YXV0aG9yPkdv
b2xhbSwgTS48L2F1dGhvcj48YXV0aG9yPlNjaWFsZG9uZSwgQS48L2F1dGhvcj48YXV0aG9yPkdy
YWhhbSwgUy4gSi4gTC48L2F1dGhvcj48YXV0aG9yPk1hY2F1bGF5LCBJLiBDLjwvYXV0aG9yPjxh
dXRob3I+SmVkcnVzaWssIEEuPC9hdXRob3I+PGF1dGhvcj5IdXBhbG93c2thLCBBLjwvYXV0aG9y
PjxhdXRob3I+Vm9ldCwgVC48L2F1dGhvcj48YXV0aG9yPk1hcmlvbmksIEouIEMuPC9hdXRob3I+
PGF1dGhvcj5aZXJuaWNrYS1Hb2V0eiwgTS48L2F1dGhvcj48L2F1dGhvcnM+PC9jb250cmlidXRv
cnM+PGF1dGgtYWRkcmVzcz5EZXBhcnRtZW50IG9mIFBoeXNpb2xvZ3ksIERldmVsb3BtZW50ICZh
bXA7IE5ldXJvc2NpZW5jZSwgVW5pdmVyc2l0eSBvZiBDYW1icmlkZ2UsIERvd25pbmcgU3RyZWV0
LCBDYW1icmlkZ2UgQ0IyIDNFRywgVUsuJiN4RDtFdXJvcGVhbiBCaW9pbmZvcm1hdGljcyBJbnN0
aXR1dGUsIEV1cm9wZWFuIE1vbGVjdWxhciBCaW9sb2d5IExhYm9yYXRvcnkgKEVNQkwtRUJJKSwg
V2VsbGNvbWUgR2Vub21lIENhbXB1cywgQ2FtYnJpZGdlIENCMTAgMVNELCBVSzsgV2VsbGNvbWUg
VHJ1c3QgU2FuZ2VyIEluc3RpdHV0ZSwgV2VsbGNvbWUgR2Vub21lIENhbXB1cywgQ2FtYnJpZGdl
IENCMTAgMVNBLCBVSy4mI3hEO1dlbGxjb21lIFRydXN0IFNhbmdlciBJbnN0aXR1dGUsIFdlbGxj
b21lIEdlbm9tZSBDYW1wdXMsIENhbWJyaWRnZSBDQjEwIDFTQSwgVUsuJiN4RDtXZWxsY29tZSBU
cnVzdCBTYW5nZXIgSW5zdGl0dXRlLCBXZWxsY29tZSBHZW5vbWUgQ2FtcHVzLCBDYW1icmlkZ2Ug
Q0IxMCAxU0EsIFVLOyBMYWJvcmF0b3J5IG9mIFJlcHJvZHVjdGl2ZSBHZW5vbWljcywgRGVwYXJ0
bWVudCBvZiBIdW1hbiBHZW5ldGljcywgS1UgTGV1dmVuLCBIZXJlc3RyYWF0IDQ5LCAzMDAwIExl
dXZlbiwgQmVsZ2l1bS4mI3hEO0V1cm9wZWFuIEJpb2luZm9ybWF0aWNzIEluc3RpdHV0ZSwgRXVy
b3BlYW4gTW9sZWN1bGFyIEJpb2xvZ3kgTGFib3JhdG9yeSAoRU1CTC1FQkkpLCBXZWxsY29tZSBH
ZW5vbWUgQ2FtcHVzLCBDYW1icmlkZ2UgQ0IxMCAxU0QsIFVLOyBXZWxsY29tZSBUcnVzdCBTYW5n
ZXIgSW5zdGl0dXRlLCBXZWxsY29tZSBHZW5vbWUgQ2FtcHVzLCBDYW1icmlkZ2UgQ0IxMCAxU0Es
IFVLOyBDYW5jZXIgUmVzZWFyY2ggVUstQ2FtYnJpZGdlIEluc3RpdHV0ZSwgVW5pdmVyc2l0eSBv
ZiBDYW1icmlkZ2UsIExpIEthIFNoaW5nIENlbnRyZSwgQ2FtYnJpZGdlIENCMiAwUkUsIFVLLiBF
bGVjdHJvbmljIGFkZHJlc3M6IG1hcmlvbmlAZWJpLmFjLnVrLiYjeEQ7RGVwYXJ0bWVudCBvZiBQ
aHlzaW9sb2d5LCBEZXZlbG9wbWVudCAmYW1wOyBOZXVyb3NjaWVuY2UsIFVuaXZlcnNpdHkgb2Yg
Q2FtYnJpZGdlLCBEb3duaW5nIFN0cmVldCwgQ2FtYnJpZGdlIENCMiAzRUcsIFVLLiBFbGVjdHJv
bmljIGFkZHJlc3M6IG16MjA1QGNhbS5hYy51ay48L2F1dGgtYWRkcmVzcz48dGl0bGVzPjx0aXRs
ZT5IZXRlcm9nZW5laXR5IGluIE9jdDQgYW5kIFNveDIgVGFyZ2V0cyBCaWFzZXMgQ2VsbCBGYXRl
IGluIDQtQ2VsbCBNb3VzZSBFbWJyeW9zPC90aXRsZT48c2Vjb25kYXJ5LXRpdGxlPkNlbGw8L3Nl
Y29uZGFyeS10aXRsZT48L3RpdGxlcz48cGVyaW9kaWNhbD48ZnVsbC10aXRsZT5DZWxsPC9mdWxs
LXRpdGxlPjwvcGVyaW9kaWNhbD48cGFnZXM+NjEtNzQ8L3BhZ2VzPjx2b2x1bWU+MTY1PC92b2x1
bWU+PG51bWJlcj4xPC9udW1iZXI+PGVkaXRpb24+MjAxNi8wMy8yNjwvZWRpdGlvbj48a2V5d29y
ZHM+PGtleXdvcmQ+QW5pbWFsczwva2V5d29yZD48a2V5d29yZD5CbGFzdG9jeXN0L21ldGFib2xp
c208L2tleXdvcmQ+PGtleXdvcmQ+Q0FSRCBTaWduYWxpbmcgQWRhcHRvciBQcm90ZWlucy8qbWV0
YWJvbGlzbTwva2V5d29yZD48a2V5d29yZD5DRFgyIFRyYW5zY3JpcHRpb24gRmFjdG9yPC9rZXl3
b3JkPjxrZXl3b3JkPkVtYnJ5bywgTWFtbWFsaWFuLypjeXRvbG9neS8qbWV0YWJvbGlzbTwva2V5
d29yZD48a2V5d29yZD5FcGlnZW5lc2lzLCBHZW5ldGljPC9rZXl3b3JkPjxrZXl3b3JkPkdlbmUg
RXhwcmVzc2lvbiBQcm9maWxpbmcvbWV0aG9kczwva2V5d29yZD48a2V5d29yZD4qR2VuZSBFeHBy
ZXNzaW9uIFJlZ3VsYXRpb24sIERldmVsb3BtZW50YWw8L2tleXdvcmQ+PGtleXdvcmQ+R2VuZSBS
ZWd1bGF0b3J5IE5ldHdvcmtzPC9rZXl3b3JkPjxrZXl3b3JkPkhvbWVvZG9tYWluIFByb3RlaW5z
L2dlbmV0aWNzPC9rZXl3b3JkPjxrZXl3b3JkPk1pY2U8L2tleXdvcmQ+PGtleXdvcmQ+T2N0YW1l
ciBUcmFuc2NyaXB0aW9uIEZhY3Rvci0zL21ldGFib2xpc208L2tleXdvcmQ+PGtleXdvcmQ+UGx1
cmlwb3RlbnQgU3RlbSBDZWxscy9tZXRhYm9saXNtPC9rZXl3b3JkPjxrZXl3b3JkPlNPWEIxIFRy
YW5zY3JpcHRpb24gRmFjdG9ycy9tZXRhYm9saXNtPC9rZXl3b3JkPjxrZXl3b3JkPlNPWEIyIFRy
YW5zY3JpcHRpb24gRmFjdG9ycy8qbWV0YWJvbGlzbTwva2V5d29yZD48a2V5d29yZD5TaW5nbGUt
Q2VsbCBBbmFseXNpczwva2V5d29yZD48a2V5d29yZD5UcmFuc2NyaXB0aW9uIEZhY3RvcnMvZ2Vu
ZXRpY3M8L2tleXdvcmQ+PC9rZXl3b3Jkcz48ZGF0ZXM+PHllYXI+MjAxNjwveWVhcj48cHViLWRh
dGVzPjxkYXRlPk1hciAyNDwvZGF0ZT48L3B1Yi1kYXRlcz48L2RhdGVzPjxpc2JuPjEwOTctNDE3
MiAoRWxlY3Ryb25pYykmI3hEOzAwOTItODY3NCAoTGlua2luZyk8L2lzYm4+PGFjY2Vzc2lvbi1u
dW0+MjcwMTUzMDc8L2FjY2Vzc2lvbi1udW0+PHVybHM+PHJlbGF0ZWQtdXJscz48dXJsPmh0dHBz
Oi8vd3d3Lm5jYmkubmxtLm5paC5nb3YvcHVibWVkLzI3MDE1MzA3PC91cmw+PC9yZWxhdGVkLXVy
bHM+PC91cmxzPjxjdXN0b20yPlBNQzQ4MTk2MTE8L2N1c3RvbTI+PGVsZWN0cm9uaWMtcmVzb3Vy
Y2UtbnVtPjEwLjEwMTYvai5jZWxsLjIwMTYuMDEuMDQ3PC9lbGVjdHJvbmljLXJlc291cmNlLW51
bT48L3JlY29yZD48L0NpdGU+PC9FbmROb3RlPn==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PEVuZE5vdGU+PENpdGU+PEF1dGhvcj5Hb29sYW08L0F1dGhvcj48WWVhcj4yMDE2PC9ZZWFyPjxS
ZWNOdW0+MjM3PC9SZWNOdW0+PERpc3BsYXlUZXh0PlsxNTJdPC9EaXNwbGF5VGV4dD48cmVjb3Jk
PjxyZWMtbnVtYmVyPjIzNzwvcmVjLW51bWJlcj48Zm9yZWlnbi1rZXlzPjxrZXkgYXBwPSJFTiIg
ZGItaWQ9InpzcHB4MjVmb2ZmdHp4ZWU5NWZ4MjlwOHRhdGY1dnZhd3R2cCIgdGltZXN0YW1wPSIx
NjMwNzI0ODExIj4yMzc8L2tleT48L2ZvcmVpZ24ta2V5cz48cmVmLXR5cGUgbmFtZT0iSm91cm5h
bCBBcnRpY2xlIj4xNzwvcmVmLXR5cGU+PGNvbnRyaWJ1dG9ycz48YXV0aG9ycz48YXV0aG9yPkdv
b2xhbSwgTS48L2F1dGhvcj48YXV0aG9yPlNjaWFsZG9uZSwgQS48L2F1dGhvcj48YXV0aG9yPkdy
YWhhbSwgUy4gSi4gTC48L2F1dGhvcj48YXV0aG9yPk1hY2F1bGF5LCBJLiBDLjwvYXV0aG9yPjxh
dXRob3I+SmVkcnVzaWssIEEuPC9hdXRob3I+PGF1dGhvcj5IdXBhbG93c2thLCBBLjwvYXV0aG9y
PjxhdXRob3I+Vm9ldCwgVC48L2F1dGhvcj48YXV0aG9yPk1hcmlvbmksIEouIEMuPC9hdXRob3I+
PGF1dGhvcj5aZXJuaWNrYS1Hb2V0eiwgTS48L2F1dGhvcj48L2F1dGhvcnM+PC9jb250cmlidXRv
cnM+PGF1dGgtYWRkcmVzcz5EZXBhcnRtZW50IG9mIFBoeXNpb2xvZ3ksIERldmVsb3BtZW50ICZh
bXA7IE5ldXJvc2NpZW5jZSwgVW5pdmVyc2l0eSBvZiBDYW1icmlkZ2UsIERvd25pbmcgU3RyZWV0
LCBDYW1icmlkZ2UgQ0IyIDNFRywgVUsuJiN4RDtFdXJvcGVhbiBCaW9pbmZvcm1hdGljcyBJbnN0
aXR1dGUsIEV1cm9wZWFuIE1vbGVjdWxhciBCaW9sb2d5IExhYm9yYXRvcnkgKEVNQkwtRUJJKSwg
V2VsbGNvbWUgR2Vub21lIENhbXB1cywgQ2FtYnJpZGdlIENCMTAgMVNELCBVSzsgV2VsbGNvbWUg
VHJ1c3QgU2FuZ2VyIEluc3RpdHV0ZSwgV2VsbGNvbWUgR2Vub21lIENhbXB1cywgQ2FtYnJpZGdl
IENCMTAgMVNBLCBVSy4mI3hEO1dlbGxjb21lIFRydXN0IFNhbmdlciBJbnN0aXR1dGUsIFdlbGxj
b21lIEdlbm9tZSBDYW1wdXMsIENhbWJyaWRnZSBDQjEwIDFTQSwgVUsuJiN4RDtXZWxsY29tZSBU
cnVzdCBTYW5nZXIgSW5zdGl0dXRlLCBXZWxsY29tZSBHZW5vbWUgQ2FtcHVzLCBDYW1icmlkZ2Ug
Q0IxMCAxU0EsIFVLOyBMYWJvcmF0b3J5IG9mIFJlcHJvZHVjdGl2ZSBHZW5vbWljcywgRGVwYXJ0
bWVudCBvZiBIdW1hbiBHZW5ldGljcywgS1UgTGV1dmVuLCBIZXJlc3RyYWF0IDQ5LCAzMDAwIExl
dXZlbiwgQmVsZ2l1bS4mI3hEO0V1cm9wZWFuIEJpb2luZm9ybWF0aWNzIEluc3RpdHV0ZSwgRXVy
b3BlYW4gTW9sZWN1bGFyIEJpb2xvZ3kgTGFib3JhdG9yeSAoRU1CTC1FQkkpLCBXZWxsY29tZSBH
ZW5vbWUgQ2FtcHVzLCBDYW1icmlkZ2UgQ0IxMCAxU0QsIFVLOyBXZWxsY29tZSBUcnVzdCBTYW5n
ZXIgSW5zdGl0dXRlLCBXZWxsY29tZSBHZW5vbWUgQ2FtcHVzLCBDYW1icmlkZ2UgQ0IxMCAxU0Es
IFVLOyBDYW5jZXIgUmVzZWFyY2ggVUstQ2FtYnJpZGdlIEluc3RpdHV0ZSwgVW5pdmVyc2l0eSBv
ZiBDYW1icmlkZ2UsIExpIEthIFNoaW5nIENlbnRyZSwgQ2FtYnJpZGdlIENCMiAwUkUsIFVLLiBF
bGVjdHJvbmljIGFkZHJlc3M6IG1hcmlvbmlAZWJpLmFjLnVrLiYjeEQ7RGVwYXJ0bWVudCBvZiBQ
aHlzaW9sb2d5LCBEZXZlbG9wbWVudCAmYW1wOyBOZXVyb3NjaWVuY2UsIFVuaXZlcnNpdHkgb2Yg
Q2FtYnJpZGdlLCBEb3duaW5nIFN0cmVldCwgQ2FtYnJpZGdlIENCMiAzRUcsIFVLLiBFbGVjdHJv
bmljIGFkZHJlc3M6IG16MjA1QGNhbS5hYy51ay48L2F1dGgtYWRkcmVzcz48dGl0bGVzPjx0aXRs
ZT5IZXRlcm9nZW5laXR5IGluIE9jdDQgYW5kIFNveDIgVGFyZ2V0cyBCaWFzZXMgQ2VsbCBGYXRl
IGluIDQtQ2VsbCBNb3VzZSBFbWJyeW9zPC90aXRsZT48c2Vjb25kYXJ5LXRpdGxlPkNlbGw8L3Nl
Y29uZGFyeS10aXRsZT48L3RpdGxlcz48cGVyaW9kaWNhbD48ZnVsbC10aXRsZT5DZWxsPC9mdWxs
LXRpdGxlPjwvcGVyaW9kaWNhbD48cGFnZXM+NjEtNzQ8L3BhZ2VzPjx2b2x1bWU+MTY1PC92b2x1
bWU+PG51bWJlcj4xPC9udW1iZXI+PGVkaXRpb24+MjAxNi8wMy8yNjwvZWRpdGlvbj48a2V5d29y
ZHM+PGtleXdvcmQ+QW5pbWFsczwva2V5d29yZD48a2V5d29yZD5CbGFzdG9jeXN0L21ldGFib2xp
c208L2tleXdvcmQ+PGtleXdvcmQ+Q0FSRCBTaWduYWxpbmcgQWRhcHRvciBQcm90ZWlucy8qbWV0
YWJvbGlzbTwva2V5d29yZD48a2V5d29yZD5DRFgyIFRyYW5zY3JpcHRpb24gRmFjdG9yPC9rZXl3
b3JkPjxrZXl3b3JkPkVtYnJ5bywgTWFtbWFsaWFuLypjeXRvbG9neS8qbWV0YWJvbGlzbTwva2V5
d29yZD48a2V5d29yZD5FcGlnZW5lc2lzLCBHZW5ldGljPC9rZXl3b3JkPjxrZXl3b3JkPkdlbmUg
RXhwcmVzc2lvbiBQcm9maWxpbmcvbWV0aG9kczwva2V5d29yZD48a2V5d29yZD4qR2VuZSBFeHBy
ZXNzaW9uIFJlZ3VsYXRpb24sIERldmVsb3BtZW50YWw8L2tleXdvcmQ+PGtleXdvcmQ+R2VuZSBS
ZWd1bGF0b3J5IE5ldHdvcmtzPC9rZXl3b3JkPjxrZXl3b3JkPkhvbWVvZG9tYWluIFByb3RlaW5z
L2dlbmV0aWNzPC9rZXl3b3JkPjxrZXl3b3JkPk1pY2U8L2tleXdvcmQ+PGtleXdvcmQ+T2N0YW1l
ciBUcmFuc2NyaXB0aW9uIEZhY3Rvci0zL21ldGFib2xpc208L2tleXdvcmQ+PGtleXdvcmQ+UGx1
cmlwb3RlbnQgU3RlbSBDZWxscy9tZXRhYm9saXNtPC9rZXl3b3JkPjxrZXl3b3JkPlNPWEIxIFRy
YW5zY3JpcHRpb24gRmFjdG9ycy9tZXRhYm9saXNtPC9rZXl3b3JkPjxrZXl3b3JkPlNPWEIyIFRy
YW5zY3JpcHRpb24gRmFjdG9ycy8qbWV0YWJvbGlzbTwva2V5d29yZD48a2V5d29yZD5TaW5nbGUt
Q2VsbCBBbmFseXNpczwva2V5d29yZD48a2V5d29yZD5UcmFuc2NyaXB0aW9uIEZhY3RvcnMvZ2Vu
ZXRpY3M8L2tleXdvcmQ+PC9rZXl3b3Jkcz48ZGF0ZXM+PHllYXI+MjAxNjwveWVhcj48cHViLWRh
dGVzPjxkYXRlPk1hciAyNDwvZGF0ZT48L3B1Yi1kYXRlcz48L2RhdGVzPjxpc2JuPjEwOTctNDE3
MiAoRWxlY3Ryb25pYykmI3hEOzAwOTItODY3NCAoTGlua2luZyk8L2lzYm4+PGFjY2Vzc2lvbi1u
dW0+MjcwMTUzMDc8L2FjY2Vzc2lvbi1udW0+PHVybHM+PHJlbGF0ZWQtdXJscz48dXJsPmh0dHBz
Oi8vd3d3Lm5jYmkubmxtLm5paC5nb3YvcHVibWVkLzI3MDE1MzA3PC91cmw+PC9yZWxhdGVkLXVy
bHM+PC91cmxzPjxjdXN0b20yPlBNQzQ4MTk2MTE8L2N1c3RvbTI+PGVsZWN0cm9uaWMtcmVzb3Vy
Y2UtbnVtPjEwLjEwMTYvai5jZWxsLjIwMTYuMDEuMDQ3PC9lbGVjdHJvbmljLXJlc291cmNlLW51
bT48L3JlY29yZD48L0NpdGU+PC9FbmROb3RlPn==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[152]</w:t>
            </w:r>
            <w:r>
              <w:rPr>
                <w:rFonts w:ascii="Arial" w:hAnsi="Arial" w:cs="Arial"/>
                <w:sz w:val="20"/>
                <w:szCs w:val="20"/>
              </w:rPr>
              <w:fldChar w:fldCharType="end"/>
            </w:r>
          </w:p>
        </w:tc>
      </w:tr>
      <w:tr w:rsidR="0044242F" w:rsidRPr="00BA32C8" w14:paraId="716A3011" w14:textId="77777777" w:rsidTr="005E5160">
        <w:trPr>
          <w:trHeight w:val="397"/>
        </w:trPr>
        <w:tc>
          <w:tcPr>
            <w:tcW w:w="1587" w:type="dxa"/>
            <w:vAlign w:val="center"/>
          </w:tcPr>
          <w:p w14:paraId="1AEADDA0"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Kolodziejczyk</w:t>
            </w:r>
          </w:p>
        </w:tc>
        <w:tc>
          <w:tcPr>
            <w:tcW w:w="1587" w:type="dxa"/>
            <w:vAlign w:val="center"/>
          </w:tcPr>
          <w:p w14:paraId="3F450CA1"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VASC</w:t>
            </w:r>
          </w:p>
        </w:tc>
        <w:tc>
          <w:tcPr>
            <w:tcW w:w="1587" w:type="dxa"/>
            <w:vAlign w:val="center"/>
          </w:tcPr>
          <w:p w14:paraId="57025D98" w14:textId="77777777" w:rsidR="0044242F" w:rsidRPr="00F97EB0" w:rsidRDefault="0044242F" w:rsidP="005E5160">
            <w:pPr>
              <w:widowControl/>
              <w:spacing w:after="60"/>
              <w:jc w:val="center"/>
              <w:rPr>
                <w:rFonts w:ascii="Arial" w:hAnsi="Arial" w:cs="Arial"/>
                <w:sz w:val="20"/>
                <w:szCs w:val="20"/>
              </w:rPr>
            </w:pPr>
            <w:proofErr w:type="spellStart"/>
            <w:r>
              <w:rPr>
                <w:rFonts w:ascii="Arial" w:hAnsi="Arial" w:cs="Arial"/>
                <w:sz w:val="20"/>
                <w:szCs w:val="20"/>
              </w:rPr>
              <w:t>mESC</w:t>
            </w:r>
            <w:proofErr w:type="spellEnd"/>
          </w:p>
        </w:tc>
        <w:tc>
          <w:tcPr>
            <w:tcW w:w="1359" w:type="dxa"/>
            <w:vAlign w:val="center"/>
          </w:tcPr>
          <w:p w14:paraId="10CD79A5"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704</w:t>
            </w:r>
          </w:p>
        </w:tc>
        <w:tc>
          <w:tcPr>
            <w:tcW w:w="1980" w:type="dxa"/>
            <w:vAlign w:val="center"/>
          </w:tcPr>
          <w:p w14:paraId="35C07839"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E-MTAB-2600</w:t>
            </w:r>
          </w:p>
        </w:tc>
        <w:tc>
          <w:tcPr>
            <w:tcW w:w="1422" w:type="dxa"/>
            <w:vAlign w:val="center"/>
          </w:tcPr>
          <w:p w14:paraId="33D0EEE9" w14:textId="348F9141"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r>
            <w:r w:rsidR="00930FB6">
              <w:rPr>
                <w:rFonts w:ascii="Arial" w:hAnsi="Arial" w:cs="Arial"/>
                <w:sz w:val="20"/>
                <w:szCs w:val="20"/>
              </w:rPr>
              <w:instrText xml:space="preserve"> ADDIN EN.CITE &lt;EndNote&gt;&lt;Cite&gt;&lt;Author&gt;Kim&lt;/Author&gt;&lt;Year&gt;2015&lt;/Year&gt;&lt;RecNum&gt;238&lt;/RecNum&gt;&lt;DisplayText&gt;[153]&lt;/DisplayText&gt;&lt;record&gt;&lt;rec-number&gt;238&lt;/rec-number&gt;&lt;foreign-keys&gt;&lt;key app="EN" db-id="zsppx25fofftzxee95fx29p8tatf5vvawtvp" timestamp="1630724811"&gt;238&lt;/key&gt;&lt;/foreign-keys&gt;&lt;ref-type name="Journal Article"&gt;17&lt;/ref-type&gt;&lt;contributors&gt;&lt;authors&gt;&lt;author&gt;Kim, J. K.&lt;/author&gt;&lt;author&gt;Kolodziejczyk, A. A.&lt;/author&gt;&lt;author&gt;Ilicic, T.&lt;/author&gt;&lt;author&gt;Teichmann, S. A.&lt;/author&gt;&lt;author&gt;Marioni, J. C.&lt;/author&gt;&lt;/authors&gt;&lt;/contributors&gt;&lt;auth-address&gt;European Molecular Biology Laboratory-European Bioinformatics Institute (EMBL-EBI), Wellcome Trust Genome Campus, Cambridge CB10 1SD, UK.&amp;#xD;Wellcome Trust Sanger Institute, Wellcome Trust Genome Campus, Cambridge CB10 1SA, UK.&lt;/auth-address&gt;&lt;titles&gt;&lt;title&gt;Characterizing noise structure in single-cell RNA-seq distinguishes genuine from technical stochastic allelic expression&lt;/title&gt;&lt;secondary-title&gt;Nat Commun&lt;/secondary-title&gt;&lt;/titles&gt;&lt;periodical&gt;&lt;full-title&gt;Nat Commun&lt;/full-title&gt;&lt;/periodical&gt;&lt;pages&gt;8687&lt;/pages&gt;&lt;volume&gt;6&lt;/volume&gt;&lt;edition&gt;2015/10/23&lt;/edition&gt;&lt;keywords&gt;&lt;keyword&gt;*Alleles&lt;/keyword&gt;&lt;keyword&gt;Animals&lt;/keyword&gt;&lt;keyword&gt;*Artifacts&lt;/keyword&gt;&lt;keyword&gt;Gene Expression Profiling/methods&lt;/keyword&gt;&lt;keyword&gt;Gene Regulatory Networks&lt;/keyword&gt;&lt;keyword&gt;Mice&lt;/keyword&gt;&lt;keyword&gt;Mouse Embryonic Stem Cells&lt;/keyword&gt;&lt;keyword&gt;RNA/*genetics&lt;/keyword&gt;&lt;keyword&gt;Sequence Analysis, RNA/*methods&lt;/keyword&gt;&lt;keyword&gt;Single-Cell Analysis/*methods&lt;/keyword&gt;&lt;keyword&gt;Stochastic Processes&lt;/keyword&gt;&lt;/keywords&gt;&lt;dates&gt;&lt;year&gt;2015&lt;/year&gt;&lt;pub-dates&gt;&lt;date&gt;Oct 22&lt;/date&gt;&lt;/pub-dates&gt;&lt;/dates&gt;&lt;isbn&gt;2041-1723 (Electronic)&amp;#xD;2041-1723 (Linking)&lt;/isbn&gt;&lt;accession-num&gt;26489834&lt;/accession-num&gt;&lt;urls&gt;&lt;related-urls&gt;&lt;url&gt;https://www.ncbi.nlm.nih.gov/pubmed/26489834&lt;/url&gt;&lt;/related-urls&gt;&lt;/urls&gt;&lt;custom2&gt;PMC4627577&lt;/custom2&gt;&lt;electronic-resource-num&gt;10.1038/ncomms9687&lt;/electronic-resource-num&gt;&lt;/record&gt;&lt;/Cite&gt;&lt;/EndNote&gt;</w:instrText>
            </w:r>
            <w:r>
              <w:rPr>
                <w:rFonts w:ascii="Arial" w:hAnsi="Arial" w:cs="Arial"/>
                <w:sz w:val="20"/>
                <w:szCs w:val="20"/>
              </w:rPr>
              <w:fldChar w:fldCharType="separate"/>
            </w:r>
            <w:r w:rsidR="00930FB6">
              <w:rPr>
                <w:rFonts w:ascii="Arial" w:hAnsi="Arial" w:cs="Arial"/>
                <w:noProof/>
                <w:sz w:val="20"/>
                <w:szCs w:val="20"/>
              </w:rPr>
              <w:t>[153]</w:t>
            </w:r>
            <w:r>
              <w:rPr>
                <w:rFonts w:ascii="Arial" w:hAnsi="Arial" w:cs="Arial"/>
                <w:sz w:val="20"/>
                <w:szCs w:val="20"/>
              </w:rPr>
              <w:fldChar w:fldCharType="end"/>
            </w:r>
          </w:p>
        </w:tc>
      </w:tr>
      <w:tr w:rsidR="0044242F" w:rsidRPr="00BA32C8" w14:paraId="1734FC53" w14:textId="77777777" w:rsidTr="005E5160">
        <w:trPr>
          <w:trHeight w:val="397"/>
        </w:trPr>
        <w:tc>
          <w:tcPr>
            <w:tcW w:w="1587" w:type="dxa"/>
            <w:vAlign w:val="center"/>
          </w:tcPr>
          <w:p w14:paraId="11C2EAB3" w14:textId="77777777" w:rsidR="0044242F" w:rsidRPr="008118A4" w:rsidRDefault="0044242F" w:rsidP="005E5160">
            <w:pPr>
              <w:spacing w:after="60"/>
              <w:jc w:val="center"/>
              <w:rPr>
                <w:rFonts w:ascii="Arial" w:hAnsi="Arial" w:cs="Arial"/>
                <w:b/>
                <w:bCs/>
                <w:sz w:val="20"/>
                <w:szCs w:val="20"/>
              </w:rPr>
            </w:pPr>
            <w:proofErr w:type="spellStart"/>
            <w:r w:rsidRPr="008118A4">
              <w:rPr>
                <w:rFonts w:ascii="Arial" w:hAnsi="Arial" w:cs="Arial"/>
                <w:b/>
                <w:bCs/>
                <w:sz w:val="20"/>
                <w:szCs w:val="20"/>
              </w:rPr>
              <w:t>Usoskin</w:t>
            </w:r>
            <w:proofErr w:type="spellEnd"/>
          </w:p>
        </w:tc>
        <w:tc>
          <w:tcPr>
            <w:tcW w:w="1587" w:type="dxa"/>
            <w:vAlign w:val="center"/>
          </w:tcPr>
          <w:p w14:paraId="7DB28581"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VASC</w:t>
            </w:r>
          </w:p>
        </w:tc>
        <w:tc>
          <w:tcPr>
            <w:tcW w:w="1587" w:type="dxa"/>
            <w:vAlign w:val="center"/>
          </w:tcPr>
          <w:p w14:paraId="44B893B5"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Lumbar</w:t>
            </w:r>
          </w:p>
        </w:tc>
        <w:tc>
          <w:tcPr>
            <w:tcW w:w="1359" w:type="dxa"/>
            <w:vAlign w:val="center"/>
          </w:tcPr>
          <w:p w14:paraId="78076BAE" w14:textId="77777777" w:rsidR="0044242F" w:rsidRPr="008118A4" w:rsidRDefault="0044242F" w:rsidP="005E5160">
            <w:pPr>
              <w:spacing w:after="60"/>
              <w:jc w:val="center"/>
              <w:rPr>
                <w:rFonts w:ascii="Arial" w:hAnsi="Arial" w:cs="Arial"/>
                <w:sz w:val="20"/>
                <w:szCs w:val="20"/>
              </w:rPr>
            </w:pPr>
            <w:r>
              <w:rPr>
                <w:rFonts w:ascii="Arial" w:hAnsi="Arial" w:cs="Arial"/>
                <w:sz w:val="20"/>
                <w:szCs w:val="20"/>
              </w:rPr>
              <w:t>864</w:t>
            </w:r>
          </w:p>
        </w:tc>
        <w:tc>
          <w:tcPr>
            <w:tcW w:w="1980" w:type="dxa"/>
            <w:vAlign w:val="center"/>
          </w:tcPr>
          <w:p w14:paraId="4FBAE5C0"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 xml:space="preserve"> GSE59739</w:t>
            </w:r>
          </w:p>
        </w:tc>
        <w:tc>
          <w:tcPr>
            <w:tcW w:w="1422" w:type="dxa"/>
            <w:vAlign w:val="center"/>
          </w:tcPr>
          <w:p w14:paraId="500CD42F" w14:textId="1937CD70" w:rsidR="0044242F" w:rsidRPr="008118A4"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PEVuZE5vdGU+PENpdGU+PEF1dGhvcj5Vc29za2luPC9BdXRob3I+PFllYXI+MjAxNTwvWWVhcj48
UmVjTnVtPjI0MTwvUmVjTnVtPjxEaXNwbGF5VGV4dD5bMTU0XTwvRGlzcGxheVRleHQ+PHJlY29y
ZD48cmVjLW51bWJlcj4yNDE8L3JlYy1udW1iZXI+PGZvcmVpZ24ta2V5cz48a2V5IGFwcD0iRU4i
IGRiLWlkPSJ6c3BweDI1Zm9mZnR6eGVlOTVmeDI5cDh0YXRmNXZ2YXd0dnAiIHRpbWVzdGFtcD0i
MTYzMDcyNDgxMSI+MjQxPC9rZXk+PC9mb3JlaWduLWtleXM+PHJlZi10eXBlIG5hbWU9IkpvdXJu
YWwgQXJ0aWNsZSI+MTc8L3JlZi10eXBlPjxjb250cmlidXRvcnM+PGF1dGhvcnM+PGF1dGhvcj5V
c29za2luLCBELjwvYXV0aG9yPjxhdXRob3I+RnVybGFuLCBBLjwvYXV0aG9yPjxhdXRob3I+SXNs
YW0sIFMuPC9hdXRob3I+PGF1dGhvcj5BYmRvLCBILjwvYXV0aG9yPjxhdXRob3I+TG9ubmVyYmVy
ZywgUC48L2F1dGhvcj48YXV0aG9yPkxvdSwgRC48L2F1dGhvcj48YXV0aG9yPkhqZXJsaW5nLUxl
ZmZsZXIsIEouPC9hdXRob3I+PGF1dGhvcj5IYWVnZ3N0cm9tLCBKLjwvYXV0aG9yPjxhdXRob3I+
S2hhcmNoZW5rbywgTy48L2F1dGhvcj48YXV0aG9yPktoYXJjaGVua28sIFAuIFYuPC9hdXRob3I+
PGF1dGhvcj5MaW5uYXJzc29uLCBTLjwvYXV0aG9yPjxhdXRob3I+RXJuZm9ycywgUC48L2F1dGhv
cj48L2F1dGhvcnM+PC9jb250cmlidXRvcnM+PGF1dGgtYWRkcmVzcz5EaXZpc2lvbiBvZiBNb2xl
Y3VsYXIgTmV1cm9iaW9sb2d5LCBEZXBhcnRtZW50IG9mIE1lZGljYWwgQmlvY2hlbWlzdHJ5IGFu
ZCBCaW9waHlzaWNzLCBLYXJvbGluc2thIEluc3RpdHV0ZXQsIFN0b2NraG9sbSwgU3dlZGVuLiYj
eEQ7RGl2aXNpb24gb2YgUGh5c2lvbG9naWNhbCBDaGVtaXN0cnksIERlcGFydG1lbnQgb2YgTWVk
aWNhbCBCaW9jaGVtaXN0cnkgYW5kIEJpb3BoeXNpY3MsIEthcm9saW5za2EgSW5zdGl0dXRldCwg
U3RvY2tob2xtLCBTd2VkZW4uJiN4RDsxXSBDZW50ZXIgZm9yIEJpb21lZGljYWwgSW5mb3JtYXRp
Y3MsIEhhcnZhcmQgTWVkaWNhbCBTY2hvb2wsIEJvc3RvbiwgTWFzc2FjaHVzZXR0cywgVVNBLiBb
Ml0gRGl2aXNpb24gb2YgSGVtYXRvbG9neS9PbmNvbG9neSwgQ2hpbGRyZW4mYXBvcztzIEhvc3Bp
dGFsLCBCb3N0b24sIE1hc3NhY2h1c2V0dHMsIFVTQS48L2F1dGgtYWRkcmVzcz48dGl0bGVzPjx0
aXRsZT5VbmJpYXNlZCBjbGFzc2lmaWNhdGlvbiBvZiBzZW5zb3J5IG5ldXJvbiB0eXBlcyBieSBs
YXJnZS1zY2FsZSBzaW5nbGUtY2VsbCBSTkEgc2VxdWVuY2luZzwvdGl0bGU+PHNlY29uZGFyeS10
aXRsZT5OYXQgTmV1cm9zY2k8L3NlY29uZGFyeS10aXRsZT48L3RpdGxlcz48cGVyaW9kaWNhbD48
ZnVsbC10aXRsZT5OYXQgTmV1cm9zY2k8L2Z1bGwtdGl0bGU+PC9wZXJpb2RpY2FsPjxwYWdlcz4x
NDUtNTM8L3BhZ2VzPjx2b2x1bWU+MTg8L3ZvbHVtZT48bnVtYmVyPjE8L251bWJlcj48ZWRpdGlv
bj4yMDE0LzExLzI1PC9lZGl0aW9uPjxrZXl3b3Jkcz48a2V5d29yZD5BbmltYWxzPC9rZXl3b3Jk
PjxrZXl3b3JkPkJlaGF2aW9yLCBBbmltYWw8L2tleXdvcmQ+PGtleXdvcmQ+Q2VsbCBTaXplPC9r
ZXl3b3JkPjxrZXl3b3JkPkZlbWFsZTwva2V5d29yZD48a2V5d29yZD5HZW5lIEV4cHJlc3Npb24v
cGh5c2lvbG9neTwva2V5d29yZD48a2V5d29yZD5JbmZsYW1tYXRpb24vcGh5c2lvcGF0aG9sb2d5
L3BzeWNob2xvZ3k8L2tleXdvcmQ+PGtleXdvcmQ+TWFsZTwva2V5d29yZD48a2V5d29yZD5NaWNl
PC9rZXl3b3JkPjxrZXl3b3JkPk1pY2UsIEluYnJlZCBDNTdCTDwva2V5d29yZD48a2V5d29yZD5Q
cnVyaXR1cy9waHlzaW9wYXRob2xvZ3kvcHN5Y2hvbG9neTwva2V5d29yZD48a2V5d29yZD5TZW5z
b3J5IFJlY2VwdG9yIENlbGxzLypjaGVtaXN0cnkvKmNsYXNzaWZpY2F0aW9uPC9rZXl3b3JkPjxr
ZXl3b3JkPlNlcXVlbmNlIEFuYWx5c2lzLCBSTkEvKm1ldGhvZHM8L2tleXdvcmQ+PC9rZXl3b3Jk
cz48ZGF0ZXM+PHllYXI+MjAxNTwveWVhcj48cHViLWRhdGVzPjxkYXRlPkphbjwvZGF0ZT48L3B1
Yi1kYXRlcz48L2RhdGVzPjxpc2JuPjE1NDYtMTcyNiAoRWxlY3Ryb25pYykmI3hEOzEwOTctNjI1
NiAoTGlua2luZyk8L2lzYm4+PGFjY2Vzc2lvbi1udW0+MjU0MjAwNjg8L2FjY2Vzc2lvbi1udW0+
PHVybHM+PHJlbGF0ZWQtdXJscz48dXJsPmh0dHBzOi8vd3d3Lm5jYmkubmxtLm5paC5nb3YvcHVi
bWVkLzI1NDIwMDY4PC91cmw+PC9yZWxhdGVkLXVybHM+PC91cmxzPjxlbGVjdHJvbmljLXJlc291
cmNlLW51bT4xMC4xMDM4L25uLjM4ODE8L2VsZWN0cm9uaWMtcmVzb3VyY2UtbnVtPjwvcmVjb3Jk
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PEVuZE5vdGU+PENpdGU+PEF1dGhvcj5Vc29za2luPC9BdXRob3I+PFllYXI+MjAxNTwvWWVhcj48
UmVjTnVtPjI0MTwvUmVjTnVtPjxEaXNwbGF5VGV4dD5bMTU0XTwvRGlzcGxheVRleHQ+PHJlY29y
ZD48cmVjLW51bWJlcj4yNDE8L3JlYy1udW1iZXI+PGZvcmVpZ24ta2V5cz48a2V5IGFwcD0iRU4i
IGRiLWlkPSJ6c3BweDI1Zm9mZnR6eGVlOTVmeDI5cDh0YXRmNXZ2YXd0dnAiIHRpbWVzdGFtcD0i
MTYzMDcyNDgxMSI+MjQxPC9rZXk+PC9mb3JlaWduLWtleXM+PHJlZi10eXBlIG5hbWU9IkpvdXJu
YWwgQXJ0aWNsZSI+MTc8L3JlZi10eXBlPjxjb250cmlidXRvcnM+PGF1dGhvcnM+PGF1dGhvcj5V
c29za2luLCBELjwvYXV0aG9yPjxhdXRob3I+RnVybGFuLCBBLjwvYXV0aG9yPjxhdXRob3I+SXNs
YW0sIFMuPC9hdXRob3I+PGF1dGhvcj5BYmRvLCBILjwvYXV0aG9yPjxhdXRob3I+TG9ubmVyYmVy
ZywgUC48L2F1dGhvcj48YXV0aG9yPkxvdSwgRC48L2F1dGhvcj48YXV0aG9yPkhqZXJsaW5nLUxl
ZmZsZXIsIEouPC9hdXRob3I+PGF1dGhvcj5IYWVnZ3N0cm9tLCBKLjwvYXV0aG9yPjxhdXRob3I+
S2hhcmNoZW5rbywgTy48L2F1dGhvcj48YXV0aG9yPktoYXJjaGVua28sIFAuIFYuPC9hdXRob3I+
PGF1dGhvcj5MaW5uYXJzc29uLCBTLjwvYXV0aG9yPjxhdXRob3I+RXJuZm9ycywgUC48L2F1dGhv
cj48L2F1dGhvcnM+PC9jb250cmlidXRvcnM+PGF1dGgtYWRkcmVzcz5EaXZpc2lvbiBvZiBNb2xl
Y3VsYXIgTmV1cm9iaW9sb2d5LCBEZXBhcnRtZW50IG9mIE1lZGljYWwgQmlvY2hlbWlzdHJ5IGFu
ZCBCaW9waHlzaWNzLCBLYXJvbGluc2thIEluc3RpdHV0ZXQsIFN0b2NraG9sbSwgU3dlZGVuLiYj
eEQ7RGl2aXNpb24gb2YgUGh5c2lvbG9naWNhbCBDaGVtaXN0cnksIERlcGFydG1lbnQgb2YgTWVk
aWNhbCBCaW9jaGVtaXN0cnkgYW5kIEJpb3BoeXNpY3MsIEthcm9saW5za2EgSW5zdGl0dXRldCwg
U3RvY2tob2xtLCBTd2VkZW4uJiN4RDsxXSBDZW50ZXIgZm9yIEJpb21lZGljYWwgSW5mb3JtYXRp
Y3MsIEhhcnZhcmQgTWVkaWNhbCBTY2hvb2wsIEJvc3RvbiwgTWFzc2FjaHVzZXR0cywgVVNBLiBb
Ml0gRGl2aXNpb24gb2YgSGVtYXRvbG9neS9PbmNvbG9neSwgQ2hpbGRyZW4mYXBvcztzIEhvc3Bp
dGFsLCBCb3N0b24sIE1hc3NhY2h1c2V0dHMsIFVTQS48L2F1dGgtYWRkcmVzcz48dGl0bGVzPjx0
aXRsZT5VbmJpYXNlZCBjbGFzc2lmaWNhdGlvbiBvZiBzZW5zb3J5IG5ldXJvbiB0eXBlcyBieSBs
YXJnZS1zY2FsZSBzaW5nbGUtY2VsbCBSTkEgc2VxdWVuY2luZzwvdGl0bGU+PHNlY29uZGFyeS10
aXRsZT5OYXQgTmV1cm9zY2k8L3NlY29uZGFyeS10aXRsZT48L3RpdGxlcz48cGVyaW9kaWNhbD48
ZnVsbC10aXRsZT5OYXQgTmV1cm9zY2k8L2Z1bGwtdGl0bGU+PC9wZXJpb2RpY2FsPjxwYWdlcz4x
NDUtNTM8L3BhZ2VzPjx2b2x1bWU+MTg8L3ZvbHVtZT48bnVtYmVyPjE8L251bWJlcj48ZWRpdGlv
bj4yMDE0LzExLzI1PC9lZGl0aW9uPjxrZXl3b3Jkcz48a2V5d29yZD5BbmltYWxzPC9rZXl3b3Jk
PjxrZXl3b3JkPkJlaGF2aW9yLCBBbmltYWw8L2tleXdvcmQ+PGtleXdvcmQ+Q2VsbCBTaXplPC9r
ZXl3b3JkPjxrZXl3b3JkPkZlbWFsZTwva2V5d29yZD48a2V5d29yZD5HZW5lIEV4cHJlc3Npb24v
cGh5c2lvbG9neTwva2V5d29yZD48a2V5d29yZD5JbmZsYW1tYXRpb24vcGh5c2lvcGF0aG9sb2d5
L3BzeWNob2xvZ3k8L2tleXdvcmQ+PGtleXdvcmQ+TWFsZTwva2V5d29yZD48a2V5d29yZD5NaWNl
PC9rZXl3b3JkPjxrZXl3b3JkPk1pY2UsIEluYnJlZCBDNTdCTDwva2V5d29yZD48a2V5d29yZD5Q
cnVyaXR1cy9waHlzaW9wYXRob2xvZ3kvcHN5Y2hvbG9neTwva2V5d29yZD48a2V5d29yZD5TZW5z
b3J5IFJlY2VwdG9yIENlbGxzLypjaGVtaXN0cnkvKmNsYXNzaWZpY2F0aW9uPC9rZXl3b3JkPjxr
ZXl3b3JkPlNlcXVlbmNlIEFuYWx5c2lzLCBSTkEvKm1ldGhvZHM8L2tleXdvcmQ+PC9rZXl3b3Jk
cz48ZGF0ZXM+PHllYXI+MjAxNTwveWVhcj48cHViLWRhdGVzPjxkYXRlPkphbjwvZGF0ZT48L3B1
Yi1kYXRlcz48L2RhdGVzPjxpc2JuPjE1NDYtMTcyNiAoRWxlY3Ryb25pYykmI3hEOzEwOTctNjI1
NiAoTGlua2luZyk8L2lzYm4+PGFjY2Vzc2lvbi1udW0+MjU0MjAwNjg8L2FjY2Vzc2lvbi1udW0+
PHVybHM+PHJlbGF0ZWQtdXJscz48dXJsPmh0dHBzOi8vd3d3Lm5jYmkubmxtLm5paC5nb3YvcHVi
bWVkLzI1NDIwMDY4PC91cmw+PC9yZWxhdGVkLXVybHM+PC91cmxzPjxlbGVjdHJvbmljLXJlc291
cmNlLW51bT4xMC4xMDM4L25uLjM4ODE8L2VsZWN0cm9uaWMtcmVzb3VyY2UtbnVtPjwvcmVjb3Jk
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[154]</w:t>
            </w:r>
            <w:r>
              <w:rPr>
                <w:rFonts w:ascii="Arial" w:hAnsi="Arial" w:cs="Arial"/>
                <w:sz w:val="20"/>
                <w:szCs w:val="20"/>
              </w:rPr>
              <w:fldChar w:fldCharType="end"/>
            </w:r>
          </w:p>
        </w:tc>
      </w:tr>
      <w:tr w:rsidR="0044242F" w:rsidRPr="00BA32C8" w14:paraId="750371AF" w14:textId="77777777" w:rsidTr="005E5160">
        <w:trPr>
          <w:trHeight w:val="397"/>
        </w:trPr>
        <w:tc>
          <w:tcPr>
            <w:tcW w:w="1587" w:type="dxa"/>
            <w:vAlign w:val="center"/>
          </w:tcPr>
          <w:p w14:paraId="66C0A92F" w14:textId="77777777" w:rsidR="0044242F" w:rsidRPr="008118A4" w:rsidRDefault="0044242F" w:rsidP="005E5160">
            <w:pPr>
              <w:spacing w:after="60"/>
              <w:jc w:val="center"/>
              <w:rPr>
                <w:rFonts w:ascii="Arial" w:hAnsi="Arial" w:cs="Arial"/>
                <w:b/>
                <w:bCs/>
                <w:sz w:val="20"/>
                <w:szCs w:val="20"/>
              </w:rPr>
            </w:pPr>
            <w:r w:rsidRPr="008118A4">
              <w:rPr>
                <w:rFonts w:ascii="Arial" w:hAnsi="Arial" w:cs="Arial"/>
                <w:b/>
                <w:bCs/>
                <w:sz w:val="20"/>
                <w:szCs w:val="20"/>
              </w:rPr>
              <w:t>Zeisel</w:t>
            </w:r>
          </w:p>
        </w:tc>
        <w:tc>
          <w:tcPr>
            <w:tcW w:w="1587" w:type="dxa"/>
            <w:vAlign w:val="center"/>
          </w:tcPr>
          <w:p w14:paraId="08275049"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VASC</w:t>
            </w:r>
            <w:r>
              <w:rPr>
                <w:rFonts w:ascii="Arial" w:hAnsi="Arial" w:cs="Arial"/>
                <w:sz w:val="20"/>
                <w:szCs w:val="20"/>
              </w:rPr>
              <w:t xml:space="preserve">, </w:t>
            </w:r>
            <w:proofErr w:type="spellStart"/>
            <w:r>
              <w:rPr>
                <w:rFonts w:ascii="Arial" w:hAnsi="Arial" w:cs="Arial"/>
                <w:sz w:val="20"/>
                <w:szCs w:val="20"/>
              </w:rPr>
              <w:t>scVI</w:t>
            </w:r>
            <w:proofErr w:type="spellEnd"/>
            <w:r>
              <w:rPr>
                <w:rFonts w:ascii="Arial" w:hAnsi="Arial" w:cs="Arial"/>
                <w:sz w:val="20"/>
                <w:szCs w:val="20"/>
              </w:rPr>
              <w:t xml:space="preserve">, SAUCIE, </w:t>
            </w:r>
            <w:proofErr w:type="spellStart"/>
            <w:r>
              <w:rPr>
                <w:rFonts w:ascii="Arial" w:hAnsi="Arial" w:cs="Arial"/>
                <w:sz w:val="20"/>
                <w:szCs w:val="20"/>
              </w:rPr>
              <w:t>netAE</w:t>
            </w:r>
            <w:proofErr w:type="spellEnd"/>
          </w:p>
        </w:tc>
        <w:tc>
          <w:tcPr>
            <w:tcW w:w="1587" w:type="dxa"/>
            <w:vAlign w:val="center"/>
          </w:tcPr>
          <w:p w14:paraId="673FBCAF"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Cortex,</w:t>
            </w:r>
            <w:r>
              <w:rPr>
                <w:rFonts w:ascii="Arial" w:hAnsi="Arial" w:cs="Arial"/>
                <w:sz w:val="20"/>
                <w:szCs w:val="20"/>
              </w:rPr>
              <w:t xml:space="preserve"> </w:t>
            </w:r>
            <w:r w:rsidRPr="008118A4">
              <w:rPr>
                <w:rFonts w:ascii="Arial" w:hAnsi="Arial" w:cs="Arial"/>
                <w:sz w:val="20"/>
                <w:szCs w:val="20"/>
              </w:rPr>
              <w:t>hippocam</w:t>
            </w:r>
            <w:r>
              <w:rPr>
                <w:rFonts w:ascii="Arial" w:hAnsi="Arial" w:cs="Arial"/>
                <w:sz w:val="20"/>
                <w:szCs w:val="20"/>
              </w:rPr>
              <w:t>pus</w:t>
            </w:r>
          </w:p>
        </w:tc>
        <w:tc>
          <w:tcPr>
            <w:tcW w:w="1359" w:type="dxa"/>
            <w:vAlign w:val="center"/>
          </w:tcPr>
          <w:p w14:paraId="1336804F"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3,005</w:t>
            </w:r>
          </w:p>
        </w:tc>
        <w:tc>
          <w:tcPr>
            <w:tcW w:w="1980" w:type="dxa"/>
            <w:vAlign w:val="center"/>
          </w:tcPr>
          <w:p w14:paraId="2CE51E68" w14:textId="77777777" w:rsidR="0044242F" w:rsidRPr="008118A4" w:rsidRDefault="0044242F" w:rsidP="005E5160">
            <w:pPr>
              <w:spacing w:after="60"/>
              <w:jc w:val="center"/>
              <w:rPr>
                <w:rFonts w:ascii="Arial" w:hAnsi="Arial" w:cs="Arial"/>
                <w:sz w:val="20"/>
                <w:szCs w:val="20"/>
              </w:rPr>
            </w:pPr>
            <w:r w:rsidRPr="008118A4">
              <w:rPr>
                <w:rFonts w:ascii="Arial" w:hAnsi="Arial" w:cs="Arial"/>
                <w:sz w:val="20"/>
                <w:szCs w:val="20"/>
              </w:rPr>
              <w:t xml:space="preserve"> GSE60361</w:t>
            </w:r>
          </w:p>
        </w:tc>
        <w:tc>
          <w:tcPr>
            <w:tcW w:w="1422" w:type="dxa"/>
            <w:vAlign w:val="center"/>
          </w:tcPr>
          <w:p w14:paraId="6CCC4F19" w14:textId="4DC1A88C" w:rsidR="0044242F" w:rsidRPr="008118A4"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PEVuZE5vdGU+PENpdGU+PEF1dGhvcj5aZWlzZWw8L0F1dGhvcj48WWVhcj4yMDE1PC9ZZWFyPjxS
ZWNOdW0+MjQwPC9SZWNOdW0+PERpc3BsYXlUZXh0PlsxNTVdPC9EaXNwbGF5VGV4dD48cmVjb3Jk
PjxyZWMtbnVtYmVyPjI0MDwvcmVjLW51bWJlcj48Zm9yZWlnbi1rZXlzPjxrZXkgYXBwPSJFTiIg
ZGItaWQ9InpzcHB4MjVmb2ZmdHp4ZWU5NWZ4MjlwOHRhdGY1dnZhd3R2cCIgdGltZXN0YW1wPSIx
NjMwNzI0ODExIj4yNDA8L2tleT48L2ZvcmVpZ24ta2V5cz48cmVmLXR5cGUgbmFtZT0iSm91cm5h
bCBBcnRpY2xlIj4xNzwvcmVmLXR5cGU+PGNvbnRyaWJ1dG9ycz48YXV0aG9ycz48YXV0aG9yPlpl
aXNlbCwgQS48L2F1dGhvcj48YXV0aG9yPk11bm96LU1hbmNoYWRvLCBBLiBCLjwvYXV0aG9yPjxh
dXRob3I+Q29kZWx1cHBpLCBTLjwvYXV0aG9yPjxhdXRob3I+TG9ubmVyYmVyZywgUC48L2F1dGhv
cj48YXV0aG9yPkxhIE1hbm5vLCBHLjwvYXV0aG9yPjxhdXRob3I+SnVyZXVzLCBBLjwvYXV0aG9y
PjxhdXRob3I+TWFycXVlcywgUy48L2F1dGhvcj48YXV0aG9yPk11bmd1YmEsIEguPC9hdXRob3I+
PGF1dGhvcj5IZSwgTC48L2F1dGhvcj48YXV0aG9yPkJldHNob2x0eiwgQy48L2F1dGhvcj48YXV0
aG9yPlJvbG55LCBDLjwvYXV0aG9yPjxhdXRob3I+Q2FzdGVsby1CcmFuY28sIEcuPC9hdXRob3I+
PGF1dGhvcj5IamVybGluZy1MZWZmbGVyLCBKLjwvYXV0aG9yPjxhdXRob3I+TGlubmFyc3Nvbiwg
Uy48L2F1dGhvcj48L2F1dGhvcnM+PC9jb250cmlidXRvcnM+PGF1dGgtYWRkcmVzcz5EaXZpc2lv
biBvZiBNb2xlY3VsYXIgTmV1cm9iaW9sb2d5LCBEZXBhcnRtZW50IG9mIE1lZGljYWwgQmlvY2hl
bWlzdHJ5IGFuZCBCaW9waHlzaWNzLCBLYXJvbGluc2thIEluc3RpdHV0ZXQsIFMtMTcxIDc3IFN0
b2NraG9sbSwgU3dlZGVuLiYjeEQ7RGVwYXJ0bWVudCBvZiBJbW11bm9sb2d5LCBHZW5ldGljcyBh
bmQgUGF0aG9sb2d5LCBSdWRiZWNrIExhYm9yYXRvcnksIFVwcHNhbGEgVW5pdmVyc2l0eSwgRGFn
IEhhbW1hcnNram9sZHMgdmFnIDIwLCBTLTc1MSA4NSBVcHBzYWxhLCBTd2VkZW4uJiN4RDtEZXBh
cnRtZW50IG9mIEltbXVub2xvZ3ksIEdlbmV0aWNzIGFuZCBQYXRob2xvZ3ksIFJ1ZGJlY2sgTGFi
b3JhdG9yeSwgVXBwc2FsYSBVbml2ZXJzaXR5LCBEYWcgSGFtbWFyc2tqb2xkcyB2YWcgMjAsIFMt
NzUxIDg1IFVwcHNhbGEsIFN3ZWRlbi4gRGl2aXNpb24gb2YgVmFzY3VsYXIgQmlvbG9neSwgRGVw
YXJ0bWVudCBvZiBNZWRpY2FsIEJpb2NoZW1pc3RyeSBhbmQgQmlvcGh5c2ljcywgS2Fyb2xpbnNr
YSBJbnN0aXR1dGV0LCBTLTE3MSA3NyBTdG9ja2hvbG0sIFN3ZWRlbi4mI3hEO0RlcGFydG1lbnQg
b2YgT25jb2xvZ3ktUGF0aG9sb2d5LCBLYXJvbGluc2thIEluc3RpdHV0ZXQsIFMtMTcxIDc2IFN0
b2NraG9sbSwgU3dlZGVuLiYjeEQ7RGl2aXNpb24gb2YgTW9sZWN1bGFyIE5ldXJvYmlvbG9neSwg
RGVwYXJ0bWVudCBvZiBNZWRpY2FsIEJpb2NoZW1pc3RyeSBhbmQgQmlvcGh5c2ljcywgS2Fyb2xp
bnNrYSBJbnN0aXR1dGV0LCBTLTE3MSA3NyBTdG9ja2hvbG0sIFN3ZWRlbi4gc3Rlbi5saW5uYXJz
c29uQGtpLnNlIGplbnMuaGplcmxpbmctbGVmZmxlckBraS5zZS48L2F1dGgtYWRkcmVzcz48dGl0
bGVzPjx0aXRsZT5CcmFpbiBzdHJ1Y3R1cmUuIENlbGwgdHlwZXMgaW4gdGhlIG1vdXNlIGNvcnRl
eCBhbmQgaGlwcG9jYW1wdXMgcmV2ZWFsZWQgYnkgc2luZ2xlLWNlbGwgUk5BLXNlcTwvdGl0bGU+
PHNlY29uZGFyeS10aXRsZT5TY2llbmNlPC9zZWNvbmRhcnktdGl0bGU+PC90aXRsZXM+PHBlcmlv
ZGljYWw+PGZ1bGwtdGl0bGU+U2NpZW5jZTwvZnVsbC10aXRsZT48L3BlcmlvZGljYWw+PHBhZ2Vz
PjExMzgtNDI8L3BhZ2VzPjx2b2x1bWU+MzQ3PC92b2x1bWU+PG51bWJlcj42MjI2PC9udW1iZXI+
PGVkaXRpb24+MjAxNS8wMi8yNDwvZWRpdGlvbj48a2V5d29yZHM+PGtleXdvcmQ+QW5pbWFsczwv
a2V5d29yZD48a2V5d29yZD5DQTEgUmVnaW9uLCBIaXBwb2NhbXBhbC8qY3l0b2xvZ3kvbWV0YWJv
bGlzbTwva2V5d29yZD48a2V5d29yZD5FeWUgUHJvdGVpbnMvZ2VuZXRpY3M8L2tleXdvcmQ+PGtl
eXdvcmQ+R2VuZSBFeHByZXNzaW9uPC9rZXl3b3JkPjxrZXl3b3JkPkdlbmV0aWMgTWFya2Vyczwv
a2V5d29yZD48a2V5d29yZD5Ib21lb2RvbWFpbiBQcm90ZWlucy9nZW5ldGljczwva2V5d29yZD48
a2V5d29yZD5Jbm9zaXRvbCAxLDQsNS1UcmlzcGhvc3BoYXRlIFJlY2VwdG9ycy9nZW5ldGljczwv
a2V5d29yZD48a2V5d29yZD5JbnRlcm5ldXJvbnMvKmNsYXNzaWZpY2F0aW9uL2N5dG9sb2d5L21l
dGFib2xpc208L2tleXdvcmQ+PGtleXdvcmQ+TWljZTwva2V5d29yZD48a2V5d29yZD5PbGlnb2Rl
bmRyb2dsaWEvKmNsYXNzaWZpY2F0aW9uL2N5dG9sb2d5L21ldGFib2xpc208L2tleXdvcmQ+PGtl
eXdvcmQ+UEFYNiBUcmFuc2NyaXB0aW9uIEZhY3Rvcjwva2V5d29yZD48a2V5d29yZD5QYWlyZWQg
Qm94IFRyYW5zY3JpcHRpb24gRmFjdG9ycy9nZW5ldGljczwva2V5d29yZD48a2V5d29yZD5QaHls
b2dlbnk8L2tleXdvcmQ+PGtleXdvcmQ+UmVwcmVzc29yIFByb3RlaW5zL2dlbmV0aWNzPC9rZXl3
b3JkPjxrZXl3b3JkPlNlcXVlbmNlIEFuYWx5c2lzLCBSTkEvKm1ldGhvZHM8L2tleXdvcmQ+PGtl
eXdvcmQ+U2luZ2xlLUNlbGwgQW5hbHlzaXMvKm1ldGhvZHM8L2tleXdvcmQ+PGtleXdvcmQ+U29t
YXRvc2Vuc29yeSBDb3J0ZXgvKmN5dG9sb2d5L21ldGFib2xpc208L2tleXdvcmQ+PGtleXdvcmQ+
VHJhbnNjcmlwdGlvbiBGYWN0b3JzL2NsYXNzaWZpY2F0aW9uL2dlbmV0aWNzPC9rZXl3b3JkPjxr
ZXl3b3JkPlRyYW5zY3JpcHRvbWU8L2tleXdvcmQ+PC9rZXl3b3Jkcz48ZGF0ZXM+PHllYXI+MjAx
NTwveWVhcj48cHViLWRhdGVzPjxkYXRlPk1hciA2PC9kYXRlPjwvcHViLWRhdGVzPjwvZGF0ZXM+
PGlzYm4+MTA5NS05MjAzIChFbGVjdHJvbmljKSYjeEQ7MDAzNi04MDc1IChMaW5raW5nKTwvaXNi
bj48YWNjZXNzaW9uLW51bT4yNTcwMDE3NDwvYWNjZXNzaW9uLW51bT48dXJscz48cmVsYXRlZC11
cmxzPjx1cmw+aHR0cHM6Ly93d3cubmNiaS5ubG0ubmloLmdvdi9wdWJtZWQvMjU3MDAxNzQ8L3Vy
bD48L3JlbGF0ZWQtdXJscz48L3VybHM+PGVsZWN0cm9uaWMtcmVzb3VyY2UtbnVtPjEwLjExMjYv
c2NpZW5jZS5hYWExOTM0PC9lbGVjdHJvbmljLXJlc291cmNlLW51bT48L3JlY29yZD48L0NpdGU+
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PEVuZE5vdGU+PENpdGU+PEF1dGhvcj5aZWlzZWw8L0F1dGhvcj48WWVhcj4yMDE1PC9ZZWFyPjxS
ZWNOdW0+MjQwPC9SZWNOdW0+PERpc3BsYXlUZXh0PlsxNTVdPC9EaXNwbGF5VGV4dD48cmVjb3Jk
PjxyZWMtbnVtYmVyPjI0MDwvcmVjLW51bWJlcj48Zm9yZWlnbi1rZXlzPjxrZXkgYXBwPSJFTiIg
ZGItaWQ9InpzcHB4MjVmb2ZmdHp4ZWU5NWZ4MjlwOHRhdGY1dnZhd3R2cCIgdGltZXN0YW1wPSIx
NjMwNzI0ODExIj4yNDA8L2tleT48L2ZvcmVpZ24ta2V5cz48cmVmLXR5cGUgbmFtZT0iSm91cm5h
bCBBcnRpY2xlIj4xNzwvcmVmLXR5cGU+PGNvbnRyaWJ1dG9ycz48YXV0aG9ycz48YXV0aG9yPlpl
aXNlbCwgQS48L2F1dGhvcj48YXV0aG9yPk11bm96LU1hbmNoYWRvLCBBLiBCLjwvYXV0aG9yPjxh
dXRob3I+Q29kZWx1cHBpLCBTLjwvYXV0aG9yPjxhdXRob3I+TG9ubmVyYmVyZywgUC48L2F1dGhv
cj48YXV0aG9yPkxhIE1hbm5vLCBHLjwvYXV0aG9yPjxhdXRob3I+SnVyZXVzLCBBLjwvYXV0aG9y
PjxhdXRob3I+TWFycXVlcywgUy48L2F1dGhvcj48YXV0aG9yPk11bmd1YmEsIEguPC9hdXRob3I+
PGF1dGhvcj5IZSwgTC48L2F1dGhvcj48YXV0aG9yPkJldHNob2x0eiwgQy48L2F1dGhvcj48YXV0
aG9yPlJvbG55LCBDLjwvYXV0aG9yPjxhdXRob3I+Q2FzdGVsby1CcmFuY28sIEcuPC9hdXRob3I+
PGF1dGhvcj5IamVybGluZy1MZWZmbGVyLCBKLjwvYXV0aG9yPjxhdXRob3I+TGlubmFyc3Nvbiwg
Uy48L2F1dGhvcj48L2F1dGhvcnM+PC9jb250cmlidXRvcnM+PGF1dGgtYWRkcmVzcz5EaXZpc2lv
biBvZiBNb2xlY3VsYXIgTmV1cm9iaW9sb2d5LCBEZXBhcnRtZW50IG9mIE1lZGljYWwgQmlvY2hl
bWlzdHJ5IGFuZCBCaW9waHlzaWNzLCBLYXJvbGluc2thIEluc3RpdHV0ZXQsIFMtMTcxIDc3IFN0
b2NraG9sbSwgU3dlZGVuLiYjeEQ7RGVwYXJ0bWVudCBvZiBJbW11bm9sb2d5LCBHZW5ldGljcyBh
bmQgUGF0aG9sb2d5LCBSdWRiZWNrIExhYm9yYXRvcnksIFVwcHNhbGEgVW5pdmVyc2l0eSwgRGFn
IEhhbW1hcnNram9sZHMgdmFnIDIwLCBTLTc1MSA4NSBVcHBzYWxhLCBTd2VkZW4uJiN4RDtEZXBh
cnRtZW50IG9mIEltbXVub2xvZ3ksIEdlbmV0aWNzIGFuZCBQYXRob2xvZ3ksIFJ1ZGJlY2sgTGFi
b3JhdG9yeSwgVXBwc2FsYSBVbml2ZXJzaXR5LCBEYWcgSGFtbWFyc2tqb2xkcyB2YWcgMjAsIFMt
NzUxIDg1IFVwcHNhbGEsIFN3ZWRlbi4gRGl2aXNpb24gb2YgVmFzY3VsYXIgQmlvbG9neSwgRGVw
YXJ0bWVudCBvZiBNZWRpY2FsIEJpb2NoZW1pc3RyeSBhbmQgQmlvcGh5c2ljcywgS2Fyb2xpbnNr
YSBJbnN0aXR1dGV0LCBTLTE3MSA3NyBTdG9ja2hvbG0sIFN3ZWRlbi4mI3hEO0RlcGFydG1lbnQg
b2YgT25jb2xvZ3ktUGF0aG9sb2d5LCBLYXJvbGluc2thIEluc3RpdHV0ZXQsIFMtMTcxIDc2IFN0
b2NraG9sbSwgU3dlZGVuLiYjeEQ7RGl2aXNpb24gb2YgTW9sZWN1bGFyIE5ldXJvYmlvbG9neSwg
RGVwYXJ0bWVudCBvZiBNZWRpY2FsIEJpb2NoZW1pc3RyeSBhbmQgQmlvcGh5c2ljcywgS2Fyb2xp
bnNrYSBJbnN0aXR1dGV0LCBTLTE3MSA3NyBTdG9ja2hvbG0sIFN3ZWRlbi4gc3Rlbi5saW5uYXJz
c29uQGtpLnNlIGplbnMuaGplcmxpbmctbGVmZmxlckBraS5zZS48L2F1dGgtYWRkcmVzcz48dGl0
bGVzPjx0aXRsZT5CcmFpbiBzdHJ1Y3R1cmUuIENlbGwgdHlwZXMgaW4gdGhlIG1vdXNlIGNvcnRl
eCBhbmQgaGlwcG9jYW1wdXMgcmV2ZWFsZWQgYnkgc2luZ2xlLWNlbGwgUk5BLXNlcTwvdGl0bGU+
PHNlY29uZGFyeS10aXRsZT5TY2llbmNlPC9zZWNvbmRhcnktdGl0bGU+PC90aXRsZXM+PHBlcmlv
ZGljYWw+PGZ1bGwtdGl0bGU+U2NpZW5jZTwvZnVsbC10aXRsZT48L3BlcmlvZGljYWw+PHBhZ2Vz
PjExMzgtNDI8L3BhZ2VzPjx2b2x1bWU+MzQ3PC92b2x1bWU+PG51bWJlcj42MjI2PC9udW1iZXI+
PGVkaXRpb24+MjAxNS8wMi8yNDwvZWRpdGlvbj48a2V5d29yZHM+PGtleXdvcmQ+QW5pbWFsczwv
a2V5d29yZD48a2V5d29yZD5DQTEgUmVnaW9uLCBIaXBwb2NhbXBhbC8qY3l0b2xvZ3kvbWV0YWJv
bGlzbTwva2V5d29yZD48a2V5d29yZD5FeWUgUHJvdGVpbnMvZ2VuZXRpY3M8L2tleXdvcmQ+PGtl
eXdvcmQ+R2VuZSBFeHByZXNzaW9uPC9rZXl3b3JkPjxrZXl3b3JkPkdlbmV0aWMgTWFya2Vyczwv
a2V5d29yZD48a2V5d29yZD5Ib21lb2RvbWFpbiBQcm90ZWlucy9nZW5ldGljczwva2V5d29yZD48
a2V5d29yZD5Jbm9zaXRvbCAxLDQsNS1UcmlzcGhvc3BoYXRlIFJlY2VwdG9ycy9nZW5ldGljczwv
a2V5d29yZD48a2V5d29yZD5JbnRlcm5ldXJvbnMvKmNsYXNzaWZpY2F0aW9uL2N5dG9sb2d5L21l
dGFib2xpc208L2tleXdvcmQ+PGtleXdvcmQ+TWljZTwva2V5d29yZD48a2V5d29yZD5PbGlnb2Rl
bmRyb2dsaWEvKmNsYXNzaWZpY2F0aW9uL2N5dG9sb2d5L21ldGFib2xpc208L2tleXdvcmQ+PGtl
eXdvcmQ+UEFYNiBUcmFuc2NyaXB0aW9uIEZhY3Rvcjwva2V5d29yZD48a2V5d29yZD5QYWlyZWQg
Qm94IFRyYW5zY3JpcHRpb24gRmFjdG9ycy9nZW5ldGljczwva2V5d29yZD48a2V5d29yZD5QaHls
b2dlbnk8L2tleXdvcmQ+PGtleXdvcmQ+UmVwcmVzc29yIFByb3RlaW5zL2dlbmV0aWNzPC9rZXl3
b3JkPjxrZXl3b3JkPlNlcXVlbmNlIEFuYWx5c2lzLCBSTkEvKm1ldGhvZHM8L2tleXdvcmQ+PGtl
eXdvcmQ+U2luZ2xlLUNlbGwgQW5hbHlzaXMvKm1ldGhvZHM8L2tleXdvcmQ+PGtleXdvcmQ+U29t
YXRvc2Vuc29yeSBDb3J0ZXgvKmN5dG9sb2d5L21ldGFib2xpc208L2tleXdvcmQ+PGtleXdvcmQ+
VHJhbnNjcmlwdGlvbiBGYWN0b3JzL2NsYXNzaWZpY2F0aW9uL2dlbmV0aWNzPC9rZXl3b3JkPjxr
ZXl3b3JkPlRyYW5zY3JpcHRvbWU8L2tleXdvcmQ+PC9rZXl3b3Jkcz48ZGF0ZXM+PHllYXI+MjAx
NTwveWVhcj48cHViLWRhdGVzPjxkYXRlPk1hciA2PC9kYXRlPjwvcHViLWRhdGVzPjwvZGF0ZXM+
PGlzYm4+MTA5NS05MjAzIChFbGVjdHJvbmljKSYjeEQ7MDAzNi04MDc1IChMaW5raW5nKTwvaXNi
bj48YWNjZXNzaW9uLW51bT4yNTcwMDE3NDwvYWNjZXNzaW9uLW51bT48dXJscz48cmVsYXRlZC11
cmxzPjx1cmw+aHR0cHM6Ly93d3cubmNiaS5ubG0ubmloLmdvdi9wdWJtZWQvMjU3MDAxNzQ8L3Vy
bD48L3JlbGF0ZWQtdXJscz48L3VybHM+PGVsZWN0cm9uaWMtcmVzb3VyY2UtbnVtPjEwLjExMjYv
c2NpZW5jZS5hYWExOTM0PC9lbGVjdHJvbmljLXJlc291cmNlLW51bT48L3JlY29yZD48L0NpdGU+
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[155]</w:t>
            </w:r>
            <w:r>
              <w:rPr>
                <w:rFonts w:ascii="Arial" w:hAnsi="Arial" w:cs="Arial"/>
                <w:sz w:val="20"/>
                <w:szCs w:val="20"/>
              </w:rPr>
              <w:fldChar w:fldCharType="end"/>
            </w:r>
          </w:p>
        </w:tc>
      </w:tr>
      <w:tr w:rsidR="0044242F" w:rsidRPr="00BA32C8" w14:paraId="78CA1B13" w14:textId="77777777" w:rsidTr="005E5160">
        <w:trPr>
          <w:trHeight w:val="397"/>
        </w:trPr>
        <w:tc>
          <w:tcPr>
            <w:tcW w:w="1587" w:type="dxa"/>
            <w:vAlign w:val="center"/>
          </w:tcPr>
          <w:p w14:paraId="202D2D4E" w14:textId="77777777" w:rsidR="0044242F" w:rsidRPr="00F97EB0" w:rsidRDefault="0044242F" w:rsidP="005E5160">
            <w:pPr>
              <w:spacing w:after="60"/>
              <w:jc w:val="center"/>
              <w:rPr>
                <w:rFonts w:ascii="Arial" w:hAnsi="Arial" w:cs="Arial"/>
                <w:b/>
                <w:bCs/>
                <w:sz w:val="20"/>
                <w:szCs w:val="20"/>
              </w:rPr>
            </w:pPr>
            <w:r w:rsidRPr="00F97EB0">
              <w:rPr>
                <w:rFonts w:ascii="Arial" w:hAnsi="Arial" w:cs="Arial"/>
                <w:b/>
                <w:bCs/>
                <w:sz w:val="20"/>
                <w:szCs w:val="20"/>
              </w:rPr>
              <w:t>Bladder cells</w:t>
            </w:r>
          </w:p>
        </w:tc>
        <w:tc>
          <w:tcPr>
            <w:tcW w:w="1587" w:type="dxa"/>
            <w:vAlign w:val="center"/>
          </w:tcPr>
          <w:p w14:paraId="002FBE04" w14:textId="77777777" w:rsidR="0044242F" w:rsidRPr="00F97EB0" w:rsidRDefault="0044242F" w:rsidP="005E5160">
            <w:pPr>
              <w:spacing w:after="60"/>
              <w:jc w:val="center"/>
              <w:rPr>
                <w:rFonts w:ascii="Arial" w:hAnsi="Arial" w:cs="Arial"/>
                <w:sz w:val="20"/>
                <w:szCs w:val="20"/>
              </w:rPr>
            </w:pPr>
            <w:proofErr w:type="spellStart"/>
            <w:r w:rsidRPr="00F97EB0">
              <w:rPr>
                <w:rFonts w:ascii="Arial" w:hAnsi="Arial" w:cs="Arial"/>
                <w:sz w:val="20"/>
                <w:szCs w:val="20"/>
              </w:rPr>
              <w:t>scDeepCluster</w:t>
            </w:r>
            <w:proofErr w:type="spellEnd"/>
          </w:p>
        </w:tc>
        <w:tc>
          <w:tcPr>
            <w:tcW w:w="1587" w:type="dxa"/>
            <w:vAlign w:val="center"/>
          </w:tcPr>
          <w:p w14:paraId="4299472A"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Bladder</w:t>
            </w:r>
          </w:p>
        </w:tc>
        <w:tc>
          <w:tcPr>
            <w:tcW w:w="1359" w:type="dxa"/>
            <w:vAlign w:val="center"/>
          </w:tcPr>
          <w:p w14:paraId="0D4BFA71"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12,884</w:t>
            </w:r>
          </w:p>
        </w:tc>
        <w:tc>
          <w:tcPr>
            <w:tcW w:w="1980" w:type="dxa"/>
            <w:vAlign w:val="center"/>
          </w:tcPr>
          <w:p w14:paraId="36D37D4B" w14:textId="77777777" w:rsidR="0044242F" w:rsidRPr="00F97EB0" w:rsidRDefault="0044242F" w:rsidP="005E5160">
            <w:pPr>
              <w:spacing w:after="60"/>
              <w:jc w:val="center"/>
              <w:rPr>
                <w:rFonts w:ascii="Arial" w:hAnsi="Arial" w:cs="Arial"/>
                <w:sz w:val="20"/>
                <w:szCs w:val="20"/>
              </w:rPr>
            </w:pPr>
            <w:r w:rsidRPr="00F97EB0">
              <w:rPr>
                <w:rFonts w:ascii="Arial" w:hAnsi="Arial" w:cs="Arial"/>
                <w:sz w:val="20"/>
                <w:szCs w:val="20"/>
              </w:rPr>
              <w:t xml:space="preserve"> GSE129845</w:t>
            </w:r>
          </w:p>
        </w:tc>
        <w:tc>
          <w:tcPr>
            <w:tcW w:w="1422" w:type="dxa"/>
            <w:vAlign w:val="center"/>
          </w:tcPr>
          <w:p w14:paraId="6A7A8195" w14:textId="0F7DDBEB" w:rsidR="0044242F" w:rsidRPr="00F97EB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PEVuZE5vdGU+PENpdGU+PEF1dGhvcj5ZdTwvQXV0aG9yPjxZZWFyPjIwMTk8L1llYXI+PFJlY051
bT4yMzE8L1JlY051bT48RGlzcGxheVRleHQ+WzE1Nl08L0Rpc3BsYXlUZXh0PjxyZWNvcmQ+PHJl
Yy1udW1iZXI+MjMxPC9yZWMtbnVtYmVyPjxmb3JlaWduLWtleXM+PGtleSBhcHA9IkVOIiBkYi1p
ZD0ienNwcHgyNWZvZmZ0enhlZTk1ZngyOXA4dGF0ZjV2dmF3dHZwIiB0aW1lc3RhbXA9IjE2MzA3
MjQ4MTEiPjIzMTwva2V5PjwvZm9yZWlnbi1rZXlzPjxyZWYtdHlwZSBuYW1lPSJKb3VybmFsIEFy
dGljbGUiPjE3PC9yZWYtdHlwZT48Y29udHJpYnV0b3JzPjxhdXRob3JzPjxhdXRob3I+WXUsIFou
PC9hdXRob3I+PGF1dGhvcj5MaWFvLCBKLjwvYXV0aG9yPjxhdXRob3I+Q2hlbiwgWS48L2F1dGhv
cj48YXV0aG9yPlpvdSwgQy48L2F1dGhvcj48YXV0aG9yPlpoYW5nLCBILjwvYXV0aG9yPjxhdXRo
b3I+Q2hlbmcsIEouPC9hdXRob3I+PGF1dGhvcj5MaXUsIEQuPC9hdXRob3I+PGF1dGhvcj5MaSwg
VC48L2F1dGhvcj48YXV0aG9yPlpoYW5nLCBRLjwvYXV0aG9yPjxhdXRob3I+TGksIEouPC9hdXRo
b3I+PGF1dGhvcj5ZYW5nLCBYLjwvYXV0aG9yPjxhdXRob3I+WWUsIFkuPC9hdXRob3I+PGF1dGhv
cj5IdWFuZywgWi48L2F1dGhvcj48YXV0aG9yPkxvbmcsIFguPC9hdXRob3I+PGF1dGhvcj5ZYW5n
LCBSLjwvYXV0aG9yPjxhdXRob3I+TW8sIFouPC9hdXRob3I+PC9hdXRob3JzPjwvY29udHJpYnV0
b3JzPjxhdXRoLWFkZHJlc3M+SW5zdGl0dXRlIG9mIFVyb2xvZ3kgYW5kIE5lcGhyb2xvZ3kuJiN4
RDtDZW50ZXIgZm9yIEdlbm9taWMgYW5kIFBlcnNvbmFsaXplZCBNZWRpY2luZS4mI3hEO0RlcGFy
dG1lbnRzIG9mIFVyb2xvZ3kgYW5kLiYjeEQ7R3Vhbmd4aSBDb2xsYWJvcmF0aXZlIElubm92YXRp
b24gQ2VudGVyIGZvciBHZW5vbWljIGFuZCBQZXJzb25hbGl6ZWQgTWVkaWNpbmUsIE5hbm5pbmcs
IENoaW5hLiYjeEQ7R3Vhbmd4aSBLZXkgTGFib3JhdG9yeSBmb3IgR2Vub21pYyBhbmQgUGVyc29u
YWxpemVkIE1lZGljaW5lLCBHdWFuZ3hpIEtleSBMYWJvcmF0b3J5IG9mIENvbGxlZ2VzIGFuZCBV
bml2ZXJzaXRpZXMsIE5hbm5pbmcsIENoaW5hLiYjeEQ7S2V5IExhYm9yYXRvcnkgb2YgTG9uZ2V2
aXR5IGFuZCBBZ2VpbmctcmVsYXRlZCBEaXNlYXNlcywgTWluaXN0cnkgb2YgRWR1Y2F0aW9uLCBO
YW5uaW5nLCBDaGluYS4mI3hEO0NlbnRlciBmb3IgVHJhbnNsYXRpb25hbCBNZWRpY2luZSwgR3Vh
bmd4aSBNZWRpY2FsIFVuaXZlcnNpdHksIE5hbm5pbmcsIENoaW5hLiYjeEQ7RGVwYXJ0bWVudCBv
ZiBVcm9sb2d5LCBBZmZpbGlhdGVkIFR1bW9yIEhvc3BpdGFsIG9mIEd1YW5neGkgTWVkaWNhbCBV
bml2ZXJzaXR5LCBOYW5uaW5nLCBDaGluYS4mI3hEO0NhcmRpb2xvZ3ksIFRoZSBGaXJzdCBBZmZp
bGlhdGVkIEhvc3BpdGFsIG9mIEd1YW5neGkgTWVkaWNhbCBVbml2ZXJzaXR5LCBOYW5uaW5nLCBD
aGluYS4mI3hEO0d1YW5neGkgS2V5IExhYm9yYXRvcnkgb2YgUHJlY2lzaW9uIE1lZGljaW5lIGlu
IENhcmRpby1jZXJlYnJvdmFzY3VsYXIgRGlzZWFzZXMgQ29udHJvbCBhbmQgUHJldmVudGlvbiwg
TmFubmluZywgQ2hpbmEuJiN4RDtHdWFuZ3hpIENsaW5pY2FsIFJlc2VhcmNoIENlbnRlciBmb3Ig
Q2FyZGlvLWNlcmVicm92YXNjdWxhciBEaXNlYXNlcywgTmFubmluZywgQ2hpbmE7IGFuZC4mI3hE
O1NjaWVudGlmaWMgUmVzZWFyY2ggRGVwYXJ0bWVudCwgVGhlIFNlY29uZCBBZmZpbGlhdGVkIEhv
c3BpdGFsIG9mIEd1YW5neGkgTWVkaWNhbCBVbml2ZXJzaXR5LCBOYW5uaW5nLCBDaGluYS4mI3hE
O0NlbnRlciBmb3IgR2Vub21pYyBhbmQgUGVyc29uYWxpemVkIE1lZGljaW5lLCB6ZW5nbmFubW9A
aG90bWFpbC5jb20gNTIweXJyQDE2My5jb20uJiN4RDtEZXBhcnRtZW50IG9mIEltbXVub2xvZ3ks
IFNjaG9vbCBvZiBQcmVjbGluaWNhbCBNZWRpY2luZSwgR3Vhbmd4aSBNZWRpY2FsIFVuaXZlcnNp
dHksIE5hbm5pbmcsIENoaW5hLiYjeEQ7SW5zdGl0dXRlIG9mIFVyb2xvZ3kgYW5kIE5lcGhyb2xv
Z3ksIHplbmduYW5tb0Bob3RtYWlsLmNvbSA1MjB5cnJAMTYzLmNvbS48L2F1dGgtYWRkcmVzcz48
dGl0bGVzPjx0aXRsZT5TaW5nbGUtQ2VsbCBUcmFuc2NyaXB0b21pYyBNYXAgb2YgdGhlIEh1bWFu
IGFuZCBNb3VzZSBCbGFkZGVyczwvdGl0bGU+PHNlY29uZGFyeS10aXRsZT5KIEFtIFNvYyBOZXBo
cm9sPC9zZWNvbmRhcnktdGl0bGU+PC90aXRsZXM+PHBlcmlvZGljYWw+PGZ1bGwtdGl0bGU+SiBB
bSBTb2MgTmVwaHJvbDwvZnVsbC10aXRsZT48L3BlcmlvZGljYWw+PHBhZ2VzPjIxNTktMjE3Njwv
cGFnZXM+PHZvbHVtZT4zMDwvdm9sdW1lPjxudW1iZXI+MTE8L251bWJlcj48ZWRpdGlvbj4yMDE5
LzA4LzMwPC9lZGl0aW9uPjxrZXl3b3Jkcz48a2V5d29yZD5BbmltYWxzPC9rZXl3b3JkPjxrZXl3
b3JkPkZlbWFsZTwva2V5d29yZD48a2V5d29yZD5IdW1hbnM8L2tleXdvcmQ+PGtleXdvcmQ+TWFs
ZTwva2V5d29yZD48a2V5d29yZD5NaWNlPC9rZXl3b3JkPjxrZXl3b3JkPk1pY2UsIEluYnJlZCBD
NTdCTDwva2V5d29yZD48a2V5d29yZD5SYXRzPC9rZXl3b3JkPjxrZXl3b3JkPlJhdHMsIFNwcmFn
dWUtRGF3bGV5PC9rZXl3b3JkPjxrZXl3b3JkPlJlY2VwdG9ycywgQWRyZW5lcmdpYywgYWxwaGEt
Mi9hbmFseXNpczwva2V5d29yZD48a2V5d29yZD5SZWNlcHRvcnMsIEhpc3RhbWluZSBIMi9hbmFs
eXNpczwva2V5d29yZD48a2V5d29yZD5TZXF1ZW5jZSBBbmFseXNpcywgUk5BPC9rZXl3b3JkPjxr
ZXl3b3JkPipTaW5nbGUtQ2VsbCBBbmFseXNpczwva2V5d29yZD48a2V5d29yZD4qVHJhbnNjcmlw
dG9tZTwva2V5d29yZD48a2V5d29yZD5Ucm9wb25pbiBUL2FuYWx5c2lzPC9rZXl3b3JkPjxrZXl3
b3JkPlVyaW5hcnkgQmxhZGRlci8qY3l0b2xvZ3kvKm1ldGFib2xpc208L2tleXdvcmQ+PGtleXdv
cmQ+KmJsYWRkZXIgY2VsbHM8L2tleXdvcmQ+PGtleXdvcmQ+KmVwaXRoZWxpYWwgY2VsbHM8L2tl
eXdvcmQ+PGtleXdvcmQ+KmludGVyc3RpdGlhbCBjZWxsczwva2V5d29yZD48a2V5d29yZD4qc2lu
Z2xlLWNlbGwgUk5BIHNlcXVlbmNpbmc8L2tleXdvcmQ+PGtleXdvcmQ+KnNpbmdsZS1jZWxsIHRy
YW5zY3JpcHRvbWljIG1hcDwva2V5d29yZD48L2tleXdvcmRzPjxkYXRlcz48eWVhcj4yMDE5PC95
ZWFyPjxwdWItZGF0ZXM+PGRhdGU+Tm92PC9kYXRlPjwvcHViLWRhdGVzPjwvZGF0ZXM+PGlzYm4+
MTUzMy0zNDUwIChFbGVjdHJvbmljKSYjeEQ7MTA0Ni02NjczIChMaW5raW5nKTwvaXNibj48YWNj
ZXNzaW9uLW51bT4zMTQ2MjQwMjwvYWNjZXNzaW9uLW51bT48dXJscz48cmVsYXRlZC11cmxzPjx1
cmw+aHR0cHM6Ly93d3cubmNiaS5ubG0ubmloLmdvdi9wdWJtZWQvMzE0NjI0MDI8L3VybD48L3Jl
bGF0ZWQtdXJscz48L3VybHM+PGN1c3RvbTI+UE1DNjgzMDc5NjwvY3VzdG9tMj48ZWxlY3Ryb25p
Yy1yZXNvdXJjZS1udW0+MTAuMTY4MS9BU04uMjAxOTA0MDMzNTwvZWxlY3Ryb25pYy1yZXNvdXJj
ZS1udW0+PC9yZWNvcmQ+PC9DaXRlPjwvRW5kTm90ZT5=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PEVuZE5vdGU+PENpdGU+PEF1dGhvcj5ZdTwvQXV0aG9yPjxZZWFyPjIwMTk8L1llYXI+PFJlY051
bT4yMzE8L1JlY051bT48RGlzcGxheVRleHQ+WzE1Nl08L0Rpc3BsYXlUZXh0PjxyZWNvcmQ+PHJl
Yy1udW1iZXI+MjMxPC9yZWMtbnVtYmVyPjxmb3JlaWduLWtleXM+PGtleSBhcHA9IkVOIiBkYi1p
ZD0ienNwcHgyNWZvZmZ0enhlZTk1ZngyOXA4dGF0ZjV2dmF3dHZwIiB0aW1lc3RhbXA9IjE2MzA3
MjQ4MTEiPjIzMTwva2V5PjwvZm9yZWlnbi1rZXlzPjxyZWYtdHlwZSBuYW1lPSJKb3VybmFsIEFy
dGljbGUiPjE3PC9yZWYtdHlwZT48Y29udHJpYnV0b3JzPjxhdXRob3JzPjxhdXRob3I+WXUsIFou
PC9hdXRob3I+PGF1dGhvcj5MaWFvLCBKLjwvYXV0aG9yPjxhdXRob3I+Q2hlbiwgWS48L2F1dGhv
cj48YXV0aG9yPlpvdSwgQy48L2F1dGhvcj48YXV0aG9yPlpoYW5nLCBILjwvYXV0aG9yPjxhdXRo
b3I+Q2hlbmcsIEouPC9hdXRob3I+PGF1dGhvcj5MaXUsIEQuPC9hdXRob3I+PGF1dGhvcj5MaSwg
VC48L2F1dGhvcj48YXV0aG9yPlpoYW5nLCBRLjwvYXV0aG9yPjxhdXRob3I+TGksIEouPC9hdXRo
b3I+PGF1dGhvcj5ZYW5nLCBYLjwvYXV0aG9yPjxhdXRob3I+WWUsIFkuPC9hdXRob3I+PGF1dGhv
cj5IdWFuZywgWi48L2F1dGhvcj48YXV0aG9yPkxvbmcsIFguPC9hdXRob3I+PGF1dGhvcj5ZYW5n
LCBSLjwvYXV0aG9yPjxhdXRob3I+TW8sIFouPC9hdXRob3I+PC9hdXRob3JzPjwvY29udHJpYnV0
b3JzPjxhdXRoLWFkZHJlc3M+SW5zdGl0dXRlIG9mIFVyb2xvZ3kgYW5kIE5lcGhyb2xvZ3kuJiN4
RDtDZW50ZXIgZm9yIEdlbm9taWMgYW5kIFBlcnNvbmFsaXplZCBNZWRpY2luZS4mI3hEO0RlcGFy
dG1lbnRzIG9mIFVyb2xvZ3kgYW5kLiYjeEQ7R3Vhbmd4aSBDb2xsYWJvcmF0aXZlIElubm92YXRp
b24gQ2VudGVyIGZvciBHZW5vbWljIGFuZCBQZXJzb25hbGl6ZWQgTWVkaWNpbmUsIE5hbm5pbmcs
IENoaW5hLiYjeEQ7R3Vhbmd4aSBLZXkgTGFib3JhdG9yeSBmb3IgR2Vub21pYyBhbmQgUGVyc29u
YWxpemVkIE1lZGljaW5lLCBHdWFuZ3hpIEtleSBMYWJvcmF0b3J5IG9mIENvbGxlZ2VzIGFuZCBV
bml2ZXJzaXRpZXMsIE5hbm5pbmcsIENoaW5hLiYjeEQ7S2V5IExhYm9yYXRvcnkgb2YgTG9uZ2V2
aXR5IGFuZCBBZ2VpbmctcmVsYXRlZCBEaXNlYXNlcywgTWluaXN0cnkgb2YgRWR1Y2F0aW9uLCBO
YW5uaW5nLCBDaGluYS4mI3hEO0NlbnRlciBmb3IgVHJhbnNsYXRpb25hbCBNZWRpY2luZSwgR3Vh
bmd4aSBNZWRpY2FsIFVuaXZlcnNpdHksIE5hbm5pbmcsIENoaW5hLiYjeEQ7RGVwYXJ0bWVudCBv
ZiBVcm9sb2d5LCBBZmZpbGlhdGVkIFR1bW9yIEhvc3BpdGFsIG9mIEd1YW5neGkgTWVkaWNhbCBV
bml2ZXJzaXR5LCBOYW5uaW5nLCBDaGluYS4mI3hEO0NhcmRpb2xvZ3ksIFRoZSBGaXJzdCBBZmZp
bGlhdGVkIEhvc3BpdGFsIG9mIEd1YW5neGkgTWVkaWNhbCBVbml2ZXJzaXR5LCBOYW5uaW5nLCBD
aGluYS4mI3hEO0d1YW5neGkgS2V5IExhYm9yYXRvcnkgb2YgUHJlY2lzaW9uIE1lZGljaW5lIGlu
IENhcmRpby1jZXJlYnJvdmFzY3VsYXIgRGlzZWFzZXMgQ29udHJvbCBhbmQgUHJldmVudGlvbiwg
TmFubmluZywgQ2hpbmEuJiN4RDtHdWFuZ3hpIENsaW5pY2FsIFJlc2VhcmNoIENlbnRlciBmb3Ig
Q2FyZGlvLWNlcmVicm92YXNjdWxhciBEaXNlYXNlcywgTmFubmluZywgQ2hpbmE7IGFuZC4mI3hE
O1NjaWVudGlmaWMgUmVzZWFyY2ggRGVwYXJ0bWVudCwgVGhlIFNlY29uZCBBZmZpbGlhdGVkIEhv
c3BpdGFsIG9mIEd1YW5neGkgTWVkaWNhbCBVbml2ZXJzaXR5LCBOYW5uaW5nLCBDaGluYS4mI3hE
O0NlbnRlciBmb3IgR2Vub21pYyBhbmQgUGVyc29uYWxpemVkIE1lZGljaW5lLCB6ZW5nbmFubW9A
aG90bWFpbC5jb20gNTIweXJyQDE2My5jb20uJiN4RDtEZXBhcnRtZW50IG9mIEltbXVub2xvZ3ks
IFNjaG9vbCBvZiBQcmVjbGluaWNhbCBNZWRpY2luZSwgR3Vhbmd4aSBNZWRpY2FsIFVuaXZlcnNp
dHksIE5hbm5pbmcsIENoaW5hLiYjeEQ7SW5zdGl0dXRlIG9mIFVyb2xvZ3kgYW5kIE5lcGhyb2xv
Z3ksIHplbmduYW5tb0Bob3RtYWlsLmNvbSA1MjB5cnJAMTYzLmNvbS48L2F1dGgtYWRkcmVzcz48
dGl0bGVzPjx0aXRsZT5TaW5nbGUtQ2VsbCBUcmFuc2NyaXB0b21pYyBNYXAgb2YgdGhlIEh1bWFu
IGFuZCBNb3VzZSBCbGFkZGVyczwvdGl0bGU+PHNlY29uZGFyeS10aXRsZT5KIEFtIFNvYyBOZXBo
cm9sPC9zZWNvbmRhcnktdGl0bGU+PC90aXRsZXM+PHBlcmlvZGljYWw+PGZ1bGwtdGl0bGU+SiBB
bSBTb2MgTmVwaHJvbDwvZnVsbC10aXRsZT48L3BlcmlvZGljYWw+PHBhZ2VzPjIxNTktMjE3Njwv
cGFnZXM+PHZvbHVtZT4zMDwvdm9sdW1lPjxudW1iZXI+MTE8L251bWJlcj48ZWRpdGlvbj4yMDE5
LzA4LzMwPC9lZGl0aW9uPjxrZXl3b3Jkcz48a2V5d29yZD5BbmltYWxzPC9rZXl3b3JkPjxrZXl3
b3JkPkZlbWFsZTwva2V5d29yZD48a2V5d29yZD5IdW1hbnM8L2tleXdvcmQ+PGtleXdvcmQ+TWFs
ZTwva2V5d29yZD48a2V5d29yZD5NaWNlPC9rZXl3b3JkPjxrZXl3b3JkPk1pY2UsIEluYnJlZCBD
NTdCTDwva2V5d29yZD48a2V5d29yZD5SYXRzPC9rZXl3b3JkPjxrZXl3b3JkPlJhdHMsIFNwcmFn
dWUtRGF3bGV5PC9rZXl3b3JkPjxrZXl3b3JkPlJlY2VwdG9ycywgQWRyZW5lcmdpYywgYWxwaGEt
Mi9hbmFseXNpczwva2V5d29yZD48a2V5d29yZD5SZWNlcHRvcnMsIEhpc3RhbWluZSBIMi9hbmFs
eXNpczwva2V5d29yZD48a2V5d29yZD5TZXF1ZW5jZSBBbmFseXNpcywgUk5BPC9rZXl3b3JkPjxr
ZXl3b3JkPipTaW5nbGUtQ2VsbCBBbmFseXNpczwva2V5d29yZD48a2V5d29yZD4qVHJhbnNjcmlw
dG9tZTwva2V5d29yZD48a2V5d29yZD5Ucm9wb25pbiBUL2FuYWx5c2lzPC9rZXl3b3JkPjxrZXl3
b3JkPlVyaW5hcnkgQmxhZGRlci8qY3l0b2xvZ3kvKm1ldGFib2xpc208L2tleXdvcmQ+PGtleXdv
cmQ+KmJsYWRkZXIgY2VsbHM8L2tleXdvcmQ+PGtleXdvcmQ+KmVwaXRoZWxpYWwgY2VsbHM8L2tl
eXdvcmQ+PGtleXdvcmQ+KmludGVyc3RpdGlhbCBjZWxsczwva2V5d29yZD48a2V5d29yZD4qc2lu
Z2xlLWNlbGwgUk5BIHNlcXVlbmNpbmc8L2tleXdvcmQ+PGtleXdvcmQ+KnNpbmdsZS1jZWxsIHRy
YW5zY3JpcHRvbWljIG1hcDwva2V5d29yZD48L2tleXdvcmRzPjxkYXRlcz48eWVhcj4yMDE5PC95
ZWFyPjxwdWItZGF0ZXM+PGRhdGU+Tm92PC9kYXRlPjwvcHViLWRhdGVzPjwvZGF0ZXM+PGlzYm4+
MTUzMy0zNDUwIChFbGVjdHJvbmljKSYjeEQ7MTA0Ni02NjczIChMaW5raW5nKTwvaXNibj48YWNj
ZXNzaW9uLW51bT4zMTQ2MjQwMjwvYWNjZXNzaW9uLW51bT48dXJscz48cmVsYXRlZC11cmxzPjx1
cmw+aHR0cHM6Ly93d3cubmNiaS5ubG0ubmloLmdvdi9wdWJtZWQvMzE0NjI0MDI8L3VybD48L3Jl
bGF0ZWQtdXJscz48L3VybHM+PGN1c3RvbTI+UE1DNjgzMDc5NjwvY3VzdG9tMj48ZWxlY3Ryb25p
Yy1yZXNvdXJjZS1udW0+MTAuMTY4MS9BU04uMjAxOTA0MDMzNTwvZWxlY3Ryb25pYy1yZXNvdXJj
ZS1udW0+PC9yZWNvcmQ+PC9DaXRlPjwvRW5kTm90ZT5=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[156]</w:t>
            </w:r>
            <w:r>
              <w:rPr>
                <w:rFonts w:ascii="Arial" w:hAnsi="Arial" w:cs="Arial"/>
                <w:sz w:val="20"/>
                <w:szCs w:val="20"/>
              </w:rPr>
              <w:fldChar w:fldCharType="end"/>
            </w:r>
          </w:p>
        </w:tc>
      </w:tr>
      <w:tr w:rsidR="0044242F" w:rsidRPr="00BA32C8" w14:paraId="1AA9AA97" w14:textId="77777777" w:rsidTr="005E5160">
        <w:trPr>
          <w:trHeight w:val="397"/>
        </w:trPr>
        <w:tc>
          <w:tcPr>
            <w:tcW w:w="1587" w:type="dxa"/>
            <w:vAlign w:val="center"/>
          </w:tcPr>
          <w:p w14:paraId="7C7DA1F5" w14:textId="77777777" w:rsidR="0044242F" w:rsidRPr="00F97EB0" w:rsidRDefault="0044242F" w:rsidP="005E5160">
            <w:pPr>
              <w:widowControl/>
              <w:spacing w:after="60"/>
              <w:jc w:val="center"/>
              <w:rPr>
                <w:rFonts w:ascii="Arial" w:hAnsi="Arial" w:cs="Arial"/>
                <w:b/>
                <w:bCs/>
                <w:sz w:val="20"/>
                <w:szCs w:val="20"/>
              </w:rPr>
            </w:pPr>
            <w:r>
              <w:rPr>
                <w:rFonts w:ascii="Arial" w:hAnsi="Arial" w:cs="Arial"/>
                <w:b/>
                <w:bCs/>
                <w:sz w:val="20"/>
                <w:szCs w:val="20"/>
              </w:rPr>
              <w:t>HEMATO</w:t>
            </w:r>
          </w:p>
        </w:tc>
        <w:tc>
          <w:tcPr>
            <w:tcW w:w="1587" w:type="dxa"/>
            <w:vAlign w:val="center"/>
          </w:tcPr>
          <w:p w14:paraId="7ABB3028" w14:textId="77777777" w:rsidR="0044242F" w:rsidRPr="00F97EB0" w:rsidRDefault="0044242F" w:rsidP="005E5160">
            <w:pPr>
              <w:spacing w:after="60"/>
              <w:jc w:val="center"/>
              <w:rPr>
                <w:rFonts w:ascii="Arial" w:hAnsi="Arial" w:cs="Arial"/>
                <w:sz w:val="20"/>
                <w:szCs w:val="20"/>
              </w:rPr>
            </w:pPr>
            <w:proofErr w:type="spellStart"/>
            <w:r>
              <w:rPr>
                <w:rFonts w:ascii="Arial" w:hAnsi="Arial" w:cs="Arial"/>
                <w:sz w:val="20"/>
                <w:szCs w:val="20"/>
              </w:rPr>
              <w:t>scVI</w:t>
            </w:r>
            <w:proofErr w:type="spellEnd"/>
          </w:p>
        </w:tc>
        <w:tc>
          <w:tcPr>
            <w:tcW w:w="1587" w:type="dxa"/>
            <w:vAlign w:val="center"/>
          </w:tcPr>
          <w:p w14:paraId="7A336DFB"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Blood cell</w:t>
            </w:r>
          </w:p>
        </w:tc>
        <w:tc>
          <w:tcPr>
            <w:tcW w:w="1359" w:type="dxa"/>
            <w:vAlign w:val="center"/>
          </w:tcPr>
          <w:p w14:paraId="220F3557"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&gt;10,000</w:t>
            </w:r>
          </w:p>
        </w:tc>
        <w:tc>
          <w:tcPr>
            <w:tcW w:w="1980" w:type="dxa"/>
            <w:vAlign w:val="center"/>
          </w:tcPr>
          <w:p w14:paraId="3C7E0786"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GSE89754</w:t>
            </w:r>
          </w:p>
        </w:tc>
        <w:tc>
          <w:tcPr>
            <w:tcW w:w="1422" w:type="dxa"/>
            <w:vAlign w:val="center"/>
          </w:tcPr>
          <w:p w14:paraId="49F36D01" w14:textId="0B921538"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PEVuZE5vdGU+PENpdGU+PEF1dGhvcj5UdXNpPC9BdXRob3I+PFllYXI+MjAxODwvWWVhcj48UmVj
TnVtPjIzNDwvUmVjTnVtPjxEaXNwbGF5VGV4dD5bMTU3XTwvRGlzcGxheVRleHQ+PHJlY29yZD48
cmVjLW51bWJlcj4yMzQ8L3JlYy1udW1iZXI+PGZvcmVpZ24ta2V5cz48a2V5IGFwcD0iRU4iIGRi
LWlkPSJ6c3BweDI1Zm9mZnR6eGVlOTVmeDI5cDh0YXRmNXZ2YXd0dnAiIHRpbWVzdGFtcD0iMTYz
MDcyNDgxMSI+MjM0PC9rZXk+PC9mb3JlaWduLWtleXM+PHJlZi10eXBlIG5hbWU9IkpvdXJuYWwg
QXJ0aWNsZSI+MTc8L3JlZi10eXBlPjxjb250cmlidXRvcnM+PGF1dGhvcnM+PGF1dGhvcj5UdXNp
LCBCLiBLLjwvYXV0aG9yPjxhdXRob3I+V29sb2NrLCBTLiBMLjwvYXV0aG9yPjxhdXRob3I+V2Vp
bnJlYiwgQy48L2F1dGhvcj48YXV0aG9yPkh3YW5nLCBZLjwvYXV0aG9yPjxhdXRob3I+SGlkYWxn
bywgRC48L2F1dGhvcj48YXV0aG9yPlppbGlvbmlzLCBSLjwvYXV0aG9yPjxhdXRob3I+V2Fpc21h
biwgQS48L2F1dGhvcj48YXV0aG9yPkh1aCwgSi4gUi48L2F1dGhvcj48YXV0aG9yPktsZWluLCBB
LiBNLjwvYXV0aG9yPjxhdXRob3I+U29jb2xvdnNreSwgTS48L2F1dGhvcj48L2F1dGhvcnM+PC9j
b250cmlidXRvcnM+PGF1dGgtYWRkcmVzcz5EZXBhcnRtZW50IG9mIE1vbGVjdWxhciwgQ2VsbCBh
bmQgQ2FuY2VyIEJpb2xvZ3ksIFVuaXZlcnNpdHkgb2YgTWFzc2FjaHVzZXR0cyBNZWRpY2FsIFNj
aG9vbCwgV29yY2VzdGVyLCBNYXNzYWNodXNldHRzLCBVU0EuJiN4RDtEZXBhcnRtZW50IG9mIFN5
c3RlbXMgQmlvbG9neSwgSGFydmFyZCBNZWRpY2FsIFNjaG9vbCwgQm9zdG9uLCBNYXNzYWNodXNl
dHRzLCBVU0EuJiN4RDtJbnN0aXR1dGUgZm9yIE1vbGVjdWxhciBNZWRpY2luZSwgVW5pdmVyc2l0
eSBNZWRpY2FsIENlbnRlciBvZiB0aGUgSm9oYW5uZXMgR3V0ZW5iZXJnLVVuaXZlcnNpdHkgTWFp
bnosIE1haW56LCBHZXJtYW55LiYjeEQ7RGl2aXNpb24gb2YgSW1tdW5vbG9neSwgRGVwYXJ0bWVu
dCBvZiBNaWNyb2Jpb2xvZ3kgYW5kIEltbXVub2Jpb2xvZ3kgYW5kIEV2ZXJncmFuZGUgQ2VudGVy
IGZvciBJbW11bm9sb2dpY2FsIERpc2Vhc2VzLCBIYXJ2YXJkIE1lZGljYWwgU2Nob29sIGFuZCBC
cmlnaGFtIGFuZCBXb21lbiZhcG9zO3MgSG9zcGl0YWwsIEJvc3RvbiwgTWFzc2FjaHVzZXR0cywg
VVNBLiYjeEQ7RGVwYXJ0bWVudCBvZiBQZWRpYXRyaWNzLCBIZW1hdG9sb2d5L09uY29sb2d5IERp
dmlzaW9uLCBVbml2ZXJzaXR5IG9mIE1hc3NhY2h1c2V0dHMgTWVkaWNhbCBTY2hvb2wsIFdvcmNl
c3RlciwgTWFzc2FjaHVzZXR0cywgVVNBLjwvYXV0aC1hZGRyZXNzPjx0aXRsZXM+PHRpdGxlPlBv
cHVsYXRpb24gc25hcHNob3RzIHByZWRpY3QgZWFybHkgaGFlbWF0b3BvaWV0aWMgYW5kIGVyeXRo
cm9pZCBoaWVyYXJjaGllczwvdGl0bGU+PHNlY29uZGFyeS10aXRsZT5OYXR1cmU8L3NlY29uZGFy
eS10aXRsZT48L3RpdGxlcz48cGVyaW9kaWNhbD48ZnVsbC10aXRsZT5OYXR1cmU8L2Z1bGwtdGl0
bGU+PC9wZXJpb2RpY2FsPjxwYWdlcz41NC02MDwvcGFnZXM+PHZvbHVtZT41NTU8L3ZvbHVtZT48
bnVtYmVyPjc2OTQ8L251bWJlcj48ZWRpdGlvbj4yMDE4LzAyLzIyPC9lZGl0aW9uPjxrZXl3b3Jk
cz48a2V5d29yZD5BbmltYWxzPC9rZXl3b3JkPjxrZXl3b3JkPkJhc29waGlscy9jeXRvbG9neTwv
a2V5d29yZD48a2V5d29yZD5DZWxsIEN5Y2xlL2dlbmV0aWNzL3BoeXNpb2xvZ3k8L2tleXdvcmQ+
PGtleXdvcmQ+Q2VsbCBMaW5lYWdlL2RydWcgZWZmZWN0cy9nZW5ldGljczwva2V5d29yZD48a2V5
d29yZD5Fcnl0aHJvY3l0ZXMvKmN5dG9sb2d5L2RydWcgZWZmZWN0cy9tZXRhYm9saXNtPC9rZXl3
b3JkPjxrZXl3b3JkPkVyeXRocm9pZCBQcmVjdXJzb3IgQ2VsbHMvKmN5dG9sb2d5L2RydWcgZWZm
ZWN0cy9tZXRhYm9saXNtPC9rZXl3b3JkPjxrZXl3b3JkPipFcnl0aHJvcG9pZXNpcy9kcnVnIGVm
ZmVjdHM8L2tleXdvcmQ+PGtleXdvcmQ+RmVtYWxlPC9rZXl3b3JkPjxrZXl3b3JkPkZsb3cgQ3l0
b21ldHJ5PC9rZXl3b3JkPjxrZXl3b3JkPkludGVyY2VsbHVsYXIgU2lnbmFsaW5nIFBlcHRpZGVz
IGFuZCBQcm90ZWlucy9nZW5ldGljcy9tZXRhYm9saXNtL3BoYXJtYWNvbG9neTwva2V5d29yZD48
a2V5d29yZD5NYXN0IENlbGxzL2N5dG9sb2d5PC9rZXl3b3JkPjxrZXl3b3JkPk1pY2U8L2tleXdv
cmQ+PGtleXdvcmQ+UHJvdG8tT25jb2dlbmUgUHJvdGVpbnMgYy1raXQvbWV0YWJvbGlzbTwva2V5
d29yZD48a2V5d29yZD5STkEsIFNtYWxsIEN5dG9wbGFzbWljL2FuYWx5c2lzL2dlbmV0aWNzPC9r
ZXl3b3JkPjxrZXl3b3JkPlNpbmdsZS1DZWxsIEFuYWx5c2lzPC9rZXl3b3JkPjxrZXl3b3JkPlRy
YW5zY3JpcHRvbWU8L2tleXdvcmQ+PC9rZXl3b3Jkcz48ZGF0ZXM+PHllYXI+MjAxODwveWVhcj48
cHViLWRhdGVzPjxkYXRlPk1hciAxPC9kYXRlPjwvcHViLWRhdGVzPjwvZGF0ZXM+PGlzYm4+MTQ3
Ni00Njg3IChFbGVjdHJvbmljKSYjeEQ7MDAyOC0wODM2IChMaW5raW5nKTwvaXNibj48YWNjZXNz
aW9uLW51bT4yOTQ2NjMzNjwvYWNjZXNzaW9uLW51bT48dXJscz48cmVsYXRlZC11cmxzPjx1cmw+
aHR0cHM6Ly93d3cubmNiaS5ubG0ubmloLmdvdi9wdWJtZWQvMjk0NjYzMzY8L3VybD48L3JlbGF0
ZWQtdXJscz48L3VybHM+PGN1c3RvbTI+UE1DNTg5OTYwNDwvY3VzdG9tMj48ZWxlY3Ryb25pYy1y
ZXNvdXJjZS1udW0+MTAuMTAzOC9uYXR1cmUyNTc0MTwvZWxlY3Ryb25pYy1yZXNvdXJjZS1udW0+
PC9yZWNvcmQ+PC9DaXRlPjwvRW5kTm90ZT4A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PEVuZE5vdGU+PENpdGU+PEF1dGhvcj5UdXNpPC9BdXRob3I+PFllYXI+MjAxODwvWWVhcj48UmVj
TnVtPjIzNDwvUmVjTnVtPjxEaXNwbGF5VGV4dD5bMTU3XTwvRGlzcGxheVRleHQ+PHJlY29yZD48
cmVjLW51bWJlcj4yMzQ8L3JlYy1udW1iZXI+PGZvcmVpZ24ta2V5cz48a2V5IGFwcD0iRU4iIGRi
LWlkPSJ6c3BweDI1Zm9mZnR6eGVlOTVmeDI5cDh0YXRmNXZ2YXd0dnAiIHRpbWVzdGFtcD0iMTYz
MDcyNDgxMSI+MjM0PC9rZXk+PC9mb3JlaWduLWtleXM+PHJlZi10eXBlIG5hbWU9IkpvdXJuYWwg
QXJ0aWNsZSI+MTc8L3JlZi10eXBlPjxjb250cmlidXRvcnM+PGF1dGhvcnM+PGF1dGhvcj5UdXNp
LCBCLiBLLjwvYXV0aG9yPjxhdXRob3I+V29sb2NrLCBTLiBMLjwvYXV0aG9yPjxhdXRob3I+V2Vp
bnJlYiwgQy48L2F1dGhvcj48YXV0aG9yPkh3YW5nLCBZLjwvYXV0aG9yPjxhdXRob3I+SGlkYWxn
bywgRC48L2F1dGhvcj48YXV0aG9yPlppbGlvbmlzLCBSLjwvYXV0aG9yPjxhdXRob3I+V2Fpc21h
biwgQS48L2F1dGhvcj48YXV0aG9yPkh1aCwgSi4gUi48L2F1dGhvcj48YXV0aG9yPktsZWluLCBB
LiBNLjwvYXV0aG9yPjxhdXRob3I+U29jb2xvdnNreSwgTS48L2F1dGhvcj48L2F1dGhvcnM+PC9j
b250cmlidXRvcnM+PGF1dGgtYWRkcmVzcz5EZXBhcnRtZW50IG9mIE1vbGVjdWxhciwgQ2VsbCBh
bmQgQ2FuY2VyIEJpb2xvZ3ksIFVuaXZlcnNpdHkgb2YgTWFzc2FjaHVzZXR0cyBNZWRpY2FsIFNj
aG9vbCwgV29yY2VzdGVyLCBNYXNzYWNodXNldHRzLCBVU0EuJiN4RDtEZXBhcnRtZW50IG9mIFN5
c3RlbXMgQmlvbG9neSwgSGFydmFyZCBNZWRpY2FsIFNjaG9vbCwgQm9zdG9uLCBNYXNzYWNodXNl
dHRzLCBVU0EuJiN4RDtJbnN0aXR1dGUgZm9yIE1vbGVjdWxhciBNZWRpY2luZSwgVW5pdmVyc2l0
eSBNZWRpY2FsIENlbnRlciBvZiB0aGUgSm9oYW5uZXMgR3V0ZW5iZXJnLVVuaXZlcnNpdHkgTWFp
bnosIE1haW56LCBHZXJtYW55LiYjeEQ7RGl2aXNpb24gb2YgSW1tdW5vbG9neSwgRGVwYXJ0bWVu
dCBvZiBNaWNyb2Jpb2xvZ3kgYW5kIEltbXVub2Jpb2xvZ3kgYW5kIEV2ZXJncmFuZGUgQ2VudGVy
IGZvciBJbW11bm9sb2dpY2FsIERpc2Vhc2VzLCBIYXJ2YXJkIE1lZGljYWwgU2Nob29sIGFuZCBC
cmlnaGFtIGFuZCBXb21lbiZhcG9zO3MgSG9zcGl0YWwsIEJvc3RvbiwgTWFzc2FjaHVzZXR0cywg
VVNBLiYjeEQ7RGVwYXJ0bWVudCBvZiBQZWRpYXRyaWNzLCBIZW1hdG9sb2d5L09uY29sb2d5IERp
dmlzaW9uLCBVbml2ZXJzaXR5IG9mIE1hc3NhY2h1c2V0dHMgTWVkaWNhbCBTY2hvb2wsIFdvcmNl
c3RlciwgTWFzc2FjaHVzZXR0cywgVVNBLjwvYXV0aC1hZGRyZXNzPjx0aXRsZXM+PHRpdGxlPlBv
cHVsYXRpb24gc25hcHNob3RzIHByZWRpY3QgZWFybHkgaGFlbWF0b3BvaWV0aWMgYW5kIGVyeXRo
cm9pZCBoaWVyYXJjaGllczwvdGl0bGU+PHNlY29uZGFyeS10aXRsZT5OYXR1cmU8L3NlY29uZGFy
eS10aXRsZT48L3RpdGxlcz48cGVyaW9kaWNhbD48ZnVsbC10aXRsZT5OYXR1cmU8L2Z1bGwtdGl0
bGU+PC9wZXJpb2RpY2FsPjxwYWdlcz41NC02MDwvcGFnZXM+PHZvbHVtZT41NTU8L3ZvbHVtZT48
bnVtYmVyPjc2OTQ8L251bWJlcj48ZWRpdGlvbj4yMDE4LzAyLzIyPC9lZGl0aW9uPjxrZXl3b3Jk
cz48a2V5d29yZD5BbmltYWxzPC9rZXl3b3JkPjxrZXl3b3JkPkJhc29waGlscy9jeXRvbG9neTwv
a2V5d29yZD48a2V5d29yZD5DZWxsIEN5Y2xlL2dlbmV0aWNzL3BoeXNpb2xvZ3k8L2tleXdvcmQ+
PGtleXdvcmQ+Q2VsbCBMaW5lYWdlL2RydWcgZWZmZWN0cy9nZW5ldGljczwva2V5d29yZD48a2V5
d29yZD5Fcnl0aHJvY3l0ZXMvKmN5dG9sb2d5L2RydWcgZWZmZWN0cy9tZXRhYm9saXNtPC9rZXl3
b3JkPjxrZXl3b3JkPkVyeXRocm9pZCBQcmVjdXJzb3IgQ2VsbHMvKmN5dG9sb2d5L2RydWcgZWZm
ZWN0cy9tZXRhYm9saXNtPC9rZXl3b3JkPjxrZXl3b3JkPipFcnl0aHJvcG9pZXNpcy9kcnVnIGVm
ZmVjdHM8L2tleXdvcmQ+PGtleXdvcmQ+RmVtYWxlPC9rZXl3b3JkPjxrZXl3b3JkPkZsb3cgQ3l0
b21ldHJ5PC9rZXl3b3JkPjxrZXl3b3JkPkludGVyY2VsbHVsYXIgU2lnbmFsaW5nIFBlcHRpZGVz
IGFuZCBQcm90ZWlucy9nZW5ldGljcy9tZXRhYm9saXNtL3BoYXJtYWNvbG9neTwva2V5d29yZD48
a2V5d29yZD5NYXN0IENlbGxzL2N5dG9sb2d5PC9rZXl3b3JkPjxrZXl3b3JkPk1pY2U8L2tleXdv
cmQ+PGtleXdvcmQ+UHJvdG8tT25jb2dlbmUgUHJvdGVpbnMgYy1raXQvbWV0YWJvbGlzbTwva2V5
d29yZD48a2V5d29yZD5STkEsIFNtYWxsIEN5dG9wbGFzbWljL2FuYWx5c2lzL2dlbmV0aWNzPC9r
ZXl3b3JkPjxrZXl3b3JkPlNpbmdsZS1DZWxsIEFuYWx5c2lzPC9rZXl3b3JkPjxrZXl3b3JkPlRy
YW5zY3JpcHRvbWU8L2tleXdvcmQ+PC9rZXl3b3Jkcz48ZGF0ZXM+PHllYXI+MjAxODwveWVhcj48
cHViLWRhdGVzPjxkYXRlPk1hciAxPC9kYXRlPjwvcHViLWRhdGVzPjwvZGF0ZXM+PGlzYm4+MTQ3
Ni00Njg3IChFbGVjdHJvbmljKSYjeEQ7MDAyOC0wODM2IChMaW5raW5nKTwvaXNibj48YWNjZXNz
aW9uLW51bT4yOTQ2NjMzNjwvYWNjZXNzaW9uLW51bT48dXJscz48cmVsYXRlZC11cmxzPjx1cmw+
aHR0cHM6Ly93d3cubmNiaS5ubG0ubmloLmdvdi9wdWJtZWQvMjk0NjYzMzY8L3VybD48L3JlbGF0
ZWQtdXJscz48L3VybHM+PGN1c3RvbTI+UE1DNTg5OTYwNDwvY3VzdG9tMj48ZWxlY3Ryb25pYy1y
ZXNvdXJjZS1udW0+MTAuMTAzOC9uYXR1cmUyNTc0MTwvZWxlY3Ryb25pYy1yZXNvdXJjZS1udW0+
PC9yZWNvcmQ+PC9DaXRlPjwvRW5kTm90ZT4A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[157]</w:t>
            </w:r>
            <w:r>
              <w:rPr>
                <w:rFonts w:ascii="Arial" w:hAnsi="Arial" w:cs="Arial"/>
                <w:sz w:val="20"/>
                <w:szCs w:val="20"/>
              </w:rPr>
              <w:fldChar w:fldCharType="end"/>
            </w:r>
          </w:p>
        </w:tc>
      </w:tr>
      <w:tr w:rsidR="0044242F" w:rsidRPr="00BA32C8" w14:paraId="37A841DF" w14:textId="77777777" w:rsidTr="005E5160">
        <w:trPr>
          <w:trHeight w:val="397"/>
        </w:trPr>
        <w:tc>
          <w:tcPr>
            <w:tcW w:w="1587" w:type="dxa"/>
            <w:vAlign w:val="center"/>
          </w:tcPr>
          <w:p w14:paraId="7A02138E" w14:textId="77777777" w:rsidR="0044242F" w:rsidRPr="00F97EB0" w:rsidRDefault="0044242F" w:rsidP="005E5160">
            <w:pPr>
              <w:widowControl/>
              <w:spacing w:after="60"/>
              <w:jc w:val="center"/>
              <w:rPr>
                <w:rFonts w:ascii="Arial" w:hAnsi="Arial" w:cs="Arial"/>
                <w:b/>
                <w:bCs/>
                <w:sz w:val="20"/>
                <w:szCs w:val="20"/>
              </w:rPr>
            </w:pPr>
            <w:r w:rsidRPr="00F97EB0">
              <w:rPr>
                <w:rFonts w:ascii="Arial" w:hAnsi="Arial" w:cs="Arial"/>
                <w:b/>
                <w:bCs/>
                <w:sz w:val="20"/>
                <w:szCs w:val="20"/>
              </w:rPr>
              <w:t>retinal bipolar cells</w:t>
            </w:r>
          </w:p>
        </w:tc>
        <w:tc>
          <w:tcPr>
            <w:tcW w:w="1587" w:type="dxa"/>
            <w:vAlign w:val="center"/>
          </w:tcPr>
          <w:p w14:paraId="3CB53156" w14:textId="77777777" w:rsidR="0044242F" w:rsidRDefault="0044242F" w:rsidP="005E5160">
            <w:pPr>
              <w:spacing w:after="60"/>
              <w:jc w:val="center"/>
              <w:rPr>
                <w:rFonts w:ascii="Arial" w:hAnsi="Arial" w:cs="Arial"/>
                <w:sz w:val="20"/>
                <w:szCs w:val="20"/>
              </w:rPr>
            </w:pPr>
            <w:proofErr w:type="spellStart"/>
            <w:r>
              <w:rPr>
                <w:rFonts w:ascii="Arial" w:hAnsi="Arial" w:cs="Arial"/>
                <w:sz w:val="20"/>
                <w:szCs w:val="20"/>
              </w:rPr>
              <w:t>scVI</w:t>
            </w:r>
            <w:proofErr w:type="spellEnd"/>
            <w:r>
              <w:rPr>
                <w:rFonts w:ascii="Arial" w:hAnsi="Arial" w:cs="Arial"/>
                <w:sz w:val="20"/>
                <w:szCs w:val="20"/>
              </w:rPr>
              <w:t xml:space="preserve">, </w:t>
            </w:r>
            <w:proofErr w:type="spellStart"/>
            <w:r w:rsidRPr="00F97EB0">
              <w:rPr>
                <w:rFonts w:ascii="Arial" w:hAnsi="Arial" w:cs="Arial"/>
                <w:sz w:val="20"/>
                <w:szCs w:val="20"/>
              </w:rPr>
              <w:t>scCapsNet</w:t>
            </w:r>
            <w:proofErr w:type="spellEnd"/>
          </w:p>
          <w:p w14:paraId="0E3288BC"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SAUCIE</w:t>
            </w:r>
          </w:p>
        </w:tc>
        <w:tc>
          <w:tcPr>
            <w:tcW w:w="1587" w:type="dxa"/>
            <w:vAlign w:val="center"/>
          </w:tcPr>
          <w:p w14:paraId="43B45BA1"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retinal</w:t>
            </w:r>
          </w:p>
        </w:tc>
        <w:tc>
          <w:tcPr>
            <w:tcW w:w="1359" w:type="dxa"/>
            <w:vAlign w:val="center"/>
          </w:tcPr>
          <w:p w14:paraId="792C0654" w14:textId="77777777" w:rsidR="0044242F" w:rsidRPr="00F97EB0" w:rsidRDefault="0044242F" w:rsidP="005E5160">
            <w:pPr>
              <w:widowControl/>
              <w:spacing w:after="60"/>
              <w:jc w:val="center"/>
              <w:rPr>
                <w:rFonts w:ascii="Arial" w:hAnsi="Arial" w:cs="Arial"/>
                <w:sz w:val="20"/>
                <w:szCs w:val="20"/>
              </w:rPr>
            </w:pPr>
            <w:r>
              <w:rPr>
                <w:rFonts w:ascii="Arial" w:hAnsi="Arial" w:cs="Arial"/>
                <w:sz w:val="20"/>
                <w:szCs w:val="20"/>
              </w:rPr>
              <w:t>~25,000</w:t>
            </w:r>
          </w:p>
        </w:tc>
        <w:tc>
          <w:tcPr>
            <w:tcW w:w="1980" w:type="dxa"/>
            <w:vAlign w:val="center"/>
          </w:tcPr>
          <w:p w14:paraId="28FBB25D" w14:textId="77777777" w:rsidR="0044242F" w:rsidRPr="00F97EB0" w:rsidRDefault="0044242F" w:rsidP="005E5160">
            <w:pPr>
              <w:widowControl/>
              <w:spacing w:after="60"/>
              <w:jc w:val="center"/>
              <w:rPr>
                <w:rFonts w:ascii="Arial" w:hAnsi="Arial" w:cs="Arial"/>
                <w:sz w:val="20"/>
                <w:szCs w:val="20"/>
              </w:rPr>
            </w:pPr>
            <w:r w:rsidRPr="00F97EB0">
              <w:rPr>
                <w:rFonts w:ascii="Arial" w:hAnsi="Arial" w:cs="Arial"/>
                <w:sz w:val="20"/>
                <w:szCs w:val="20"/>
              </w:rPr>
              <w:t xml:space="preserve"> GSE81905</w:t>
            </w:r>
          </w:p>
        </w:tc>
        <w:tc>
          <w:tcPr>
            <w:tcW w:w="1422" w:type="dxa"/>
            <w:vAlign w:val="center"/>
          </w:tcPr>
          <w:p w14:paraId="5AF65859" w14:textId="616C4EF7" w:rsidR="0044242F" w:rsidRPr="00F97EB0" w:rsidRDefault="003D12A3"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PEVuZE5vdGU+PENpdGU+PEF1dGhvcj5TaGVraGFyPC9BdXRob3I+PFllYXI+MjAxNjwvWWVhcj48
UmVjTnVtPjE2MzwvUmVjTnVtPjxEaXNwbGF5VGV4dD5bMTA2XTwvRGlzcGxheVRleHQ+PHJlY29y
ZD48cmVjLW51bWJlcj4xNjM8L3JlYy1udW1iZXI+PGZvcmVpZ24ta2V5cz48a2V5IGFwcD0iRU4i
IGRiLWlkPSJ6c3BweDI1Zm9mZnR6eGVlOTVmeDI5cDh0YXRmNXZ2YXd0dnAiIHRpbWVzdGFtcD0i
MCI+MTYzPC9rZXk+PC9mb3JlaWduLWtleXM+PHJlZi10eXBlIG5hbWU9IkpvdXJuYWwgQXJ0aWNs
ZSI+MTc8L3JlZi10eXBlPjxjb250cmlidXRvcnM+PGF1dGhvcnM+PGF1dGhvcj5TaGVraGFyLCBL
LjwvYXV0aG9yPjxhdXRob3I+TGFwYW4sIFMuIFcuPC9hdXRob3I+PGF1dGhvcj5XaGl0bmV5LCBJ
LiBFLjwvYXV0aG9yPjxhdXRob3I+VHJhbiwgTi4gTS48L2F1dGhvcj48YXV0aG9yPk1hY29za28s
IEUuIFouPC9hdXRob3I+PGF1dGhvcj5Lb3dhbGN6eWssIE0uPC9hdXRob3I+PGF1dGhvcj5BZGlj
b25pcywgWC48L2F1dGhvcj48YXV0aG9yPkxldmluLCBKLiBaLjwvYXV0aG9yPjxhdXRob3I+TmVt
ZXNoLCBKLjwvYXV0aG9yPjxhdXRob3I+R29sZG1hbiwgTS48L2F1dGhvcj48YXV0aG9yPk1jQ2Fy
cm9sbCwgUy4gQS48L2F1dGhvcj48YXV0aG9yPkNlcGtvLCBDLiBMLjwvYXV0aG9yPjxhdXRob3I+
UmVnZXYsIEEuPC9hdXRob3I+PGF1dGhvcj5TYW5lcywgSi4gUi48L2F1dGhvcj48L2F1dGhvcnM+
PC9jb250cmlidXRvcnM+PGF1dGgtYWRkcmVzcz5Ccm9hZCBJbnN0aXR1dGUgb2YgSGFydmFyZCBh
bmQgTUlULCBDYW1icmlkZ2UsIE1BIDAyMTQyLCBVU0EuJiN4RDtEZXBhcnRtZW50IG9mIEdlbmV0
aWNzLCBIYXJ2YXJkIE1lZGljYWwgU2Nob29sLCBCb3N0b24sIE1BIDAyMTE1LCBVU0E7IEhvd2Fy
ZCBIdWdoZXMgTWVkaWNhbCBJbnN0aXR1dGUsIENoZXZ5IENoYXNlLCBNRCAyMDgxNSwgVVNBLiYj
eEQ7Q2VudGVyIGZvciBCcmFpbiBTY2llbmNlIGFuZCBEZXBhcnRtZW50IG9mIE1vbGVjdWxhciBh
bmQgQ2VsbHVsYXIgQmlvbG9neSwgSGFydmFyZCBVbml2ZXJzaXR5LCBDYW1icmlkZ2UsIE1BIDAy
MTMwLCBVU0EuJiN4RDtEZXBhcnRtZW50IG9mIEdlbmV0aWNzLCBIYXJ2YXJkIE1lZGljYWwgU2No
b29sLCBCb3N0b24sIE1BIDAyMTE1LCBVU0E7IFN0YW5sZXkgQ2VudGVyIGZvciBQc3ljaGlhdHJp
YyBSZXNlYXJjaCwgQnJvYWQgSW5zdGl0dXRlIG9mIEhhcnZhcmQgYW5kIE1JVCwgQ2FtYnJpZGdl
LCBNQSAwMjE0MiwgVVNBOyBQcm9ncmFtIGluIE1lZGljYWwgYW5kIFBvcHVsYXRpb24gR2VuZXRp
Y3MsIEJyb2FkIEluc3RpdHV0ZSBvZiBIYXJ2YXJkIGFuZCBNSVQsIENhbWJyaWRnZSwgTUEgMDIx
NDIsIFVTQS4mI3hEO0Jyb2FkIEluc3RpdHV0ZSBvZiBIYXJ2YXJkIGFuZCBNSVQsIENhbWJyaWRn
ZSwgTUEgMDIxNDIsIFVTQTsgU3RhbmxleSBDZW50ZXIgZm9yIFBzeWNoaWF0cmljIFJlc2VhcmNo
LCBCcm9hZCBJbnN0aXR1dGUgb2YgSGFydmFyZCBhbmQgTUlULCBDYW1icmlkZ2UsIE1BIDAyMTQy
LCBVU0EuJiN4RDtEZXBhcnRtZW50IG9mIEdlbmV0aWNzLCBIYXJ2YXJkIE1lZGljYWwgU2Nob29s
LCBCb3N0b24sIE1BIDAyMTE1LCBVU0E7IFN0YW5sZXkgQ2VudGVyIGZvciBQc3ljaGlhdHJpYyBS
ZXNlYXJjaCwgQnJvYWQgSW5zdGl0dXRlIG9mIEhhcnZhcmQgYW5kIE1JVCwgQ2FtYnJpZGdlLCBN
QSAwMjE0MiwgVVNBLiYjeEQ7RGVwYXJ0bWVudCBvZiBHZW5ldGljcywgSGFydmFyZCBNZWRpY2Fs
IFNjaG9vbCwgQm9zdG9uLCBNQSAwMjExNSwgVVNBOyBEZXBhcnRtZW50IG9mIE9waHRoYWxtb2xv
Z3ksIEhhcnZhcmQgTWVkaWNhbCBTY2hvb2wsIEJvc3RvbiwgTUEgMDIxMTUsIFVTQTsgSG93YXJk
IEh1Z2hlcyBNZWRpY2FsIEluc3RpdHV0ZSwgQ2hldnkgQ2hhc2UsIE1EIDIwODE1LCBVU0EuIEVs
ZWN0cm9uaWMgYWRkcmVzczogY2Vwa29AZ2VuZXRpY3MubWVkLmhhcnZhcmQuZWR1LiYjeEQ7QnJv
YWQgSW5zdGl0dXRlIG9mIEhhcnZhcmQgYW5kIE1JVCwgQ2FtYnJpZGdlLCBNQSAwMjE0MiwgVVNB
OyBIb3dhcmQgSHVnaGVzIE1lZGljYWwgSW5zdGl0dXRlLCBDaGV2eSBDaGFzZSwgTUQgMjA4MTUs
IFVTQTsgRGVwYXJ0bWVudCBvZiBCaW9sb2d5IGFuZCBLb2NoIEluc3RpdHV0ZSwgTUlULCBDYW1i
cmlkZ2UsIE1BIDAyMTM5LCBVU0EuIEVsZWN0cm9uaWMgYWRkcmVzczogYXJlZ2V2QGJyb2FkaW5z
dGl0dXRlLm9yZy4mI3hEO0NlbnRlciBmb3IgQnJhaW4gU2NpZW5jZSBhbmQgRGVwYXJ0bWVudCBv
ZiBNb2xlY3VsYXIgYW5kIENlbGx1bGFyIEJpb2xvZ3ksIEhhcnZhcmQgVW5pdmVyc2l0eSwgQ2Ft
YnJpZGdlLCBNQSAwMjEzMCwgVVNBLiBFbGVjdHJvbmljIGFkZHJlc3M6IHNhbmVzakBtY2IuaGFy
dmFyZC5lZHUuPC9hdXRoLWFkZHJlc3M+PHRpdGxlcz48dGl0bGU+Q29tcHJlaGVuc2l2ZSBDbGFz
c2lmaWNhdGlvbiBvZiBSZXRpbmFsIEJpcG9sYXIgTmV1cm9ucyBieSBTaW5nbGUtQ2VsbCBUcmFu
c2NyaXB0b21pY3M8L3RpdGxlPjxzZWNvbmRhcnktdGl0bGU+Q2VsbDwvc2Vjb25kYXJ5LXRpdGxl
PjwvdGl0bGVzPjxwZXJpb2RpY2FsPjxmdWxsLXRpdGxlPkNlbGw8L2Z1bGwtdGl0bGU+PC9wZXJp
b2RpY2FsPjxwYWdlcz4xMzA4LTEzMjMgZTMwPC9wYWdlcz48dm9sdW1lPjE2Njwvdm9sdW1lPjxu
dW1iZXI+NTwvbnVtYmVyPjxlZGl0aW9uPjIwMTYvMDgvMjg8L2VkaXRpb24+PGtleXdvcmRzPjxr
ZXl3b3JkPkFtYWNyaW5lIENlbGxzL2N5dG9sb2d5PC9rZXl3b3JkPjxrZXl3b3JkPkFuaW1hbHM8
L2tleXdvcmQ+PGtleXdvcmQ+Q2x1c3RlciBBbmFseXNpczwva2V5d29yZD48a2V5d29yZD5GZW1h
bGU8L2tleXdvcmQ+PGtleXdvcmQ+R2VuZXRpYyBNYXJrZXJzPC9rZXl3b3JkPjxrZXl3b3JkPk1h
bGU8L2tleXdvcmQ+PGtleXdvcmQ+TWljZTwva2V5d29yZD48a2V5d29yZD5NaWNlLCBJbmJyZWQg
U3RyYWluczwva2V5d29yZD48a2V5d29yZD5NaWNlLCBUcmFuc2dlbmljPC9rZXl3b3JkPjxrZXl3
b3JkPlJldGluYWwgQmlwb2xhciBDZWxscy8qY2xhc3NpZmljYXRpb24vY3l0b2xvZ3kvbWV0YWJv
bGlzbTwva2V5d29yZD48a2V5d29yZD5TZXF1ZW5jZSBBbmFseXNpcywgUk5BPC9rZXl3b3JkPjxr
ZXl3b3JkPlNpbmdsZS1DZWxsIEFuYWx5c2lzL21ldGhvZHM8L2tleXdvcmQ+PGtleXdvcmQ+VHJh
bnNjcmlwdGlvbiwgR2VuZXRpYzwva2V5d29yZD48a2V5d29yZD4qVHJhbnNjcmlwdG9tZTwva2V5
d29yZD48L2tleXdvcmRzPjxkYXRlcz48eWVhcj4yMDE2PC95ZWFyPjxwdWItZGF0ZXM+PGRhdGU+
QXVnIDI1PC9kYXRlPjwvcHViLWRhdGVzPjwvZGF0ZXM+PGlzYm4+MTA5Ny00MTcyIChFbGVjdHJv
bmljKSYjeEQ7MDA5Mi04Njc0IChMaW5raW5nKTwvaXNibj48YWNjZXNzaW9uLW51bT4yNzU2NTM1
MTwvYWNjZXNzaW9uLW51bT48dXJscz48cmVsYXRlZC11cmxzPjx1cmw+aHR0cHM6Ly93d3cubmNi
aS5ubG0ubmloLmdvdi9wdWJtZWQvMjc1NjUzNTE8L3VybD48L3JlbGF0ZWQtdXJscz48L3VybHM+
PGN1c3RvbTI+UE1DNTAwMzQyNTwvY3VzdG9tMj48ZWxlY3Ryb25pYy1yZXNvdXJjZS1udW0+MTAu
MTAxNi9qLmNlbGwuMjAxNi4wNy4wNTQ8L2VsZWN0cm9uaWMtcmVzb3VyY2UtbnVtPjwvcmVjb3Jk
PjwvQ2l0ZT48L0VuZE5vdGU+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PEVuZE5vdGU+PENpdGU+PEF1dGhvcj5TaGVraGFyPC9BdXRob3I+PFllYXI+MjAxNjwvWWVhcj48
UmVjTnVtPjE2MzwvUmVjTnVtPjxEaXNwbGF5VGV4dD5bMTA2XTwvRGlzcGxheVRleHQ+PHJlY29y
ZD48cmVjLW51bWJlcj4xNjM8L3JlYy1udW1iZXI+PGZvcmVpZ24ta2V5cz48a2V5IGFwcD0iRU4i
IGRiLWlkPSJ6c3BweDI1Zm9mZnR6eGVlOTVmeDI5cDh0YXRmNXZ2YXd0dnAiIHRpbWVzdGFtcD0i
MCI+MTYzPC9rZXk+PC9mb3JlaWduLWtleXM+PHJlZi10eXBlIG5hbWU9IkpvdXJuYWwgQXJ0aWNs
ZSI+MTc8L3JlZi10eXBlPjxjb250cmlidXRvcnM+PGF1dGhvcnM+PGF1dGhvcj5TaGVraGFyLCBL
LjwvYXV0aG9yPjxhdXRob3I+TGFwYW4sIFMuIFcuPC9hdXRob3I+PGF1dGhvcj5XaGl0bmV5LCBJ
LiBFLjwvYXV0aG9yPjxhdXRob3I+VHJhbiwgTi4gTS48L2F1dGhvcj48YXV0aG9yPk1hY29za28s
IEUuIFouPC9hdXRob3I+PGF1dGhvcj5Lb3dhbGN6eWssIE0uPC9hdXRob3I+PGF1dGhvcj5BZGlj
b25pcywgWC48L2F1dGhvcj48YXV0aG9yPkxldmluLCBKLiBaLjwvYXV0aG9yPjxhdXRob3I+TmVt
ZXNoLCBKLjwvYXV0aG9yPjxhdXRob3I+R29sZG1hbiwgTS48L2F1dGhvcj48YXV0aG9yPk1jQ2Fy
cm9sbCwgUy4gQS48L2F1dGhvcj48YXV0aG9yPkNlcGtvLCBDLiBMLjwvYXV0aG9yPjxhdXRob3I+
UmVnZXYsIEEuPC9hdXRob3I+PGF1dGhvcj5TYW5lcywgSi4gUi48L2F1dGhvcj48L2F1dGhvcnM+
PC9jb250cmlidXRvcnM+PGF1dGgtYWRkcmVzcz5Ccm9hZCBJbnN0aXR1dGUgb2YgSGFydmFyZCBh
bmQgTUlULCBDYW1icmlkZ2UsIE1BIDAyMTQyLCBVU0EuJiN4RDtEZXBhcnRtZW50IG9mIEdlbmV0
aWNzLCBIYXJ2YXJkIE1lZGljYWwgU2Nob29sLCBCb3N0b24sIE1BIDAyMTE1LCBVU0E7IEhvd2Fy
ZCBIdWdoZXMgTWVkaWNhbCBJbnN0aXR1dGUsIENoZXZ5IENoYXNlLCBNRCAyMDgxNSwgVVNBLiYj
eEQ7Q2VudGVyIGZvciBCcmFpbiBTY2llbmNlIGFuZCBEZXBhcnRtZW50IG9mIE1vbGVjdWxhciBh
bmQgQ2VsbHVsYXIgQmlvbG9neSwgSGFydmFyZCBVbml2ZXJzaXR5LCBDYW1icmlkZ2UsIE1BIDAy
MTMwLCBVU0EuJiN4RDtEZXBhcnRtZW50IG9mIEdlbmV0aWNzLCBIYXJ2YXJkIE1lZGljYWwgU2No
b29sLCBCb3N0b24sIE1BIDAyMTE1LCBVU0E7IFN0YW5sZXkgQ2VudGVyIGZvciBQc3ljaGlhdHJp
YyBSZXNlYXJjaCwgQnJvYWQgSW5zdGl0dXRlIG9mIEhhcnZhcmQgYW5kIE1JVCwgQ2FtYnJpZGdl
LCBNQSAwMjE0MiwgVVNBOyBQcm9ncmFtIGluIE1lZGljYWwgYW5kIFBvcHVsYXRpb24gR2VuZXRp
Y3MsIEJyb2FkIEluc3RpdHV0ZSBvZiBIYXJ2YXJkIGFuZCBNSVQsIENhbWJyaWRnZSwgTUEgMDIx
NDIsIFVTQS4mI3hEO0Jyb2FkIEluc3RpdHV0ZSBvZiBIYXJ2YXJkIGFuZCBNSVQsIENhbWJyaWRn
ZSwgTUEgMDIxNDIsIFVTQTsgU3RhbmxleSBDZW50ZXIgZm9yIFBzeWNoaWF0cmljIFJlc2VhcmNo
LCBCcm9hZCBJbnN0aXR1dGUgb2YgSGFydmFyZCBhbmQgTUlULCBDYW1icmlkZ2UsIE1BIDAyMTQy
LCBVU0EuJiN4RDtEZXBhcnRtZW50IG9mIEdlbmV0aWNzLCBIYXJ2YXJkIE1lZGljYWwgU2Nob29s
LCBCb3N0b24sIE1BIDAyMTE1LCBVU0E7IFN0YW5sZXkgQ2VudGVyIGZvciBQc3ljaGlhdHJpYyBS
ZXNlYXJjaCwgQnJvYWQgSW5zdGl0dXRlIG9mIEhhcnZhcmQgYW5kIE1JVCwgQ2FtYnJpZGdlLCBN
QSAwMjE0MiwgVVNBLiYjeEQ7RGVwYXJ0bWVudCBvZiBHZW5ldGljcywgSGFydmFyZCBNZWRpY2Fs
IFNjaG9vbCwgQm9zdG9uLCBNQSAwMjExNSwgVVNBOyBEZXBhcnRtZW50IG9mIE9waHRoYWxtb2xv
Z3ksIEhhcnZhcmQgTWVkaWNhbCBTY2hvb2wsIEJvc3RvbiwgTUEgMDIxMTUsIFVTQTsgSG93YXJk
IEh1Z2hlcyBNZWRpY2FsIEluc3RpdHV0ZSwgQ2hldnkgQ2hhc2UsIE1EIDIwODE1LCBVU0EuIEVs
ZWN0cm9uaWMgYWRkcmVzczogY2Vwa29AZ2VuZXRpY3MubWVkLmhhcnZhcmQuZWR1LiYjeEQ7QnJv
YWQgSW5zdGl0dXRlIG9mIEhhcnZhcmQgYW5kIE1JVCwgQ2FtYnJpZGdlLCBNQSAwMjE0MiwgVVNB
OyBIb3dhcmQgSHVnaGVzIE1lZGljYWwgSW5zdGl0dXRlLCBDaGV2eSBDaGFzZSwgTUQgMjA4MTUs
IFVTQTsgRGVwYXJ0bWVudCBvZiBCaW9sb2d5IGFuZCBLb2NoIEluc3RpdHV0ZSwgTUlULCBDYW1i
cmlkZ2UsIE1BIDAyMTM5LCBVU0EuIEVsZWN0cm9uaWMgYWRkcmVzczogYXJlZ2V2QGJyb2FkaW5z
dGl0dXRlLm9yZy4mI3hEO0NlbnRlciBmb3IgQnJhaW4gU2NpZW5jZSBhbmQgRGVwYXJ0bWVudCBv
ZiBNb2xlY3VsYXIgYW5kIENlbGx1bGFyIEJpb2xvZ3ksIEhhcnZhcmQgVW5pdmVyc2l0eSwgQ2Ft
YnJpZGdlLCBNQSAwMjEzMCwgVVNBLiBFbGVjdHJvbmljIGFkZHJlc3M6IHNhbmVzakBtY2IuaGFy
dmFyZC5lZHUuPC9hdXRoLWFkZHJlc3M+PHRpdGxlcz48dGl0bGU+Q29tcHJlaGVuc2l2ZSBDbGFz
c2lmaWNhdGlvbiBvZiBSZXRpbmFsIEJpcG9sYXIgTmV1cm9ucyBieSBTaW5nbGUtQ2VsbCBUcmFu
c2NyaXB0b21pY3M8L3RpdGxlPjxzZWNvbmRhcnktdGl0bGU+Q2VsbDwvc2Vjb25kYXJ5LXRpdGxl
PjwvdGl0bGVzPjxwZXJpb2RpY2FsPjxmdWxsLXRpdGxlPkNlbGw8L2Z1bGwtdGl0bGU+PC9wZXJp
b2RpY2FsPjxwYWdlcz4xMzA4LTEzMjMgZTMwPC9wYWdlcz48dm9sdW1lPjE2Njwvdm9sdW1lPjxu
dW1iZXI+NTwvbnVtYmVyPjxlZGl0aW9uPjIwMTYvMDgvMjg8L2VkaXRpb24+PGtleXdvcmRzPjxr
ZXl3b3JkPkFtYWNyaW5lIENlbGxzL2N5dG9sb2d5PC9rZXl3b3JkPjxrZXl3b3JkPkFuaW1hbHM8
L2tleXdvcmQ+PGtleXdvcmQ+Q2x1c3RlciBBbmFseXNpczwva2V5d29yZD48a2V5d29yZD5GZW1h
bGU8L2tleXdvcmQ+PGtleXdvcmQ+R2VuZXRpYyBNYXJrZXJzPC9rZXl3b3JkPjxrZXl3b3JkPk1h
bGU8L2tleXdvcmQ+PGtleXdvcmQ+TWljZTwva2V5d29yZD48a2V5d29yZD5NaWNlLCBJbmJyZWQg
U3RyYWluczwva2V5d29yZD48a2V5d29yZD5NaWNlLCBUcmFuc2dlbmljPC9rZXl3b3JkPjxrZXl3
b3JkPlJldGluYWwgQmlwb2xhciBDZWxscy8qY2xhc3NpZmljYXRpb24vY3l0b2xvZ3kvbWV0YWJv
bGlzbTwva2V5d29yZD48a2V5d29yZD5TZXF1ZW5jZSBBbmFseXNpcywgUk5BPC9rZXl3b3JkPjxr
ZXl3b3JkPlNpbmdsZS1DZWxsIEFuYWx5c2lzL21ldGhvZHM8L2tleXdvcmQ+PGtleXdvcmQ+VHJh
bnNjcmlwdGlvbiwgR2VuZXRpYzwva2V5d29yZD48a2V5d29yZD4qVHJhbnNjcmlwdG9tZTwva2V5
d29yZD48L2tleXdvcmRzPjxkYXRlcz48eWVhcj4yMDE2PC95ZWFyPjxwdWItZGF0ZXM+PGRhdGU+
QXVnIDI1PC9kYXRlPjwvcHViLWRhdGVzPjwvZGF0ZXM+PGlzYm4+MTA5Ny00MTcyIChFbGVjdHJv
bmljKSYjeEQ7MDA5Mi04Njc0IChMaW5raW5nKTwvaXNibj48YWNjZXNzaW9uLW51bT4yNzU2NTM1
MTwvYWNjZXNzaW9uLW51bT48dXJscz48cmVsYXRlZC11cmxzPjx1cmw+aHR0cHM6Ly93d3cubmNi
aS5ubG0ubmloLmdvdi9wdWJtZWQvMjc1NjUzNTE8L3VybD48L3JlbGF0ZWQtdXJscz48L3VybHM+
PGN1c3RvbTI+UE1DNTAwMzQyNTwvY3VzdG9tMj48ZWxlY3Ryb25pYy1yZXNvdXJjZS1udW0+MTAu
MTAxNi9qLmNlbGwuMjAxNi4wNy4wNTQ8L2VsZWN0cm9uaWMtcmVzb3VyY2UtbnVtPjwvcmVjb3Jk
PjwvQ2l0ZT48L0VuZE5vdGU+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[106]</w:t>
            </w:r>
            <w:r>
              <w:rPr>
                <w:rFonts w:ascii="Arial" w:hAnsi="Arial" w:cs="Arial"/>
                <w:sz w:val="20"/>
                <w:szCs w:val="20"/>
              </w:rPr>
              <w:fldChar w:fldCharType="end"/>
            </w:r>
          </w:p>
        </w:tc>
      </w:tr>
      <w:tr w:rsidR="0044242F" w:rsidRPr="00BA32C8" w14:paraId="0321BDA5" w14:textId="77777777" w:rsidTr="005E5160">
        <w:trPr>
          <w:trHeight w:val="397"/>
        </w:trPr>
        <w:tc>
          <w:tcPr>
            <w:tcW w:w="1587" w:type="dxa"/>
            <w:vAlign w:val="center"/>
          </w:tcPr>
          <w:p w14:paraId="4CF3E54C" w14:textId="77777777" w:rsidR="0044242F" w:rsidRPr="00F97EB0" w:rsidRDefault="0044242F" w:rsidP="005E5160">
            <w:pPr>
              <w:spacing w:after="60"/>
              <w:jc w:val="center"/>
              <w:rPr>
                <w:rFonts w:ascii="Arial" w:hAnsi="Arial" w:cs="Arial"/>
                <w:b/>
                <w:bCs/>
                <w:sz w:val="20"/>
                <w:szCs w:val="20"/>
              </w:rPr>
            </w:pPr>
            <w:r>
              <w:rPr>
                <w:rFonts w:ascii="Arial" w:hAnsi="Arial" w:cs="Arial"/>
                <w:b/>
                <w:bCs/>
                <w:sz w:val="20"/>
                <w:szCs w:val="20"/>
              </w:rPr>
              <w:t>Embryo at 9 time points</w:t>
            </w:r>
          </w:p>
        </w:tc>
        <w:tc>
          <w:tcPr>
            <w:tcW w:w="1587" w:type="dxa"/>
            <w:vAlign w:val="center"/>
          </w:tcPr>
          <w:p w14:paraId="43B073EB" w14:textId="77777777" w:rsidR="0044242F" w:rsidRDefault="0044242F" w:rsidP="005E5160">
            <w:pPr>
              <w:spacing w:after="60"/>
              <w:jc w:val="center"/>
              <w:rPr>
                <w:rFonts w:ascii="Arial" w:hAnsi="Arial" w:cs="Arial"/>
                <w:sz w:val="20"/>
                <w:szCs w:val="20"/>
              </w:rPr>
            </w:pPr>
            <w:r>
              <w:rPr>
                <w:rFonts w:ascii="Arial" w:hAnsi="Arial" w:cs="Arial"/>
                <w:sz w:val="20"/>
                <w:szCs w:val="20"/>
              </w:rPr>
              <w:t>LDAVE</w:t>
            </w:r>
          </w:p>
        </w:tc>
        <w:tc>
          <w:tcPr>
            <w:tcW w:w="1587" w:type="dxa"/>
            <w:vAlign w:val="center"/>
          </w:tcPr>
          <w:p w14:paraId="635BDA02" w14:textId="77777777" w:rsidR="0044242F" w:rsidRPr="00F97EB0" w:rsidDel="007314C0" w:rsidRDefault="0044242F" w:rsidP="005E5160">
            <w:pPr>
              <w:spacing w:after="60"/>
              <w:jc w:val="center"/>
              <w:rPr>
                <w:rFonts w:ascii="Arial" w:hAnsi="Arial" w:cs="Arial"/>
                <w:sz w:val="20"/>
                <w:szCs w:val="20"/>
              </w:rPr>
            </w:pPr>
            <w:r w:rsidRPr="007314C0">
              <w:rPr>
                <w:rFonts w:ascii="Arial" w:hAnsi="Arial" w:cs="Arial"/>
                <w:sz w:val="20"/>
                <w:szCs w:val="20"/>
              </w:rPr>
              <w:t xml:space="preserve">embryos from </w:t>
            </w:r>
            <w:r>
              <w:rPr>
                <w:rFonts w:ascii="Arial" w:hAnsi="Arial" w:cs="Arial"/>
                <w:sz w:val="20"/>
                <w:szCs w:val="20"/>
              </w:rPr>
              <w:t>E</w:t>
            </w:r>
            <w:r w:rsidRPr="007314C0">
              <w:rPr>
                <w:rFonts w:ascii="Arial" w:hAnsi="Arial" w:cs="Arial"/>
                <w:sz w:val="20"/>
                <w:szCs w:val="20"/>
              </w:rPr>
              <w:t xml:space="preserve">6.5 to </w:t>
            </w:r>
            <w:r>
              <w:rPr>
                <w:rFonts w:ascii="Arial" w:hAnsi="Arial" w:cs="Arial"/>
                <w:sz w:val="20"/>
                <w:szCs w:val="20"/>
              </w:rPr>
              <w:t>E</w:t>
            </w:r>
            <w:r w:rsidRPr="007314C0">
              <w:rPr>
                <w:rFonts w:ascii="Arial" w:hAnsi="Arial" w:cs="Arial"/>
                <w:sz w:val="20"/>
                <w:szCs w:val="20"/>
              </w:rPr>
              <w:t>8.5</w:t>
            </w:r>
          </w:p>
        </w:tc>
        <w:tc>
          <w:tcPr>
            <w:tcW w:w="1359" w:type="dxa"/>
            <w:vAlign w:val="center"/>
          </w:tcPr>
          <w:p w14:paraId="55C75E2F" w14:textId="77777777" w:rsidR="0044242F" w:rsidRPr="00F97EB0" w:rsidDel="00FE1E6F" w:rsidRDefault="0044242F" w:rsidP="005E5160">
            <w:pPr>
              <w:spacing w:after="60"/>
              <w:jc w:val="center"/>
              <w:rPr>
                <w:rFonts w:ascii="Arial" w:hAnsi="Arial" w:cs="Arial"/>
                <w:sz w:val="20"/>
                <w:szCs w:val="20"/>
              </w:rPr>
            </w:pPr>
            <w:r>
              <w:rPr>
                <w:rFonts w:ascii="Arial" w:hAnsi="Arial" w:cs="Arial"/>
                <w:sz w:val="20"/>
                <w:szCs w:val="20"/>
              </w:rPr>
              <w:t>116,312</w:t>
            </w:r>
          </w:p>
        </w:tc>
        <w:tc>
          <w:tcPr>
            <w:tcW w:w="1980" w:type="dxa"/>
            <w:vAlign w:val="center"/>
          </w:tcPr>
          <w:p w14:paraId="5C751AA6" w14:textId="77777777" w:rsidR="0044242F" w:rsidRPr="00F97EB0" w:rsidRDefault="0044242F" w:rsidP="005E5160">
            <w:pPr>
              <w:spacing w:after="60"/>
              <w:jc w:val="center"/>
              <w:rPr>
                <w:rFonts w:ascii="Arial" w:hAnsi="Arial" w:cs="Arial"/>
                <w:sz w:val="20"/>
                <w:szCs w:val="20"/>
              </w:rPr>
            </w:pPr>
            <w:r w:rsidRPr="007314C0">
              <w:rPr>
                <w:rFonts w:ascii="Arial" w:hAnsi="Arial" w:cs="Arial"/>
                <w:sz w:val="20"/>
                <w:szCs w:val="20"/>
              </w:rPr>
              <w:t>GSE87038</w:t>
            </w:r>
          </w:p>
        </w:tc>
        <w:tc>
          <w:tcPr>
            <w:tcW w:w="1422" w:type="dxa"/>
            <w:vAlign w:val="center"/>
          </w:tcPr>
          <w:p w14:paraId="138C2986" w14:textId="314EA508" w:rsidR="0044242F" w:rsidRPr="00F97EB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PEVuZE5vdGU+PENpdGU+PEF1dGhvcj5QaWp1YW4tU2FsYTwvQXV0aG9yPjxZZWFyPjIwMTk8L1ll
YXI+PFJlY051bT4yMzM8L1JlY051bT48RGlzcGxheVRleHQ+WzE1OF08L0Rpc3BsYXlUZXh0Pjxy
ZWNvcmQ+PHJlYy1udW1iZXI+MjMzPC9yZWMtbnVtYmVyPjxmb3JlaWduLWtleXM+PGtleSBhcHA9
IkVOIiBkYi1pZD0ienNwcHgyNWZvZmZ0enhlZTk1ZngyOXA4dGF0ZjV2dmF3dHZwIiB0aW1lc3Rh
bXA9IjE2MzA3MjQ4MTEiPjIzMzwva2V5PjwvZm9yZWlnbi1rZXlzPjxyZWYtdHlwZSBuYW1lPSJK
b3VybmFsIEFydGljbGUiPjE3PC9yZWYtdHlwZT48Y29udHJpYnV0b3JzPjxhdXRob3JzPjxhdXRo
b3I+UGlqdWFuLVNhbGEsIEIuPC9hdXRob3I+PGF1dGhvcj5HcmlmZml0aHMsIEouIEEuPC9hdXRo
b3I+PGF1dGhvcj5HdWliZW50aWYsIEMuPC9hdXRob3I+PGF1dGhvcj5IaXNjb2NrLCBULiBXLjwv
YXV0aG9yPjxhdXRob3I+SmF3YWlkLCBXLjwvYXV0aG9yPjxhdXRob3I+Q2FsZXJvLU5pZXRvLCBG
LiBKLjwvYXV0aG9yPjxhdXRob3I+TXVsYXMsIEMuPC9hdXRob3I+PGF1dGhvcj5JYmFycmEtU29y
aWEsIFguPC9hdXRob3I+PGF1dGhvcj5UeXNlciwgUi4gQy4gVi48L2F1dGhvcj48YXV0aG9yPkhv
LCBELiBMLiBMLjwvYXV0aG9yPjxhdXRob3I+UmVpaywgVy48L2F1dGhvcj48YXV0aG9yPlNyaW5p
dmFzLCBTLjwvYXV0aG9yPjxhdXRob3I+U2ltb25zLCBCLiBELjwvYXV0aG9yPjxhdXRob3I+Tmlj
aG9scywgSi48L2F1dGhvcj48YXV0aG9yPk1hcmlvbmksIEouIEMuPC9hdXRob3I+PGF1dGhvcj5H
b3R0Z2VucywgQi48L2F1dGhvcj48L2F1dGhvcnM+PC9jb250cmlidXRvcnM+PGF1dGgtYWRkcmVz
cz5EZXBhcnRtZW50IG9mIEhhZW1hdG9sb2d5LCBDYW1icmlkZ2UgSW5zdGl0dXRlIGZvciBNZWRp
Y2FsIFJlc2VhcmNoLCBVbml2ZXJzaXR5IG9mIENhbWJyaWRnZSwgQ2FtYnJpZGdlLCBVSy4mI3hE
O1dlbGxjb21lLU1lZGljYWwgUmVzZWFyY2ggQ291bmNpbCBDYW1icmlkZ2UgU3RlbSBDZWxsIElu
c3RpdHV0ZSwgVW5pdmVyc2l0eSBvZiBDYW1icmlkZ2UsIENhbWJyaWRnZSwgVUsuJiN4RDtDYW5j
ZXIgUmVzZWFyY2ggVUsgQ2FtYnJpZGdlIEluc3RpdHV0ZSwgVW5pdmVyc2l0eSBvZiBDYW1icmlk
Z2UsIENhbWJyaWRnZSwgVUsuJiN4RDtUaGUgV2VsbGNvbWUvQ2FuY2VyIFJlc2VhcmNoIFVLIEd1
cmRvbiBJbnN0aXR1dGUsIFVuaXZlcnNpdHkgb2YgQ2FtYnJpZGdlLCBDYW1icmlkZ2UsIFVLLiYj
eEQ7RGVwYXJ0bWVudCBvZiBQaHlzaW9sb2d5IEFuYXRvbXkgYW5kIEdlbmV0aWNzLCBVbml2ZXJz
aXR5IG9mIE94Zm9yZCwgT3hmb3JkLCBVSy4mI3hEO0VwaWdlbmV0aWNzIFByb2dyYW1tZSwgQmFi
cmFoYW0gSW5zdGl0dXRlLCBDYW1icmlkZ2UsIFVLLiYjeEQ7Q2VudHJlIGZvciBUcm9waG9ibGFz
dCBSZXNlYXJjaCwgVW5pdmVyc2l0eSBvZiBDYW1icmlkZ2UsIENhbWJyaWRnZSwgVUsuJiN4RDtX
ZWxsY29tZSBTYW5nZXIgSW5zdGl0dXRlLCBXZWxsY29tZSBHZW5vbWUgQ2FtcHVzLCBDYW1icmlk
Z2UsIFVLLiYjeEQ7Q2F2ZW5kaXNoIExhYm9yYXRvcnksIERlcGFydG1lbnQgb2YgUGh5c2ljcywg
VW5pdmVyc2l0eSBvZiBDYW1icmlkZ2UsIENhbWJyaWRnZSwgVUsuJiN4RDtDYW5jZXIgUmVzZWFy
Y2ggVUsgQ2FtYnJpZGdlIEluc3RpdHV0ZSwgVW5pdmVyc2l0eSBvZiBDYW1icmlkZ2UsIENhbWJy
aWRnZSwgVUsuIGpvaG4ubWFyaW9uaUBjcnVrLmNhbS5hYy51ay4mI3hEO1dlbGxjb21lIFNhbmdl
ciBJbnN0aXR1dGUsIFdlbGxjb21lIEdlbm9tZSBDYW1wdXMsIENhbWJyaWRnZSwgVUsuIGpvaG4u
bWFyaW9uaUBjcnVrLmNhbS5hYy51ay4mI3hEO0VNQkwtRXVyb3BlYW4gQmlvaW5mb3JtYXRpY3Mg
SW5zdGl0dXRlLCBXZWxsY29tZSBHZW5vbWUgQ2FtcHVzLCBDYW1icmlkZ2UsIFVLLiBqb2huLm1h
cmlvbmlAY3J1ay5jYW0uYWMudWsuJiN4RDtEZXBhcnRtZW50IG9mIEhhZW1hdG9sb2d5LCBDYW1i
cmlkZ2UgSW5zdGl0dXRlIGZvciBNZWRpY2FsIFJlc2VhcmNoLCBVbml2ZXJzaXR5IG9mIENhbWJy
aWRnZSwgQ2FtYnJpZGdlLCBVSy4gYmcyMDBAY2FtLmFjLnVrLiYjeEQ7V2VsbGNvbWUtTWVkaWNh
bCBSZXNlYXJjaCBDb3VuY2lsIENhbWJyaWRnZSBTdGVtIENlbGwgSW5zdGl0dXRlLCBVbml2ZXJz
aXR5IG9mIENhbWJyaWRnZSwgQ2FtYnJpZGdlLCBVSy4gYmcyMDBAY2FtLmFjLnVrLjwvYXV0aC1h
ZGRyZXNzPjx0aXRsZXM+PHRpdGxlPkEgc2luZ2xlLWNlbGwgbW9sZWN1bGFyIG1hcCBvZiBtb3Vz
ZSBnYXN0cnVsYXRpb24gYW5kIGVhcmx5IG9yZ2Fub2dlbmVzaXM8L3RpdGxlPjxzZWNvbmRhcnkt
dGl0bGU+TmF0dXJlPC9zZWNvbmRhcnktdGl0bGU+PC90aXRsZXM+PHBlcmlvZGljYWw+PGZ1bGwt
dGl0bGU+TmF0dXJlPC9mdWxsLXRpdGxlPjwvcGVyaW9kaWNhbD48cGFnZXM+NDkwLTQ5NTwvcGFn
ZXM+PHZvbHVtZT41NjY8L3ZvbHVtZT48bnVtYmVyPjc3NDU8L251bWJlcj48ZWRpdGlvbj4yMDE5
LzAyLzIzPC9lZGl0aW9uPjxrZXl3b3Jkcz48a2V5d29yZD5BbmltYWxzPC9rZXl3b3JkPjxrZXl3
b3JkPkNlbGwgRGlmZmVyZW50aWF0aW9uLypnZW5ldGljczwva2V5d29yZD48a2V5d29yZD5DZWxs
IExpbmVhZ2UvZ2VuZXRpY3M8L2tleXdvcmQ+PGtleXdvcmQ+Q2hpbWVyYS9lbWJyeW9sb2d5L2dl
bmV0aWNzL21ldGFib2xpc208L2tleXdvcmQ+PGtleXdvcmQ+RW1icnlvLCBNYW1tYWxpYW4vKmN5
dG9sb2d5LyptZXRhYm9saXNtPC9rZXl3b3JkPjxrZXl3b3JkPkVuZG9kZXJtL2N5dG9sb2d5L2Vt
YnJ5b2xvZ3kvbWV0YWJvbGlzbTwva2V5d29yZD48a2V5d29yZD5FbmRvdGhlbGl1bS9jeXRvbG9n
eS9lbWJyeW9sb2d5L21ldGFib2xpc208L2tleXdvcmQ+PGtleXdvcmQ+RmVtYWxlPC9rZXl3b3Jk
PjxrZXl3b3JkPipHYXN0cnVsYXRpb24vZ2VuZXRpY3M8L2tleXdvcmQ+PGtleXdvcmQ+R2VuZSBF
eHByZXNzaW9uIFByb2ZpbGluZzwva2V5d29yZD48a2V5d29yZD5HZW5lIEV4cHJlc3Npb24gUmVn
dWxhdGlvbiwgRGV2ZWxvcG1lbnRhbC9nZW5ldGljczwva2V5d29yZD48a2V5d29yZD5IZW1hdG9w
b2llc2lzL2dlbmV0aWNzPC9rZXl3b3JkPjxrZXl3b3JkPk1hbGU8L2tleXdvcmQ+PGtleXdvcmQ+
TWVzb2Rlcm0vY3l0b2xvZ3kvZW1icnlvbG9neTwva2V5d29yZD48a2V5d29yZD5NaWNlPC9rZXl3
b3JkPjxrZXl3b3JkPk11dGF0aW9uL2dlbmV0aWNzPC9rZXl3b3JkPjxrZXl3b3JkPk15ZWxvaWQg
Q2VsbHMvY3l0b2xvZ3k8L2tleXdvcmQ+PGtleXdvcmQ+Kk9yZ2Fub2dlbmVzaXMvZ2VuZXRpY3M8
L2tleXdvcmQ+PGtleXdvcmQ+UGx1cmlwb3RlbnQgU3RlbSBDZWxscy9jeXRvbG9neS9tZXRhYm9s
aXNtPC9rZXl3b3JkPjxrZXl3b3JkPlByaW1pdGl2ZSBTdHJlYWsvY3l0b2xvZ3kvZW1icnlvbG9n
eTwva2V5d29yZD48a2V5d29yZD4qU2luZ2xlLUNlbGwgQW5hbHlzaXM8L2tleXdvcmQ+PGtleXdv
cmQ+VC1DZWxsIEFjdXRlIEx5bXBob2N5dGljIExldWtlbWlhIFByb3RlaW4gMS9kZWZpY2llbmN5
L2dlbmV0aWNzPC9rZXl3b3JkPjwva2V5d29yZHM+PGRhdGVzPjx5ZWFyPjIwMTk8L3llYXI+PHB1
Yi1kYXRlcz48ZGF0ZT5GZWI8L2RhdGU+PC9wdWItZGF0ZXM+PC9kYXRlcz48aXNibj4xNDc2LTQ2
ODcgKEVsZWN0cm9uaWMpJiN4RDswMDI4LTA4MzYgKExpbmtpbmcpPC9pc2JuPjxhY2Nlc3Npb24t
bnVtPjMwNzg3NDM2PC9hY2Nlc3Npb24tbnVtPjx1cmxzPjxyZWxhdGVkLXVybHM+PHVybD5odHRw
czovL3d3dy5uY2JpLm5sbS5uaWguZ292L3B1Ym1lZC8zMDc4NzQzNjwvdXJsPjwvcmVsYXRlZC11
cmxzPjwvdXJscz48Y3VzdG9tMj5QTUM2NTIyMzY5PC9jdXN0b20yPjxlbGVjdHJvbmljLXJlc291
cmNlLW51bT4xMC4xMDM4L3M0MTU4Ni0wMTktMDkzMy05PC9lbGVjdHJvbmljLXJlc291cmNlLW51
bT48L3JlY29yZD48L0NpdGU+PC9FbmROb3RlPgB=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PEVuZE5vdGU+PENpdGU+PEF1dGhvcj5QaWp1YW4tU2FsYTwvQXV0aG9yPjxZZWFyPjIwMTk8L1ll
YXI+PFJlY051bT4yMzM8L1JlY051bT48RGlzcGxheVRleHQ+WzE1OF08L0Rpc3BsYXlUZXh0Pjxy
ZWNvcmQ+PHJlYy1udW1iZXI+MjMzPC9yZWMtbnVtYmVyPjxmb3JlaWduLWtleXM+PGtleSBhcHA9
IkVOIiBkYi1pZD0ienNwcHgyNWZvZmZ0enhlZTk1ZngyOXA4dGF0ZjV2dmF3dHZwIiB0aW1lc3Rh
bXA9IjE2MzA3MjQ4MTEiPjIzMzwva2V5PjwvZm9yZWlnbi1rZXlzPjxyZWYtdHlwZSBuYW1lPSJK
b3VybmFsIEFydGljbGUiPjE3PC9yZWYtdHlwZT48Y29udHJpYnV0b3JzPjxhdXRob3JzPjxhdXRo
b3I+UGlqdWFuLVNhbGEsIEIuPC9hdXRob3I+PGF1dGhvcj5HcmlmZml0aHMsIEouIEEuPC9hdXRo
b3I+PGF1dGhvcj5HdWliZW50aWYsIEMuPC9hdXRob3I+PGF1dGhvcj5IaXNjb2NrLCBULiBXLjwv
YXV0aG9yPjxhdXRob3I+SmF3YWlkLCBXLjwvYXV0aG9yPjxhdXRob3I+Q2FsZXJvLU5pZXRvLCBG
LiBKLjwvYXV0aG9yPjxhdXRob3I+TXVsYXMsIEMuPC9hdXRob3I+PGF1dGhvcj5JYmFycmEtU29y
aWEsIFguPC9hdXRob3I+PGF1dGhvcj5UeXNlciwgUi4gQy4gVi48L2F1dGhvcj48YXV0aG9yPkhv
LCBELiBMLiBMLjwvYXV0aG9yPjxhdXRob3I+UmVpaywgVy48L2F1dGhvcj48YXV0aG9yPlNyaW5p
dmFzLCBTLjwvYXV0aG9yPjxhdXRob3I+U2ltb25zLCBCLiBELjwvYXV0aG9yPjxhdXRob3I+Tmlj
aG9scywgSi48L2F1dGhvcj48YXV0aG9yPk1hcmlvbmksIEouIEMuPC9hdXRob3I+PGF1dGhvcj5H
b3R0Z2VucywgQi48L2F1dGhvcj48L2F1dGhvcnM+PC9jb250cmlidXRvcnM+PGF1dGgtYWRkcmVz
cz5EZXBhcnRtZW50IG9mIEhhZW1hdG9sb2d5LCBDYW1icmlkZ2UgSW5zdGl0dXRlIGZvciBNZWRp
Y2FsIFJlc2VhcmNoLCBVbml2ZXJzaXR5IG9mIENhbWJyaWRnZSwgQ2FtYnJpZGdlLCBVSy4mI3hE
O1dlbGxjb21lLU1lZGljYWwgUmVzZWFyY2ggQ291bmNpbCBDYW1icmlkZ2UgU3RlbSBDZWxsIElu
c3RpdHV0ZSwgVW5pdmVyc2l0eSBvZiBDYW1icmlkZ2UsIENhbWJyaWRnZSwgVUsuJiN4RDtDYW5j
ZXIgUmVzZWFyY2ggVUsgQ2FtYnJpZGdlIEluc3RpdHV0ZSwgVW5pdmVyc2l0eSBvZiBDYW1icmlk
Z2UsIENhbWJyaWRnZSwgVUsuJiN4RDtUaGUgV2VsbGNvbWUvQ2FuY2VyIFJlc2VhcmNoIFVLIEd1
cmRvbiBJbnN0aXR1dGUsIFVuaXZlcnNpdHkgb2YgQ2FtYnJpZGdlLCBDYW1icmlkZ2UsIFVLLiYj
eEQ7RGVwYXJ0bWVudCBvZiBQaHlzaW9sb2d5IEFuYXRvbXkgYW5kIEdlbmV0aWNzLCBVbml2ZXJz
aXR5IG9mIE94Zm9yZCwgT3hmb3JkLCBVSy4mI3hEO0VwaWdlbmV0aWNzIFByb2dyYW1tZSwgQmFi
cmFoYW0gSW5zdGl0dXRlLCBDYW1icmlkZ2UsIFVLLiYjeEQ7Q2VudHJlIGZvciBUcm9waG9ibGFz
dCBSZXNlYXJjaCwgVW5pdmVyc2l0eSBvZiBDYW1icmlkZ2UsIENhbWJyaWRnZSwgVUsuJiN4RDtX
ZWxsY29tZSBTYW5nZXIgSW5zdGl0dXRlLCBXZWxsY29tZSBHZW5vbWUgQ2FtcHVzLCBDYW1icmlk
Z2UsIFVLLiYjeEQ7Q2F2ZW5kaXNoIExhYm9yYXRvcnksIERlcGFydG1lbnQgb2YgUGh5c2ljcywg
VW5pdmVyc2l0eSBvZiBDYW1icmlkZ2UsIENhbWJyaWRnZSwgVUsuJiN4RDtDYW5jZXIgUmVzZWFy
Y2ggVUsgQ2FtYnJpZGdlIEluc3RpdHV0ZSwgVW5pdmVyc2l0eSBvZiBDYW1icmlkZ2UsIENhbWJy
aWRnZSwgVUsuIGpvaG4ubWFyaW9uaUBjcnVrLmNhbS5hYy51ay4mI3hEO1dlbGxjb21lIFNhbmdl
ciBJbnN0aXR1dGUsIFdlbGxjb21lIEdlbm9tZSBDYW1wdXMsIENhbWJyaWRnZSwgVUsuIGpvaG4u
bWFyaW9uaUBjcnVrLmNhbS5hYy51ay4mI3hEO0VNQkwtRXVyb3BlYW4gQmlvaW5mb3JtYXRpY3Mg
SW5zdGl0dXRlLCBXZWxsY29tZSBHZW5vbWUgQ2FtcHVzLCBDYW1icmlkZ2UsIFVLLiBqb2huLm1h
cmlvbmlAY3J1ay5jYW0uYWMudWsuJiN4RDtEZXBhcnRtZW50IG9mIEhhZW1hdG9sb2d5LCBDYW1i
cmlkZ2UgSW5zdGl0dXRlIGZvciBNZWRpY2FsIFJlc2VhcmNoLCBVbml2ZXJzaXR5IG9mIENhbWJy
aWRnZSwgQ2FtYnJpZGdlLCBVSy4gYmcyMDBAY2FtLmFjLnVrLiYjeEQ7V2VsbGNvbWUtTWVkaWNh
bCBSZXNlYXJjaCBDb3VuY2lsIENhbWJyaWRnZSBTdGVtIENlbGwgSW5zdGl0dXRlLCBVbml2ZXJz
aXR5IG9mIENhbWJyaWRnZSwgQ2FtYnJpZGdlLCBVSy4gYmcyMDBAY2FtLmFjLnVrLjwvYXV0aC1h
ZGRyZXNzPjx0aXRsZXM+PHRpdGxlPkEgc2luZ2xlLWNlbGwgbW9sZWN1bGFyIG1hcCBvZiBtb3Vz
ZSBnYXN0cnVsYXRpb24gYW5kIGVhcmx5IG9yZ2Fub2dlbmVzaXM8L3RpdGxlPjxzZWNvbmRhcnkt
dGl0bGU+TmF0dXJlPC9zZWNvbmRhcnktdGl0bGU+PC90aXRsZXM+PHBlcmlvZGljYWw+PGZ1bGwt
dGl0bGU+TmF0dXJlPC9mdWxsLXRpdGxlPjwvcGVyaW9kaWNhbD48cGFnZXM+NDkwLTQ5NTwvcGFn
ZXM+PHZvbHVtZT41NjY8L3ZvbHVtZT48bnVtYmVyPjc3NDU8L251bWJlcj48ZWRpdGlvbj4yMDE5
LzAyLzIzPC9lZGl0aW9uPjxrZXl3b3Jkcz48a2V5d29yZD5BbmltYWxzPC9rZXl3b3JkPjxrZXl3
b3JkPkNlbGwgRGlmZmVyZW50aWF0aW9uLypnZW5ldGljczwva2V5d29yZD48a2V5d29yZD5DZWxs
IExpbmVhZ2UvZ2VuZXRpY3M8L2tleXdvcmQ+PGtleXdvcmQ+Q2hpbWVyYS9lbWJyeW9sb2d5L2dl
bmV0aWNzL21ldGFib2xpc208L2tleXdvcmQ+PGtleXdvcmQ+RW1icnlvLCBNYW1tYWxpYW4vKmN5
dG9sb2d5LyptZXRhYm9saXNtPC9rZXl3b3JkPjxrZXl3b3JkPkVuZG9kZXJtL2N5dG9sb2d5L2Vt
YnJ5b2xvZ3kvbWV0YWJvbGlzbTwva2V5d29yZD48a2V5d29yZD5FbmRvdGhlbGl1bS9jeXRvbG9n
eS9lbWJyeW9sb2d5L21ldGFib2xpc208L2tleXdvcmQ+PGtleXdvcmQ+RmVtYWxlPC9rZXl3b3Jk
PjxrZXl3b3JkPipHYXN0cnVsYXRpb24vZ2VuZXRpY3M8L2tleXdvcmQ+PGtleXdvcmQ+R2VuZSBF
eHByZXNzaW9uIFByb2ZpbGluZzwva2V5d29yZD48a2V5d29yZD5HZW5lIEV4cHJlc3Npb24gUmVn
dWxhdGlvbiwgRGV2ZWxvcG1lbnRhbC9nZW5ldGljczwva2V5d29yZD48a2V5d29yZD5IZW1hdG9w
b2llc2lzL2dlbmV0aWNzPC9rZXl3b3JkPjxrZXl3b3JkPk1hbGU8L2tleXdvcmQ+PGtleXdvcmQ+
TWVzb2Rlcm0vY3l0b2xvZ3kvZW1icnlvbG9neTwva2V5d29yZD48a2V5d29yZD5NaWNlPC9rZXl3
b3JkPjxrZXl3b3JkPk11dGF0aW9uL2dlbmV0aWNzPC9rZXl3b3JkPjxrZXl3b3JkPk15ZWxvaWQg
Q2VsbHMvY3l0b2xvZ3k8L2tleXdvcmQ+PGtleXdvcmQ+Kk9yZ2Fub2dlbmVzaXMvZ2VuZXRpY3M8
L2tleXdvcmQ+PGtleXdvcmQ+UGx1cmlwb3RlbnQgU3RlbSBDZWxscy9jeXRvbG9neS9tZXRhYm9s
aXNtPC9rZXl3b3JkPjxrZXl3b3JkPlByaW1pdGl2ZSBTdHJlYWsvY3l0b2xvZ3kvZW1icnlvbG9n
eTwva2V5d29yZD48a2V5d29yZD4qU2luZ2xlLUNlbGwgQW5hbHlzaXM8L2tleXdvcmQ+PGtleXdv
cmQ+VC1DZWxsIEFjdXRlIEx5bXBob2N5dGljIExldWtlbWlhIFByb3RlaW4gMS9kZWZpY2llbmN5
L2dlbmV0aWNzPC9rZXl3b3JkPjwva2V5d29yZHM+PGRhdGVzPjx5ZWFyPjIwMTk8L3llYXI+PHB1
Yi1kYXRlcz48ZGF0ZT5GZWI8L2RhdGU+PC9wdWItZGF0ZXM+PC9kYXRlcz48aXNibj4xNDc2LTQ2
ODcgKEVsZWN0cm9uaWMpJiN4RDswMDI4LTA4MzYgKExpbmtpbmcpPC9pc2JuPjxhY2Nlc3Npb24t
bnVtPjMwNzg3NDM2PC9hY2Nlc3Npb24tbnVtPjx1cmxzPjxyZWxhdGVkLXVybHM+PHVybD5odHRw
czovL3d3dy5uY2JpLm5sbS5uaWguZ292L3B1Ym1lZC8zMDc4NzQzNjwvdXJsPjwvcmVsYXRlZC11
cmxzPjwvdXJscz48Y3VzdG9tMj5QTUM2NTIyMzY5PC9jdXN0b20yPjxlbGVjdHJvbmljLXJlc291
cmNlLW51bT4xMC4xMDM4L3M0MTU4Ni0wMTktMDkzMy05PC9lbGVjdHJvbmljLXJlc291cmNlLW51
bT48L3JlY29yZD48L0NpdGU+PC9FbmROb3RlPgB=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[158]</w:t>
            </w:r>
            <w:r>
              <w:rPr>
                <w:rFonts w:ascii="Arial" w:hAnsi="Arial" w:cs="Arial"/>
                <w:sz w:val="20"/>
                <w:szCs w:val="20"/>
              </w:rPr>
              <w:fldChar w:fldCharType="end"/>
            </w:r>
          </w:p>
        </w:tc>
      </w:tr>
      <w:tr w:rsidR="0044242F" w:rsidRPr="00BA32C8" w14:paraId="707D9B0D" w14:textId="77777777" w:rsidTr="005E5160">
        <w:trPr>
          <w:trHeight w:val="397"/>
        </w:trPr>
        <w:tc>
          <w:tcPr>
            <w:tcW w:w="1587" w:type="dxa"/>
            <w:vAlign w:val="center"/>
          </w:tcPr>
          <w:p w14:paraId="40750CC0" w14:textId="77777777" w:rsidR="0044242F" w:rsidRDefault="0044242F" w:rsidP="005E5160">
            <w:pPr>
              <w:spacing w:after="60"/>
              <w:jc w:val="center"/>
              <w:rPr>
                <w:rFonts w:ascii="Arial" w:hAnsi="Arial" w:cs="Arial"/>
                <w:b/>
                <w:bCs/>
                <w:sz w:val="20"/>
                <w:szCs w:val="20"/>
              </w:rPr>
            </w:pPr>
            <w:r>
              <w:rPr>
                <w:rFonts w:ascii="Arial" w:hAnsi="Arial" w:cs="Arial"/>
                <w:b/>
                <w:bCs/>
                <w:sz w:val="20"/>
                <w:szCs w:val="20"/>
              </w:rPr>
              <w:t>Embryo at 9 time points</w:t>
            </w:r>
          </w:p>
        </w:tc>
        <w:tc>
          <w:tcPr>
            <w:tcW w:w="1587" w:type="dxa"/>
            <w:vAlign w:val="center"/>
          </w:tcPr>
          <w:p w14:paraId="6577093A" w14:textId="77777777" w:rsidR="0044242F" w:rsidRDefault="0044242F" w:rsidP="005E5160">
            <w:pPr>
              <w:spacing w:after="60"/>
              <w:jc w:val="center"/>
              <w:rPr>
                <w:rFonts w:ascii="Arial" w:hAnsi="Arial" w:cs="Arial"/>
                <w:sz w:val="20"/>
                <w:szCs w:val="20"/>
              </w:rPr>
            </w:pPr>
            <w:r>
              <w:rPr>
                <w:rFonts w:ascii="Arial" w:hAnsi="Arial" w:cs="Arial"/>
                <w:sz w:val="20"/>
                <w:szCs w:val="20"/>
              </w:rPr>
              <w:t>LDAVE</w:t>
            </w:r>
          </w:p>
        </w:tc>
        <w:tc>
          <w:tcPr>
            <w:tcW w:w="1587" w:type="dxa"/>
            <w:vAlign w:val="center"/>
          </w:tcPr>
          <w:p w14:paraId="22A9E0FF" w14:textId="77777777" w:rsidR="0044242F" w:rsidRPr="007314C0" w:rsidRDefault="0044242F" w:rsidP="005E5160">
            <w:pPr>
              <w:spacing w:after="60"/>
              <w:jc w:val="center"/>
              <w:rPr>
                <w:rFonts w:ascii="Arial" w:hAnsi="Arial" w:cs="Arial"/>
                <w:sz w:val="20"/>
                <w:szCs w:val="20"/>
              </w:rPr>
            </w:pPr>
            <w:r w:rsidRPr="007314C0">
              <w:rPr>
                <w:rFonts w:ascii="Arial" w:hAnsi="Arial" w:cs="Arial"/>
                <w:sz w:val="20"/>
                <w:szCs w:val="20"/>
              </w:rPr>
              <w:t xml:space="preserve">embryos from </w:t>
            </w:r>
            <w:r>
              <w:rPr>
                <w:rFonts w:ascii="Arial" w:hAnsi="Arial" w:cs="Arial"/>
                <w:sz w:val="20"/>
                <w:szCs w:val="20"/>
              </w:rPr>
              <w:t>E9</w:t>
            </w:r>
            <w:r w:rsidRPr="007314C0">
              <w:rPr>
                <w:rFonts w:ascii="Arial" w:hAnsi="Arial" w:cs="Arial"/>
                <w:sz w:val="20"/>
                <w:szCs w:val="20"/>
              </w:rPr>
              <w:t xml:space="preserve">.5 to </w:t>
            </w:r>
            <w:r>
              <w:rPr>
                <w:rFonts w:ascii="Arial" w:hAnsi="Arial" w:cs="Arial"/>
                <w:sz w:val="20"/>
                <w:szCs w:val="20"/>
              </w:rPr>
              <w:t>E13</w:t>
            </w:r>
            <w:r w:rsidRPr="007314C0">
              <w:rPr>
                <w:rFonts w:ascii="Arial" w:hAnsi="Arial" w:cs="Arial"/>
                <w:sz w:val="20"/>
                <w:szCs w:val="20"/>
              </w:rPr>
              <w:t>.5</w:t>
            </w:r>
          </w:p>
        </w:tc>
        <w:tc>
          <w:tcPr>
            <w:tcW w:w="1359" w:type="dxa"/>
            <w:vAlign w:val="center"/>
          </w:tcPr>
          <w:p w14:paraId="6A2951D4" w14:textId="77777777" w:rsidR="0044242F" w:rsidRDefault="0044242F" w:rsidP="005E5160">
            <w:pPr>
              <w:spacing w:after="60"/>
              <w:jc w:val="center"/>
              <w:rPr>
                <w:rFonts w:ascii="Arial" w:hAnsi="Arial" w:cs="Arial"/>
                <w:sz w:val="20"/>
                <w:szCs w:val="20"/>
              </w:rPr>
            </w:pPr>
            <w:r>
              <w:rPr>
                <w:rFonts w:ascii="Arial" w:hAnsi="Arial" w:cs="Arial"/>
                <w:sz w:val="20"/>
                <w:szCs w:val="20"/>
              </w:rPr>
              <w:t>~2 millions</w:t>
            </w:r>
          </w:p>
        </w:tc>
        <w:tc>
          <w:tcPr>
            <w:tcW w:w="1980" w:type="dxa"/>
            <w:vAlign w:val="center"/>
          </w:tcPr>
          <w:p w14:paraId="4E351EE3" w14:textId="77777777" w:rsidR="0044242F" w:rsidRPr="007314C0" w:rsidRDefault="0044242F" w:rsidP="005E5160">
            <w:pPr>
              <w:spacing w:after="60"/>
              <w:jc w:val="center"/>
              <w:rPr>
                <w:rFonts w:ascii="Arial" w:hAnsi="Arial" w:cs="Arial"/>
                <w:sz w:val="20"/>
                <w:szCs w:val="20"/>
              </w:rPr>
            </w:pPr>
            <w:r w:rsidRPr="007314C0">
              <w:rPr>
                <w:rFonts w:ascii="Arial" w:hAnsi="Arial" w:cs="Arial"/>
                <w:sz w:val="20"/>
                <w:szCs w:val="20"/>
              </w:rPr>
              <w:t>GSE119945</w:t>
            </w:r>
          </w:p>
        </w:tc>
        <w:tc>
          <w:tcPr>
            <w:tcW w:w="1422" w:type="dxa"/>
            <w:vAlign w:val="center"/>
          </w:tcPr>
          <w:p w14:paraId="66EEC161" w14:textId="6E125BF5" w:rsidR="0044242F" w:rsidRPr="007314C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PEVuZE5vdGU+PENpdGU+PEF1dGhvcj5DYW88L0F1dGhvcj48WWVhcj4yMDE5PC9ZZWFyPjxSZWNO
dW0+MjMyPC9SZWNOdW0+PERpc3BsYXlUZXh0PlsxNTldPC9EaXNwbGF5VGV4dD48cmVjb3JkPjxy
ZWMtbnVtYmVyPjIzMjwvcmVjLW51bWJlcj48Zm9yZWlnbi1rZXlzPjxrZXkgYXBwPSJFTiIgZGIt
aWQ9InpzcHB4MjVmb2ZmdHp4ZWU5NWZ4MjlwOHRhdGY1dnZhd3R2cCIgdGltZXN0YW1wPSIxNjMw
NzI0ODExIj4yMzI8L2tleT48L2ZvcmVpZ24ta2V5cz48cmVmLXR5cGUgbmFtZT0iSm91cm5hbCBB
cnRpY2xlIj4xNzwvcmVmLXR5cGU+PGNvbnRyaWJ1dG9ycz48YXV0aG9ycz48YXV0aG9yPkNhbywg
Si48L2F1dGhvcj48YXV0aG9yPlNwaWVsbWFubiwgTS48L2F1dGhvcj48YXV0aG9yPlFpdSwgWC48
L2F1dGhvcj48YXV0aG9yPkh1YW5nLCBYLjwvYXV0aG9yPjxhdXRob3I+SWJyYWhpbSwgRC4gTS48
L2F1dGhvcj48YXV0aG9yPkhpbGwsIEEuIEouPC9hdXRob3I+PGF1dGhvcj5aaGFuZywgRi48L2F1
dGhvcj48YXV0aG9yPk11bmRsb3MsIFMuPC9hdXRob3I+PGF1dGhvcj5DaHJpc3RpYW5zZW4sIEwu
PC9hdXRob3I+PGF1dGhvcj5TdGVlbWVycywgRi4gSi48L2F1dGhvcj48YXV0aG9yPlRyYXBuZWxs
LCBDLjwvYXV0aG9yPjxhdXRob3I+U2hlbmR1cmUsIEouPC9hdXRob3I+PC9hdXRob3JzPjwvY29u
dHJpYnV0b3JzPjxhdXRoLWFkZHJlc3M+RGVwYXJ0bWVudCBvZiBHZW5vbWUgU2NpZW5jZXMsIFVu
aXZlcnNpdHkgb2YgV2FzaGluZ3RvbiwgU2VhdHRsZSwgV0EsIFVTQS4mI3hEO01vbGVjdWxhciBh
bmQgQ2VsbHVsYXIgQmlvbG9neSBQcm9ncmFtLCBVbml2ZXJzaXR5IG9mIFdhc2hpbmd0b24sIFNl
YXR0bGUsIFdBLCBVU0EuJiN4RDtEZXBhcnRtZW50IG9mIENvbXB1dGVyIFNjaWVuY2UsIFVuaXZl
cnNpdHkgb2YgV2FzaGluZ3RvbiwgU2VhdHRsZSwgV0EsIFVTQS4mI3hEO01heCBQbGFuY2sgSW5z
dGl0dXRlIGZvciBNb2xlY3VsYXIgR2VuZXRpY3MsIFJHIERldmVsb3BtZW50ICZhbXA7IERpc2Vh
c2UsIEJlcmxpbiwgR2VybWFueS4mI3hEO0luc3RpdHV0ZSBmb3IgTWVkaWNhbCBhbmQgSHVtYW4g
R2VuZXRpY3MsIENoYXJpdGUgVW5pdmVyc2l0YXRzbWVkaXppbiBCZXJsaW4sIEJlcmxpbiwgR2Vy
bWFueS4mI3hEO0lsbHVtaW5hLCBTYW4gRGllZ28sIENBLCBVU0EuJiN4RDtEZXBhcnRtZW50IG9m
IEdlbm9tZSBTY2llbmNlcywgVW5pdmVyc2l0eSBvZiBXYXNoaW5ndG9uLCBTZWF0dGxlLCBXQSwg
VVNBLiBjb2xldHJhcEB1dy5lZHUuJiN4RDtCcm90bWFuIEJhdHkgSW5zdGl0dXRlIGZvciBQcmVj
aXNpb24gTWVkaWNpbmUsIFNlYXR0bGUsIFdBLCBVU0EuIGNvbGV0cmFwQHV3LmVkdS4mI3hEO0Fs
bGVuIERpc2NvdmVyeSBDZW50ZXIgZm9yIENlbGwgTGluZWFnZSBUcmFjaW5nLCBTZWF0dGxlLCBX
QSwgVVNBLiBjb2xldHJhcEB1dy5lZHUuJiN4RDtEZXBhcnRtZW50IG9mIEdlbm9tZSBTY2llbmNl
cywgVW5pdmVyc2l0eSBvZiBXYXNoaW5ndG9uLCBTZWF0dGxlLCBXQSwgVVNBLiBzaGVuZHVyZUB1
dy5lZHUuJiN4RDtCcm90bWFuIEJhdHkgSW5zdGl0dXRlIGZvciBQcmVjaXNpb24gTWVkaWNpbmUs
IFNlYXR0bGUsIFdBLCBVU0EuIHNoZW5kdXJlQHV3LmVkdS4mI3hEO0FsbGVuIERpc2NvdmVyeSBD
ZW50ZXIgZm9yIENlbGwgTGluZWFnZSBUcmFjaW5nLCBTZWF0dGxlLCBXQSwgVVNBLiBzaGVuZHVy
ZUB1dy5lZHUuJiN4RDtIb3dhcmQgSHVnaGVzIE1lZGljYWwgSW5zdGl0dXRlLCBTZWF0dGxlLCBX
QSwgVVNBLiBzaGVuZHVyZUB1dy5lZHUuPC9hdXRoLWFkZHJlc3M+PHRpdGxlcz48dGl0bGU+VGhl
IHNpbmdsZS1jZWxsIHRyYW5zY3JpcHRpb25hbCBsYW5kc2NhcGUgb2YgbWFtbWFsaWFuIG9yZ2Fu
b2dlbmVzaXM8L3RpdGxlPjxzZWNvbmRhcnktdGl0bGU+TmF0dXJlPC9zZWNvbmRhcnktdGl0bGU+
PC90aXRsZXM+PHBlcmlvZGljYWw+PGZ1bGwtdGl0bGU+TmF0dXJlPC9mdWxsLXRpdGxlPjwvcGVy
aW9kaWNhbD48cGFnZXM+NDk2LTUwMjwvcGFnZXM+PHZvbHVtZT41NjY8L3ZvbHVtZT48bnVtYmVy
Pjc3NDU8L251bWJlcj48ZWRpdGlvbj4yMDE5LzAyLzIzPC9lZGl0aW9uPjxrZXl3b3Jkcz48a2V5
d29yZD5BbmltYWxzPC9rZXl3b3JkPjxrZXl3b3JkPkVjdG9kZXJtL2N5dG9sb2d5L2VtYnJ5b2xv
Z3kvbWV0YWJvbGlzbTwva2V5d29yZD48a2V5d29yZD5FbWJyeW8sIE1hbW1hbGlhbi8qY3l0b2xv
Z3kvKmVtYnJ5b2xvZ3kvbWV0YWJvbGlzbTwva2V5d29yZD48a2V5d29yZD5GZW1hbGU8L2tleXdv
cmQ+PGtleXdvcmQ+R2VuZSBFeHByZXNzaW9uIFJlZ3VsYXRpb24sIERldmVsb3BtZW50YWwvKmdl
bmV0aWNzPC9rZXl3b3JkPjxrZXl3b3JkPkdlbmV0aWMgTWFya2Vyczwva2V5d29yZD48a2V5d29y
ZD5NYWxlPC9rZXl3b3JkPjxrZXl3b3JkPk1lc29kZXJtL2N5dG9sb2d5L2VtYnJ5b2xvZ3kvbWV0
YWJvbGlzbTwva2V5d29yZD48a2V5d29yZD5NaWNlPC9rZXl3b3JkPjxrZXl3b3JkPk11c2NsZSBE
ZXZlbG9wbWVudC9nZW5ldGljczwva2V5d29yZD48a2V5d29yZD5NdXNjbGUsIFNrZWxldGFsL2N5
dG9sb2d5L2VtYnJ5b2xvZ3kvbWV0YWJvbGlzbTwva2V5d29yZD48a2V5d29yZD5PcmdhbiBTcGVj
aWZpY2l0eS9nZW5ldGljczwva2V5d29yZD48a2V5d29yZD5Pcmdhbm9nZW5lc2lzLypnZW5ldGlj
czwva2V5d29yZD48a2V5d29yZD5TZXF1ZW5jZSBBbmFseXNpcywgUk5BPC9rZXl3b3JkPjxrZXl3
b3JkPlNpbmdsZS1DZWxsIEFuYWx5c2lzLyptZXRob2RzPC9rZXl3b3JkPjxrZXl3b3JkPlRpbWUg
RmFjdG9yczwva2V5d29yZD48a2V5d29yZD4qVHJhbnNjcmlwdG9tZTwva2V5d29yZD48L2tleXdv
cmRzPjxkYXRlcz48eWVhcj4yMDE5PC95ZWFyPjxwdWItZGF0ZXM+PGRhdGU+RmViPC9kYXRlPjwv
cHViLWRhdGVzPjwvZGF0ZXM+PGlzYm4+MTQ3Ni00Njg3IChFbGVjdHJvbmljKSYjeEQ7MDAyOC0w
ODM2IChMaW5raW5nKTwvaXNibj48YWNjZXNzaW9uLW51bT4zMDc4NzQzNzwvYWNjZXNzaW9uLW51
bT48dXJscz48cmVsYXRlZC11cmxzPjx1cmw+aHR0cHM6Ly93d3cubmNiaS5ubG0ubmloLmdvdi9w
dWJtZWQvMzA3ODc0Mzc8L3VybD48L3JlbGF0ZWQtdXJscz48L3VybHM+PGN1c3RvbTI+UE1DNjQz
NDk1MjwvY3VzdG9tMj48ZWxlY3Ryb25pYy1yZXNvdXJjZS1udW0+MTAuMTAzOC9zNDE1ODYtMDE5
LTA5NjkteDwvZWxlY3Ryb25pYy1yZXNvdXJjZS1udW0+PC9yZWNvcmQ+PC9DaXRlPjwvRW5kTm90
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PEVuZE5vdGU+PENpdGU+PEF1dGhvcj5DYW88L0F1dGhvcj48WWVhcj4yMDE5PC9ZZWFyPjxSZWNO
dW0+MjMyPC9SZWNOdW0+PERpc3BsYXlUZXh0PlsxNTldPC9EaXNwbGF5VGV4dD48cmVjb3JkPjxy
ZWMtbnVtYmVyPjIzMjwvcmVjLW51bWJlcj48Zm9yZWlnbi1rZXlzPjxrZXkgYXBwPSJFTiIgZGIt
aWQ9InpzcHB4MjVmb2ZmdHp4ZWU5NWZ4MjlwOHRhdGY1dnZhd3R2cCIgdGltZXN0YW1wPSIxNjMw
NzI0ODExIj4yMzI8L2tleT48L2ZvcmVpZ24ta2V5cz48cmVmLXR5cGUgbmFtZT0iSm91cm5hbCBB
cnRpY2xlIj4xNzwvcmVmLXR5cGU+PGNvbnRyaWJ1dG9ycz48YXV0aG9ycz48YXV0aG9yPkNhbywg
Si48L2F1dGhvcj48YXV0aG9yPlNwaWVsbWFubiwgTS48L2F1dGhvcj48YXV0aG9yPlFpdSwgWC48
L2F1dGhvcj48YXV0aG9yPkh1YW5nLCBYLjwvYXV0aG9yPjxhdXRob3I+SWJyYWhpbSwgRC4gTS48
L2F1dGhvcj48YXV0aG9yPkhpbGwsIEEuIEouPC9hdXRob3I+PGF1dGhvcj5aaGFuZywgRi48L2F1
dGhvcj48YXV0aG9yPk11bmRsb3MsIFMuPC9hdXRob3I+PGF1dGhvcj5DaHJpc3RpYW5zZW4sIEwu
PC9hdXRob3I+PGF1dGhvcj5TdGVlbWVycywgRi4gSi48L2F1dGhvcj48YXV0aG9yPlRyYXBuZWxs
LCBDLjwvYXV0aG9yPjxhdXRob3I+U2hlbmR1cmUsIEouPC9hdXRob3I+PC9hdXRob3JzPjwvY29u
dHJpYnV0b3JzPjxhdXRoLWFkZHJlc3M+RGVwYXJ0bWVudCBvZiBHZW5vbWUgU2NpZW5jZXMsIFVu
aXZlcnNpdHkgb2YgV2FzaGluZ3RvbiwgU2VhdHRsZSwgV0EsIFVTQS4mI3hEO01vbGVjdWxhciBh
bmQgQ2VsbHVsYXIgQmlvbG9neSBQcm9ncmFtLCBVbml2ZXJzaXR5IG9mIFdhc2hpbmd0b24sIFNl
YXR0bGUsIFdBLCBVU0EuJiN4RDtEZXBhcnRtZW50IG9mIENvbXB1dGVyIFNjaWVuY2UsIFVuaXZl
cnNpdHkgb2YgV2FzaGluZ3RvbiwgU2VhdHRsZSwgV0EsIFVTQS4mI3hEO01heCBQbGFuY2sgSW5z
dGl0dXRlIGZvciBNb2xlY3VsYXIgR2VuZXRpY3MsIFJHIERldmVsb3BtZW50ICZhbXA7IERpc2Vh
c2UsIEJlcmxpbiwgR2VybWFueS4mI3hEO0luc3RpdHV0ZSBmb3IgTWVkaWNhbCBhbmQgSHVtYW4g
R2VuZXRpY3MsIENoYXJpdGUgVW5pdmVyc2l0YXRzbWVkaXppbiBCZXJsaW4sIEJlcmxpbiwgR2Vy
bWFueS4mI3hEO0lsbHVtaW5hLCBTYW4gRGllZ28sIENBLCBVU0EuJiN4RDtEZXBhcnRtZW50IG9m
IEdlbm9tZSBTY2llbmNlcywgVW5pdmVyc2l0eSBvZiBXYXNoaW5ndG9uLCBTZWF0dGxlLCBXQSwg
VVNBLiBjb2xldHJhcEB1dy5lZHUuJiN4RDtCcm90bWFuIEJhdHkgSW5zdGl0dXRlIGZvciBQcmVj
aXNpb24gTWVkaWNpbmUsIFNlYXR0bGUsIFdBLCBVU0EuIGNvbGV0cmFwQHV3LmVkdS4mI3hEO0Fs
bGVuIERpc2NvdmVyeSBDZW50ZXIgZm9yIENlbGwgTGluZWFnZSBUcmFjaW5nLCBTZWF0dGxlLCBX
QSwgVVNBLiBjb2xldHJhcEB1dy5lZHUuJiN4RDtEZXBhcnRtZW50IG9mIEdlbm9tZSBTY2llbmNl
cywgVW5pdmVyc2l0eSBvZiBXYXNoaW5ndG9uLCBTZWF0dGxlLCBXQSwgVVNBLiBzaGVuZHVyZUB1
dy5lZHUuJiN4RDtCcm90bWFuIEJhdHkgSW5zdGl0dXRlIGZvciBQcmVjaXNpb24gTWVkaWNpbmUs
IFNlYXR0bGUsIFdBLCBVU0EuIHNoZW5kdXJlQHV3LmVkdS4mI3hEO0FsbGVuIERpc2NvdmVyeSBD
ZW50ZXIgZm9yIENlbGwgTGluZWFnZSBUcmFjaW5nLCBTZWF0dGxlLCBXQSwgVVNBLiBzaGVuZHVy
ZUB1dy5lZHUuJiN4RDtIb3dhcmQgSHVnaGVzIE1lZGljYWwgSW5zdGl0dXRlLCBTZWF0dGxlLCBX
QSwgVVNBLiBzaGVuZHVyZUB1dy5lZHUuPC9hdXRoLWFkZHJlc3M+PHRpdGxlcz48dGl0bGU+VGhl
IHNpbmdsZS1jZWxsIHRyYW5zY3JpcHRpb25hbCBsYW5kc2NhcGUgb2YgbWFtbWFsaWFuIG9yZ2Fu
b2dlbmVzaXM8L3RpdGxlPjxzZWNvbmRhcnktdGl0bGU+TmF0dXJlPC9zZWNvbmRhcnktdGl0bGU+
PC90aXRsZXM+PHBlcmlvZGljYWw+PGZ1bGwtdGl0bGU+TmF0dXJlPC9mdWxsLXRpdGxlPjwvcGVy
aW9kaWNhbD48cGFnZXM+NDk2LTUwMjwvcGFnZXM+PHZvbHVtZT41NjY8L3ZvbHVtZT48bnVtYmVy
Pjc3NDU8L251bWJlcj48ZWRpdGlvbj4yMDE5LzAyLzIzPC9lZGl0aW9uPjxrZXl3b3Jkcz48a2V5
d29yZD5BbmltYWxzPC9rZXl3b3JkPjxrZXl3b3JkPkVjdG9kZXJtL2N5dG9sb2d5L2VtYnJ5b2xv
Z3kvbWV0YWJvbGlzbTwva2V5d29yZD48a2V5d29yZD5FbWJyeW8sIE1hbW1hbGlhbi8qY3l0b2xv
Z3kvKmVtYnJ5b2xvZ3kvbWV0YWJvbGlzbTwva2V5d29yZD48a2V5d29yZD5GZW1hbGU8L2tleXdv
cmQ+PGtleXdvcmQ+R2VuZSBFeHByZXNzaW9uIFJlZ3VsYXRpb24sIERldmVsb3BtZW50YWwvKmdl
bmV0aWNzPC9rZXl3b3JkPjxrZXl3b3JkPkdlbmV0aWMgTWFya2Vyczwva2V5d29yZD48a2V5d29y
ZD5NYWxlPC9rZXl3b3JkPjxrZXl3b3JkPk1lc29kZXJtL2N5dG9sb2d5L2VtYnJ5b2xvZ3kvbWV0
YWJvbGlzbTwva2V5d29yZD48a2V5d29yZD5NaWNlPC9rZXl3b3JkPjxrZXl3b3JkPk11c2NsZSBE
ZXZlbG9wbWVudC9nZW5ldGljczwva2V5d29yZD48a2V5d29yZD5NdXNjbGUsIFNrZWxldGFsL2N5
dG9sb2d5L2VtYnJ5b2xvZ3kvbWV0YWJvbGlzbTwva2V5d29yZD48a2V5d29yZD5PcmdhbiBTcGVj
aWZpY2l0eS9nZW5ldGljczwva2V5d29yZD48a2V5d29yZD5Pcmdhbm9nZW5lc2lzLypnZW5ldGlj
czwva2V5d29yZD48a2V5d29yZD5TZXF1ZW5jZSBBbmFseXNpcywgUk5BPC9rZXl3b3JkPjxrZXl3
b3JkPlNpbmdsZS1DZWxsIEFuYWx5c2lzLyptZXRob2RzPC9rZXl3b3JkPjxrZXl3b3JkPlRpbWUg
RmFjdG9yczwva2V5d29yZD48a2V5d29yZD4qVHJhbnNjcmlwdG9tZTwva2V5d29yZD48L2tleXdv
cmRzPjxkYXRlcz48eWVhcj4yMDE5PC95ZWFyPjxwdWItZGF0ZXM+PGRhdGU+RmViPC9kYXRlPjwv
cHViLWRhdGVzPjwvZGF0ZXM+PGlzYm4+MTQ3Ni00Njg3IChFbGVjdHJvbmljKSYjeEQ7MDAyOC0w
ODM2IChMaW5raW5nKTwvaXNibj48YWNjZXNzaW9uLW51bT4zMDc4NzQzNzwvYWNjZXNzaW9uLW51
bT48dXJscz48cmVsYXRlZC11cmxzPjx1cmw+aHR0cHM6Ly93d3cubmNiaS5ubG0ubmloLmdvdi9w
dWJtZWQvMzA3ODc0Mzc8L3VybD48L3JlbGF0ZWQtdXJscz48L3VybHM+PGN1c3RvbTI+UE1DNjQz
NDk1MjwvY3VzdG9tMj48ZWxlY3Ryb25pYy1yZXNvdXJjZS1udW0+MTAuMTAzOC9zNDE1ODYtMDE5
LTA5NjkteDwvZWxlY3Ryb25pYy1yZXNvdXJjZS1udW0+PC9yZWNvcmQ+PC9DaXRlPjwvRW5kTm90
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[159]</w:t>
            </w:r>
            <w:r>
              <w:rPr>
                <w:rFonts w:ascii="Arial" w:hAnsi="Arial" w:cs="Arial"/>
                <w:sz w:val="20"/>
                <w:szCs w:val="20"/>
              </w:rPr>
              <w:fldChar w:fldCharType="end"/>
            </w:r>
          </w:p>
        </w:tc>
      </w:tr>
      <w:tr w:rsidR="0044242F" w:rsidRPr="00BA32C8" w14:paraId="2B998D2E" w14:textId="77777777" w:rsidTr="005E5160">
        <w:trPr>
          <w:trHeight w:val="397"/>
        </w:trPr>
        <w:tc>
          <w:tcPr>
            <w:tcW w:w="1587" w:type="dxa"/>
            <w:vAlign w:val="center"/>
          </w:tcPr>
          <w:p w14:paraId="1DB22262" w14:textId="77777777" w:rsidR="0044242F" w:rsidRDefault="0044242F" w:rsidP="005E5160">
            <w:pPr>
              <w:spacing w:after="60"/>
              <w:jc w:val="center"/>
              <w:rPr>
                <w:rFonts w:ascii="Arial" w:hAnsi="Arial" w:cs="Arial"/>
                <w:b/>
                <w:bCs/>
                <w:sz w:val="20"/>
                <w:szCs w:val="20"/>
              </w:rPr>
            </w:pPr>
            <w:proofErr w:type="spellStart"/>
            <w:r>
              <w:rPr>
                <w:rFonts w:ascii="Arial" w:hAnsi="Arial" w:cs="Arial"/>
                <w:b/>
                <w:bCs/>
                <w:sz w:val="20"/>
                <w:szCs w:val="20"/>
              </w:rPr>
              <w:t>CyTOF</w:t>
            </w:r>
            <w:proofErr w:type="spellEnd"/>
            <w:r>
              <w:rPr>
                <w:rFonts w:ascii="Arial" w:hAnsi="Arial" w:cs="Arial"/>
                <w:b/>
                <w:bCs/>
                <w:sz w:val="20"/>
                <w:szCs w:val="20"/>
              </w:rPr>
              <w:t xml:space="preserve">, </w:t>
            </w:r>
          </w:p>
        </w:tc>
        <w:tc>
          <w:tcPr>
            <w:tcW w:w="1587" w:type="dxa"/>
            <w:vAlign w:val="center"/>
          </w:tcPr>
          <w:p w14:paraId="55DDC95D"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SAUCIE</w:t>
            </w:r>
          </w:p>
        </w:tc>
        <w:tc>
          <w:tcPr>
            <w:tcW w:w="1587" w:type="dxa"/>
            <w:vAlign w:val="center"/>
          </w:tcPr>
          <w:p w14:paraId="3882E4BB"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Mouse thymus</w:t>
            </w:r>
          </w:p>
        </w:tc>
        <w:tc>
          <w:tcPr>
            <w:tcW w:w="1359" w:type="dxa"/>
            <w:vAlign w:val="center"/>
          </w:tcPr>
          <w:p w14:paraId="108D9BA6"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200K, ~38 antibodies</w:t>
            </w:r>
          </w:p>
        </w:tc>
        <w:tc>
          <w:tcPr>
            <w:tcW w:w="1980" w:type="dxa"/>
            <w:vAlign w:val="center"/>
          </w:tcPr>
          <w:p w14:paraId="2398EE3F" w14:textId="77777777" w:rsidR="0044242F" w:rsidRPr="006860A6" w:rsidRDefault="0044242F" w:rsidP="005E5160">
            <w:pPr>
              <w:spacing w:after="60"/>
              <w:jc w:val="center"/>
              <w:rPr>
                <w:rFonts w:ascii="Arial" w:hAnsi="Arial" w:cs="Arial"/>
                <w:sz w:val="20"/>
                <w:szCs w:val="20"/>
              </w:rPr>
            </w:pPr>
            <w:proofErr w:type="spellStart"/>
            <w:r w:rsidRPr="006860A6">
              <w:rPr>
                <w:rFonts w:ascii="Arial" w:hAnsi="Arial" w:cs="Arial"/>
                <w:sz w:val="20"/>
                <w:szCs w:val="20"/>
              </w:rPr>
              <w:t>Cytobank</w:t>
            </w:r>
            <w:proofErr w:type="spellEnd"/>
            <w:r w:rsidRPr="006860A6">
              <w:rPr>
                <w:rFonts w:ascii="Arial" w:hAnsi="Arial" w:cs="Arial"/>
                <w:sz w:val="20"/>
                <w:szCs w:val="20"/>
              </w:rPr>
              <w:t xml:space="preserve">: 52942 </w:t>
            </w:r>
          </w:p>
        </w:tc>
        <w:tc>
          <w:tcPr>
            <w:tcW w:w="1422" w:type="dxa"/>
            <w:vAlign w:val="center"/>
          </w:tcPr>
          <w:p w14:paraId="3CF8B08B" w14:textId="088CCD62" w:rsidR="0044242F" w:rsidRPr="006860A6"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PEVuZE5vdGU+PENpdGU+PEF1dGhvcj5TZXR0eTwvQXV0aG9yPjxZZWFyPjIwMTY8L1llYXI+PFJl
Y051bT4yMzY8L1JlY051bT48RGlzcGxheVRleHQ+WzE2MF08L0Rpc3BsYXlUZXh0PjxyZWNvcmQ+
PHJlYy1udW1iZXI+MjM2PC9yZWMtbnVtYmVyPjxmb3JlaWduLWtleXM+PGtleSBhcHA9IkVOIiBk
Yi1pZD0ienNwcHgyNWZvZmZ0enhlZTk1ZngyOXA4dGF0ZjV2dmF3dHZwIiB0aW1lc3RhbXA9IjE2
MzA3MjQ4MTEiPjIzNjwva2V5PjwvZm9yZWlnbi1rZXlzPjxyZWYtdHlwZSBuYW1lPSJKb3VybmFs
IEFydGljbGUiPjE3PC9yZWYtdHlwZT48Y29udHJpYnV0b3JzPjxhdXRob3JzPjxhdXRob3I+U2V0
dHksIE0uPC9hdXRob3I+PGF1dGhvcj5UYWRtb3IsIE0uIEQuPC9hdXRob3I+PGF1dGhvcj5SZWlj
aC1aZWxpZ2VyLCBTLjwvYXV0aG9yPjxhdXRob3I+QW5nZWwsIE8uPC9hdXRob3I+PGF1dGhvcj5T
YWxhbWUsIFQuIE0uPC9hdXRob3I+PGF1dGhvcj5LYXRoYWlsLCBQLjwvYXV0aG9yPjxhdXRob3I+
Q2hvaSwgSy48L2F1dGhvcj48YXV0aG9yPkJlbmRhbGwsIFMuPC9hdXRob3I+PGF1dGhvcj5Gcmll
ZG1hbiwgTi48L2F1dGhvcj48YXV0aG9yPlBlJmFwb3M7ZXIsIEQuPC9hdXRob3I+PC9hdXRob3Jz
PjwvY29udHJpYnV0b3JzPjxhdXRoLWFkZHJlc3M+RGVwYXJ0bWVudCBvZiBCaW9sb2dpY2FsIFNj
aWVuY2VzLCBEZXBhcnRtZW50IG9mIFN5c3RlbXMgQmlvbG9neSwgQ29sdW1iaWEgVW5pdmVyc2l0
eSwgTmV3IFlvcmssIE5ldyBZb3JrLCBVU0EuJiN4RDtEZXBhcnRtZW50IG9mIEltbXVub2xvZ3ks
IFdlaXptYW5uIEluc3RpdHV0ZSBvZiBTY2llbmNlLCBSZWhvdm90LCBJc3JhZWwuJiN4RDtEZXBh
cnRtZW50IG9mIE1hdGhlbWF0aWNzLCBVbml2ZXJzaXR5IG9mIEJyaXRpc2ggQ29sdW1iaWEsIFZh
bmNvdXZlciwgQnJpdGlzaCBDb2x1bWJpYSwgQ2FuYWRhLiYjeEQ7QmlvbG9naWNhbCBTZXJ2aWNl
cyBVbml0LCBXZWl6bWFubiBJbnN0aXR1dGUgb2YgU2NpZW5jZSwgUmVob3ZvdCwgSXNyYWVsLiYj
eEQ7RGVwYXJ0bWVudCBvZiBQYXRob2xvZ3ksIFN0YW5mb3JkIFVuaXZlcnNpdHksIFN0YW5mb3Jk
LCBDYWxpZm9ybmlhLCBVU0EuPC9hdXRoLWFkZHJlc3M+PHRpdGxlcz48dGl0bGU+V2lzaGJvbmUg
aWRlbnRpZmllcyBiaWZ1cmNhdGluZyBkZXZlbG9wbWVudGFsIHRyYWplY3RvcmllcyBmcm9tIHNp
bmdsZS1jZWxsIGRhdGE8L3RpdGxlPjxzZWNvbmRhcnktdGl0bGU+TmF0IEJpb3RlY2hub2w8L3Nl
Y29uZGFyeS10aXRsZT48L3RpdGxlcz48cGVyaW9kaWNhbD48ZnVsbC10aXRsZT5OYXQgQmlvdGVj
aG5vbDwvZnVsbC10aXRsZT48L3BlcmlvZGljYWw+PHBhZ2VzPjYzNy00NTwvcGFnZXM+PHZvbHVt
ZT4zNDwvdm9sdW1lPjxudW1iZXI+NjwvbnVtYmVyPjxlZGl0aW9uPjIwMTYvMDUvMDM8L2VkaXRp
b24+PGtleXdvcmRzPjxrZXl3b3JkPipBbGdvcml0aG1zPC9rZXl3b3JkPjxrZXl3b3JkPkFuaW1h
bHM8L2tleXdvcmQ+PGtleXdvcmQ+Q2VsbCBEaWZmZXJlbnRpYXRpb24vKnBoeXNpb2xvZ3k8L2tl
eXdvcmQ+PGtleXdvcmQ+Q29tcHV0ZXIgU2ltdWxhdGlvbjwva2V5d29yZD48a2V5d29yZD5NaWNl
PC9rZXl3b3JkPjxrZXl3b3JkPipNb2RlbHMsIEJpb2xvZ2ljYWw8L2tleXdvcmQ+PGtleXdvcmQ+
TW9ycGhvZ2VuZXNpcy8qcGh5c2lvbG9neTwva2V5d29yZD48a2V5d29yZD5Tb2Z0d2FyZTwva2V5
d29yZD48a2V5d29yZD5ULUx5bXBob2N5dGVzLypjeXRvbG9neS8qcGh5c2lvbG9neTwva2V5d29y
ZD48L2tleXdvcmRzPjxkYXRlcz48eWVhcj4yMDE2PC95ZWFyPjxwdWItZGF0ZXM+PGRhdGU+SnVu
PC9kYXRlPjwvcHViLWRhdGVzPjwvZGF0ZXM+PGlzYm4+MTU0Ni0xNjk2IChFbGVjdHJvbmljKSYj
eEQ7MTA4Ny0wMTU2IChMaW5raW5nKTwvaXNibj48YWNjZXNzaW9uLW51bT4yNzEzNjA3NjwvYWNj
ZXNzaW9uLW51bT48dXJscz48cmVsYXRlZC11cmxzPjx1cmw+aHR0cHM6Ly93d3cubmNiaS5ubG0u
bmloLmdvdi9wdWJtZWQvMjcxMzYwNzY8L3VybD48L3JlbGF0ZWQtdXJscz48L3VybHM+PGN1c3Rv
bTI+UE1DNDkwMDg5NzwvY3VzdG9tMj48ZWxlY3Ryb25pYy1yZXNvdXJjZS1udW0+MTAuMTAzOC9u
YnQuMzU2OTwvZWxlY3Ryb25pYy1yZXNvdXJjZS1udW0+PC9yZWNvcmQ+PC9DaXRlPjwvRW5kTm90
ZT5=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PEVuZE5vdGU+PENpdGU+PEF1dGhvcj5TZXR0eTwvQXV0aG9yPjxZZWFyPjIwMTY8L1llYXI+PFJl
Y051bT4yMzY8L1JlY051bT48RGlzcGxheVRleHQ+WzE2MF08L0Rpc3BsYXlUZXh0PjxyZWNvcmQ+
PHJlYy1udW1iZXI+MjM2PC9yZWMtbnVtYmVyPjxmb3JlaWduLWtleXM+PGtleSBhcHA9IkVOIiBk
Yi1pZD0ienNwcHgyNWZvZmZ0enhlZTk1ZngyOXA4dGF0ZjV2dmF3dHZwIiB0aW1lc3RhbXA9IjE2
MzA3MjQ4MTEiPjIzNjwva2V5PjwvZm9yZWlnbi1rZXlzPjxyZWYtdHlwZSBuYW1lPSJKb3VybmFs
IEFydGljbGUiPjE3PC9yZWYtdHlwZT48Y29udHJpYnV0b3JzPjxhdXRob3JzPjxhdXRob3I+U2V0
dHksIE0uPC9hdXRob3I+PGF1dGhvcj5UYWRtb3IsIE0uIEQuPC9hdXRob3I+PGF1dGhvcj5SZWlj
aC1aZWxpZ2VyLCBTLjwvYXV0aG9yPjxhdXRob3I+QW5nZWwsIE8uPC9hdXRob3I+PGF1dGhvcj5T
YWxhbWUsIFQuIE0uPC9hdXRob3I+PGF1dGhvcj5LYXRoYWlsLCBQLjwvYXV0aG9yPjxhdXRob3I+
Q2hvaSwgSy48L2F1dGhvcj48YXV0aG9yPkJlbmRhbGwsIFMuPC9hdXRob3I+PGF1dGhvcj5Gcmll
ZG1hbiwgTi48L2F1dGhvcj48YXV0aG9yPlBlJmFwb3M7ZXIsIEQuPC9hdXRob3I+PC9hdXRob3Jz
PjwvY29udHJpYnV0b3JzPjxhdXRoLWFkZHJlc3M+RGVwYXJ0bWVudCBvZiBCaW9sb2dpY2FsIFNj
aWVuY2VzLCBEZXBhcnRtZW50IG9mIFN5c3RlbXMgQmlvbG9neSwgQ29sdW1iaWEgVW5pdmVyc2l0
eSwgTmV3IFlvcmssIE5ldyBZb3JrLCBVU0EuJiN4RDtEZXBhcnRtZW50IG9mIEltbXVub2xvZ3ks
IFdlaXptYW5uIEluc3RpdHV0ZSBvZiBTY2llbmNlLCBSZWhvdm90LCBJc3JhZWwuJiN4RDtEZXBh
cnRtZW50IG9mIE1hdGhlbWF0aWNzLCBVbml2ZXJzaXR5IG9mIEJyaXRpc2ggQ29sdW1iaWEsIFZh
bmNvdXZlciwgQnJpdGlzaCBDb2x1bWJpYSwgQ2FuYWRhLiYjeEQ7QmlvbG9naWNhbCBTZXJ2aWNl
cyBVbml0LCBXZWl6bWFubiBJbnN0aXR1dGUgb2YgU2NpZW5jZSwgUmVob3ZvdCwgSXNyYWVsLiYj
eEQ7RGVwYXJ0bWVudCBvZiBQYXRob2xvZ3ksIFN0YW5mb3JkIFVuaXZlcnNpdHksIFN0YW5mb3Jk
LCBDYWxpZm9ybmlhLCBVU0EuPC9hdXRoLWFkZHJlc3M+PHRpdGxlcz48dGl0bGU+V2lzaGJvbmUg
aWRlbnRpZmllcyBiaWZ1cmNhdGluZyBkZXZlbG9wbWVudGFsIHRyYWplY3RvcmllcyBmcm9tIHNp
bmdsZS1jZWxsIGRhdGE8L3RpdGxlPjxzZWNvbmRhcnktdGl0bGU+TmF0IEJpb3RlY2hub2w8L3Nl
Y29uZGFyeS10aXRsZT48L3RpdGxlcz48cGVyaW9kaWNhbD48ZnVsbC10aXRsZT5OYXQgQmlvdGVj
aG5vbDwvZnVsbC10aXRsZT48L3BlcmlvZGljYWw+PHBhZ2VzPjYzNy00NTwvcGFnZXM+PHZvbHVt
ZT4zNDwvdm9sdW1lPjxudW1iZXI+NjwvbnVtYmVyPjxlZGl0aW9uPjIwMTYvMDUvMDM8L2VkaXRp
b24+PGtleXdvcmRzPjxrZXl3b3JkPipBbGdvcml0aG1zPC9rZXl3b3JkPjxrZXl3b3JkPkFuaW1h
bHM8L2tleXdvcmQ+PGtleXdvcmQ+Q2VsbCBEaWZmZXJlbnRpYXRpb24vKnBoeXNpb2xvZ3k8L2tl
eXdvcmQ+PGtleXdvcmQ+Q29tcHV0ZXIgU2ltdWxhdGlvbjwva2V5d29yZD48a2V5d29yZD5NaWNl
PC9rZXl3b3JkPjxrZXl3b3JkPipNb2RlbHMsIEJpb2xvZ2ljYWw8L2tleXdvcmQ+PGtleXdvcmQ+
TW9ycGhvZ2VuZXNpcy8qcGh5c2lvbG9neTwva2V5d29yZD48a2V5d29yZD5Tb2Z0d2FyZTwva2V5
d29yZD48a2V5d29yZD5ULUx5bXBob2N5dGVzLypjeXRvbG9neS8qcGh5c2lvbG9neTwva2V5d29y
ZD48L2tleXdvcmRzPjxkYXRlcz48eWVhcj4yMDE2PC95ZWFyPjxwdWItZGF0ZXM+PGRhdGU+SnVu
PC9kYXRlPjwvcHViLWRhdGVzPjwvZGF0ZXM+PGlzYm4+MTU0Ni0xNjk2IChFbGVjdHJvbmljKSYj
eEQ7MTA4Ny0wMTU2IChMaW5raW5nKTwvaXNibj48YWNjZXNzaW9uLW51bT4yNzEzNjA3NjwvYWNj
ZXNzaW9uLW51bT48dXJscz48cmVsYXRlZC11cmxzPjx1cmw+aHR0cHM6Ly93d3cubmNiaS5ubG0u
bmloLmdvdi9wdWJtZWQvMjcxMzYwNzY8L3VybD48L3JlbGF0ZWQtdXJscz48L3VybHM+PGN1c3Rv
bTI+UE1DNDkwMDg5NzwvY3VzdG9tMj48ZWxlY3Ryb25pYy1yZXNvdXJjZS1udW0+MTAuMTAzOC9u
YnQuMzU2OTwvZWxlY3Ryb25pYy1yZXNvdXJjZS1udW0+PC9yZWNvcmQ+PC9DaXRlPjwvRW5kTm90
ZT5=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[160]</w:t>
            </w:r>
            <w:r>
              <w:rPr>
                <w:rFonts w:ascii="Arial" w:hAnsi="Arial" w:cs="Arial"/>
                <w:sz w:val="20"/>
                <w:szCs w:val="20"/>
              </w:rPr>
              <w:fldChar w:fldCharType="end"/>
            </w:r>
          </w:p>
        </w:tc>
      </w:tr>
      <w:tr w:rsidR="0044242F" w:rsidRPr="00BA32C8" w14:paraId="21610512" w14:textId="77777777" w:rsidTr="005E5160">
        <w:trPr>
          <w:trHeight w:val="397"/>
        </w:trPr>
        <w:tc>
          <w:tcPr>
            <w:tcW w:w="1587" w:type="dxa"/>
            <w:vAlign w:val="center"/>
          </w:tcPr>
          <w:p w14:paraId="3CC9D888" w14:textId="77777777" w:rsidR="0044242F" w:rsidRDefault="0044242F" w:rsidP="005E5160">
            <w:pPr>
              <w:spacing w:after="60"/>
              <w:jc w:val="center"/>
              <w:rPr>
                <w:rFonts w:ascii="Arial" w:hAnsi="Arial" w:cs="Arial"/>
                <w:b/>
                <w:bCs/>
                <w:sz w:val="20"/>
                <w:szCs w:val="20"/>
              </w:rPr>
            </w:pPr>
            <w:r>
              <w:rPr>
                <w:rFonts w:ascii="Arial" w:hAnsi="Arial" w:cs="Arial"/>
                <w:b/>
                <w:bCs/>
                <w:sz w:val="20"/>
                <w:szCs w:val="20"/>
              </w:rPr>
              <w:t>Solo</w:t>
            </w:r>
          </w:p>
        </w:tc>
        <w:tc>
          <w:tcPr>
            <w:tcW w:w="1587" w:type="dxa"/>
            <w:vAlign w:val="center"/>
          </w:tcPr>
          <w:p w14:paraId="2684A370"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solo</w:t>
            </w:r>
          </w:p>
        </w:tc>
        <w:tc>
          <w:tcPr>
            <w:tcW w:w="1587" w:type="dxa"/>
            <w:vAlign w:val="center"/>
          </w:tcPr>
          <w:p w14:paraId="497EC4D9" w14:textId="77777777" w:rsidR="0044242F" w:rsidRPr="006860A6" w:rsidRDefault="0044242F" w:rsidP="005E5160">
            <w:pPr>
              <w:jc w:val="center"/>
              <w:rPr>
                <w:rFonts w:ascii="Arial" w:hAnsi="Arial" w:cs="Arial"/>
                <w:sz w:val="20"/>
                <w:szCs w:val="20"/>
              </w:rPr>
            </w:pPr>
            <w:r>
              <w:rPr>
                <w:rFonts w:ascii="Arial" w:hAnsi="Arial" w:cs="Arial"/>
                <w:color w:val="000000"/>
                <w:sz w:val="20"/>
                <w:szCs w:val="20"/>
                <w:shd w:val="clear" w:color="auto" w:fill="FFFFFF"/>
              </w:rPr>
              <w:t>M</w:t>
            </w:r>
            <w:r w:rsidRPr="002541DF">
              <w:rPr>
                <w:rFonts w:ascii="Arial" w:hAnsi="Arial" w:cs="Arial"/>
                <w:color w:val="000000"/>
                <w:sz w:val="20"/>
                <w:szCs w:val="20"/>
                <w:shd w:val="clear" w:color="auto" w:fill="FFFFFF"/>
              </w:rPr>
              <w:t>ouse kidneys</w:t>
            </w:r>
          </w:p>
        </w:tc>
        <w:tc>
          <w:tcPr>
            <w:tcW w:w="1359" w:type="dxa"/>
            <w:vAlign w:val="center"/>
          </w:tcPr>
          <w:p w14:paraId="1F528569" w14:textId="77777777" w:rsidR="0044242F" w:rsidRPr="006860A6" w:rsidRDefault="0044242F" w:rsidP="005E5160">
            <w:pPr>
              <w:spacing w:after="60"/>
              <w:jc w:val="center"/>
              <w:rPr>
                <w:rFonts w:ascii="Arial" w:hAnsi="Arial" w:cs="Arial"/>
                <w:sz w:val="20"/>
                <w:szCs w:val="20"/>
              </w:rPr>
            </w:pPr>
            <w:r>
              <w:rPr>
                <w:rFonts w:ascii="Arial" w:hAnsi="Arial" w:cs="Arial"/>
                <w:sz w:val="20"/>
                <w:szCs w:val="20"/>
              </w:rPr>
              <w:t>~8,000</w:t>
            </w:r>
          </w:p>
        </w:tc>
        <w:tc>
          <w:tcPr>
            <w:tcW w:w="1980" w:type="dxa"/>
            <w:vAlign w:val="center"/>
          </w:tcPr>
          <w:p w14:paraId="3BD4D90C" w14:textId="77777777" w:rsidR="0044242F" w:rsidRPr="006860A6" w:rsidRDefault="0044242F" w:rsidP="005E5160">
            <w:pPr>
              <w:spacing w:after="60"/>
              <w:jc w:val="center"/>
              <w:rPr>
                <w:rFonts w:ascii="Arial" w:hAnsi="Arial" w:cs="Arial"/>
                <w:sz w:val="20"/>
                <w:szCs w:val="20"/>
              </w:rPr>
            </w:pPr>
            <w:r w:rsidRPr="006860A6">
              <w:rPr>
                <w:rFonts w:ascii="Arial" w:hAnsi="Arial" w:cs="Arial"/>
                <w:sz w:val="20"/>
                <w:szCs w:val="20"/>
              </w:rPr>
              <w:t>GSE140262</w:t>
            </w:r>
          </w:p>
        </w:tc>
        <w:tc>
          <w:tcPr>
            <w:tcW w:w="1422" w:type="dxa"/>
            <w:vAlign w:val="center"/>
          </w:tcPr>
          <w:p w14:paraId="6F977B45" w14:textId="07AD7DA0" w:rsidR="0044242F" w:rsidRPr="006860A6" w:rsidRDefault="003D12A3" w:rsidP="005E5160">
            <w:pPr>
              <w:spacing w:after="60"/>
              <w:jc w:val="center"/>
              <w:rPr>
                <w:rFonts w:ascii="Arial" w:hAnsi="Arial" w:cs="Arial"/>
                <w:sz w:val="20"/>
                <w:szCs w:val="20"/>
              </w:rPr>
            </w:pPr>
            <w:r>
              <w:rPr>
                <w:rFonts w:ascii="Arial" w:hAnsi="Arial" w:cs="Arial"/>
                <w:sz w:val="20"/>
                <w:szCs w:val="20"/>
              </w:rPr>
              <w:fldChar w:fldCharType="begin"/>
            </w:r>
            <w:r w:rsidR="00930FB6">
              <w:rPr>
                <w:rFonts w:ascii="Arial" w:hAnsi="Arial" w:cs="Arial"/>
                <w:sz w:val="20"/>
                <w:szCs w:val="20"/>
              </w:rPr>
              <w:instrText xml:space="preserve"> ADDIN EN.CITE &lt;EndNote&gt;&lt;Cite&gt;&lt;Author&gt;Bernstein&lt;/Author&gt;&lt;Year&gt;2020&lt;/Year&gt;&lt;RecNum&gt;154&lt;/RecNum&gt;&lt;DisplayText&gt;[93]&lt;/DisplayText&gt;&lt;record&gt;&lt;rec-number&gt;154&lt;/rec-number&gt;&lt;foreign-keys&gt;&lt;key app="EN" db-id="zsppx25fofftzxee95fx29p8tatf5vvawtvp" timestamp="0"&gt;154&lt;/key&gt;&lt;/foreign-keys&gt;&lt;ref-type name="Journal Article"&gt;17&lt;/ref-type&gt;&lt;contributors&gt;&lt;authors&gt;&lt;author&gt;Bernstein, N. J.&lt;/author&gt;&lt;author&gt;Fong, N. L.&lt;/author&gt;&lt;author&gt;Lam, I.&lt;/author&gt;&lt;author&gt;Roy, M. A.&lt;/author&gt;&lt;author&gt;Hendrickson, D. G.&lt;/author&gt;&lt;author&gt;Kelley, D. R.&lt;/author&gt;&lt;/authors&gt;&lt;/contributors&gt;&lt;auth-address&gt;Calico Life Sciences LLC, South San Francisco, CA, USA.&amp;#xD;Calico Life Sciences LLC, South San Francisco, CA, USA. Electronic address: dgh@calicolabs.com.&amp;#xD;Calico Life Sciences LLC, South San Francisco, CA, USA. Electronic address: drk@calicolabs.com.&lt;/auth-address&gt;&lt;titles&gt;&lt;title&gt;Solo: Doublet Identification in Single-Cell RNA-Seq via Semi-Supervised Deep Learning&lt;/title&gt;&lt;secondary-title&gt;Cell Syst&lt;/secondary-title&gt;&lt;/titles&gt;&lt;periodical&gt;&lt;full-title&gt;Cell Syst&lt;/full-title&gt;&lt;/periodical&gt;&lt;pages&gt;95-101 e5&lt;/pages&gt;&lt;volume&gt;11&lt;/volume&gt;&lt;number&gt;1&lt;/number&gt;&lt;edition&gt;2020/06/28&lt;/edition&gt;&lt;keywords&gt;&lt;keyword&gt;*deep learning&lt;/keyword&gt;&lt;keyword&gt;*doublet&lt;/keyword&gt;&lt;keyword&gt;*semi-supervised learning&lt;/keyword&gt;&lt;keyword&gt;*single-cell RNA-seq&lt;/keyword&gt;&lt;keyword&gt;by Calico Life Sciences.&lt;/keyword&gt;&lt;/keywords&gt;&lt;dates&gt;&lt;year&gt;2020&lt;/year&gt;&lt;pub-dates&gt;&lt;date&gt;Jul 22&lt;/date&gt;&lt;/pub-dates&gt;&lt;/dates&gt;&lt;isbn&gt;2405-4720 (Electronic)&amp;#xD;2405-4712 (Linking)&lt;/isbn&gt;&lt;accession-num&gt;32592658&lt;/accession-num&gt;&lt;urls&gt;&lt;related-urls&gt;&lt;url&gt;https://www.ncbi.nlm.nih.gov/pubmed/32592658&lt;/url&gt;&lt;/related-urls&gt;&lt;/urls&gt;&lt;electronic-resource-num&gt;10.1016/j.cels.2020.05.010&lt;/electronic-resource-num&gt;&lt;/record&gt;&lt;/Cite&gt;&lt;/EndNote&gt;</w:instrText>
            </w:r>
            <w:r>
              <w:rPr>
                <w:rFonts w:ascii="Arial" w:hAnsi="Arial" w:cs="Arial"/>
                <w:sz w:val="20"/>
                <w:szCs w:val="20"/>
              </w:rPr>
              <w:fldChar w:fldCharType="separate"/>
            </w:r>
            <w:r w:rsidR="00930FB6">
              <w:rPr>
                <w:rFonts w:ascii="Arial" w:hAnsi="Arial" w:cs="Arial"/>
                <w:noProof/>
                <w:sz w:val="20"/>
                <w:szCs w:val="20"/>
              </w:rPr>
              <w:t>[93]</w:t>
            </w:r>
            <w:r>
              <w:rPr>
                <w:rFonts w:ascii="Arial" w:hAnsi="Arial" w:cs="Arial"/>
                <w:sz w:val="20"/>
                <w:szCs w:val="20"/>
              </w:rPr>
              <w:fldChar w:fldCharType="end"/>
            </w:r>
          </w:p>
        </w:tc>
      </w:tr>
      <w:tr w:rsidR="0044242F" w:rsidRPr="00BA32C8" w14:paraId="016EED74" w14:textId="77777777" w:rsidTr="005E5160">
        <w:trPr>
          <w:trHeight w:val="397"/>
        </w:trPr>
        <w:tc>
          <w:tcPr>
            <w:tcW w:w="1587" w:type="dxa"/>
            <w:vAlign w:val="center"/>
          </w:tcPr>
          <w:p w14:paraId="220C58E2" w14:textId="77777777" w:rsidR="0044242F" w:rsidRPr="004B4CC3" w:rsidRDefault="0044242F" w:rsidP="005E5160">
            <w:pPr>
              <w:spacing w:after="60"/>
              <w:jc w:val="center"/>
              <w:rPr>
                <w:rFonts w:ascii="Arial" w:hAnsi="Arial" w:cs="Arial"/>
                <w:b/>
                <w:bCs/>
                <w:sz w:val="20"/>
                <w:szCs w:val="20"/>
              </w:rPr>
            </w:pPr>
            <w:proofErr w:type="spellStart"/>
            <w:r w:rsidRPr="002541DF">
              <w:rPr>
                <w:rFonts w:ascii="Arial" w:hAnsi="Arial" w:cs="Arial"/>
                <w:b/>
                <w:bCs/>
                <w:sz w:val="20"/>
                <w:szCs w:val="20"/>
              </w:rPr>
              <w:t>Nestorowa</w:t>
            </w:r>
            <w:proofErr w:type="spellEnd"/>
          </w:p>
        </w:tc>
        <w:tc>
          <w:tcPr>
            <w:tcW w:w="1587" w:type="dxa"/>
            <w:vAlign w:val="center"/>
          </w:tcPr>
          <w:p w14:paraId="4EBAABAB" w14:textId="77777777" w:rsidR="0044242F" w:rsidRDefault="0044242F" w:rsidP="005E5160">
            <w:pPr>
              <w:spacing w:after="60"/>
              <w:jc w:val="center"/>
              <w:rPr>
                <w:rFonts w:ascii="Arial" w:hAnsi="Arial" w:cs="Arial"/>
                <w:sz w:val="20"/>
                <w:szCs w:val="20"/>
              </w:rPr>
            </w:pPr>
            <w:proofErr w:type="spellStart"/>
            <w:r>
              <w:rPr>
                <w:rFonts w:ascii="Arial" w:hAnsi="Arial" w:cs="Arial"/>
                <w:sz w:val="20"/>
                <w:szCs w:val="20"/>
              </w:rPr>
              <w:t>netAE</w:t>
            </w:r>
            <w:proofErr w:type="spellEnd"/>
          </w:p>
        </w:tc>
        <w:tc>
          <w:tcPr>
            <w:tcW w:w="1587" w:type="dxa"/>
            <w:vAlign w:val="center"/>
          </w:tcPr>
          <w:p w14:paraId="6A58A998" w14:textId="77777777" w:rsidR="0044242F" w:rsidRPr="007314C0" w:rsidRDefault="0044242F" w:rsidP="005E5160">
            <w:pPr>
              <w:spacing w:after="60"/>
              <w:jc w:val="center"/>
              <w:rPr>
                <w:rFonts w:ascii="Arial" w:hAnsi="Arial" w:cs="Arial"/>
                <w:sz w:val="20"/>
                <w:szCs w:val="20"/>
              </w:rPr>
            </w:pPr>
            <w:r w:rsidRPr="004B4CC3">
              <w:rPr>
                <w:rFonts w:ascii="Arial" w:hAnsi="Arial" w:cs="Arial"/>
                <w:sz w:val="20"/>
                <w:szCs w:val="20"/>
                <w:shd w:val="clear" w:color="auto" w:fill="FFFFFF"/>
              </w:rPr>
              <w:t>hematopoietic stem and progenitor cell</w:t>
            </w:r>
            <w:r>
              <w:rPr>
                <w:rFonts w:ascii="Arial" w:hAnsi="Arial" w:cs="Arial"/>
                <w:sz w:val="20"/>
                <w:szCs w:val="20"/>
                <w:shd w:val="clear" w:color="auto" w:fill="FFFFFF"/>
              </w:rPr>
              <w:t>s</w:t>
            </w:r>
          </w:p>
        </w:tc>
        <w:tc>
          <w:tcPr>
            <w:tcW w:w="1359" w:type="dxa"/>
            <w:vAlign w:val="center"/>
          </w:tcPr>
          <w:p w14:paraId="666F0A54" w14:textId="77777777" w:rsidR="0044242F" w:rsidRDefault="0044242F" w:rsidP="005E5160">
            <w:pPr>
              <w:spacing w:after="60"/>
              <w:jc w:val="center"/>
              <w:rPr>
                <w:rFonts w:ascii="Arial" w:hAnsi="Arial" w:cs="Arial"/>
                <w:sz w:val="20"/>
                <w:szCs w:val="20"/>
              </w:rPr>
            </w:pPr>
            <w:r>
              <w:rPr>
                <w:rFonts w:ascii="Arial" w:hAnsi="Arial" w:cs="Arial"/>
                <w:sz w:val="20"/>
                <w:szCs w:val="20"/>
              </w:rPr>
              <w:t>1,920</w:t>
            </w:r>
          </w:p>
        </w:tc>
        <w:tc>
          <w:tcPr>
            <w:tcW w:w="1980" w:type="dxa"/>
            <w:vAlign w:val="center"/>
          </w:tcPr>
          <w:p w14:paraId="4CEC17C0" w14:textId="77777777" w:rsidR="0044242F" w:rsidRPr="00F97EB0" w:rsidRDefault="0044242F" w:rsidP="005E5160">
            <w:pPr>
              <w:spacing w:after="60"/>
              <w:jc w:val="center"/>
              <w:rPr>
                <w:rFonts w:ascii="Arial" w:hAnsi="Arial" w:cs="Arial"/>
                <w:sz w:val="20"/>
                <w:szCs w:val="20"/>
              </w:rPr>
            </w:pPr>
            <w:r>
              <w:rPr>
                <w:rFonts w:ascii="Arial" w:eastAsiaTheme="minorHAnsi" w:hAnsi="Arial" w:cs="Arial"/>
                <w:sz w:val="20"/>
                <w:szCs w:val="20"/>
              </w:rPr>
              <w:t>GSE81682</w:t>
            </w:r>
          </w:p>
        </w:tc>
        <w:tc>
          <w:tcPr>
            <w:tcW w:w="1422" w:type="dxa"/>
            <w:vAlign w:val="center"/>
          </w:tcPr>
          <w:p w14:paraId="1857F56C" w14:textId="3596D74D" w:rsidR="0044242F" w:rsidRPr="007314C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PEVuZE5vdGU+PENpdGU+PEF1dGhvcj5OZXN0b3Jvd2E8L0F1dGhvcj48WWVhcj4yMDE2PC9ZZWFy
PjxSZWNOdW0+MjM1PC9SZWNOdW0+PERpc3BsYXlUZXh0PlsxNjFdPC9EaXNwbGF5VGV4dD48cmVj
b3JkPjxyZWMtbnVtYmVyPjIzNTwvcmVjLW51bWJlcj48Zm9yZWlnbi1rZXlzPjxrZXkgYXBwPSJF
TiIgZGItaWQ9InpzcHB4MjVmb2ZmdHp4ZWU5NWZ4MjlwOHRhdGY1dnZhd3R2cCIgdGltZXN0YW1w
PSIxNjMwNzI0ODExIj4yMzU8L2tleT48L2ZvcmVpZ24ta2V5cz48cmVmLXR5cGUgbmFtZT0iSm91
cm5hbCBBcnRpY2xlIj4xNzwvcmVmLXR5cGU+PGNvbnRyaWJ1dG9ycz48YXV0aG9ycz48YXV0aG9y
Pk5lc3Rvcm93YSwgUy48L2F1dGhvcj48YXV0aG9yPkhhbWV5LCBGLiBLLjwvYXV0aG9yPjxhdXRo
b3I+UGlqdWFuIFNhbGEsIEIuPC9hdXRob3I+PGF1dGhvcj5EaWFtYW50aSwgRS48L2F1dGhvcj48
YXV0aG9yPlNoZXBoZXJkLCBNLjwvYXV0aG9yPjxhdXRob3I+TGF1cmVudGksIEUuPC9hdXRob3I+
PGF1dGhvcj5XaWxzb24sIE4uIEsuPC9hdXRob3I+PGF1dGhvcj5LZW50LCBELiBHLjwvYXV0aG9y
PjxhdXRob3I+R290dGdlbnMsIEIuPC9hdXRob3I+PC9hdXRob3JzPjwvY29udHJpYnV0b3JzPjxh
dXRoLWFkZHJlc3M+RGVwYXJ0bWVudCBvZiBIYWVtYXRvbG9neSBhbmQgV2VsbGNvbWUgVHJ1c3Qt
TWVkaWNhbCBSZXNlYXJjaCBDb3VuY2lsIENhbWJyaWRnZSBTdGVtIENlbGwgSW5zdGl0dXRlLCBV
bml2ZXJzaXR5IG9mIENhbWJyaWRnZSwgQ2FtYnJpZGdlLCBVbml0ZWQgS2luZ2RvbS48L2F1dGgt
YWRkcmVzcz48dGl0bGVzPjx0aXRsZT5BIHNpbmdsZS1jZWxsIHJlc29sdXRpb24gbWFwIG9mIG1v
dXNlIGhlbWF0b3BvaWV0aWMgc3RlbSBhbmQgcHJvZ2VuaXRvciBjZWxsIGRpZmZlcmVudGlhdGlv
bjwvdGl0bGU+PHNlY29uZGFyeS10aXRsZT5CbG9vZDwvc2Vjb25kYXJ5LXRpdGxlPjwvdGl0bGVz
PjxwZXJpb2RpY2FsPjxmdWxsLXRpdGxlPkJsb29kPC9mdWxsLXRpdGxlPjwvcGVyaW9kaWNhbD48
cGFnZXM+ZTIwLTMxPC9wYWdlcz48dm9sdW1lPjEyODwvdm9sdW1lPjxudW1iZXI+ODwvbnVtYmVy
PjxlZGl0aW9uPjIwMTYvMDcvMDI8L2VkaXRpb24+PGtleXdvcmRzPjxrZXl3b3JkPkFuaW1hbHM8
L2tleXdvcmQ+PGtleXdvcmQ+QmlvbWFya2Vycy9tZXRhYm9saXNtPC9rZXl3b3JkPjxrZXl3b3Jk
PkNlbGwgQ3ljbGUvZ2VuZXRpY3M8L2tleXdvcmQ+PGtleXdvcmQ+KkNlbGwgRGlmZmVyZW50aWF0
aW9uL2dlbmV0aWNzPC9rZXl3b3JkPjxrZXl3b3JkPkZlbWFsZTwva2V5d29yZD48a2V5d29yZD5H
ZW5lIEV4cHJlc3Npb24gUHJvZmlsaW5nPC9rZXl3b3JkPjxrZXl3b3JkPkdlbmUgRXhwcmVzc2lv
biBSZWd1bGF0aW9uPC9rZXl3b3JkPjxrZXl3b3JkPkhlbWF0b3BvaWV0aWMgU3RlbSBDZWxscy8q
Y3l0b2xvZ3kvbWV0YWJvbGlzbTwva2V5d29yZD48a2V5d29yZD5NaWNlLCBJbmJyZWQgQzU3Qkw8
L2tleXdvcmQ+PGtleXdvcmQ+UGhlbm90eXBlPC9rZXl3b3JkPjxrZXl3b3JkPlJOQSwgTWVzc2Vu
Z2VyL2dlbmV0aWNzL21ldGFib2xpc208L2tleXdvcmQ+PGtleXdvcmQ+U2luZ2xlLUNlbGwgQW5h
bHlzaXMvKm1ldGhvZHM8L2tleXdvcmQ+PGtleXdvcmQ+VHJhbnNjcmlwdGlvbiwgR2VuZXRpYzwv
a2V5d29yZD48L2tleXdvcmRzPjxkYXRlcz48eWVhcj4yMDE2PC95ZWFyPjxwdWItZGF0ZXM+PGRh
dGU+QXVnIDI1PC9kYXRlPjwvcHViLWRhdGVzPjwvZGF0ZXM+PGlzYm4+MTUyOC0wMDIwIChFbGVj
dHJvbmljKSYjeEQ7MDAwNi00OTcxIChMaW5raW5nKTwvaXNibj48YWNjZXNzaW9uLW51bT4yNzM2
NTQyNTwvYWNjZXNzaW9uLW51bT48dXJscz48cmVsYXRlZC11cmxzPjx1cmw+aHR0cHM6Ly93d3cu
bmNiaS5ubG0ubmloLmdvdi9wdWJtZWQvMjczNjU0MjU8L3VybD48L3JlbGF0ZWQtdXJscz48L3Vy
bHM+PGN1c3RvbTI+UE1DNTMwNTA1MDwvY3VzdG9tMj48ZWxlY3Ryb25pYy1yZXNvdXJjZS1udW0+
MTAuMTE4Mi9ibG9vZC0yMDE2LTA1LTcxNjQ4MDwvZWxlY3Ryb25pYy1yZXNvdXJjZS1udW0+PC9y
ZWNvcmQ+PC9DaXRlPjwvRW5kTm90ZT4A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PEVuZE5vdGU+PENpdGU+PEF1dGhvcj5OZXN0b3Jvd2E8L0F1dGhvcj48WWVhcj4yMDE2PC9ZZWFy
PjxSZWNOdW0+MjM1PC9SZWNOdW0+PERpc3BsYXlUZXh0PlsxNjFdPC9EaXNwbGF5VGV4dD48cmVj
b3JkPjxyZWMtbnVtYmVyPjIzNTwvcmVjLW51bWJlcj48Zm9yZWlnbi1rZXlzPjxrZXkgYXBwPSJF
TiIgZGItaWQ9InpzcHB4MjVmb2ZmdHp4ZWU5NWZ4MjlwOHRhdGY1dnZhd3R2cCIgdGltZXN0YW1w
PSIxNjMwNzI0ODExIj4yMzU8L2tleT48L2ZvcmVpZ24ta2V5cz48cmVmLXR5cGUgbmFtZT0iSm91
cm5hbCBBcnRpY2xlIj4xNzwvcmVmLXR5cGU+PGNvbnRyaWJ1dG9ycz48YXV0aG9ycz48YXV0aG9y
Pk5lc3Rvcm93YSwgUy48L2F1dGhvcj48YXV0aG9yPkhhbWV5LCBGLiBLLjwvYXV0aG9yPjxhdXRo
b3I+UGlqdWFuIFNhbGEsIEIuPC9hdXRob3I+PGF1dGhvcj5EaWFtYW50aSwgRS48L2F1dGhvcj48
YXV0aG9yPlNoZXBoZXJkLCBNLjwvYXV0aG9yPjxhdXRob3I+TGF1cmVudGksIEUuPC9hdXRob3I+
PGF1dGhvcj5XaWxzb24sIE4uIEsuPC9hdXRob3I+PGF1dGhvcj5LZW50LCBELiBHLjwvYXV0aG9y
PjxhdXRob3I+R290dGdlbnMsIEIuPC9hdXRob3I+PC9hdXRob3JzPjwvY29udHJpYnV0b3JzPjxh
dXRoLWFkZHJlc3M+RGVwYXJ0bWVudCBvZiBIYWVtYXRvbG9neSBhbmQgV2VsbGNvbWUgVHJ1c3Qt
TWVkaWNhbCBSZXNlYXJjaCBDb3VuY2lsIENhbWJyaWRnZSBTdGVtIENlbGwgSW5zdGl0dXRlLCBV
bml2ZXJzaXR5IG9mIENhbWJyaWRnZSwgQ2FtYnJpZGdlLCBVbml0ZWQgS2luZ2RvbS48L2F1dGgt
YWRkcmVzcz48dGl0bGVzPjx0aXRsZT5BIHNpbmdsZS1jZWxsIHJlc29sdXRpb24gbWFwIG9mIG1v
dXNlIGhlbWF0b3BvaWV0aWMgc3RlbSBhbmQgcHJvZ2VuaXRvciBjZWxsIGRpZmZlcmVudGlhdGlv
bjwvdGl0bGU+PHNlY29uZGFyeS10aXRsZT5CbG9vZDwvc2Vjb25kYXJ5LXRpdGxlPjwvdGl0bGVz
PjxwZXJpb2RpY2FsPjxmdWxsLXRpdGxlPkJsb29kPC9mdWxsLXRpdGxlPjwvcGVyaW9kaWNhbD48
cGFnZXM+ZTIwLTMxPC9wYWdlcz48dm9sdW1lPjEyODwvdm9sdW1lPjxudW1iZXI+ODwvbnVtYmVy
PjxlZGl0aW9uPjIwMTYvMDcvMDI8L2VkaXRpb24+PGtleXdvcmRzPjxrZXl3b3JkPkFuaW1hbHM8
L2tleXdvcmQ+PGtleXdvcmQ+QmlvbWFya2Vycy9tZXRhYm9saXNtPC9rZXl3b3JkPjxrZXl3b3Jk
PkNlbGwgQ3ljbGUvZ2VuZXRpY3M8L2tleXdvcmQ+PGtleXdvcmQ+KkNlbGwgRGlmZmVyZW50aWF0
aW9uL2dlbmV0aWNzPC9rZXl3b3JkPjxrZXl3b3JkPkZlbWFsZTwva2V5d29yZD48a2V5d29yZD5H
ZW5lIEV4cHJlc3Npb24gUHJvZmlsaW5nPC9rZXl3b3JkPjxrZXl3b3JkPkdlbmUgRXhwcmVzc2lv
biBSZWd1bGF0aW9uPC9rZXl3b3JkPjxrZXl3b3JkPkhlbWF0b3BvaWV0aWMgU3RlbSBDZWxscy8q
Y3l0b2xvZ3kvbWV0YWJvbGlzbTwva2V5d29yZD48a2V5d29yZD5NaWNlLCBJbmJyZWQgQzU3Qkw8
L2tleXdvcmQ+PGtleXdvcmQ+UGhlbm90eXBlPC9rZXl3b3JkPjxrZXl3b3JkPlJOQSwgTWVzc2Vu
Z2VyL2dlbmV0aWNzL21ldGFib2xpc208L2tleXdvcmQ+PGtleXdvcmQ+U2luZ2xlLUNlbGwgQW5h
bHlzaXMvKm1ldGhvZHM8L2tleXdvcmQ+PGtleXdvcmQ+VHJhbnNjcmlwdGlvbiwgR2VuZXRpYzwv
a2V5d29yZD48L2tleXdvcmRzPjxkYXRlcz48eWVhcj4yMDE2PC95ZWFyPjxwdWItZGF0ZXM+PGRh
dGU+QXVnIDI1PC9kYXRlPjwvcHViLWRhdGVzPjwvZGF0ZXM+PGlzYm4+MTUyOC0wMDIwIChFbGVj
dHJvbmljKSYjeEQ7MDAwNi00OTcxIChMaW5raW5nKTwvaXNibj48YWNjZXNzaW9uLW51bT4yNzM2
NTQyNTwvYWNjZXNzaW9uLW51bT48dXJscz48cmVsYXRlZC11cmxzPjx1cmw+aHR0cHM6Ly93d3cu
bmNiaS5ubG0ubmloLmdvdi9wdWJtZWQvMjczNjU0MjU8L3VybD48L3JlbGF0ZWQtdXJscz48L3Vy
bHM+PGN1c3RvbTI+UE1DNTMwNTA1MDwvY3VzdG9tMj48ZWxlY3Ryb25pYy1yZXNvdXJjZS1udW0+
MTAuMTE4Mi9ibG9vZC0yMDE2LTA1LTcxNjQ4MDwvZWxlY3Ryb25pYy1yZXNvdXJjZS1udW0+PC9y
ZWNvcmQ+PC9DaXRlPjwvRW5kTm90ZT4A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[161]</w:t>
            </w:r>
            <w:r>
              <w:rPr>
                <w:rFonts w:ascii="Arial" w:hAnsi="Arial" w:cs="Arial"/>
                <w:sz w:val="20"/>
                <w:szCs w:val="20"/>
              </w:rPr>
              <w:fldChar w:fldCharType="end"/>
            </w:r>
          </w:p>
        </w:tc>
      </w:tr>
      <w:tr w:rsidR="0044242F" w:rsidRPr="00BA32C8" w14:paraId="070ED088" w14:textId="77777777" w:rsidTr="005E5160">
        <w:trPr>
          <w:trHeight w:val="1127"/>
        </w:trPr>
        <w:tc>
          <w:tcPr>
            <w:tcW w:w="1587" w:type="dxa"/>
            <w:tcBorders>
              <w:bottom w:val="single" w:sz="4" w:space="0" w:color="auto"/>
            </w:tcBorders>
            <w:vAlign w:val="center"/>
          </w:tcPr>
          <w:p w14:paraId="17983DFB" w14:textId="77777777" w:rsidR="0044242F" w:rsidRPr="006D4CA0" w:rsidRDefault="0044242F" w:rsidP="005E5160">
            <w:pPr>
              <w:spacing w:after="60"/>
              <w:jc w:val="center"/>
              <w:rPr>
                <w:rFonts w:ascii="Arial" w:hAnsi="Arial" w:cs="Arial"/>
                <w:b/>
                <w:bCs/>
                <w:sz w:val="20"/>
                <w:szCs w:val="20"/>
              </w:rPr>
            </w:pPr>
            <w:r w:rsidRPr="002541DF">
              <w:rPr>
                <w:rFonts w:ascii="Arial" w:hAnsi="Arial" w:cs="Arial"/>
                <w:b/>
                <w:bCs/>
                <w:sz w:val="20"/>
                <w:szCs w:val="20"/>
                <w:shd w:val="clear" w:color="auto" w:fill="FFFFFF"/>
              </w:rPr>
              <w:t>small intestinal epithelium</w:t>
            </w:r>
          </w:p>
        </w:tc>
        <w:tc>
          <w:tcPr>
            <w:tcW w:w="1587" w:type="dxa"/>
            <w:tcBorders>
              <w:bottom w:val="single" w:sz="4" w:space="0" w:color="auto"/>
            </w:tcBorders>
            <w:vAlign w:val="center"/>
          </w:tcPr>
          <w:p w14:paraId="468E7A8F" w14:textId="77777777" w:rsidR="0044242F" w:rsidRDefault="0044242F" w:rsidP="005E5160">
            <w:pPr>
              <w:spacing w:after="60"/>
              <w:jc w:val="center"/>
              <w:rPr>
                <w:rFonts w:ascii="Arial" w:hAnsi="Arial" w:cs="Arial"/>
                <w:sz w:val="20"/>
                <w:szCs w:val="20"/>
              </w:rPr>
            </w:pPr>
            <w:proofErr w:type="spellStart"/>
            <w:r>
              <w:rPr>
                <w:rFonts w:ascii="Arial" w:hAnsi="Arial" w:cs="Arial"/>
                <w:sz w:val="20"/>
                <w:szCs w:val="20"/>
              </w:rPr>
              <w:t>scGen</w:t>
            </w:r>
            <w:proofErr w:type="spellEnd"/>
          </w:p>
        </w:tc>
        <w:tc>
          <w:tcPr>
            <w:tcW w:w="1587" w:type="dxa"/>
            <w:tcBorders>
              <w:bottom w:val="single" w:sz="4" w:space="0" w:color="auto"/>
            </w:tcBorders>
            <w:vAlign w:val="center"/>
          </w:tcPr>
          <w:p w14:paraId="6300A404" w14:textId="77777777" w:rsidR="0044242F" w:rsidRPr="007314C0" w:rsidRDefault="0044242F" w:rsidP="005E5160">
            <w:pPr>
              <w:spacing w:after="60"/>
              <w:jc w:val="center"/>
              <w:rPr>
                <w:rFonts w:ascii="Arial" w:hAnsi="Arial" w:cs="Arial"/>
                <w:sz w:val="20"/>
                <w:szCs w:val="20"/>
              </w:rPr>
            </w:pPr>
            <w:r>
              <w:rPr>
                <w:rFonts w:ascii="Arial" w:hAnsi="Arial" w:cs="Arial"/>
                <w:sz w:val="20"/>
                <w:szCs w:val="20"/>
                <w:shd w:val="clear" w:color="auto" w:fill="FFFFFF"/>
              </w:rPr>
              <w:t>Infected with</w:t>
            </w:r>
            <w:r>
              <w:t xml:space="preserve"> </w:t>
            </w:r>
            <w:r w:rsidRPr="006D4CA0">
              <w:rPr>
                <w:rFonts w:ascii="Arial" w:hAnsi="Arial" w:cs="Arial"/>
                <w:sz w:val="20"/>
                <w:szCs w:val="20"/>
                <w:shd w:val="clear" w:color="auto" w:fill="FFFFFF"/>
              </w:rPr>
              <w:t xml:space="preserve">Salmonella and worm H. </w:t>
            </w:r>
            <w:proofErr w:type="spellStart"/>
            <w:r w:rsidRPr="006D4CA0">
              <w:rPr>
                <w:rFonts w:ascii="Arial" w:hAnsi="Arial" w:cs="Arial"/>
                <w:sz w:val="20"/>
                <w:szCs w:val="20"/>
                <w:shd w:val="clear" w:color="auto" w:fill="FFFFFF"/>
              </w:rPr>
              <w:t>polygyrus</w:t>
            </w:r>
            <w:proofErr w:type="spellEnd"/>
            <w:r>
              <w:rPr>
                <w:rFonts w:ascii="Arial" w:hAnsi="Arial" w:cs="Arial"/>
                <w:sz w:val="20"/>
                <w:szCs w:val="20"/>
                <w:shd w:val="clear" w:color="auto" w:fill="FFFFFF"/>
              </w:rPr>
              <w:t xml:space="preserve"> </w:t>
            </w:r>
          </w:p>
        </w:tc>
        <w:tc>
          <w:tcPr>
            <w:tcW w:w="1359" w:type="dxa"/>
            <w:tcBorders>
              <w:bottom w:val="single" w:sz="4" w:space="0" w:color="auto"/>
            </w:tcBorders>
            <w:vAlign w:val="center"/>
          </w:tcPr>
          <w:p w14:paraId="2AA10A5E" w14:textId="77777777" w:rsidR="0044242F" w:rsidRDefault="0044242F" w:rsidP="005E5160">
            <w:pPr>
              <w:spacing w:after="60"/>
              <w:jc w:val="center"/>
              <w:rPr>
                <w:rFonts w:ascii="Arial" w:hAnsi="Arial" w:cs="Arial"/>
                <w:sz w:val="20"/>
                <w:szCs w:val="20"/>
              </w:rPr>
            </w:pPr>
            <w:r>
              <w:rPr>
                <w:rFonts w:ascii="Arial" w:hAnsi="Arial" w:cs="Arial"/>
                <w:sz w:val="20"/>
                <w:szCs w:val="20"/>
              </w:rPr>
              <w:t>1,957</w:t>
            </w:r>
          </w:p>
        </w:tc>
        <w:tc>
          <w:tcPr>
            <w:tcW w:w="1980" w:type="dxa"/>
            <w:tcBorders>
              <w:bottom w:val="single" w:sz="4" w:space="0" w:color="auto"/>
            </w:tcBorders>
            <w:vAlign w:val="center"/>
          </w:tcPr>
          <w:p w14:paraId="7F17749D" w14:textId="77777777" w:rsidR="0044242F" w:rsidRPr="00F97EB0" w:rsidRDefault="0044242F" w:rsidP="005E5160">
            <w:pPr>
              <w:spacing w:after="60"/>
              <w:jc w:val="center"/>
              <w:rPr>
                <w:rFonts w:ascii="Arial" w:hAnsi="Arial" w:cs="Arial"/>
                <w:sz w:val="20"/>
                <w:szCs w:val="20"/>
              </w:rPr>
            </w:pPr>
            <w:r>
              <w:rPr>
                <w:rFonts w:ascii="Arial" w:hAnsi="Arial" w:cs="Arial"/>
                <w:sz w:val="20"/>
                <w:szCs w:val="20"/>
              </w:rPr>
              <w:t>GSE92332</w:t>
            </w:r>
          </w:p>
        </w:tc>
        <w:tc>
          <w:tcPr>
            <w:tcW w:w="1422" w:type="dxa"/>
            <w:tcBorders>
              <w:bottom w:val="single" w:sz="4" w:space="0" w:color="auto"/>
            </w:tcBorders>
            <w:vAlign w:val="center"/>
          </w:tcPr>
          <w:p w14:paraId="41E19B47" w14:textId="37EE3A00" w:rsidR="0044242F" w:rsidRPr="007314C0" w:rsidRDefault="003D12A3" w:rsidP="005E5160">
            <w:pPr>
              <w:spacing w:after="60"/>
              <w:jc w:val="center"/>
              <w:rPr>
                <w:rFonts w:ascii="Arial" w:hAnsi="Arial" w:cs="Arial"/>
                <w:sz w:val="20"/>
                <w:szCs w:val="20"/>
              </w:rPr>
            </w:pPr>
            <w:r>
              <w:rPr>
                <w:rFonts w:ascii="Arial" w:hAnsi="Arial" w:cs="Arial"/>
                <w:sz w:val="20"/>
                <w:szCs w:val="2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PEVuZE5vdGU+PENpdGU+PEF1dGhvcj5IYWJlcjwvQXV0aG9yPjxZZWFyPjIwMTc8L1llYXI+PFJl
Y051bT4yMjY8L1JlY051bT48RGlzcGxheVRleHQ+WzEyNl08L0Rpc3BsYXlUZXh0PjxyZWNvcmQ+
PHJlYy1udW1iZXI+MjI2PC9yZWMtbnVtYmVyPjxmb3JlaWduLWtleXM+PGtleSBhcHA9IkVOIiBk
Yi1pZD0ienNwcHgyNWZvZmZ0enhlZTk1ZngyOXA4dGF0ZjV2dmF3dHZwIiB0aW1lc3RhbXA9IjE2
MzA3MjQwMjAiPjIyNjwva2V5PjwvZm9yZWlnbi1rZXlzPjxyZWYtdHlwZSBuYW1lPSJKb3VybmFs
IEFydGljbGUiPjE3PC9yZWYtdHlwZT48Y29udHJpYnV0b3JzPjxhdXRob3JzPjxhdXRob3I+SGFi
ZXIsIEEuIEwuPC9hdXRob3I+PGF1dGhvcj5CaXRvbiwgTS48L2F1dGhvcj48YXV0aG9yPlJvZ2Vs
LCBOLjwvYXV0aG9yPjxhdXRob3I+SGVyYnN0LCBSLiBILjwvYXV0aG9yPjxhdXRob3I+U2hla2hh
ciwgSy48L2F1dGhvcj48YXV0aG9yPlNtaWxsaWUsIEMuPC9hdXRob3I+PGF1dGhvcj5CdXJnaW4s
IEcuPC9hdXRob3I+PGF1dGhvcj5EZWxvcmV5LCBULiBNLjwvYXV0aG9yPjxhdXRob3I+SG93aXR0
LCBNLiBSLjwvYXV0aG9yPjxhdXRob3I+S2F0eiwgWS48L2F1dGhvcj48YXV0aG9yPlRpcm9zaCwg
SS48L2F1dGhvcj48YXV0aG9yPkJleWF6LCBTLjwvYXV0aG9yPjxhdXRob3I+RGlvbm5lLCBELjwv
YXV0aG9yPjxhdXRob3I+WmhhbmcsIE0uPC9hdXRob3I+PGF1dGhvcj5SYXljaG93ZGh1cnksIFIu
PC9hdXRob3I+PGF1dGhvcj5HYXJyZXR0LCBXLiBTLjwvYXV0aG9yPjxhdXRob3I+Um96ZW5ibGF0
dC1Sb3NlbiwgTy48L2F1dGhvcj48YXV0aG9yPlNoaSwgSC4gTi48L2F1dGhvcj48YXV0aG9yPllp
bG1heiwgTy48L2F1dGhvcj48YXV0aG9yPlhhdmllciwgUi4gSi48L2F1dGhvcj48YXV0aG9yPlJl
Z2V2LCBBLjwvYXV0aG9yPjwvYXV0aG9ycz48L2NvbnRyaWJ1dG9ycz48YXV0aC1hZGRyZXNzPkJy
b2FkIEluc3RpdHV0ZSBvZiBIYXJ2YXJkIGFuZCBNYXNzYWNodXNldHRzIEluc3RpdHV0ZSBvZiBU
ZWNobm9sb2d5LCBDYW1icmlkZ2UsIE1hc3NhY2h1c2V0dHMgMDIxNDIsIFVTQS4mI3hEO0NlbnRl
ciBmb3IgQ29tcHV0YXRpb25hbCBhbmQgSW50ZWdyYXRpdmUgQmlvbG9neSwgTWFzc2FjaHVzZXR0
cyBHZW5lcmFsIEhvc3BpdGFsLCBCb3N0b24sIE1hc3NhY2h1c2V0dHMgMDIxMTQsIFVTQS4mI3hE
O0RlcGFydG1lbnQgb2YgU3lzdGVtcyBCaW9sb2d5LCBIYXJ2YXJkIE1lZGljYWwgU2Nob29sLCBC
b3N0b24sIE1hc3NhY2h1c2V0dHMgMDIxMTQsIFVTQS4mI3hEO0RlcGFydG1lbnQgb2YgQmlvbG9n
eSBhbmQgQmlvdGVjaG5vbG9neSwgV29yY2VzdGVyIFBvbHl0ZWNobmljIEluc3RpdHV0ZSwgV29y
Y2VzdGVyLCBNYXNzYWNodXNldHRzIDAxNjA5LCBVU0EuJiN4RDtEZXBhcnRtZW50cyBvZiBJbW11
bm9sb2d5IGFuZCBJbmZlY3Rpb3VzIERpc2Vhc2VzIGFuZCBHZW5ldGljcyBhbmQgQ29tcGxleCBE
aXNlYXNlcywgSGFydmFyZCBULiBILiBDaGFuIFNjaG9vbCBvZiBQdWJsaWMgSGVhbHRoLCBCb3N0
b24sIE1hc3NhY2h1c2V0dHMgMDIxMTUsIFVTQS4mI3hEO1RoZSBEYXZpZCBILiBLb2NoIEluc3Rp
dHV0ZSBmb3IgSW50ZWdyYXRpdmUgQ2FuY2VyIFJlc2VhcmNoIGF0IE1hc3NhY2h1c2V0dHMgSW5z
dGl0dXRlIG9mIFRlY2hub2xvZ3ksIERlcGFydG1lbnQgb2YgQmlvbG9neSwgTWFzc2FjaHVzZXR0
cyBJbnN0aXR1dGUgb2YgVGVjaG5vbG9neSwgQ2FtYnJpZGdlLCBNYXNzYWNodXNldHRzIDAyMTM5
LCBVU0EuJiN4RDtEaXZpc2lvbiBvZiBIZW1hdG9sb2d5L09uY29sb2d5LCBCb3N0b24gQ2hpbGRy
ZW4mYXBvcztzIEhvc3BpdGFsLCBIYXJ2YXJkIE1lZGljYWwgU2Nob29sLCBCb3N0b24sIE1hc3Nh
Y2h1c2V0dHMgMDIxMTUsIFVTQS4mI3hEO0RlcGFydG1lbnQgb2YgUGVkaWF0cmljIE9uY29sb2d5
LCBEYW5hLUZhcmJlciBDYW5jZXIgSW5zdGl0dXRlLCBIb3dhcmQgSHVnaGVzIE1lZGljYWwgSW5z
dGl0dXRlLCBIYXJ2YXJkIFN0ZW0gQ2VsbCBJbnN0aXR1dGUsIEhhcnZhcmQgTWVkaWNhbCBTY2hv
b2wsIEJvc3RvbiwgTWFzc2FjaHVzZXR0cyAwMjExNSwgVVNBLiYjeEQ7TXVjb3NhbCBJbW11bm9s
b2d5IGFuZCBCaW9sb2d5IFJlc2VhcmNoIENlbnRlciwgTWFzc2FjaHVzZXR0cyBHZW5lcmFsIEhv
c3BpdGFsIGFuZCBIYXJ2YXJkIE1lZGljYWwgU2Nob29sLCBDaGFybGVzdG93biwgTWFzc2FjaHVz
ZXR0cyAwMjEyOSwgVVNBLiYjeEQ7RGVwYXJ0bWVudHMgb2YgUGF0aG9sb2d5LCBHYXN0cm9lbnRl
cm9sb2d5LCBhbmQgU3VyZ2VyeSwgTWFzc2FjaHVzZXR0cyBHZW5lcmFsIEhvc3BpdGFsIGFuZCBI
YXJ2YXJkIE1lZGljYWwgU2Nob29sLCBCb3N0b24sIE1hc3NhY2h1c2V0dHMgMDIxMTQsIFVTQS4m
I3hEO0dhc3Ryb2ludGVzdGluYWwgVW5pdCBhbmQgQ2VudGVyIGZvciB0aGUgU3R1ZHkgb2YgSW5m
bGFtbWF0b3J5IEJvd2VsIERpc2Vhc2UsIE1hc3NhY2h1c2V0dHMgR2VuZXJhbCBIb3NwaXRhbCwg
Qm9zdG9uLCBNYXNzYWNodXNldHRzIDAyMTE0LCBVU0EuJiN4RDtEZXBhcnRtZW50IG9mIEJpb2xv
Z3ksIEhvd2FyZCBIdWdoZXMgTWVkaWNhbCBJbnN0aXR1dGUsIE1hc3NhY2h1c2V0dHMgSW5zdGl0
dXRlIG9mIFRlY2hub2xvZ3ksIENhbWJyaWRnZSwgTWFzc2FjaHVzZXR0cyAwMjE0MCwgVVNBLjwv
YXV0aC1hZGRyZXNzPjx0aXRsZXM+PHRpdGxlPkEgc2luZ2xlLWNlbGwgc3VydmV5IG9mIHRoZSBz
bWFsbCBpbnRlc3RpbmFsIGVwaXRoZWxpdW08L3RpdGxlPjxzZWNvbmRhcnktdGl0bGU+TmF0dXJl
PC9zZWNvbmRhcnktdGl0bGU+PC90aXRsZXM+PHBlcmlvZGljYWw+PGZ1bGwtdGl0bGU+TmF0dXJl
PC9mdWxsLXRpdGxlPjwvcGVyaW9kaWNhbD48cGFnZXM+MzMzLTMzOTwvcGFnZXM+PHZvbHVtZT41
NTE8L3ZvbHVtZT48bnVtYmVyPjc2ODA8L251bWJlcj48ZWRpdGlvbj4yMDE3LzExLzE3PC9lZGl0
aW9uPjxrZXl3b3Jkcz48a2V5d29yZD5BbmltYWxzPC9rZXl3b3JkPjxrZXl3b3JkPkNlbGwgRGlm
ZmVyZW50aWF0aW9uPC9rZXl3b3JkPjxrZXl3b3JkPkN5dG9raW5lcy9tZXRhYm9saXNtPC9rZXl3
b3JkPjxrZXl3b3JkPkVudGVyb2N5dGVzL21ldGFib2xpc208L2tleXdvcmQ+PGtleXdvcmQ+RXBp
dGhlbGlhbCBDZWxscy8qY3l0b2xvZ3kvbWV0YWJvbGlzbTwva2V5d29yZD48a2V5d29yZD5FcGl0
aGVsaXVtLyptZXRhYm9saXNtPC9rZXl3b3JkPjxrZXl3b3JkPkZlbWFsZTwva2V5d29yZD48a2V5
d29yZD5HZW5lIEV4cHJlc3Npb24gUHJvZmlsaW5nPC9rZXl3b3JkPjxrZXl3b3JkPkhvbWVvc3Rh
c2lzPC9rZXl3b3JkPjxrZXl3b3JkPkludGVzdGluZSwgU21hbGwvKmN5dG9sb2d5PC9rZXl3b3Jk
PjxrZXl3b3JkPkxldWtvY3l0ZSBDb21tb24gQW50aWdlbnMvbWV0YWJvbGlzbTwva2V5d29yZD48
a2V5d29yZD5NYWxlPC9rZXl3b3JkPjxrZXl3b3JkPk1pY2U8L2tleXdvcmQ+PGtleXdvcmQ+T3Jn
YW5vaWRzL2N5dG9sb2d5L21ldGFib2xpc208L2tleXdvcmQ+PGtleXdvcmQ+UGFuZXRoIENlbGxz
L21ldGFib2xpc208L2tleXdvcmQ+PGtleXdvcmQ+KlNpbmdsZS1DZWxsIEFuYWx5c2lzPC9rZXl3
b3JkPjxrZXl3b3JkPlRyYW5zY3JpcHRpb24sIEdlbmV0aWM8L2tleXdvcmQ+PC9rZXl3b3Jkcz48
ZGF0ZXM+PHllYXI+MjAxNzwveWVhcj48cHViLWRhdGVzPjxkYXRlPk5vdiAxNjwvZGF0ZT48L3B1
Yi1kYXRlcz48L2RhdGVzPjxpc2JuPjE0NzYtNDY4NyAoRWxlY3Ryb25pYykmI3hEOzAwMjgtMDgz
NiAoTGlua2luZyk8L2lzYm4+PGFjY2Vzc2lvbi1udW0+MjkxNDQ0NjM8L2FjY2Vzc2lvbi1udW0+
PHVybHM+PHJlbGF0ZWQtdXJscz48dXJsPmh0dHBzOi8vd3d3Lm5jYmkubmxtLm5paC5nb3YvcHVi
bWVkLzI5MTQ0NDYzPC91cmw+PC9yZWxhdGVkLXVybHM+PC91cmxzPjxjdXN0b20yPlBNQzYwMjIy
OTI8L2N1c3RvbTI+PGVsZWN0cm9uaWMtcmVzb3VyY2UtbnVtPjEwLjEwMzgvbmF0dXJlMjQ0ODk8
L2VsZWN0cm9uaWMtcmVzb3VyY2UtbnVtPjwvcmVjb3JkPjwvQ2l0ZT48L0VuZE5vdGU+AG==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[126]</w:t>
            </w:r>
            <w:r>
              <w:rPr>
                <w:rFonts w:ascii="Arial" w:hAnsi="Arial" w:cs="Arial"/>
                <w:sz w:val="20"/>
                <w:szCs w:val="20"/>
              </w:rPr>
              <w:fldChar w:fldCharType="end"/>
            </w:r>
          </w:p>
        </w:tc>
      </w:tr>
    </w:tbl>
    <w:p w14:paraId="5E62ADCC" w14:textId="77777777" w:rsidR="0044242F" w:rsidRPr="002541DF" w:rsidRDefault="0044242F" w:rsidP="0044242F">
      <w:pPr>
        <w:rPr>
          <w:rFonts w:ascii="Arial" w:hAnsi="Arial" w:cs="Arial"/>
          <w:sz w:val="18"/>
          <w:szCs w:val="18"/>
        </w:rPr>
      </w:pPr>
    </w:p>
    <w:p w14:paraId="0AB25463" w14:textId="77777777" w:rsidR="0044242F" w:rsidRDefault="0044242F" w:rsidP="0044242F">
      <w:pPr>
        <w:rPr>
          <w:rFonts w:ascii="Arial" w:hAnsi="Arial" w:cs="Arial"/>
          <w:b/>
          <w:bCs/>
        </w:rPr>
      </w:pPr>
    </w:p>
    <w:p w14:paraId="765C154E" w14:textId="77777777" w:rsidR="0044242F" w:rsidRPr="003E64BD" w:rsidRDefault="0044242F" w:rsidP="0044242F">
      <w:pPr>
        <w:rPr>
          <w:b/>
          <w:bCs/>
          <w:sz w:val="28"/>
          <w:szCs w:val="28"/>
        </w:rPr>
      </w:pPr>
      <w:r w:rsidRPr="0091594B">
        <w:rPr>
          <w:rFonts w:ascii="Arial" w:hAnsi="Arial" w:cs="Arial"/>
          <w:b/>
          <w:bCs/>
        </w:rPr>
        <w:t>Table 2</w:t>
      </w:r>
      <w:r>
        <w:rPr>
          <w:rFonts w:ascii="Arial" w:hAnsi="Arial" w:cs="Arial"/>
          <w:b/>
          <w:bCs/>
        </w:rPr>
        <w:t>d</w:t>
      </w:r>
      <w:r w:rsidRPr="0091594B">
        <w:rPr>
          <w:rFonts w:ascii="Arial" w:hAnsi="Arial" w:cs="Arial"/>
          <w:b/>
          <w:bCs/>
        </w:rPr>
        <w:t xml:space="preserve">: </w:t>
      </w:r>
      <w:r>
        <w:rPr>
          <w:rFonts w:ascii="Arial" w:hAnsi="Arial" w:cs="Arial"/>
        </w:rPr>
        <w:t>S</w:t>
      </w:r>
      <w:r w:rsidRPr="0091594B">
        <w:rPr>
          <w:rFonts w:ascii="Arial" w:hAnsi="Arial" w:cs="Arial"/>
        </w:rPr>
        <w:t xml:space="preserve">ingle-cell data </w:t>
      </w:r>
      <w:r>
        <w:rPr>
          <w:rFonts w:ascii="Arial" w:hAnsi="Arial" w:cs="Arial"/>
        </w:rPr>
        <w:t>derived from other species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621"/>
        <w:gridCol w:w="1144"/>
        <w:gridCol w:w="1144"/>
        <w:gridCol w:w="1048"/>
        <w:gridCol w:w="1625"/>
        <w:gridCol w:w="1252"/>
      </w:tblGrid>
      <w:tr w:rsidR="0044242F" w:rsidRPr="00BA32C8" w14:paraId="5DBE916A" w14:textId="77777777" w:rsidTr="005E5160">
        <w:trPr>
          <w:trHeight w:val="271"/>
        </w:trPr>
        <w:tc>
          <w:tcPr>
            <w:tcW w:w="1526" w:type="dxa"/>
            <w:tcBorders>
              <w:top w:val="single" w:sz="4" w:space="0" w:color="auto"/>
              <w:bottom w:val="single" w:sz="4" w:space="0" w:color="auto"/>
            </w:tcBorders>
            <w:shd w:val="clear" w:color="auto" w:fill="auto"/>
            <w:vAlign w:val="center"/>
          </w:tcPr>
          <w:p w14:paraId="45AA4C25" w14:textId="77777777" w:rsidR="0044242F" w:rsidRPr="0001461B" w:rsidRDefault="0044242F" w:rsidP="005E5160">
            <w:pPr>
              <w:widowControl/>
              <w:spacing w:after="60"/>
              <w:jc w:val="center"/>
              <w:rPr>
                <w:rFonts w:ascii="Arial" w:hAnsi="Arial" w:cs="Arial"/>
                <w:b/>
                <w:bCs/>
                <w:sz w:val="20"/>
                <w:szCs w:val="20"/>
              </w:rPr>
            </w:pPr>
            <w:r w:rsidRPr="0001461B">
              <w:rPr>
                <w:rFonts w:ascii="Arial" w:hAnsi="Arial" w:cs="Arial"/>
                <w:b/>
                <w:bCs/>
                <w:sz w:val="20"/>
                <w:szCs w:val="20"/>
              </w:rPr>
              <w:t>Title</w:t>
            </w:r>
          </w:p>
        </w:tc>
        <w:tc>
          <w:tcPr>
            <w:tcW w:w="1621" w:type="dxa"/>
            <w:tcBorders>
              <w:top w:val="single" w:sz="4" w:space="0" w:color="auto"/>
              <w:bottom w:val="single" w:sz="4" w:space="0" w:color="auto"/>
            </w:tcBorders>
            <w:vAlign w:val="center"/>
          </w:tcPr>
          <w:p w14:paraId="3137F631" w14:textId="77777777" w:rsidR="0044242F" w:rsidRPr="0001461B" w:rsidRDefault="0044242F" w:rsidP="005E5160">
            <w:pPr>
              <w:spacing w:after="60"/>
              <w:jc w:val="center"/>
              <w:rPr>
                <w:rFonts w:ascii="Arial" w:hAnsi="Arial" w:cs="Arial"/>
                <w:b/>
                <w:bCs/>
                <w:sz w:val="20"/>
                <w:szCs w:val="20"/>
              </w:rPr>
            </w:pPr>
            <w:r w:rsidRPr="0001461B">
              <w:rPr>
                <w:rFonts w:ascii="Arial" w:hAnsi="Arial" w:cs="Arial"/>
                <w:b/>
                <w:bCs/>
                <w:sz w:val="20"/>
                <w:szCs w:val="20"/>
              </w:rPr>
              <w:t>Algorithm</w:t>
            </w:r>
          </w:p>
        </w:tc>
        <w:tc>
          <w:tcPr>
            <w:tcW w:w="1144" w:type="dxa"/>
            <w:tcBorders>
              <w:top w:val="single" w:sz="4" w:space="0" w:color="auto"/>
              <w:bottom w:val="single" w:sz="4" w:space="0" w:color="auto"/>
            </w:tcBorders>
            <w:vAlign w:val="center"/>
          </w:tcPr>
          <w:p w14:paraId="4AEC8BF8" w14:textId="77777777" w:rsidR="0044242F" w:rsidRPr="0001461B" w:rsidRDefault="0044242F" w:rsidP="005E5160">
            <w:pPr>
              <w:spacing w:after="60"/>
              <w:jc w:val="center"/>
              <w:rPr>
                <w:rFonts w:ascii="Arial" w:hAnsi="Arial" w:cs="Arial"/>
                <w:b/>
                <w:bCs/>
                <w:sz w:val="20"/>
                <w:szCs w:val="20"/>
              </w:rPr>
            </w:pPr>
            <w:r w:rsidRPr="0001461B">
              <w:rPr>
                <w:rFonts w:ascii="Arial" w:hAnsi="Arial" w:cs="Arial"/>
                <w:b/>
                <w:bCs/>
                <w:sz w:val="20"/>
                <w:szCs w:val="20"/>
              </w:rPr>
              <w:t>Species</w:t>
            </w:r>
          </w:p>
        </w:tc>
        <w:tc>
          <w:tcPr>
            <w:tcW w:w="1144" w:type="dxa"/>
            <w:tcBorders>
              <w:top w:val="single" w:sz="4" w:space="0" w:color="auto"/>
              <w:bottom w:val="single" w:sz="4" w:space="0" w:color="auto"/>
            </w:tcBorders>
            <w:shd w:val="clear" w:color="auto" w:fill="auto"/>
            <w:vAlign w:val="center"/>
          </w:tcPr>
          <w:p w14:paraId="6FC27E96" w14:textId="77777777" w:rsidR="0044242F" w:rsidRPr="0001461B" w:rsidRDefault="0044242F" w:rsidP="005E5160">
            <w:pPr>
              <w:widowControl/>
              <w:spacing w:after="60"/>
              <w:jc w:val="center"/>
              <w:rPr>
                <w:rFonts w:ascii="Arial" w:hAnsi="Arial" w:cs="Arial"/>
                <w:b/>
                <w:bCs/>
                <w:sz w:val="20"/>
                <w:szCs w:val="20"/>
              </w:rPr>
            </w:pPr>
            <w:r w:rsidRPr="0001461B">
              <w:rPr>
                <w:rFonts w:ascii="Arial" w:hAnsi="Arial" w:cs="Arial"/>
                <w:b/>
                <w:bCs/>
                <w:sz w:val="20"/>
                <w:szCs w:val="20"/>
              </w:rPr>
              <w:t>Tissue</w:t>
            </w:r>
          </w:p>
        </w:tc>
        <w:tc>
          <w:tcPr>
            <w:tcW w:w="1048" w:type="dxa"/>
            <w:tcBorders>
              <w:top w:val="single" w:sz="4" w:space="0" w:color="auto"/>
              <w:bottom w:val="single" w:sz="4" w:space="0" w:color="auto"/>
            </w:tcBorders>
            <w:shd w:val="clear" w:color="auto" w:fill="auto"/>
            <w:vAlign w:val="center"/>
          </w:tcPr>
          <w:p w14:paraId="137F2400" w14:textId="77777777" w:rsidR="0044242F" w:rsidRPr="0001461B" w:rsidRDefault="0044242F" w:rsidP="005E5160">
            <w:pPr>
              <w:widowControl/>
              <w:spacing w:after="60"/>
              <w:jc w:val="center"/>
              <w:rPr>
                <w:rFonts w:ascii="Arial" w:hAnsi="Arial" w:cs="Arial"/>
                <w:b/>
                <w:bCs/>
                <w:sz w:val="20"/>
                <w:szCs w:val="20"/>
              </w:rPr>
            </w:pPr>
            <w:r w:rsidRPr="0001461B">
              <w:rPr>
                <w:rFonts w:ascii="Arial" w:hAnsi="Arial" w:cs="Arial"/>
                <w:b/>
                <w:bCs/>
                <w:sz w:val="20"/>
                <w:szCs w:val="20"/>
              </w:rPr>
              <w:t>#  Cells</w:t>
            </w:r>
          </w:p>
        </w:tc>
        <w:tc>
          <w:tcPr>
            <w:tcW w:w="1625" w:type="dxa"/>
            <w:tcBorders>
              <w:top w:val="single" w:sz="4" w:space="0" w:color="auto"/>
              <w:bottom w:val="single" w:sz="4" w:space="0" w:color="auto"/>
            </w:tcBorders>
            <w:shd w:val="clear" w:color="auto" w:fill="auto"/>
            <w:vAlign w:val="center"/>
          </w:tcPr>
          <w:p w14:paraId="0F94CFDF" w14:textId="77777777" w:rsidR="0044242F" w:rsidRPr="0001461B" w:rsidRDefault="0044242F" w:rsidP="005E5160">
            <w:pPr>
              <w:widowControl/>
              <w:spacing w:after="60"/>
              <w:jc w:val="center"/>
              <w:rPr>
                <w:rFonts w:ascii="Arial" w:hAnsi="Arial" w:cs="Arial"/>
                <w:b/>
                <w:bCs/>
                <w:sz w:val="20"/>
                <w:szCs w:val="20"/>
              </w:rPr>
            </w:pPr>
            <w:r w:rsidRPr="0001461B">
              <w:rPr>
                <w:rFonts w:ascii="Arial" w:hAnsi="Arial" w:cs="Arial"/>
                <w:b/>
                <w:bCs/>
                <w:sz w:val="20"/>
                <w:szCs w:val="20"/>
              </w:rPr>
              <w:t>SRA/GEO</w:t>
            </w:r>
          </w:p>
        </w:tc>
        <w:tc>
          <w:tcPr>
            <w:tcW w:w="1252" w:type="dxa"/>
            <w:tcBorders>
              <w:top w:val="single" w:sz="4" w:space="0" w:color="auto"/>
              <w:bottom w:val="single" w:sz="4" w:space="0" w:color="auto"/>
            </w:tcBorders>
            <w:shd w:val="clear" w:color="auto" w:fill="auto"/>
            <w:vAlign w:val="center"/>
          </w:tcPr>
          <w:p w14:paraId="5AF75682" w14:textId="77777777" w:rsidR="0044242F" w:rsidRPr="0001461B" w:rsidRDefault="0044242F" w:rsidP="005E5160">
            <w:pPr>
              <w:widowControl/>
              <w:spacing w:after="60"/>
              <w:jc w:val="center"/>
              <w:rPr>
                <w:rFonts w:ascii="Arial" w:hAnsi="Arial" w:cs="Arial"/>
                <w:b/>
                <w:bCs/>
                <w:sz w:val="20"/>
                <w:szCs w:val="20"/>
              </w:rPr>
            </w:pPr>
            <w:r w:rsidRPr="0001461B">
              <w:rPr>
                <w:rFonts w:ascii="Arial" w:hAnsi="Arial" w:cs="Arial"/>
                <w:b/>
                <w:bCs/>
                <w:sz w:val="20"/>
                <w:szCs w:val="20"/>
              </w:rPr>
              <w:t>Reference</w:t>
            </w:r>
          </w:p>
        </w:tc>
      </w:tr>
      <w:tr w:rsidR="0044242F" w:rsidRPr="00BA32C8" w14:paraId="0F4F1D79" w14:textId="77777777" w:rsidTr="005E5160">
        <w:trPr>
          <w:trHeight w:val="397"/>
        </w:trPr>
        <w:tc>
          <w:tcPr>
            <w:tcW w:w="1526" w:type="dxa"/>
            <w:vAlign w:val="center"/>
          </w:tcPr>
          <w:p w14:paraId="72DD87B1" w14:textId="77777777" w:rsidR="0044242F" w:rsidRPr="002541DF" w:rsidRDefault="0044242F" w:rsidP="005E5160">
            <w:pPr>
              <w:widowControl/>
              <w:spacing w:after="60"/>
              <w:jc w:val="center"/>
              <w:rPr>
                <w:rFonts w:ascii="Arial" w:hAnsi="Arial" w:cs="Arial"/>
                <w:b/>
                <w:bCs/>
                <w:sz w:val="20"/>
                <w:szCs w:val="20"/>
              </w:rPr>
            </w:pPr>
            <w:r w:rsidRPr="002541DF">
              <w:rPr>
                <w:rFonts w:ascii="Arial" w:hAnsi="Arial" w:cs="Arial"/>
                <w:b/>
                <w:bCs/>
                <w:sz w:val="20"/>
                <w:szCs w:val="20"/>
              </w:rPr>
              <w:t>Worm neuron cells</w:t>
            </w:r>
            <w:r w:rsidRPr="002541DF">
              <w:rPr>
                <w:rFonts w:ascii="Arial" w:hAnsi="Arial" w:cs="Arial"/>
                <w:sz w:val="20"/>
                <w:szCs w:val="20"/>
                <w:vertAlign w:val="superscript"/>
              </w:rPr>
              <w:t>1</w:t>
            </w:r>
          </w:p>
        </w:tc>
        <w:tc>
          <w:tcPr>
            <w:tcW w:w="1621" w:type="dxa"/>
            <w:vAlign w:val="center"/>
          </w:tcPr>
          <w:p w14:paraId="37AB78A1" w14:textId="77777777" w:rsidR="0044242F" w:rsidRPr="002541DF" w:rsidRDefault="0044242F" w:rsidP="005E5160">
            <w:pPr>
              <w:spacing w:after="60"/>
              <w:jc w:val="center"/>
              <w:rPr>
                <w:rFonts w:ascii="Arial" w:hAnsi="Arial" w:cs="Arial"/>
                <w:sz w:val="20"/>
                <w:szCs w:val="20"/>
              </w:rPr>
            </w:pPr>
            <w:proofErr w:type="spellStart"/>
            <w:r w:rsidRPr="002541DF">
              <w:rPr>
                <w:rFonts w:ascii="Arial" w:hAnsi="Arial" w:cs="Arial"/>
                <w:sz w:val="20"/>
                <w:szCs w:val="20"/>
              </w:rPr>
              <w:t>scDeepCluster</w:t>
            </w:r>
            <w:proofErr w:type="spellEnd"/>
          </w:p>
        </w:tc>
        <w:tc>
          <w:tcPr>
            <w:tcW w:w="1144" w:type="dxa"/>
            <w:vAlign w:val="center"/>
          </w:tcPr>
          <w:p w14:paraId="483F7E8C" w14:textId="77777777" w:rsidR="0044242F" w:rsidRPr="002541DF" w:rsidRDefault="0044242F" w:rsidP="005E5160">
            <w:pPr>
              <w:spacing w:after="60"/>
              <w:jc w:val="center"/>
              <w:rPr>
                <w:rFonts w:ascii="Arial" w:hAnsi="Arial" w:cs="Arial"/>
                <w:sz w:val="20"/>
                <w:szCs w:val="20"/>
              </w:rPr>
            </w:pPr>
            <w:r w:rsidRPr="002541DF">
              <w:rPr>
                <w:rFonts w:ascii="Arial" w:hAnsi="Arial" w:cs="Arial"/>
                <w:sz w:val="20"/>
                <w:szCs w:val="20"/>
              </w:rPr>
              <w:t>C. elegans</w:t>
            </w:r>
          </w:p>
        </w:tc>
        <w:tc>
          <w:tcPr>
            <w:tcW w:w="1144" w:type="dxa"/>
            <w:vAlign w:val="center"/>
          </w:tcPr>
          <w:p w14:paraId="46E69454" w14:textId="77777777" w:rsidR="0044242F" w:rsidRPr="002541DF" w:rsidRDefault="0044242F" w:rsidP="005E5160">
            <w:pPr>
              <w:widowControl/>
              <w:spacing w:after="60"/>
              <w:jc w:val="center"/>
              <w:rPr>
                <w:rFonts w:ascii="Arial" w:hAnsi="Arial" w:cs="Arial"/>
                <w:sz w:val="20"/>
                <w:szCs w:val="20"/>
              </w:rPr>
            </w:pPr>
            <w:r w:rsidRPr="002541DF">
              <w:rPr>
                <w:rFonts w:ascii="Arial" w:hAnsi="Arial" w:cs="Arial"/>
                <w:sz w:val="20"/>
                <w:szCs w:val="20"/>
              </w:rPr>
              <w:t>Neuron</w:t>
            </w:r>
          </w:p>
        </w:tc>
        <w:tc>
          <w:tcPr>
            <w:tcW w:w="1048" w:type="dxa"/>
            <w:vAlign w:val="center"/>
          </w:tcPr>
          <w:p w14:paraId="16D541B2" w14:textId="77777777" w:rsidR="0044242F" w:rsidRPr="002541DF" w:rsidRDefault="0044242F" w:rsidP="005E5160">
            <w:pPr>
              <w:widowControl/>
              <w:spacing w:after="60"/>
              <w:jc w:val="center"/>
              <w:rPr>
                <w:rFonts w:ascii="Arial" w:hAnsi="Arial" w:cs="Arial"/>
                <w:sz w:val="20"/>
                <w:szCs w:val="20"/>
              </w:rPr>
            </w:pPr>
            <w:r w:rsidRPr="002541DF">
              <w:rPr>
                <w:rFonts w:ascii="Arial" w:hAnsi="Arial" w:cs="Arial"/>
                <w:sz w:val="20"/>
                <w:szCs w:val="20"/>
              </w:rPr>
              <w:t>4,186</w:t>
            </w:r>
          </w:p>
        </w:tc>
        <w:tc>
          <w:tcPr>
            <w:tcW w:w="1625" w:type="dxa"/>
            <w:vAlign w:val="center"/>
          </w:tcPr>
          <w:p w14:paraId="0E4601B7" w14:textId="77777777" w:rsidR="0044242F" w:rsidRPr="002541DF" w:rsidRDefault="0044242F" w:rsidP="005E5160">
            <w:pPr>
              <w:widowControl/>
              <w:spacing w:after="60"/>
              <w:jc w:val="center"/>
              <w:rPr>
                <w:rFonts w:ascii="Arial" w:hAnsi="Arial" w:cs="Arial"/>
                <w:sz w:val="20"/>
                <w:szCs w:val="20"/>
              </w:rPr>
            </w:pPr>
            <w:r w:rsidRPr="002541DF">
              <w:rPr>
                <w:rFonts w:ascii="Arial" w:hAnsi="Arial" w:cs="Arial"/>
                <w:sz w:val="20"/>
                <w:szCs w:val="20"/>
              </w:rPr>
              <w:t>GSE98561</w:t>
            </w:r>
          </w:p>
        </w:tc>
        <w:tc>
          <w:tcPr>
            <w:tcW w:w="1252" w:type="dxa"/>
            <w:vAlign w:val="center"/>
          </w:tcPr>
          <w:p w14:paraId="2EBC77DD" w14:textId="6608EC45" w:rsidR="0044242F" w:rsidRPr="002541DF" w:rsidRDefault="003D12A3" w:rsidP="005E5160">
            <w:pPr>
              <w:widowControl/>
              <w:spacing w:after="60"/>
              <w:jc w:val="center"/>
              <w:rPr>
                <w:rFonts w:ascii="Arial" w:hAnsi="Arial" w:cs="Arial"/>
                <w:sz w:val="20"/>
                <w:szCs w:val="20"/>
              </w:rPr>
            </w:pPr>
            <w:r>
              <w:rPr>
                <w:rFonts w:ascii="Arial" w:hAnsi="Arial" w:cs="Arial"/>
                <w:sz w:val="20"/>
                <w:szCs w:val="20"/>
              </w:rPr>
              <w:fldChar w:fldCharType="begin">
                <w:fldData xml:space="preserve">PEVuZE5vdGU+PENpdGU+PEF1dGhvcj5DYW88L0F1dGhvcj48WWVhcj4yMDE3PC9ZZWFyPjxSZWNO
dW0+MjQzPC9SZWNOdW0+PERpc3BsYXlUZXh0PlsxNjJdPC9EaXNwbGF5VGV4dD48cmVjb3JkPjxy
ZWMtbnVtYmVyPjI0MzwvcmVjLW51bWJlcj48Zm9yZWlnbi1rZXlzPjxrZXkgYXBwPSJFTiIgZGIt
aWQ9InpzcHB4MjVmb2ZmdHp4ZWU5NWZ4MjlwOHRhdGY1dnZhd3R2cCIgdGltZXN0YW1wPSIxNjMw
NzI1MTE4Ij4yNDM8L2tleT48L2ZvcmVpZ24ta2V5cz48cmVmLXR5cGUgbmFtZT0iSm91cm5hbCBB
cnRpY2xlIj4xNzwvcmVmLXR5cGU+PGNvbnRyaWJ1dG9ycz48YXV0aG9ycz48YXV0aG9yPkNhbywg
Si48L2F1dGhvcj48YXV0aG9yPlBhY2tlciwgSi4gUy48L2F1dGhvcj48YXV0aG9yPlJhbWFuaSwg
Vi48L2F1dGhvcj48YXV0aG9yPkN1c2Fub3ZpY2gsIEQuIEEuPC9hdXRob3I+PGF1dGhvcj5IdXlu
aCwgQy48L2F1dGhvcj48YXV0aG9yPkRhemEsIFIuPC9hdXRob3I+PGF1dGhvcj5RaXUsIFguPC9h
dXRob3I+PGF1dGhvcj5MZWUsIEMuPC9hdXRob3I+PGF1dGhvcj5GdXJsYW4sIFMuIE4uPC9hdXRo
b3I+PGF1dGhvcj5TdGVlbWVycywgRi4gSi48L2F1dGhvcj48YXV0aG9yPkFkZXksIEEuPC9hdXRo
b3I+PGF1dGhvcj5XYXRlcnN0b24sIFIuIEguPC9hdXRob3I+PGF1dGhvcj5UcmFwbmVsbCwgQy48
L2F1dGhvcj48YXV0aG9yPlNoZW5kdXJlLCBKLjwvYXV0aG9yPjwvYXV0aG9ycz48L2NvbnRyaWJ1
dG9ycz48YXV0aC1hZGRyZXNzPkRlcGFydG1lbnQgb2YgR2Vub21lIFNjaWVuY2VzLCBVbml2ZXJz
aXR5IG9mIFdhc2hpbmd0b24sIFNlYXR0bGUsIFdBLCBVU0EuJiN4RDtNb2xlY3VsYXIgYW5kIENl
bGx1bGFyIEJpb2xvZ3kgUHJvZ3JhbSwgVW5pdmVyc2l0eSBvZiBXYXNoaW5ndG9uLCBTZWF0dGxl
LCBXQSwgVVNBLiYjeEQ7QmVuIFRvd25lIENlbnRlciBmb3IgQ2hpbGRob29kIENhbmNlciBSZXNl
YXJjaCwgU2VhdHRsZSBDaGlsZHJlbiZhcG9zO3MgUmVzZWFyY2ggSW5zdGl0dXRlLCBTZWF0dGxl
LCBXQSwgVVNBLiYjeEQ7RGVwYXJ0bWVudCBvZiBQZWRpYXRyaWNzLCBVbml2ZXJzaXR5IG9mIFdh
c2hpbmd0b24sIFNlYXR0bGUsIFdBLCBVU0EuJiN4RDtGcmVkIEh1dGNoaW5zb24gQ2FuY2VyIFJl
c2VhcmNoIENlbnRlciwgU2VhdHRsZSwgV0EsIFVTQS4mI3hEO0FkdmFuY2VkIFJlc2VhcmNoIEdy
b3VwLCBJbGx1bWluYSwgU2FuIERpZWdvLCBDQSwgVVNBLiYjeEQ7RGVwYXJ0bWVudCBvZiBNb2xl
Y3VsYXIgJmFtcDsgTWVkaWNhbCBHZW5ldGljcywgT3JlZ29uIEhlYWx0aCAmYW1wOyBTY2llbmNl
IFVuaXZlcnNpdHksIFBvcnRsYW5kLCBPUiwgVVNBLiYjeEQ7S25pZ2h0IENhcmRpb3Zhc2N1bGFy
IEluc3RpdHV0ZSwgUG9ydGxhbmQsIE9SLCBVU0EuJiN4RDtEZXBhcnRtZW50IG9mIEdlbm9tZSBT
Y2llbmNlcywgVW5pdmVyc2l0eSBvZiBXYXNoaW5ndG9uLCBTZWF0dGxlLCBXQSwgVVNBLiB3YXRl
cnN0b0B1dy5lZHUgY29sZXRyYXBAdXcuZWR1IHNoZW5kdXJlQHV3LmVkdS4mI3hEO0hvd2FyZCBI
dWdoZXMgTWVkaWNhbCBJbnN0aXR1dGUsIFNlYXR0bGUsIFdBLCBVU0EuPC9hdXRoLWFkZHJlc3M+
PHRpdGxlcz48dGl0bGU+Q29tcHJlaGVuc2l2ZSBzaW5nbGUtY2VsbCB0cmFuc2NyaXB0aW9uYWwg
cHJvZmlsaW5nIG9mIGEgbXVsdGljZWxsdWxhciBvcmdhbmlzbTwvdGl0bGU+PHNlY29uZGFyeS10
aXRsZT5TY2llbmNlPC9zZWNvbmRhcnktdGl0bGU+PC90aXRsZXM+PHBlcmlvZGljYWw+PGZ1bGwt
dGl0bGU+U2NpZW5jZTwvZnVsbC10aXRsZT48L3BlcmlvZGljYWw+PHBhZ2VzPjY2MS02Njc8L3Bh
Z2VzPjx2b2x1bWU+MzU3PC92b2x1bWU+PG51bWJlcj42MzUyPC9udW1iZXI+PGVkaXRpb24+MjAx
Ny8wOC8xOTwvZWRpdGlvbj48a2V5d29yZHM+PGtleXdvcmQ+QW5pbWFsczwva2V5d29yZD48a2V5
d29yZD5DYWVub3JoYWJkaXRpcyBlbGVnYW5zLypjeXRvbG9neS8qZ2VuZXRpY3MvZ3Jvd3RoICZh
bXA7IGRldmVsb3BtZW50PC9rZXl3b3JkPjxrZXl3b3JkPkNlbGwgTnVjbGV1cy8qZ2VuZXRpY3M8
L2tleXdvcmQ+PGtleXdvcmQ+Q2hyb21hdGluIEltbXVub3ByZWNpcGl0YXRpb248L2tleXdvcmQ+
PGtleXdvcmQ+SEVLMjkzIENlbGxzPC9rZXl3b3JkPjxrZXl3b3JkPkh1bWFuczwva2V5d29yZD48
a2V5d29yZD5MYXJ2YS9nZW5ldGljczwva2V5d29yZD48a2V5d29yZD5NaWNlPC9rZXl3b3JkPjxr
ZXl3b3JkPk5JSCAzVDMgQ2VsbHM8L2tleXdvcmQ+PGtleXdvcmQ+TmV1cm9ucy9tZXRhYm9saXNt
PC9rZXl3b3JkPjxrZXl3b3JkPlJOQS9nZW5ldGljczwva2V5d29yZD48a2V5d29yZD5TZXF1ZW5j
ZSBBbmFseXNpcywgUk5BPC9rZXl3b3JkPjxrZXl3b3JkPlNpbmdsZS1DZWxsIEFuYWx5c2lzLypt
ZXRob2RzPC9rZXl3b3JkPjxrZXl3b3JkPlRyYW5zY3JpcHRpb24gRmFjdG9ycy9nZW5ldGljczwv
a2V5d29yZD48a2V5d29yZD4qVHJhbnNjcmlwdG9tZTwva2V5d29yZD48L2tleXdvcmRzPjxkYXRl
cz48eWVhcj4yMDE3PC95ZWFyPjxwdWItZGF0ZXM+PGRhdGU+QXVnIDE4PC9kYXRlPjwvcHViLWRh
dGVzPjwvZGF0ZXM+PGlzYm4+MTA5NS05MjAzIChFbGVjdHJvbmljKSYjeEQ7MDAzNi04MDc1IChM
aW5raW5nKTwvaXNibj48YWNjZXNzaW9uLW51bT4yODgxODkzODwvYWNjZXNzaW9uLW51bT48dXJs
cz48cmVsYXRlZC11cmxzPjx1cmw+aHR0cHM6Ly93d3cubmNiaS5ubG0ubmloLmdvdi9wdWJtZWQv
Mjg4MTg5Mzg8L3VybD48L3JlbGF0ZWQtdXJscz48L3VybHM+PGN1c3RvbTI+UE1DNTg5NDM1NDwv
Y3VzdG9tMj48ZWxlY3Ryb25pYy1yZXNvdXJjZS1udW0+MTAuMTEyNi9zY2llbmNlLmFhbTg5NDA8
L2VsZWN0cm9uaWMtcmVzb3VyY2UtbnVtPjwvcmVjb3JkPjwvQ2l0ZT48L0VuZE5vdGU+AG==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PEVuZE5vdGU+PENpdGU+PEF1dGhvcj5DYW88L0F1dGhvcj48WWVhcj4yMDE3PC9ZZWFyPjxSZWNO
dW0+MjQzPC9SZWNOdW0+PERpc3BsYXlUZXh0PlsxNjJdPC9EaXNwbGF5VGV4dD48cmVjb3JkPjxy
ZWMtbnVtYmVyPjI0MzwvcmVjLW51bWJlcj48Zm9yZWlnbi1rZXlzPjxrZXkgYXBwPSJFTiIgZGIt
aWQ9InpzcHB4MjVmb2ZmdHp4ZWU5NWZ4MjlwOHRhdGY1dnZhd3R2cCIgdGltZXN0YW1wPSIxNjMw
NzI1MTE4Ij4yNDM8L2tleT48L2ZvcmVpZ24ta2V5cz48cmVmLXR5cGUgbmFtZT0iSm91cm5hbCBB
cnRpY2xlIj4xNzwvcmVmLXR5cGU+PGNvbnRyaWJ1dG9ycz48YXV0aG9ycz48YXV0aG9yPkNhbywg
Si48L2F1dGhvcj48YXV0aG9yPlBhY2tlciwgSi4gUy48L2F1dGhvcj48YXV0aG9yPlJhbWFuaSwg
Vi48L2F1dGhvcj48YXV0aG9yPkN1c2Fub3ZpY2gsIEQuIEEuPC9hdXRob3I+PGF1dGhvcj5IdXlu
aCwgQy48L2F1dGhvcj48YXV0aG9yPkRhemEsIFIuPC9hdXRob3I+PGF1dGhvcj5RaXUsIFguPC9h
dXRob3I+PGF1dGhvcj5MZWUsIEMuPC9hdXRob3I+PGF1dGhvcj5GdXJsYW4sIFMuIE4uPC9hdXRo
b3I+PGF1dGhvcj5TdGVlbWVycywgRi4gSi48L2F1dGhvcj48YXV0aG9yPkFkZXksIEEuPC9hdXRo
b3I+PGF1dGhvcj5XYXRlcnN0b24sIFIuIEguPC9hdXRob3I+PGF1dGhvcj5UcmFwbmVsbCwgQy48
L2F1dGhvcj48YXV0aG9yPlNoZW5kdXJlLCBKLjwvYXV0aG9yPjwvYXV0aG9ycz48L2NvbnRyaWJ1
dG9ycz48YXV0aC1hZGRyZXNzPkRlcGFydG1lbnQgb2YgR2Vub21lIFNjaWVuY2VzLCBVbml2ZXJz
aXR5IG9mIFdhc2hpbmd0b24sIFNlYXR0bGUsIFdBLCBVU0EuJiN4RDtNb2xlY3VsYXIgYW5kIENl
bGx1bGFyIEJpb2xvZ3kgUHJvZ3JhbSwgVW5pdmVyc2l0eSBvZiBXYXNoaW5ndG9uLCBTZWF0dGxl
LCBXQSwgVVNBLiYjeEQ7QmVuIFRvd25lIENlbnRlciBmb3IgQ2hpbGRob29kIENhbmNlciBSZXNl
YXJjaCwgU2VhdHRsZSBDaGlsZHJlbiZhcG9zO3MgUmVzZWFyY2ggSW5zdGl0dXRlLCBTZWF0dGxl
LCBXQSwgVVNBLiYjeEQ7RGVwYXJ0bWVudCBvZiBQZWRpYXRyaWNzLCBVbml2ZXJzaXR5IG9mIFdh
c2hpbmd0b24sIFNlYXR0bGUsIFdBLCBVU0EuJiN4RDtGcmVkIEh1dGNoaW5zb24gQ2FuY2VyIFJl
c2VhcmNoIENlbnRlciwgU2VhdHRsZSwgV0EsIFVTQS4mI3hEO0FkdmFuY2VkIFJlc2VhcmNoIEdy
b3VwLCBJbGx1bWluYSwgU2FuIERpZWdvLCBDQSwgVVNBLiYjeEQ7RGVwYXJ0bWVudCBvZiBNb2xl
Y3VsYXIgJmFtcDsgTWVkaWNhbCBHZW5ldGljcywgT3JlZ29uIEhlYWx0aCAmYW1wOyBTY2llbmNl
IFVuaXZlcnNpdHksIFBvcnRsYW5kLCBPUiwgVVNBLiYjeEQ7S25pZ2h0IENhcmRpb3Zhc2N1bGFy
IEluc3RpdHV0ZSwgUG9ydGxhbmQsIE9SLCBVU0EuJiN4RDtEZXBhcnRtZW50IG9mIEdlbm9tZSBT
Y2llbmNlcywgVW5pdmVyc2l0eSBvZiBXYXNoaW5ndG9uLCBTZWF0dGxlLCBXQSwgVVNBLiB3YXRl
cnN0b0B1dy5lZHUgY29sZXRyYXBAdXcuZWR1IHNoZW5kdXJlQHV3LmVkdS4mI3hEO0hvd2FyZCBI
dWdoZXMgTWVkaWNhbCBJbnN0aXR1dGUsIFNlYXR0bGUsIFdBLCBVU0EuPC9hdXRoLWFkZHJlc3M+
PHRpdGxlcz48dGl0bGU+Q29tcHJlaGVuc2l2ZSBzaW5nbGUtY2VsbCB0cmFuc2NyaXB0aW9uYWwg
cHJvZmlsaW5nIG9mIGEgbXVsdGljZWxsdWxhciBvcmdhbmlzbTwvdGl0bGU+PHNlY29uZGFyeS10
aXRsZT5TY2llbmNlPC9zZWNvbmRhcnktdGl0bGU+PC90aXRsZXM+PHBlcmlvZGljYWw+PGZ1bGwt
dGl0bGU+U2NpZW5jZTwvZnVsbC10aXRsZT48L3BlcmlvZGljYWw+PHBhZ2VzPjY2MS02Njc8L3Bh
Z2VzPjx2b2x1bWU+MzU3PC92b2x1bWU+PG51bWJlcj42MzUyPC9udW1iZXI+PGVkaXRpb24+MjAx
Ny8wOC8xOTwvZWRpdGlvbj48a2V5d29yZHM+PGtleXdvcmQ+QW5pbWFsczwva2V5d29yZD48a2V5
d29yZD5DYWVub3JoYWJkaXRpcyBlbGVnYW5zLypjeXRvbG9neS8qZ2VuZXRpY3MvZ3Jvd3RoICZh
bXA7IGRldmVsb3BtZW50PC9rZXl3b3JkPjxrZXl3b3JkPkNlbGwgTnVjbGV1cy8qZ2VuZXRpY3M8
L2tleXdvcmQ+PGtleXdvcmQ+Q2hyb21hdGluIEltbXVub3ByZWNpcGl0YXRpb248L2tleXdvcmQ+
PGtleXdvcmQ+SEVLMjkzIENlbGxzPC9rZXl3b3JkPjxrZXl3b3JkPkh1bWFuczwva2V5d29yZD48
a2V5d29yZD5MYXJ2YS9nZW5ldGljczwva2V5d29yZD48a2V5d29yZD5NaWNlPC9rZXl3b3JkPjxr
ZXl3b3JkPk5JSCAzVDMgQ2VsbHM8L2tleXdvcmQ+PGtleXdvcmQ+TmV1cm9ucy9tZXRhYm9saXNt
PC9rZXl3b3JkPjxrZXl3b3JkPlJOQS9nZW5ldGljczwva2V5d29yZD48a2V5d29yZD5TZXF1ZW5j
ZSBBbmFseXNpcywgUk5BPC9rZXl3b3JkPjxrZXl3b3JkPlNpbmdsZS1DZWxsIEFuYWx5c2lzLypt
ZXRob2RzPC9rZXl3b3JkPjxrZXl3b3JkPlRyYW5zY3JpcHRpb24gRmFjdG9ycy9nZW5ldGljczwv
a2V5d29yZD48a2V5d29yZD4qVHJhbnNjcmlwdG9tZTwva2V5d29yZD48L2tleXdvcmRzPjxkYXRl
cz48eWVhcj4yMDE3PC95ZWFyPjxwdWItZGF0ZXM+PGRhdGU+QXVnIDE4PC9kYXRlPjwvcHViLWRh
dGVzPjwvZGF0ZXM+PGlzYm4+MTA5NS05MjAzIChFbGVjdHJvbmljKSYjeEQ7MDAzNi04MDc1IChM
aW5raW5nKTwvaXNibj48YWNjZXNzaW9uLW51bT4yODgxODkzODwvYWNjZXNzaW9uLW51bT48dXJs
cz48cmVsYXRlZC11cmxzPjx1cmw+aHR0cHM6Ly93d3cubmNiaS5ubG0ubmloLmdvdi9wdWJtZWQv
Mjg4MTg5Mzg8L3VybD48L3JlbGF0ZWQtdXJscz48L3VybHM+PGN1c3RvbTI+UE1DNTg5NDM1NDwv
Y3VzdG9tMj48ZWxlY3Ryb25pYy1yZXNvdXJjZS1udW0+MTAuMTEyNi9zY2llbmNlLmFhbTg5NDA8
L2VsZWN0cm9uaWMtcmVzb3VyY2UtbnVtPjwvcmVjb3JkPjwvQ2l0ZT48L0VuZE5vdGU+AG==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[162]</w:t>
            </w:r>
            <w:r>
              <w:rPr>
                <w:rFonts w:ascii="Arial" w:hAnsi="Arial" w:cs="Arial"/>
                <w:sz w:val="20"/>
                <w:szCs w:val="20"/>
              </w:rPr>
              <w:fldChar w:fldCharType="end"/>
            </w:r>
          </w:p>
        </w:tc>
      </w:tr>
      <w:tr w:rsidR="0044242F" w:rsidRPr="002541DF" w14:paraId="7C1C8A45" w14:textId="77777777" w:rsidTr="005E5160">
        <w:trPr>
          <w:trHeight w:val="397"/>
        </w:trPr>
        <w:tc>
          <w:tcPr>
            <w:tcW w:w="1526" w:type="dxa"/>
            <w:tcBorders>
              <w:bottom w:val="single" w:sz="4" w:space="0" w:color="auto"/>
            </w:tcBorders>
            <w:vAlign w:val="center"/>
          </w:tcPr>
          <w:p w14:paraId="692A69AB" w14:textId="77777777" w:rsidR="0044242F" w:rsidRPr="002541DF" w:rsidRDefault="0044242F" w:rsidP="005E5160">
            <w:pPr>
              <w:widowControl/>
              <w:spacing w:after="60"/>
              <w:jc w:val="center"/>
              <w:rPr>
                <w:rFonts w:ascii="Arial" w:hAnsi="Arial" w:cs="Arial"/>
                <w:b/>
                <w:bCs/>
                <w:sz w:val="20"/>
                <w:szCs w:val="20"/>
              </w:rPr>
            </w:pPr>
            <w:r w:rsidRPr="002541DF">
              <w:rPr>
                <w:rFonts w:ascii="Arial" w:hAnsi="Arial" w:cs="Arial"/>
                <w:b/>
                <w:bCs/>
                <w:sz w:val="20"/>
                <w:szCs w:val="20"/>
              </w:rPr>
              <w:t xml:space="preserve">Cross species, </w:t>
            </w:r>
            <w:r w:rsidRPr="002541DF">
              <w:rPr>
                <w:rFonts w:ascii="Arial" w:hAnsi="Arial" w:cs="Arial"/>
                <w:b/>
                <w:bCs/>
                <w:color w:val="222222"/>
                <w:sz w:val="20"/>
                <w:szCs w:val="20"/>
                <w:shd w:val="clear" w:color="auto" w:fill="FFFFFF"/>
              </w:rPr>
              <w:t>stimulation with LPS and dsRNA</w:t>
            </w:r>
          </w:p>
        </w:tc>
        <w:tc>
          <w:tcPr>
            <w:tcW w:w="1621" w:type="dxa"/>
            <w:tcBorders>
              <w:bottom w:val="single" w:sz="4" w:space="0" w:color="auto"/>
            </w:tcBorders>
            <w:vAlign w:val="center"/>
          </w:tcPr>
          <w:p w14:paraId="1B24C69A" w14:textId="77777777" w:rsidR="0044242F" w:rsidRPr="002541DF" w:rsidRDefault="0044242F" w:rsidP="005E5160">
            <w:pPr>
              <w:spacing w:after="60"/>
              <w:jc w:val="center"/>
              <w:rPr>
                <w:rFonts w:ascii="Arial" w:hAnsi="Arial" w:cs="Arial"/>
                <w:sz w:val="20"/>
                <w:szCs w:val="20"/>
              </w:rPr>
            </w:pPr>
            <w:proofErr w:type="spellStart"/>
            <w:r w:rsidRPr="002541DF">
              <w:rPr>
                <w:rFonts w:ascii="Arial" w:hAnsi="Arial" w:cs="Arial"/>
                <w:sz w:val="20"/>
                <w:szCs w:val="20"/>
              </w:rPr>
              <w:t>scGen</w:t>
            </w:r>
            <w:proofErr w:type="spellEnd"/>
          </w:p>
        </w:tc>
        <w:tc>
          <w:tcPr>
            <w:tcW w:w="1144" w:type="dxa"/>
            <w:tcBorders>
              <w:bottom w:val="single" w:sz="4" w:space="0" w:color="auto"/>
            </w:tcBorders>
            <w:vAlign w:val="center"/>
          </w:tcPr>
          <w:p w14:paraId="6CE3B0A0" w14:textId="77777777" w:rsidR="0044242F" w:rsidRPr="002541DF" w:rsidRDefault="0044242F" w:rsidP="005E5160">
            <w:pPr>
              <w:spacing w:after="60"/>
              <w:jc w:val="center"/>
              <w:rPr>
                <w:rFonts w:ascii="Arial" w:hAnsi="Arial" w:cs="Arial"/>
                <w:sz w:val="20"/>
                <w:szCs w:val="20"/>
              </w:rPr>
            </w:pPr>
            <w:r>
              <w:rPr>
                <w:rFonts w:ascii="Arial" w:hAnsi="Arial" w:cs="Arial"/>
                <w:sz w:val="20"/>
                <w:szCs w:val="20"/>
              </w:rPr>
              <w:t>Mouse, rat, rabbit, and pig</w:t>
            </w:r>
          </w:p>
        </w:tc>
        <w:tc>
          <w:tcPr>
            <w:tcW w:w="1144" w:type="dxa"/>
            <w:tcBorders>
              <w:bottom w:val="single" w:sz="4" w:space="0" w:color="auto"/>
            </w:tcBorders>
            <w:vAlign w:val="center"/>
          </w:tcPr>
          <w:p w14:paraId="75FBCA2E" w14:textId="77777777" w:rsidR="0044242F" w:rsidRPr="002541DF" w:rsidRDefault="0044242F" w:rsidP="005E5160">
            <w:pPr>
              <w:widowControl/>
              <w:spacing w:after="60"/>
              <w:jc w:val="center"/>
              <w:rPr>
                <w:rFonts w:ascii="Arial" w:hAnsi="Arial" w:cs="Arial"/>
                <w:sz w:val="20"/>
                <w:szCs w:val="20"/>
              </w:rPr>
            </w:pPr>
            <w:r w:rsidRPr="002541DF">
              <w:rPr>
                <w:rFonts w:ascii="Arial" w:hAnsi="Arial" w:cs="Arial"/>
                <w:color w:val="222222"/>
                <w:sz w:val="20"/>
                <w:szCs w:val="20"/>
                <w:shd w:val="clear" w:color="auto" w:fill="FFFFFF"/>
              </w:rPr>
              <w:t xml:space="preserve">bone marrow-derived phagocyte </w:t>
            </w:r>
          </w:p>
        </w:tc>
        <w:tc>
          <w:tcPr>
            <w:tcW w:w="1048" w:type="dxa"/>
            <w:tcBorders>
              <w:bottom w:val="single" w:sz="4" w:space="0" w:color="auto"/>
            </w:tcBorders>
            <w:vAlign w:val="center"/>
          </w:tcPr>
          <w:p w14:paraId="578841D1" w14:textId="77777777" w:rsidR="0044242F" w:rsidRPr="002541DF" w:rsidRDefault="0044242F" w:rsidP="005E5160">
            <w:pPr>
              <w:widowControl/>
              <w:spacing w:after="60"/>
              <w:jc w:val="left"/>
              <w:rPr>
                <w:rFonts w:ascii="Arial" w:hAnsi="Arial" w:cs="Arial"/>
                <w:sz w:val="20"/>
                <w:szCs w:val="20"/>
              </w:rPr>
            </w:pPr>
            <w:r>
              <w:rPr>
                <w:rFonts w:ascii="Arial" w:hAnsi="Arial" w:cs="Arial"/>
                <w:sz w:val="20"/>
                <w:szCs w:val="20"/>
              </w:rPr>
              <w:t>5,000 to 10,000 /species</w:t>
            </w:r>
          </w:p>
        </w:tc>
        <w:tc>
          <w:tcPr>
            <w:tcW w:w="1625" w:type="dxa"/>
            <w:tcBorders>
              <w:bottom w:val="single" w:sz="4" w:space="0" w:color="auto"/>
            </w:tcBorders>
            <w:vAlign w:val="center"/>
          </w:tcPr>
          <w:p w14:paraId="2151D98D" w14:textId="77777777" w:rsidR="0044242F" w:rsidRPr="002541DF" w:rsidRDefault="0044242F" w:rsidP="005E5160">
            <w:pPr>
              <w:widowControl/>
              <w:spacing w:after="60"/>
              <w:jc w:val="center"/>
              <w:rPr>
                <w:rFonts w:ascii="Arial" w:hAnsi="Arial" w:cs="Arial"/>
                <w:sz w:val="20"/>
                <w:szCs w:val="20"/>
              </w:rPr>
            </w:pPr>
            <w:r w:rsidRPr="00B266CD">
              <w:rPr>
                <w:rFonts w:ascii="Arial" w:hAnsi="Arial" w:cs="Arial"/>
                <w:sz w:val="20"/>
                <w:szCs w:val="20"/>
              </w:rPr>
              <w:t>13 a</w:t>
            </w:r>
            <w:r w:rsidRPr="00F00EEB">
              <w:rPr>
                <w:rFonts w:ascii="Arial" w:hAnsi="Arial" w:cs="Arial"/>
                <w:sz w:val="20"/>
                <w:szCs w:val="20"/>
              </w:rPr>
              <w:t>ccession</w:t>
            </w:r>
            <w:r w:rsidRPr="002541DF">
              <w:rPr>
                <w:rFonts w:ascii="Arial" w:hAnsi="Arial" w:cs="Arial"/>
                <w:sz w:val="20"/>
                <w:szCs w:val="20"/>
              </w:rPr>
              <w:t xml:space="preserve">s in </w:t>
            </w:r>
            <w:proofErr w:type="spellStart"/>
            <w:r w:rsidRPr="002541DF">
              <w:rPr>
                <w:rFonts w:ascii="Arial" w:hAnsi="Arial" w:cs="Arial"/>
                <w:sz w:val="20"/>
                <w:szCs w:val="20"/>
              </w:rPr>
              <w:t>ArrayExpress</w:t>
            </w:r>
            <w:proofErr w:type="spellEnd"/>
          </w:p>
        </w:tc>
        <w:tc>
          <w:tcPr>
            <w:tcW w:w="1252" w:type="dxa"/>
            <w:tcBorders>
              <w:bottom w:val="single" w:sz="4" w:space="0" w:color="auto"/>
            </w:tcBorders>
            <w:vAlign w:val="center"/>
          </w:tcPr>
          <w:p w14:paraId="5C13BBE8" w14:textId="2ECE4324" w:rsidR="0044242F" w:rsidRPr="002541DF" w:rsidRDefault="003D12A3" w:rsidP="005E5160">
            <w:pPr>
              <w:widowControl/>
              <w:shd w:val="clear" w:color="auto" w:fill="FFFFFF"/>
              <w:spacing w:after="60"/>
              <w:jc w:val="center"/>
              <w:rPr>
                <w:rFonts w:ascii="Arial" w:hAnsi="Arial" w:cs="Arial"/>
                <w:sz w:val="20"/>
                <w:szCs w:val="20"/>
              </w:rPr>
            </w:pPr>
            <w:r>
              <w:rPr>
                <w:rFonts w:ascii="Arial" w:hAnsi="Arial" w:cs="Arial"/>
                <w:sz w:val="20"/>
                <w:szCs w:val="20"/>
              </w:rPr>
              <w:fldChar w:fldCharType="begin">
                <w:fldData xml:space="preserve">PEVuZE5vdGU+PENpdGU+PEF1dGhvcj5IYWdhaTwvQXV0aG9yPjxZZWFyPjIwMTg8L1llYXI+PFJl
Y051bT4yMDI8L1JlY051bT48RGlzcGxheVRleHQ+WzEyN108L0Rpc3BsYXlUZXh0PjxyZWNvcmQ+
PHJlYy1udW1iZXI+MjAyPC9yZWMtbnVtYmVyPjxmb3JlaWduLWtleXM+PGtleSBhcHA9IkVOIiBk
Yi1pZD0ienNwcHgyNWZvZmZ0enhlZTk1ZngyOXA4dGF0ZjV2dmF3dHZwIiB0aW1lc3RhbXA9IjE2
Mjg4MTM3ODIiPjIwMjwva2V5PjwvZm9yZWlnbi1rZXlzPjxyZWYtdHlwZSBuYW1lPSJKb3VybmFs
IEFydGljbGUiPjE3PC9yZWYtdHlwZT48Y29udHJpYnV0b3JzPjxhdXRob3JzPjxhdXRob3I+SGFn
YWksIFQuPC9hdXRob3I+PGF1dGhvcj5DaGVuLCBYLjwvYXV0aG9yPjxhdXRob3I+TWlyYWdhaWEs
IFIuIEouPC9hdXRob3I+PGF1dGhvcj5Sb3N0b20sIFIuPC9hdXRob3I+PGF1dGhvcj5Hb21lcywg
VC48L2F1dGhvcj48YXV0aG9yPkt1bm93c2thLCBOLjwvYXV0aG9yPjxhdXRob3I+SGVucmlrc3Nv
biwgSi48L2F1dGhvcj48YXV0aG9yPlBhcmssIEouIEUuPC9hdXRob3I+PGF1dGhvcj5Qcm9zZXJw
aW8sIFYuPC9hdXRob3I+PGF1dGhvcj5Eb25hdGksIEcuPC9hdXRob3I+PGF1dGhvcj5Cb3NzaW5p
LUNhc3RpbGxvLCBMLjwvYXV0aG9yPjxhdXRob3I+VmllaXJhIEJyYWdhLCBGLiBBLjwvYXV0aG9y
PjxhdXRob3I+TmFhbWF0aSwgRy48L2F1dGhvcj48YXV0aG9yPkZsZXRjaGVyLCBKLjwvYXV0aG9y
PjxhdXRob3I+U3RlcGhlbnNvbiwgRS48L2F1dGhvcj48YXV0aG9yPlZlZ2gsIFAuPC9hdXRob3I+
PGF1dGhvcj5Ucnlua2EsIEcuPC9hdXRob3I+PGF1dGhvcj5Lb25kb3ZhLCBJLjwvYXV0aG9yPjxh
dXRob3I+RGVubmlzLCBNLjwvYXV0aG9yPjxhdXRob3I+SGFuaWZmYSwgTS48L2F1dGhvcj48YXV0
aG9yPk5vdXJtb2hhbW1hZCwgQS48L2F1dGhvcj48YXV0aG9yPkxhc3NpZywgTS48L2F1dGhvcj48
YXV0aG9yPlRlaWNobWFubiwgUy4gQS48L2F1dGhvcj48L2F1dGhvcnM+PC9jb250cmlidXRvcnM+
PGF1dGgtYWRkcmVzcz5XZWxsY29tZSBTYW5nZXIgSW5zdGl0dXRlLCBDYW1icmlkZ2UsIFVLLiB0
emFjaGlAZWJpLmFjLnVrLiYjeEQ7RU1CTC0gRXVyb3BlYW4gQmlvaW5mb3JtYXRpY3MgSW5zdGl0
dXRlLCBDYW1icmlkZ2UsIFVLLiB0emFjaGlAZWJpLmFjLnVrLiYjeEQ7V2VsbGNvbWUgU2FuZ2Vy
IEluc3RpdHV0ZSwgQ2FtYnJpZGdlLCBVSy4mI3hEO0NlbnRyZSBvZiBCaW9sb2dpY2FsIEVuZ2lu
ZWVyaW5nLCBVbml2ZXJzaXR5IG9mIE1pbmhvLCBCcmFnYSwgUG9ydHVnYWwuJiN4RDtFTUJMLSBF
dXJvcGVhbiBCaW9pbmZvcm1hdGljcyBJbnN0aXR1dGUsIENhbWJyaWRnZSwgVUsuJiN4RDtEZXBh
cnRtZW50IG9mIExpZmUgU2NpZW5jZXMgYW5kIFN5c3RlbXMgQmlvbG9neSwgVW5pdmVyc2l0eSBv
ZiBUdXJpbiwgVG9yaW5vLCBJdGFseS4mI3hEO0l0YWxpYW4gSW5zdGl0dXRlIGZvciBHZW5vbWlj
IE1lZGljaW5lIChJSUdNKSwgVG9yaW5vLCBJdGFseS4mI3hEO01vbGVjdWxhciBCaW90ZWNobm9s
b2d5IENlbnRlciwgVW5pdmVyc2l0eSBvZiBUdXJpbiwgVG9yaW5vLCBJdGFseS4mI3hEO09wZW4g
VGFyZ2V0cywgV2VsbGNvbWUgU2FuZ2VyIEluc3RpdHV0ZSwgQ2FtYnJpZGdlLCBVSy4mI3hEO0lu
c3RpdHV0ZSBvZiBDZWxsdWxhciBNZWRpY2luZSwgTmV3Y2FzdGxlIFVuaXZlcnNpdHksIE5ld2Nh
c3RsZSB1cG9uIFR5bmUsIFVLLiYjeEQ7RGl2aXNpb24gb2YgUGF0aG9sb2d5IGFuZCBNaWNyb2Jp
b2xvZ3ksIEFuaW1hbCBTY2llbmNlIERlcGFydG1lbnQsIEJpb21lZGljYWwgUHJpbWF0ZSBSZXNl
YXJjaCBDZW50cmUsIFJpanN3aWprLCBUaGUgTmV0aGVybGFuZHMuJiN4RDtSZXNlYXJjaCBEZXBh
cnRtZW50LCBQdWJsaWMgSGVhbHRoIEVuZ2xhbmQsIE5hdGlvbmFsIEluZmVjdGlvbiBTZXJ2aWNl
LCBQb3J0b24gRG93biwgVUsuJiN4RDtEZXBhcnRtZW50IG9mIERlcm1hdG9sb2d5IGFuZCBOSUhS
IE5ld2Nhc3RsZSBCaW9tZWRpY2FsIFJlc2VhcmNoIENlbnRyZSwgTmV3Y2FzdGxlIEhvc3BpdGFs
cyBOSFMgRm91bmRhdGlvbiBUcnVzdCwgTmV3Y2FzdGxlIHVwb24gVHluZSwgVUsuJiN4RDtNYXgg
UGxhbmNrIEluc3RpdHV0ZSBmb3IgRHluYW1pY3MgYW5kIFNlbGYtT3JnYW5pemF0aW9uLCBHb3R0
aW5nZW4sIEdlcm1hbnkuJiN4RDtEZXBhcnRtZW50IG9mIFBoeXNpY3MsIFVuaXZlcnNpdHkgb2Yg
V2FzaGluZ3RvbiwgU2VhdHRsZSwgV0EsIFVTQS4mI3hEO0luc3RpdHV0ZSBmb3IgQmlvbG9naWNh
bCBQaHlzaWNzLCBVbml2ZXJzaXR5IG9mIENvbG9nbmUsIENvbG9nbmUsIEdlcm1hbnkuJiN4RDtX
ZWxsY29tZSBTYW5nZXIgSW5zdGl0dXRlLCBDYW1icmlkZ2UsIFVLLiBzdDlAc2FuZ2VyLmFjLnVr
LiYjeEQ7RU1CTC0gRXVyb3BlYW4gQmlvaW5mb3JtYXRpY3MgSW5zdGl0dXRlLCBDYW1icmlkZ2Us
IFVLLiBzdDlAc2FuZ2VyLmFjLnVrLiYjeEQ7VGhlb3J5IG9mIENvbmRlbnNlZCBNYXR0ZXIgR3Jv
dXAsIENhdmVuZGlzaCBMYWJvcmF0b3J5LCBVbml2ZXJzaXR5IG9mIENhbWJyaWRnZSwgQ2FtYnJp
ZGdlLCBVSy4gc3Q5QHNhbmdlci5hYy51ay48L2F1dGgtYWRkcmVzcz48dGl0bGVzPjx0aXRsZT5H
ZW5lIGV4cHJlc3Npb24gdmFyaWFiaWxpdHkgYWNyb3NzIGNlbGxzIGFuZCBzcGVjaWVzIHNoYXBl
cyBpbm5hdGUgaW1tdW5pdHk8L3RpdGxlPjxzZWNvbmRhcnktdGl0bGU+TmF0dXJlPC9zZWNvbmRh
cnktdGl0bGU+PC90aXRsZXM+PHBlcmlvZGljYWw+PGZ1bGwtdGl0bGU+TmF0dXJlPC9mdWxsLXRp
dGxlPjwvcGVyaW9kaWNhbD48cGFnZXM+MTk3LTIwMjwvcGFnZXM+PHZvbHVtZT41NjM8L3ZvbHVt
ZT48bnVtYmVyPjc3MzA8L251bWJlcj48ZWRpdGlvbj4yMDE4LzEwLzI2PC9lZGl0aW9uPjxrZXl3
b3Jkcz48a2V5d29yZD5BbmltYWxzPC9rZXl3b3JkPjxrZXl3b3JkPkNlbGxzL2N5dG9sb2d5Lypt
ZXRhYm9saXNtPC9rZXl3b3JkPjxrZXl3b3JkPkN5dG9raW5lcy9nZW5ldGljczwva2V5d29yZD48
a2V5d29yZD4qRXZvbHV0aW9uLCBNb2xlY3VsYXI8L2tleXdvcmQ+PGtleXdvcmQ+SHVtYW5zPC9r
ZXl3b3JkPjxrZXl3b3JkPkltbXVuaXR5LCBJbm5hdGUvKmdlbmV0aWNzLyppbW11bm9sb2d5PC9r
ZXl3b3JkPjxrZXl3b3JkPk9yZ2FuIFNwZWNpZmljaXR5LypnZW5ldGljczwva2V5d29yZD48a2V5
d29yZD5Qcm9tb3RlciBSZWdpb25zLCBHZW5ldGljL2dlbmV0aWNzPC9rZXl3b3JkPjxrZXl3b3Jk
PipTcGVjaWVzIFNwZWNpZmljaXR5PC9rZXl3b3JkPjxrZXl3b3JkPlRyYW5zY3JpcHRpb24sIEdl
bmV0aWMvKmdlbmV0aWNzPC9rZXl3b3JkPjwva2V5d29yZHM+PGRhdGVzPjx5ZWFyPjIwMTg8L3ll
YXI+PHB1Yi1kYXRlcz48ZGF0ZT5Ob3Y8L2RhdGU+PC9wdWItZGF0ZXM+PC9kYXRlcz48aXNibj4x
NDc2LTQ2ODcgKEVsZWN0cm9uaWMpJiN4RDswMDI4LTA4MzYgKExpbmtpbmcpPC9pc2JuPjxhY2Nl
c3Npb24tbnVtPjMwMzU2MjIwPC9hY2Nlc3Npb24tbnVtPjx1cmxzPjxyZWxhdGVkLXVybHM+PHVy
bD5odHRwczovL3d3dy5uY2JpLm5sbS5uaWguZ292L3B1Ym1lZC8zMDM1NjIyMDwvdXJsPjwvcmVs
YXRlZC11cmxzPjwvdXJscz48Y3VzdG9tMj5QTUM2MzQ3OTcyPC9jdXN0b20yPjxlbGVjdHJvbmlj
LXJlc291cmNlLW51bT4xMC4xMDM4L3M0MTU4Ni0wMTgtMDY1Ny0yPC9lbGVjdHJvbmljLXJlc291
cmNlLW51bT48L3JlY29yZD48L0NpdGU+PC9FbmROb3RlPgB=
</w:fldData>
              </w:fldChar>
            </w:r>
            <w:r w:rsidR="00930FB6">
              <w:rPr>
                <w:rFonts w:ascii="Arial" w:hAnsi="Arial" w:cs="Arial"/>
                <w:sz w:val="20"/>
                <w:szCs w:val="20"/>
              </w:rPr>
              <w:instrText xml:space="preserve"> ADDIN EN.CITE </w:instrText>
            </w:r>
            <w:r w:rsidR="00930FB6">
              <w:rPr>
                <w:rFonts w:ascii="Arial" w:hAnsi="Arial" w:cs="Arial"/>
                <w:sz w:val="20"/>
                <w:szCs w:val="20"/>
              </w:rPr>
              <w:fldChar w:fldCharType="begin">
                <w:fldData xml:space="preserve">PEVuZE5vdGU+PENpdGU+PEF1dGhvcj5IYWdhaTwvQXV0aG9yPjxZZWFyPjIwMTg8L1llYXI+PFJl
Y051bT4yMDI8L1JlY051bT48RGlzcGxheVRleHQ+WzEyN108L0Rpc3BsYXlUZXh0PjxyZWNvcmQ+
PHJlYy1udW1iZXI+MjAyPC9yZWMtbnVtYmVyPjxmb3JlaWduLWtleXM+PGtleSBhcHA9IkVOIiBk
Yi1pZD0ienNwcHgyNWZvZmZ0enhlZTk1ZngyOXA4dGF0ZjV2dmF3dHZwIiB0aW1lc3RhbXA9IjE2
Mjg4MTM3ODIiPjIwMjwva2V5PjwvZm9yZWlnbi1rZXlzPjxyZWYtdHlwZSBuYW1lPSJKb3VybmFs
IEFydGljbGUiPjE3PC9yZWYtdHlwZT48Y29udHJpYnV0b3JzPjxhdXRob3JzPjxhdXRob3I+SGFn
YWksIFQuPC9hdXRob3I+PGF1dGhvcj5DaGVuLCBYLjwvYXV0aG9yPjxhdXRob3I+TWlyYWdhaWEs
IFIuIEouPC9hdXRob3I+PGF1dGhvcj5Sb3N0b20sIFIuPC9hdXRob3I+PGF1dGhvcj5Hb21lcywg
VC48L2F1dGhvcj48YXV0aG9yPkt1bm93c2thLCBOLjwvYXV0aG9yPjxhdXRob3I+SGVucmlrc3Nv
biwgSi48L2F1dGhvcj48YXV0aG9yPlBhcmssIEouIEUuPC9hdXRob3I+PGF1dGhvcj5Qcm9zZXJw
aW8sIFYuPC9hdXRob3I+PGF1dGhvcj5Eb25hdGksIEcuPC9hdXRob3I+PGF1dGhvcj5Cb3NzaW5p
LUNhc3RpbGxvLCBMLjwvYXV0aG9yPjxhdXRob3I+VmllaXJhIEJyYWdhLCBGLiBBLjwvYXV0aG9y
PjxhdXRob3I+TmFhbWF0aSwgRy48L2F1dGhvcj48YXV0aG9yPkZsZXRjaGVyLCBKLjwvYXV0aG9y
PjxhdXRob3I+U3RlcGhlbnNvbiwgRS48L2F1dGhvcj48YXV0aG9yPlZlZ2gsIFAuPC9hdXRob3I+
PGF1dGhvcj5Ucnlua2EsIEcuPC9hdXRob3I+PGF1dGhvcj5Lb25kb3ZhLCBJLjwvYXV0aG9yPjxh
dXRob3I+RGVubmlzLCBNLjwvYXV0aG9yPjxhdXRob3I+SGFuaWZmYSwgTS48L2F1dGhvcj48YXV0
aG9yPk5vdXJtb2hhbW1hZCwgQS48L2F1dGhvcj48YXV0aG9yPkxhc3NpZywgTS48L2F1dGhvcj48
YXV0aG9yPlRlaWNobWFubiwgUy4gQS48L2F1dGhvcj48L2F1dGhvcnM+PC9jb250cmlidXRvcnM+
PGF1dGgtYWRkcmVzcz5XZWxsY29tZSBTYW5nZXIgSW5zdGl0dXRlLCBDYW1icmlkZ2UsIFVLLiB0
emFjaGlAZWJpLmFjLnVrLiYjeEQ7RU1CTC0gRXVyb3BlYW4gQmlvaW5mb3JtYXRpY3MgSW5zdGl0
dXRlLCBDYW1icmlkZ2UsIFVLLiB0emFjaGlAZWJpLmFjLnVrLiYjeEQ7V2VsbGNvbWUgU2FuZ2Vy
IEluc3RpdHV0ZSwgQ2FtYnJpZGdlLCBVSy4mI3hEO0NlbnRyZSBvZiBCaW9sb2dpY2FsIEVuZ2lu
ZWVyaW5nLCBVbml2ZXJzaXR5IG9mIE1pbmhvLCBCcmFnYSwgUG9ydHVnYWwuJiN4RDtFTUJMLSBF
dXJvcGVhbiBCaW9pbmZvcm1hdGljcyBJbnN0aXR1dGUsIENhbWJyaWRnZSwgVUsuJiN4RDtEZXBh
cnRtZW50IG9mIExpZmUgU2NpZW5jZXMgYW5kIFN5c3RlbXMgQmlvbG9neSwgVW5pdmVyc2l0eSBv
ZiBUdXJpbiwgVG9yaW5vLCBJdGFseS4mI3hEO0l0YWxpYW4gSW5zdGl0dXRlIGZvciBHZW5vbWlj
IE1lZGljaW5lIChJSUdNKSwgVG9yaW5vLCBJdGFseS4mI3hEO01vbGVjdWxhciBCaW90ZWNobm9s
b2d5IENlbnRlciwgVW5pdmVyc2l0eSBvZiBUdXJpbiwgVG9yaW5vLCBJdGFseS4mI3hEO09wZW4g
VGFyZ2V0cywgV2VsbGNvbWUgU2FuZ2VyIEluc3RpdHV0ZSwgQ2FtYnJpZGdlLCBVSy4mI3hEO0lu
c3RpdHV0ZSBvZiBDZWxsdWxhciBNZWRpY2luZSwgTmV3Y2FzdGxlIFVuaXZlcnNpdHksIE5ld2Nh
c3RsZSB1cG9uIFR5bmUsIFVLLiYjeEQ7RGl2aXNpb24gb2YgUGF0aG9sb2d5IGFuZCBNaWNyb2Jp
b2xvZ3ksIEFuaW1hbCBTY2llbmNlIERlcGFydG1lbnQsIEJpb21lZGljYWwgUHJpbWF0ZSBSZXNl
YXJjaCBDZW50cmUsIFJpanN3aWprLCBUaGUgTmV0aGVybGFuZHMuJiN4RDtSZXNlYXJjaCBEZXBh
cnRtZW50LCBQdWJsaWMgSGVhbHRoIEVuZ2xhbmQsIE5hdGlvbmFsIEluZmVjdGlvbiBTZXJ2aWNl
LCBQb3J0b24gRG93biwgVUsuJiN4RDtEZXBhcnRtZW50IG9mIERlcm1hdG9sb2d5IGFuZCBOSUhS
IE5ld2Nhc3RsZSBCaW9tZWRpY2FsIFJlc2VhcmNoIENlbnRyZSwgTmV3Y2FzdGxlIEhvc3BpdGFs
cyBOSFMgRm91bmRhdGlvbiBUcnVzdCwgTmV3Y2FzdGxlIHVwb24gVHluZSwgVUsuJiN4RDtNYXgg
UGxhbmNrIEluc3RpdHV0ZSBmb3IgRHluYW1pY3MgYW5kIFNlbGYtT3JnYW5pemF0aW9uLCBHb3R0
aW5nZW4sIEdlcm1hbnkuJiN4RDtEZXBhcnRtZW50IG9mIFBoeXNpY3MsIFVuaXZlcnNpdHkgb2Yg
V2FzaGluZ3RvbiwgU2VhdHRsZSwgV0EsIFVTQS4mI3hEO0luc3RpdHV0ZSBmb3IgQmlvbG9naWNh
bCBQaHlzaWNzLCBVbml2ZXJzaXR5IG9mIENvbG9nbmUsIENvbG9nbmUsIEdlcm1hbnkuJiN4RDtX
ZWxsY29tZSBTYW5nZXIgSW5zdGl0dXRlLCBDYW1icmlkZ2UsIFVLLiBzdDlAc2FuZ2VyLmFjLnVr
LiYjeEQ7RU1CTC0gRXVyb3BlYW4gQmlvaW5mb3JtYXRpY3MgSW5zdGl0dXRlLCBDYW1icmlkZ2Us
IFVLLiBzdDlAc2FuZ2VyLmFjLnVrLiYjeEQ7VGhlb3J5IG9mIENvbmRlbnNlZCBNYXR0ZXIgR3Jv
dXAsIENhdmVuZGlzaCBMYWJvcmF0b3J5LCBVbml2ZXJzaXR5IG9mIENhbWJyaWRnZSwgQ2FtYnJp
ZGdlLCBVSy4gc3Q5QHNhbmdlci5hYy51ay48L2F1dGgtYWRkcmVzcz48dGl0bGVzPjx0aXRsZT5H
ZW5lIGV4cHJlc3Npb24gdmFyaWFiaWxpdHkgYWNyb3NzIGNlbGxzIGFuZCBzcGVjaWVzIHNoYXBl
cyBpbm5hdGUgaW1tdW5pdHk8L3RpdGxlPjxzZWNvbmRhcnktdGl0bGU+TmF0dXJlPC9zZWNvbmRh
cnktdGl0bGU+PC90aXRsZXM+PHBlcmlvZGljYWw+PGZ1bGwtdGl0bGU+TmF0dXJlPC9mdWxsLXRp
dGxlPjwvcGVyaW9kaWNhbD48cGFnZXM+MTk3LTIwMjwvcGFnZXM+PHZvbHVtZT41NjM8L3ZvbHVt
ZT48bnVtYmVyPjc3MzA8L251bWJlcj48ZWRpdGlvbj4yMDE4LzEwLzI2PC9lZGl0aW9uPjxrZXl3
b3Jkcz48a2V5d29yZD5BbmltYWxzPC9rZXl3b3JkPjxrZXl3b3JkPkNlbGxzL2N5dG9sb2d5Lypt
ZXRhYm9saXNtPC9rZXl3b3JkPjxrZXl3b3JkPkN5dG9raW5lcy9nZW5ldGljczwva2V5d29yZD48
a2V5d29yZD4qRXZvbHV0aW9uLCBNb2xlY3VsYXI8L2tleXdvcmQ+PGtleXdvcmQ+SHVtYW5zPC9r
ZXl3b3JkPjxrZXl3b3JkPkltbXVuaXR5LCBJbm5hdGUvKmdlbmV0aWNzLyppbW11bm9sb2d5PC9r
ZXl3b3JkPjxrZXl3b3JkPk9yZ2FuIFNwZWNpZmljaXR5LypnZW5ldGljczwva2V5d29yZD48a2V5
d29yZD5Qcm9tb3RlciBSZWdpb25zLCBHZW5ldGljL2dlbmV0aWNzPC9rZXl3b3JkPjxrZXl3b3Jk
PipTcGVjaWVzIFNwZWNpZmljaXR5PC9rZXl3b3JkPjxrZXl3b3JkPlRyYW5zY3JpcHRpb24sIEdl
bmV0aWMvKmdlbmV0aWNzPC9rZXl3b3JkPjwva2V5d29yZHM+PGRhdGVzPjx5ZWFyPjIwMTg8L3ll
YXI+PHB1Yi1kYXRlcz48ZGF0ZT5Ob3Y8L2RhdGU+PC9wdWItZGF0ZXM+PC9kYXRlcz48aXNibj4x
NDc2LTQ2ODcgKEVsZWN0cm9uaWMpJiN4RDswMDI4LTA4MzYgKExpbmtpbmcpPC9pc2JuPjxhY2Nl
c3Npb24tbnVtPjMwMzU2MjIwPC9hY2Nlc3Npb24tbnVtPjx1cmxzPjxyZWxhdGVkLXVybHM+PHVy
bD5odHRwczovL3d3dy5uY2JpLm5sbS5uaWguZ292L3B1Ym1lZC8zMDM1NjIyMDwvdXJsPjwvcmVs
YXRlZC11cmxzPjwvdXJscz48Y3VzdG9tMj5QTUM2MzQ3OTcyPC9jdXN0b20yPjxlbGVjdHJvbmlj
LXJlc291cmNlLW51bT4xMC4xMDM4L3M0MTU4Ni0wMTgtMDY1Ny0yPC9lbGVjdHJvbmljLXJlc291
cmNlLW51bT48L3JlY29yZD48L0NpdGU+PC9FbmROb3RlPgB=
</w:fldData>
              </w:fldChar>
            </w:r>
            <w:r w:rsidR="00930FB6">
              <w:rPr>
                <w:rFonts w:ascii="Arial" w:hAnsi="Arial" w:cs="Arial"/>
                <w:sz w:val="20"/>
                <w:szCs w:val="20"/>
              </w:rPr>
              <w:instrText xml:space="preserve"> ADDIN EN.CITE.DATA </w:instrText>
            </w:r>
            <w:r w:rsidR="00930FB6">
              <w:rPr>
                <w:rFonts w:ascii="Arial" w:hAnsi="Arial" w:cs="Arial"/>
                <w:sz w:val="20"/>
                <w:szCs w:val="20"/>
              </w:rPr>
            </w:r>
            <w:r w:rsidR="00930FB6">
              <w:rPr>
                <w:rFonts w:ascii="Arial" w:hAnsi="Arial" w:cs="Arial"/>
                <w:sz w:val="20"/>
                <w:szCs w:val="20"/>
              </w:rPr>
              <w:fldChar w:fldCharType="end"/>
            </w:r>
            <w:r>
              <w:rPr>
                <w:rFonts w:ascii="Arial" w:hAnsi="Arial" w:cs="Arial"/>
                <w:sz w:val="20"/>
                <w:szCs w:val="20"/>
              </w:rPr>
            </w:r>
            <w:r>
              <w:rPr>
                <w:rFonts w:ascii="Arial" w:hAnsi="Arial" w:cs="Arial"/>
                <w:sz w:val="20"/>
                <w:szCs w:val="20"/>
              </w:rPr>
              <w:fldChar w:fldCharType="separate"/>
            </w:r>
            <w:r w:rsidR="00930FB6">
              <w:rPr>
                <w:rFonts w:ascii="Arial" w:hAnsi="Arial" w:cs="Arial"/>
                <w:noProof/>
                <w:sz w:val="20"/>
                <w:szCs w:val="20"/>
              </w:rPr>
              <w:t>[127]</w:t>
            </w:r>
            <w:r>
              <w:rPr>
                <w:rFonts w:ascii="Arial" w:hAnsi="Arial" w:cs="Arial"/>
                <w:sz w:val="20"/>
                <w:szCs w:val="20"/>
              </w:rPr>
              <w:fldChar w:fldCharType="end"/>
            </w:r>
            <w:r w:rsidR="0044242F" w:rsidRPr="002541DF" w:rsidDel="007314C0">
              <w:rPr>
                <w:rFonts w:ascii="Arial" w:hAnsi="Arial" w:cs="Arial"/>
                <w:sz w:val="20"/>
                <w:szCs w:val="20"/>
              </w:rPr>
              <w:t xml:space="preserve"> </w:t>
            </w:r>
          </w:p>
        </w:tc>
      </w:tr>
    </w:tbl>
    <w:p w14:paraId="6DF174D8" w14:textId="77777777" w:rsidR="0044242F" w:rsidRPr="007715EB" w:rsidRDefault="0044242F" w:rsidP="0044242F">
      <w:pPr>
        <w:pStyle w:val="ListParagraph"/>
        <w:numPr>
          <w:ilvl w:val="0"/>
          <w:numId w:val="51"/>
        </w:numPr>
        <w:snapToGrid w:val="0"/>
        <w:spacing w:after="0" w:line="240" w:lineRule="auto"/>
        <w:ind w:left="180" w:hanging="180"/>
        <w:rPr>
          <w:rFonts w:ascii="Arial" w:hAnsi="Arial" w:cs="Arial"/>
          <w:sz w:val="18"/>
          <w:szCs w:val="18"/>
        </w:rPr>
      </w:pPr>
      <w:r w:rsidRPr="007715EB">
        <w:rPr>
          <w:rFonts w:ascii="Arial" w:hAnsi="Arial" w:cs="Arial"/>
          <w:sz w:val="18"/>
          <w:szCs w:val="18"/>
        </w:rPr>
        <w:t xml:space="preserve">Processed data is available at </w:t>
      </w:r>
      <w:hyperlink r:id="rId19" w:history="1">
        <w:r w:rsidRPr="002576F4">
          <w:rPr>
            <w:rStyle w:val="Hyperlink"/>
            <w:rFonts w:ascii="Arial" w:hAnsi="Arial" w:cs="Arial"/>
            <w:sz w:val="18"/>
            <w:szCs w:val="18"/>
          </w:rPr>
          <w:t>https://github.com/ttgump/scDeepCluster/tree/master/scRNA-seq%20data</w:t>
        </w:r>
      </w:hyperlink>
    </w:p>
    <w:p w14:paraId="631C855E" w14:textId="77777777" w:rsidR="0044242F" w:rsidRDefault="0044242F" w:rsidP="0044242F">
      <w:pPr>
        <w:snapToGrid w:val="0"/>
        <w:rPr>
          <w:rFonts w:ascii="Arial" w:hAnsi="Arial" w:cs="Arial"/>
          <w:sz w:val="18"/>
          <w:szCs w:val="18"/>
        </w:rPr>
      </w:pPr>
    </w:p>
    <w:p w14:paraId="58354D93" w14:textId="232359F3" w:rsidR="0044242F" w:rsidRDefault="0044242F" w:rsidP="0044242F">
      <w:pPr>
        <w:snapToGrid w:val="0"/>
        <w:rPr>
          <w:rFonts w:ascii="Arial" w:hAnsi="Arial" w:cs="Arial"/>
          <w:sz w:val="18"/>
          <w:szCs w:val="18"/>
        </w:rPr>
      </w:pPr>
    </w:p>
    <w:p w14:paraId="1E3E81AB" w14:textId="77777777" w:rsidR="00A07D90" w:rsidRDefault="00A07D90" w:rsidP="0044242F">
      <w:pPr>
        <w:snapToGrid w:val="0"/>
        <w:rPr>
          <w:rFonts w:ascii="Arial" w:hAnsi="Arial" w:cs="Arial"/>
          <w:sz w:val="18"/>
          <w:szCs w:val="18"/>
        </w:rPr>
      </w:pPr>
    </w:p>
    <w:p w14:paraId="0FEDE5DC" w14:textId="77777777" w:rsidR="0044242F" w:rsidRPr="00917460" w:rsidRDefault="0044242F" w:rsidP="0044242F">
      <w:pPr>
        <w:rPr>
          <w:b/>
          <w:bCs/>
          <w:sz w:val="28"/>
          <w:szCs w:val="28"/>
        </w:rPr>
      </w:pPr>
      <w:r w:rsidRPr="00243715">
        <w:rPr>
          <w:rFonts w:ascii="Arial" w:hAnsi="Arial" w:cs="Arial"/>
          <w:b/>
          <w:bCs/>
        </w:rPr>
        <w:lastRenderedPageBreak/>
        <w:t xml:space="preserve">Table </w:t>
      </w:r>
      <w:r>
        <w:rPr>
          <w:rFonts w:ascii="Arial" w:hAnsi="Arial" w:cs="Arial"/>
          <w:b/>
          <w:bCs/>
        </w:rPr>
        <w:t>2e</w:t>
      </w:r>
      <w:r w:rsidRPr="00243715">
        <w:rPr>
          <w:rFonts w:ascii="Arial" w:hAnsi="Arial" w:cs="Arial"/>
          <w:b/>
          <w:bCs/>
        </w:rPr>
        <w:t xml:space="preserve">: </w:t>
      </w:r>
      <w:r>
        <w:rPr>
          <w:rFonts w:ascii="Arial" w:hAnsi="Arial" w:cs="Arial"/>
        </w:rPr>
        <w:t>Large single-cell data source used by various algorithms</w:t>
      </w:r>
    </w:p>
    <w:tbl>
      <w:tblPr>
        <w:tblStyle w:val="TableGrid"/>
        <w:tblW w:w="9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3870"/>
        <w:gridCol w:w="3600"/>
      </w:tblGrid>
      <w:tr w:rsidR="0044242F" w:rsidRPr="00BA32C8" w14:paraId="0E74D383" w14:textId="77777777" w:rsidTr="005E5160">
        <w:trPr>
          <w:trHeight w:val="397"/>
        </w:trPr>
        <w:tc>
          <w:tcPr>
            <w:tcW w:w="2070" w:type="dxa"/>
            <w:tcBorders>
              <w:top w:val="single" w:sz="4" w:space="0" w:color="auto"/>
              <w:bottom w:val="single" w:sz="4" w:space="0" w:color="auto"/>
            </w:tcBorders>
            <w:shd w:val="clear" w:color="auto" w:fill="auto"/>
            <w:vAlign w:val="center"/>
          </w:tcPr>
          <w:p w14:paraId="3497DA27" w14:textId="77777777" w:rsidR="0044242F" w:rsidRPr="00F97EB0" w:rsidRDefault="0044242F" w:rsidP="005E5160">
            <w:pPr>
              <w:widowControl/>
              <w:ind w:left="186" w:hanging="5"/>
              <w:jc w:val="center"/>
              <w:rPr>
                <w:rFonts w:ascii="Arial" w:hAnsi="Arial" w:cs="Arial"/>
                <w:sz w:val="20"/>
                <w:szCs w:val="20"/>
              </w:rPr>
            </w:pPr>
            <w:r w:rsidRPr="00F97EB0">
              <w:rPr>
                <w:rFonts w:ascii="Arial" w:hAnsi="Arial" w:cs="Arial"/>
                <w:b/>
                <w:bCs/>
                <w:sz w:val="20"/>
                <w:szCs w:val="20"/>
              </w:rPr>
              <w:t>Title</w:t>
            </w:r>
          </w:p>
        </w:tc>
        <w:tc>
          <w:tcPr>
            <w:tcW w:w="3870" w:type="dxa"/>
            <w:tcBorders>
              <w:top w:val="single" w:sz="4" w:space="0" w:color="auto"/>
              <w:bottom w:val="single" w:sz="4" w:space="0" w:color="auto"/>
            </w:tcBorders>
            <w:vAlign w:val="center"/>
          </w:tcPr>
          <w:p w14:paraId="4098CA9B" w14:textId="77777777" w:rsidR="0044242F" w:rsidRPr="00F97EB0" w:rsidRDefault="0044242F" w:rsidP="005E5160">
            <w:pPr>
              <w:ind w:left="186" w:hanging="5"/>
              <w:jc w:val="center"/>
              <w:rPr>
                <w:rFonts w:ascii="Arial" w:hAnsi="Arial" w:cs="Arial"/>
                <w:b/>
                <w:bCs/>
                <w:sz w:val="20"/>
                <w:szCs w:val="20"/>
              </w:rPr>
            </w:pPr>
            <w:r>
              <w:rPr>
                <w:rFonts w:ascii="Arial" w:hAnsi="Arial" w:cs="Arial"/>
                <w:b/>
                <w:bCs/>
                <w:sz w:val="20"/>
                <w:szCs w:val="20"/>
              </w:rPr>
              <w:t>Sources</w:t>
            </w:r>
          </w:p>
        </w:tc>
        <w:tc>
          <w:tcPr>
            <w:tcW w:w="3600" w:type="dxa"/>
            <w:tcBorders>
              <w:top w:val="single" w:sz="4" w:space="0" w:color="auto"/>
              <w:bottom w:val="single" w:sz="4" w:space="0" w:color="auto"/>
            </w:tcBorders>
            <w:shd w:val="clear" w:color="auto" w:fill="auto"/>
            <w:vAlign w:val="center"/>
          </w:tcPr>
          <w:p w14:paraId="40A17E3D" w14:textId="77777777" w:rsidR="0044242F" w:rsidRPr="00F97EB0" w:rsidRDefault="0044242F" w:rsidP="005E5160">
            <w:pPr>
              <w:widowControl/>
              <w:ind w:left="186" w:hanging="5"/>
              <w:jc w:val="center"/>
              <w:rPr>
                <w:rFonts w:ascii="Arial" w:hAnsi="Arial" w:cs="Arial"/>
                <w:sz w:val="20"/>
                <w:szCs w:val="20"/>
              </w:rPr>
            </w:pPr>
            <w:r>
              <w:rPr>
                <w:rFonts w:ascii="Arial" w:hAnsi="Arial" w:cs="Arial"/>
                <w:b/>
                <w:bCs/>
                <w:sz w:val="20"/>
                <w:szCs w:val="20"/>
              </w:rPr>
              <w:t>Notes</w:t>
            </w:r>
          </w:p>
        </w:tc>
      </w:tr>
      <w:tr w:rsidR="0044242F" w:rsidRPr="00A02876" w14:paraId="44927814" w14:textId="77777777" w:rsidTr="005E5160">
        <w:trPr>
          <w:trHeight w:val="397"/>
        </w:trPr>
        <w:tc>
          <w:tcPr>
            <w:tcW w:w="2070" w:type="dxa"/>
            <w:tcBorders>
              <w:top w:val="single" w:sz="4" w:space="0" w:color="auto"/>
            </w:tcBorders>
            <w:vAlign w:val="center"/>
          </w:tcPr>
          <w:p w14:paraId="32E30AE7" w14:textId="77777777" w:rsidR="0044242F" w:rsidRPr="00A02876" w:rsidRDefault="0044242F" w:rsidP="005E5160">
            <w:pPr>
              <w:spacing w:after="60"/>
              <w:jc w:val="center"/>
              <w:rPr>
                <w:rFonts w:ascii="Arial" w:hAnsi="Arial" w:cs="Arial"/>
                <w:b/>
                <w:bCs/>
                <w:sz w:val="20"/>
                <w:szCs w:val="20"/>
              </w:rPr>
            </w:pPr>
            <w:r w:rsidRPr="00A02876">
              <w:rPr>
                <w:rFonts w:ascii="Arial" w:hAnsi="Arial" w:cs="Arial"/>
                <w:b/>
                <w:bCs/>
                <w:sz w:val="20"/>
                <w:szCs w:val="20"/>
              </w:rPr>
              <w:t>10X Single-cell gene expression dataset</w:t>
            </w:r>
          </w:p>
        </w:tc>
        <w:tc>
          <w:tcPr>
            <w:tcW w:w="3870" w:type="dxa"/>
            <w:tcBorders>
              <w:top w:val="single" w:sz="4" w:space="0" w:color="auto"/>
            </w:tcBorders>
            <w:vAlign w:val="center"/>
          </w:tcPr>
          <w:p w14:paraId="4B26103E" w14:textId="77777777" w:rsidR="0044242F" w:rsidRPr="00243715" w:rsidRDefault="00FA5BB1" w:rsidP="005E5160">
            <w:pPr>
              <w:spacing w:after="60"/>
              <w:jc w:val="left"/>
              <w:rPr>
                <w:rFonts w:ascii="Arial" w:hAnsi="Arial" w:cs="Arial"/>
                <w:b/>
                <w:bCs/>
                <w:sz w:val="20"/>
                <w:szCs w:val="20"/>
              </w:rPr>
            </w:pPr>
            <w:hyperlink r:id="rId20" w:history="1">
              <w:r w:rsidR="0044242F" w:rsidRPr="00A02876">
                <w:rPr>
                  <w:rStyle w:val="Hyperlink"/>
                  <w:rFonts w:ascii="Arial" w:hAnsi="Arial" w:cs="Arial"/>
                  <w:sz w:val="20"/>
                  <w:szCs w:val="20"/>
                </w:rPr>
                <w:t>https://support.10xgenomics.com/single-cell-gene-expression/datasets</w:t>
              </w:r>
            </w:hyperlink>
          </w:p>
        </w:tc>
        <w:tc>
          <w:tcPr>
            <w:tcW w:w="3600" w:type="dxa"/>
            <w:tcBorders>
              <w:top w:val="single" w:sz="4" w:space="0" w:color="auto"/>
            </w:tcBorders>
            <w:vAlign w:val="center"/>
          </w:tcPr>
          <w:p w14:paraId="0E49E993" w14:textId="77777777" w:rsidR="0044242F" w:rsidRPr="00A02876" w:rsidRDefault="0044242F" w:rsidP="005E5160">
            <w:pPr>
              <w:spacing w:after="120"/>
              <w:jc w:val="left"/>
              <w:rPr>
                <w:rFonts w:ascii="Arial" w:hAnsi="Arial" w:cs="Arial"/>
                <w:sz w:val="20"/>
                <w:szCs w:val="20"/>
              </w:rPr>
            </w:pPr>
            <w:r w:rsidRPr="00243715">
              <w:rPr>
                <w:rFonts w:ascii="Arial" w:hAnsi="Arial" w:cs="Arial"/>
                <w:sz w:val="20"/>
                <w:szCs w:val="20"/>
              </w:rPr>
              <w:t xml:space="preserve">Contains large collection of </w:t>
            </w:r>
            <w:proofErr w:type="spellStart"/>
            <w:r w:rsidRPr="00243715">
              <w:rPr>
                <w:rFonts w:ascii="Arial" w:hAnsi="Arial" w:cs="Arial"/>
                <w:sz w:val="20"/>
                <w:szCs w:val="20"/>
              </w:rPr>
              <w:t>scRNA</w:t>
            </w:r>
            <w:proofErr w:type="spellEnd"/>
            <w:r w:rsidRPr="00243715">
              <w:rPr>
                <w:rFonts w:ascii="Arial" w:hAnsi="Arial" w:cs="Arial"/>
                <w:sz w:val="20"/>
                <w:szCs w:val="20"/>
              </w:rPr>
              <w:t>-seq data</w:t>
            </w:r>
            <w:r w:rsidRPr="00A02876">
              <w:rPr>
                <w:rFonts w:ascii="Arial" w:hAnsi="Arial" w:cs="Arial"/>
                <w:sz w:val="20"/>
                <w:szCs w:val="20"/>
              </w:rPr>
              <w:t>set generated using 10X system</w:t>
            </w:r>
          </w:p>
        </w:tc>
      </w:tr>
      <w:tr w:rsidR="0044242F" w:rsidRPr="00A02876" w14:paraId="61F7D893" w14:textId="77777777" w:rsidTr="005E5160">
        <w:trPr>
          <w:trHeight w:val="397"/>
        </w:trPr>
        <w:tc>
          <w:tcPr>
            <w:tcW w:w="2070" w:type="dxa"/>
            <w:vAlign w:val="center"/>
          </w:tcPr>
          <w:p w14:paraId="421582A3" w14:textId="77777777" w:rsidR="0044242F" w:rsidRPr="00D7613A" w:rsidDel="00974251" w:rsidRDefault="0044242F" w:rsidP="005E5160">
            <w:pPr>
              <w:spacing w:after="60"/>
              <w:jc w:val="center"/>
              <w:rPr>
                <w:rFonts w:ascii="Arial" w:hAnsi="Arial" w:cs="Arial"/>
                <w:b/>
                <w:bCs/>
                <w:sz w:val="20"/>
                <w:szCs w:val="20"/>
              </w:rPr>
            </w:pPr>
            <w:r w:rsidRPr="00F506E3">
              <w:rPr>
                <w:rStyle w:val="Hyperlink"/>
                <w:rFonts w:ascii="Arial" w:hAnsi="Arial" w:cs="Arial"/>
                <w:b/>
                <w:bCs/>
                <w:color w:val="auto"/>
                <w:sz w:val="20"/>
                <w:szCs w:val="20"/>
                <w:u w:val="none"/>
              </w:rPr>
              <w:t xml:space="preserve">Tabula Muris </w:t>
            </w:r>
          </w:p>
        </w:tc>
        <w:tc>
          <w:tcPr>
            <w:tcW w:w="3870" w:type="dxa"/>
            <w:vAlign w:val="center"/>
          </w:tcPr>
          <w:p w14:paraId="4E418C38" w14:textId="77777777" w:rsidR="0044242F" w:rsidRPr="00A02876" w:rsidRDefault="00FA5BB1" w:rsidP="005E5160">
            <w:pPr>
              <w:spacing w:after="60"/>
              <w:jc w:val="left"/>
              <w:rPr>
                <w:rFonts w:ascii="Arial" w:hAnsi="Arial" w:cs="Arial"/>
                <w:sz w:val="20"/>
                <w:szCs w:val="20"/>
              </w:rPr>
            </w:pPr>
            <w:hyperlink r:id="rId21" w:history="1">
              <w:r w:rsidR="0044242F" w:rsidRPr="00A02876">
                <w:rPr>
                  <w:rStyle w:val="Hyperlink"/>
                  <w:rFonts w:ascii="Arial" w:hAnsi="Arial" w:cs="Arial"/>
                  <w:sz w:val="20"/>
                  <w:szCs w:val="20"/>
                </w:rPr>
                <w:t>https://tabula-muris.ds.czbiohub.org/</w:t>
              </w:r>
            </w:hyperlink>
          </w:p>
        </w:tc>
        <w:tc>
          <w:tcPr>
            <w:tcW w:w="3600" w:type="dxa"/>
            <w:vAlign w:val="center"/>
          </w:tcPr>
          <w:p w14:paraId="43AD147D" w14:textId="77777777" w:rsidR="0044242F" w:rsidRPr="0044242F" w:rsidRDefault="0044242F" w:rsidP="005E5160">
            <w:pPr>
              <w:spacing w:after="120"/>
              <w:jc w:val="left"/>
              <w:rPr>
                <w:rFonts w:ascii="Arial" w:hAnsi="Arial" w:cs="Arial"/>
                <w:sz w:val="20"/>
                <w:szCs w:val="20"/>
              </w:rPr>
            </w:pPr>
            <w:r w:rsidRPr="0044242F">
              <w:rPr>
                <w:rStyle w:val="Hyperlink"/>
                <w:rFonts w:ascii="Arial" w:hAnsi="Arial" w:cs="Arial"/>
                <w:color w:val="auto"/>
                <w:sz w:val="20"/>
                <w:szCs w:val="20"/>
                <w:u w:val="none"/>
              </w:rPr>
              <w:t xml:space="preserve">compendium of </w:t>
            </w:r>
            <w:proofErr w:type="spellStart"/>
            <w:r w:rsidRPr="0044242F">
              <w:rPr>
                <w:rStyle w:val="Hyperlink"/>
                <w:rFonts w:ascii="Arial" w:hAnsi="Arial" w:cs="Arial"/>
                <w:color w:val="auto"/>
                <w:sz w:val="20"/>
                <w:szCs w:val="20"/>
                <w:u w:val="none"/>
              </w:rPr>
              <w:t>scRNA</w:t>
            </w:r>
            <w:proofErr w:type="spellEnd"/>
            <w:r w:rsidRPr="0044242F">
              <w:rPr>
                <w:rStyle w:val="Hyperlink"/>
                <w:rFonts w:ascii="Arial" w:hAnsi="Arial" w:cs="Arial"/>
                <w:color w:val="auto"/>
                <w:sz w:val="20"/>
                <w:szCs w:val="20"/>
                <w:u w:val="none"/>
              </w:rPr>
              <w:t>-seq data from mouse</w:t>
            </w:r>
          </w:p>
        </w:tc>
      </w:tr>
      <w:tr w:rsidR="0044242F" w:rsidRPr="00BA32C8" w14:paraId="606DD9A0" w14:textId="77777777" w:rsidTr="005E5160">
        <w:trPr>
          <w:trHeight w:val="397"/>
        </w:trPr>
        <w:tc>
          <w:tcPr>
            <w:tcW w:w="2070" w:type="dxa"/>
            <w:vAlign w:val="center"/>
          </w:tcPr>
          <w:p w14:paraId="7C3C5F15" w14:textId="77777777" w:rsidR="0044242F" w:rsidRPr="00A02876" w:rsidDel="00974251" w:rsidRDefault="0044242F" w:rsidP="005E5160">
            <w:pPr>
              <w:spacing w:after="60"/>
              <w:jc w:val="center"/>
              <w:rPr>
                <w:b/>
                <w:bCs/>
                <w:sz w:val="20"/>
                <w:szCs w:val="20"/>
              </w:rPr>
            </w:pPr>
            <w:r w:rsidRPr="00243715">
              <w:rPr>
                <w:rFonts w:ascii="Arial" w:hAnsi="Arial" w:cs="Arial"/>
                <w:b/>
                <w:bCs/>
                <w:sz w:val="20"/>
                <w:szCs w:val="20"/>
              </w:rPr>
              <w:t>HCA</w:t>
            </w:r>
          </w:p>
        </w:tc>
        <w:tc>
          <w:tcPr>
            <w:tcW w:w="3870" w:type="dxa"/>
            <w:vAlign w:val="center"/>
          </w:tcPr>
          <w:p w14:paraId="3318A71C" w14:textId="565B1066" w:rsidR="0044242F" w:rsidRPr="00243715" w:rsidRDefault="00FA5BB1" w:rsidP="005E5160">
            <w:pPr>
              <w:spacing w:after="60"/>
              <w:jc w:val="left"/>
              <w:rPr>
                <w:rFonts w:ascii="Arial" w:hAnsi="Arial" w:cs="Arial"/>
                <w:sz w:val="20"/>
                <w:szCs w:val="20"/>
              </w:rPr>
            </w:pPr>
            <w:hyperlink r:id="rId22" w:history="1">
              <w:r w:rsidR="00A07D90" w:rsidRPr="00BD600C">
                <w:rPr>
                  <w:rStyle w:val="Hyperlink"/>
                  <w:rFonts w:ascii="Arial" w:hAnsi="Arial" w:cs="Arial"/>
                  <w:sz w:val="18"/>
                  <w:szCs w:val="18"/>
                </w:rPr>
                <w:t>https://data.humancellatlas.org/</w:t>
              </w:r>
            </w:hyperlink>
            <w:r w:rsidR="00A07D90">
              <w:rPr>
                <w:rFonts w:ascii="Arial" w:hAnsi="Arial" w:cs="Arial"/>
                <w:sz w:val="18"/>
                <w:szCs w:val="18"/>
              </w:rPr>
              <w:t xml:space="preserve"> </w:t>
            </w:r>
          </w:p>
        </w:tc>
        <w:tc>
          <w:tcPr>
            <w:tcW w:w="3600" w:type="dxa"/>
            <w:vAlign w:val="center"/>
          </w:tcPr>
          <w:p w14:paraId="53CFA806" w14:textId="77777777" w:rsidR="0044242F" w:rsidRPr="00243715" w:rsidRDefault="0044242F" w:rsidP="005E5160">
            <w:pPr>
              <w:spacing w:after="120"/>
              <w:jc w:val="left"/>
              <w:rPr>
                <w:rFonts w:ascii="Arial" w:hAnsi="Arial" w:cs="Arial"/>
                <w:sz w:val="20"/>
                <w:szCs w:val="20"/>
              </w:rPr>
            </w:pPr>
            <w:r>
              <w:rPr>
                <w:rFonts w:ascii="Arial" w:hAnsi="Arial" w:cs="Arial"/>
                <w:sz w:val="20"/>
                <w:szCs w:val="20"/>
              </w:rPr>
              <w:t>Human single-cell atlas.</w:t>
            </w:r>
          </w:p>
        </w:tc>
      </w:tr>
      <w:tr w:rsidR="0044242F" w:rsidRPr="00BA32C8" w14:paraId="1634517F" w14:textId="77777777" w:rsidTr="005E5160">
        <w:trPr>
          <w:trHeight w:val="397"/>
        </w:trPr>
        <w:tc>
          <w:tcPr>
            <w:tcW w:w="2070" w:type="dxa"/>
            <w:vAlign w:val="center"/>
          </w:tcPr>
          <w:p w14:paraId="7142BB18" w14:textId="77777777" w:rsidR="0044242F" w:rsidRPr="00243715" w:rsidDel="00243715" w:rsidRDefault="0044242F" w:rsidP="005E5160">
            <w:pPr>
              <w:spacing w:after="60"/>
              <w:jc w:val="center"/>
              <w:rPr>
                <w:rFonts w:ascii="Arial" w:hAnsi="Arial" w:cs="Arial"/>
                <w:b/>
                <w:bCs/>
                <w:sz w:val="20"/>
                <w:szCs w:val="20"/>
              </w:rPr>
            </w:pPr>
            <w:proofErr w:type="spellStart"/>
            <w:r>
              <w:rPr>
                <w:rFonts w:ascii="Arial" w:hAnsi="Arial" w:cs="Arial"/>
                <w:b/>
                <w:bCs/>
                <w:sz w:val="20"/>
                <w:szCs w:val="20"/>
              </w:rPr>
              <w:t>scQuery</w:t>
            </w:r>
            <w:proofErr w:type="spellEnd"/>
          </w:p>
        </w:tc>
        <w:tc>
          <w:tcPr>
            <w:tcW w:w="3870" w:type="dxa"/>
            <w:vAlign w:val="center"/>
          </w:tcPr>
          <w:p w14:paraId="28107E1B" w14:textId="0E969575" w:rsidR="0044242F" w:rsidRPr="00E607C6" w:rsidRDefault="00FA5BB1" w:rsidP="005E5160">
            <w:pPr>
              <w:spacing w:after="60"/>
              <w:jc w:val="left"/>
              <w:rPr>
                <w:rFonts w:ascii="Arial" w:hAnsi="Arial" w:cs="Arial"/>
                <w:sz w:val="18"/>
                <w:szCs w:val="18"/>
              </w:rPr>
            </w:pPr>
            <w:hyperlink r:id="rId23" w:history="1">
              <w:r w:rsidR="00A07D90" w:rsidRPr="00BD600C">
                <w:rPr>
                  <w:rStyle w:val="Hyperlink"/>
                  <w:rFonts w:ascii="Arial" w:hAnsi="Arial" w:cs="Arial"/>
                  <w:sz w:val="18"/>
                  <w:szCs w:val="18"/>
                </w:rPr>
                <w:t>https://scquery.cs.cmu.edu/</w:t>
              </w:r>
            </w:hyperlink>
            <w:r w:rsidR="00A07D90">
              <w:rPr>
                <w:rFonts w:ascii="Arial" w:hAnsi="Arial" w:cs="Arial"/>
                <w:sz w:val="18"/>
                <w:szCs w:val="18"/>
              </w:rPr>
              <w:t xml:space="preserve"> </w:t>
            </w:r>
          </w:p>
        </w:tc>
        <w:tc>
          <w:tcPr>
            <w:tcW w:w="3600" w:type="dxa"/>
            <w:vAlign w:val="center"/>
          </w:tcPr>
          <w:p w14:paraId="1BC2AB5A" w14:textId="77777777" w:rsidR="0044242F" w:rsidRDefault="0044242F" w:rsidP="005E5160">
            <w:pPr>
              <w:spacing w:after="120"/>
              <w:rPr>
                <w:rFonts w:ascii="Arial" w:hAnsi="Arial" w:cs="Arial"/>
                <w:sz w:val="20"/>
                <w:szCs w:val="20"/>
              </w:rPr>
            </w:pPr>
            <w:r>
              <w:rPr>
                <w:rFonts w:ascii="Arial" w:hAnsi="Arial" w:cs="Arial"/>
                <w:sz w:val="20"/>
                <w:szCs w:val="20"/>
              </w:rPr>
              <w:t xml:space="preserve">A </w:t>
            </w:r>
            <w:r w:rsidRPr="00243715">
              <w:rPr>
                <w:rFonts w:ascii="Arial" w:hAnsi="Arial" w:cs="Arial"/>
                <w:sz w:val="20"/>
                <w:szCs w:val="20"/>
              </w:rPr>
              <w:t>web server</w:t>
            </w:r>
            <w:r>
              <w:rPr>
                <w:rFonts w:ascii="Arial" w:hAnsi="Arial" w:cs="Arial"/>
                <w:sz w:val="20"/>
                <w:szCs w:val="20"/>
              </w:rPr>
              <w:t xml:space="preserve"> </w:t>
            </w:r>
            <w:r w:rsidRPr="00243715">
              <w:rPr>
                <w:rFonts w:ascii="Arial" w:hAnsi="Arial" w:cs="Arial"/>
                <w:sz w:val="20"/>
                <w:szCs w:val="20"/>
              </w:rPr>
              <w:t>cell type</w:t>
            </w:r>
            <w:r>
              <w:rPr>
                <w:rFonts w:ascii="Arial" w:hAnsi="Arial" w:cs="Arial"/>
                <w:sz w:val="20"/>
                <w:szCs w:val="20"/>
              </w:rPr>
              <w:t xml:space="preserve"> matching and key gene visualization. It is also a source for </w:t>
            </w:r>
            <w:proofErr w:type="spellStart"/>
            <w:r>
              <w:rPr>
                <w:rFonts w:ascii="Arial" w:hAnsi="Arial" w:cs="Arial"/>
                <w:sz w:val="20"/>
                <w:szCs w:val="20"/>
              </w:rPr>
              <w:t>scRNA</w:t>
            </w:r>
            <w:proofErr w:type="spellEnd"/>
            <w:r>
              <w:rPr>
                <w:rFonts w:ascii="Arial" w:hAnsi="Arial" w:cs="Arial"/>
                <w:sz w:val="20"/>
                <w:szCs w:val="20"/>
              </w:rPr>
              <w:t xml:space="preserve">-seq collection (processed with common pipeline). </w:t>
            </w:r>
          </w:p>
        </w:tc>
      </w:tr>
      <w:tr w:rsidR="0044242F" w:rsidRPr="00BA32C8" w14:paraId="35DDBA0F" w14:textId="77777777" w:rsidTr="005E5160">
        <w:trPr>
          <w:trHeight w:val="397"/>
        </w:trPr>
        <w:tc>
          <w:tcPr>
            <w:tcW w:w="2070" w:type="dxa"/>
            <w:tcBorders>
              <w:bottom w:val="single" w:sz="4" w:space="0" w:color="auto"/>
            </w:tcBorders>
            <w:vAlign w:val="center"/>
          </w:tcPr>
          <w:p w14:paraId="702738A5" w14:textId="77777777" w:rsidR="0044242F" w:rsidRDefault="0044242F" w:rsidP="005E5160">
            <w:pPr>
              <w:spacing w:after="60"/>
              <w:jc w:val="center"/>
              <w:rPr>
                <w:rFonts w:ascii="Arial" w:hAnsi="Arial" w:cs="Arial"/>
                <w:b/>
                <w:bCs/>
                <w:sz w:val="20"/>
                <w:szCs w:val="20"/>
              </w:rPr>
            </w:pPr>
            <w:proofErr w:type="spellStart"/>
            <w:r>
              <w:rPr>
                <w:rFonts w:ascii="Arial" w:hAnsi="Arial" w:cs="Arial"/>
                <w:b/>
                <w:bCs/>
                <w:sz w:val="20"/>
                <w:szCs w:val="20"/>
              </w:rPr>
              <w:t>SeuratData</w:t>
            </w:r>
            <w:proofErr w:type="spellEnd"/>
          </w:p>
        </w:tc>
        <w:tc>
          <w:tcPr>
            <w:tcW w:w="3870" w:type="dxa"/>
            <w:tcBorders>
              <w:bottom w:val="single" w:sz="4" w:space="0" w:color="auto"/>
            </w:tcBorders>
            <w:vAlign w:val="center"/>
          </w:tcPr>
          <w:p w14:paraId="2BB50508" w14:textId="5150C85C" w:rsidR="0044242F" w:rsidRPr="002541DF" w:rsidRDefault="00FA5BB1" w:rsidP="005E5160">
            <w:pPr>
              <w:pStyle w:val="HTMLPreformatted"/>
              <w:shd w:val="clear" w:color="auto" w:fill="FFFFFF"/>
              <w:rPr>
                <w:rFonts w:ascii="Arial" w:hAnsi="Arial" w:cs="Arial"/>
                <w:color w:val="24292E"/>
              </w:rPr>
            </w:pPr>
            <w:hyperlink r:id="rId24" w:history="1">
              <w:r w:rsidR="00A07D90" w:rsidRPr="00BD600C">
                <w:rPr>
                  <w:rStyle w:val="Hyperlink"/>
                  <w:rFonts w:ascii="Arial" w:hAnsi="Arial" w:cs="Arial"/>
                </w:rPr>
                <w:t>https://github.com/satijalab/seurat-data</w:t>
              </w:r>
            </w:hyperlink>
            <w:r w:rsidR="00A07D90">
              <w:rPr>
                <w:rStyle w:val="pl-e"/>
                <w:rFonts w:ascii="Arial" w:hAnsi="Arial" w:cs="Arial"/>
                <w:color w:val="24292E"/>
              </w:rPr>
              <w:t xml:space="preserve"> </w:t>
            </w:r>
          </w:p>
        </w:tc>
        <w:tc>
          <w:tcPr>
            <w:tcW w:w="3600" w:type="dxa"/>
            <w:tcBorders>
              <w:bottom w:val="single" w:sz="4" w:space="0" w:color="auto"/>
            </w:tcBorders>
            <w:vAlign w:val="center"/>
          </w:tcPr>
          <w:p w14:paraId="5A8EDDBE" w14:textId="77777777" w:rsidR="0044242F" w:rsidRPr="002541DF" w:rsidRDefault="0044242F" w:rsidP="005E5160">
            <w:pPr>
              <w:spacing w:after="120"/>
              <w:jc w:val="left"/>
              <w:rPr>
                <w:rFonts w:ascii="Courier" w:hAnsi="Courier" w:cs="Arial"/>
                <w:sz w:val="20"/>
                <w:szCs w:val="20"/>
              </w:rPr>
            </w:pPr>
            <w:r>
              <w:rPr>
                <w:rFonts w:ascii="Arial" w:hAnsi="Arial" w:cs="Arial"/>
                <w:sz w:val="20"/>
                <w:szCs w:val="20"/>
              </w:rPr>
              <w:t xml:space="preserve">List of datasets, including PBMC and human pancreatic islet cells. </w:t>
            </w:r>
          </w:p>
        </w:tc>
      </w:tr>
    </w:tbl>
    <w:p w14:paraId="1637AAD7" w14:textId="77777777" w:rsidR="0044242F" w:rsidRPr="00BA32C8" w:rsidRDefault="0044242F" w:rsidP="0044242F"/>
    <w:p w14:paraId="7EDB411D" w14:textId="71CD5228" w:rsidR="0044242F" w:rsidRDefault="0044242F" w:rsidP="00253453">
      <w:pPr>
        <w:pBdr>
          <w:top w:val="nil"/>
          <w:left w:val="nil"/>
          <w:bottom w:val="nil"/>
          <w:right w:val="nil"/>
          <w:between w:val="nil"/>
        </w:pBdr>
        <w:ind w:left="720" w:hanging="720"/>
        <w:jc w:val="both"/>
      </w:pPr>
    </w:p>
    <w:sectPr w:rsidR="0044242F" w:rsidSect="00C4588F">
      <w:headerReference w:type="default" r:id="rId25"/>
      <w:footerReference w:type="even" r:id="rId26"/>
      <w:footerReference w:type="default" r:id="rId27"/>
      <w:pgSz w:w="12240" w:h="15840"/>
      <w:pgMar w:top="1440" w:right="1440" w:bottom="1440" w:left="1440" w:header="720" w:footer="720" w:gutter="0"/>
      <w:lnNumType w:countBy="1"/>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ufang Jin" w:date="2021-09-02T09:20:00Z" w:initials="YJ">
    <w:p w14:paraId="1430925E" w14:textId="34F2B2A8" w:rsidR="00B37D88" w:rsidRDefault="00B37D88">
      <w:pPr>
        <w:pStyle w:val="CommentText"/>
      </w:pPr>
      <w:r>
        <w:rPr>
          <w:rStyle w:val="CommentReference"/>
        </w:rPr>
        <w:annotationRef/>
      </w:r>
      <w:r>
        <w:t>Is ref 1 a proper reference here? It focuses on challenges.</w:t>
      </w:r>
    </w:p>
  </w:comment>
  <w:comment w:id="35" w:author="Chen, Yidong" w:date="2021-08-22T17:07:00Z" w:initials="CY">
    <w:p w14:paraId="6F191B9A" w14:textId="433358D0" w:rsidR="00B37D88" w:rsidRDefault="00B37D88">
      <w:pPr>
        <w:pStyle w:val="CommentText"/>
      </w:pPr>
      <w:r>
        <w:rPr>
          <w:rStyle w:val="CommentReference"/>
        </w:rPr>
        <w:annotationRef/>
      </w:r>
      <w:r>
        <w:t>missing /alpha.</w:t>
      </w:r>
    </w:p>
  </w:comment>
  <w:comment w:id="38" w:author="Yufei  Huang （黄宇飞）" w:date="2021-07-09T13:27:00Z" w:initials="YH">
    <w:p w14:paraId="62710D14" w14:textId="3CA60E92" w:rsidR="00B37D88" w:rsidRDefault="00B37D88">
      <w:pPr>
        <w:pStyle w:val="CommentText"/>
      </w:pPr>
      <w:r>
        <w:rPr>
          <w:rStyle w:val="CommentReference"/>
        </w:rPr>
        <w:annotationRef/>
      </w:r>
      <w:r>
        <w:t xml:space="preserve">Please write in sentences. See other survey as examples. </w:t>
      </w:r>
    </w:p>
  </w:comment>
  <w:comment w:id="39" w:author="Yufei  Huang （黄宇飞）" w:date="2021-07-09T13:28:00Z" w:initials="YH">
    <w:p w14:paraId="6264967E" w14:textId="2D312CD8" w:rsidR="00B37D88" w:rsidRDefault="00B37D88">
      <w:pPr>
        <w:pStyle w:val="CommentText"/>
      </w:pPr>
      <w:r>
        <w:rPr>
          <w:rStyle w:val="CommentReference"/>
        </w:rPr>
        <w:annotationRef/>
      </w:r>
      <w:r>
        <w:t xml:space="preserve">Add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30925E" w15:done="0"/>
  <w15:commentEx w15:paraId="6F191B9A" w15:done="0"/>
  <w15:commentEx w15:paraId="62710D14" w15:done="0"/>
  <w15:commentEx w15:paraId="626496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15D0" w16cex:dateUtc="2021-09-02T14:20:00Z"/>
  <w16cex:commentExtensible w16cex:durableId="24CD02D2" w16cex:dateUtc="2021-08-22T2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30925E" w16cid:durableId="24DB15D0"/>
  <w16cid:commentId w16cid:paraId="6F191B9A" w16cid:durableId="24CD02D2"/>
  <w16cid:commentId w16cid:paraId="62710D14" w16cid:durableId="2492CD28"/>
  <w16cid:commentId w16cid:paraId="6264967E" w16cid:durableId="2492CD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B6177" w14:textId="77777777" w:rsidR="00FA5BB1" w:rsidRDefault="00FA5BB1">
      <w:r>
        <w:separator/>
      </w:r>
    </w:p>
  </w:endnote>
  <w:endnote w:type="continuationSeparator" w:id="0">
    <w:p w14:paraId="65046074" w14:textId="77777777" w:rsidR="00FA5BB1" w:rsidRDefault="00FA5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Helvetica">
    <w:panose1 w:val="020B0604020202020204"/>
    <w:charset w:val="00"/>
    <w:family w:val="auto"/>
    <w:pitch w:val="variable"/>
    <w:sig w:usb0="E0002AFF" w:usb1="5000785B" w:usb2="00000000"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 w:name="MinionPro-It">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MTStd">
    <w:altName w:val="Microsoft JhengHei"/>
    <w:panose1 w:val="00000000000000000000"/>
    <w:charset w:val="88"/>
    <w:family w:val="auto"/>
    <w:notTrueType/>
    <w:pitch w:val="default"/>
    <w:sig w:usb0="00000001" w:usb1="08080000" w:usb2="00000010" w:usb3="00000000" w:csb0="00100000" w:csb1="00000000"/>
  </w:font>
  <w:font w:name="MathJax_Main">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Whitney-Book">
    <w:altName w:val="Calibri"/>
    <w:panose1 w:val="00000000000000000000"/>
    <w:charset w:val="00"/>
    <w:family w:val="swiss"/>
    <w:notTrueType/>
    <w:pitch w:val="default"/>
    <w:sig w:usb0="00000003" w:usb1="080E0000" w:usb2="00000010" w:usb3="00000000" w:csb0="00040001" w:csb1="00000000"/>
  </w:font>
  <w:font w:name="MinionPro-Regular5">
    <w:altName w:val="Microsoft YaHei"/>
    <w:panose1 w:val="00000000000000000000"/>
    <w:charset w:val="86"/>
    <w:family w:val="auto"/>
    <w:notTrueType/>
    <w:pitch w:val="default"/>
    <w:sig w:usb0="00000001" w:usb1="080E0000" w:usb2="00000010" w:usb3="00000000" w:csb0="00040000" w:csb1="00000000"/>
  </w:font>
  <w:font w:name="TeX_CM_Maths_Italic2">
    <w:altName w:val="Microsoft YaHei"/>
    <w:panose1 w:val="00000000000000000000"/>
    <w:charset w:val="86"/>
    <w:family w:val="auto"/>
    <w:notTrueType/>
    <w:pitch w:val="default"/>
    <w:sig w:usb0="00000001" w:usb1="080E0000" w:usb2="00000010" w:usb3="00000000" w:csb0="00040000" w:csb1="00000000"/>
  </w:font>
  <w:font w:name="Courier">
    <w:altName w:val="Courier New"/>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9737452"/>
      <w:docPartObj>
        <w:docPartGallery w:val="Page Numbers (Bottom of Page)"/>
        <w:docPartUnique/>
      </w:docPartObj>
    </w:sdtPr>
    <w:sdtEndPr>
      <w:rPr>
        <w:rStyle w:val="PageNumber"/>
      </w:rPr>
    </w:sdtEndPr>
    <w:sdtContent>
      <w:p w14:paraId="2EB104A2" w14:textId="4E6586B5" w:rsidR="00B37D88" w:rsidRDefault="00B37D88" w:rsidP="003E7A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BBAB8D" w14:textId="77777777" w:rsidR="00B37D88" w:rsidRDefault="00B37D88" w:rsidP="00347D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950949"/>
      <w:docPartObj>
        <w:docPartGallery w:val="Page Numbers (Bottom of Page)"/>
        <w:docPartUnique/>
      </w:docPartObj>
    </w:sdtPr>
    <w:sdtEndPr>
      <w:rPr>
        <w:rStyle w:val="PageNumber"/>
      </w:rPr>
    </w:sdtEndPr>
    <w:sdtContent>
      <w:p w14:paraId="0B161694" w14:textId="11F97A64" w:rsidR="00B37D88" w:rsidRDefault="00B37D88" w:rsidP="003E7A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B37D88" w14:paraId="06CF48D0" w14:textId="77777777" w:rsidTr="3527C375">
      <w:tc>
        <w:tcPr>
          <w:tcW w:w="3120" w:type="dxa"/>
        </w:tcPr>
        <w:p w14:paraId="0B952051" w14:textId="48602A8A" w:rsidR="00B37D88" w:rsidRDefault="00B37D88" w:rsidP="00347DD2">
          <w:pPr>
            <w:pStyle w:val="Header"/>
            <w:ind w:left="-115" w:right="360"/>
          </w:pPr>
        </w:p>
      </w:tc>
      <w:tc>
        <w:tcPr>
          <w:tcW w:w="3120" w:type="dxa"/>
        </w:tcPr>
        <w:p w14:paraId="72305A10" w14:textId="64431549" w:rsidR="00B37D88" w:rsidRDefault="00B37D88" w:rsidP="3527C375">
          <w:pPr>
            <w:pStyle w:val="Header"/>
            <w:jc w:val="center"/>
          </w:pPr>
        </w:p>
      </w:tc>
      <w:tc>
        <w:tcPr>
          <w:tcW w:w="3120" w:type="dxa"/>
        </w:tcPr>
        <w:p w14:paraId="55B70859" w14:textId="1543DABC" w:rsidR="00B37D88" w:rsidRDefault="00B37D88" w:rsidP="3527C375">
          <w:pPr>
            <w:pStyle w:val="Header"/>
            <w:ind w:right="-115"/>
            <w:jc w:val="right"/>
          </w:pPr>
        </w:p>
      </w:tc>
    </w:tr>
  </w:tbl>
  <w:p w14:paraId="0A7FCA25" w14:textId="68C1C6DF" w:rsidR="00B37D88" w:rsidRDefault="00B37D88" w:rsidP="3527C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FDF25" w14:textId="77777777" w:rsidR="00FA5BB1" w:rsidRDefault="00FA5BB1">
      <w:r>
        <w:separator/>
      </w:r>
    </w:p>
  </w:footnote>
  <w:footnote w:type="continuationSeparator" w:id="0">
    <w:p w14:paraId="72CFD1B8" w14:textId="77777777" w:rsidR="00FA5BB1" w:rsidRDefault="00FA5B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B37D88" w14:paraId="094DC17D" w14:textId="77777777" w:rsidTr="3527C375">
      <w:tc>
        <w:tcPr>
          <w:tcW w:w="3120" w:type="dxa"/>
        </w:tcPr>
        <w:p w14:paraId="02D61229" w14:textId="567077BC" w:rsidR="00B37D88" w:rsidRDefault="00B37D88" w:rsidP="3527C375">
          <w:pPr>
            <w:pStyle w:val="Header"/>
            <w:ind w:left="-115"/>
          </w:pPr>
        </w:p>
      </w:tc>
      <w:tc>
        <w:tcPr>
          <w:tcW w:w="3120" w:type="dxa"/>
        </w:tcPr>
        <w:p w14:paraId="1BE7A203" w14:textId="5FD31312" w:rsidR="00B37D88" w:rsidRDefault="00B37D88" w:rsidP="3527C375">
          <w:pPr>
            <w:pStyle w:val="Header"/>
            <w:jc w:val="center"/>
          </w:pPr>
        </w:p>
      </w:tc>
      <w:tc>
        <w:tcPr>
          <w:tcW w:w="3120" w:type="dxa"/>
        </w:tcPr>
        <w:p w14:paraId="4954BB13" w14:textId="2CD06AF6" w:rsidR="00B37D88" w:rsidRDefault="00B37D88" w:rsidP="3527C375">
          <w:pPr>
            <w:pStyle w:val="Header"/>
            <w:ind w:right="-115"/>
            <w:jc w:val="right"/>
          </w:pPr>
        </w:p>
      </w:tc>
    </w:tr>
  </w:tbl>
  <w:p w14:paraId="49CE3013" w14:textId="36CD1B27" w:rsidR="00B37D88" w:rsidRDefault="00B37D88" w:rsidP="3527C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74550"/>
    <w:multiLevelType w:val="hybridMultilevel"/>
    <w:tmpl w:val="A2040140"/>
    <w:lvl w:ilvl="0" w:tplc="518845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02335"/>
    <w:multiLevelType w:val="hybridMultilevel"/>
    <w:tmpl w:val="84760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D461C"/>
    <w:multiLevelType w:val="multilevel"/>
    <w:tmpl w:val="A29838CA"/>
    <w:lvl w:ilvl="0">
      <w:start w:val="3"/>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BBA07AF"/>
    <w:multiLevelType w:val="hybridMultilevel"/>
    <w:tmpl w:val="D8B2A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1EF4"/>
    <w:multiLevelType w:val="multilevel"/>
    <w:tmpl w:val="F37EB966"/>
    <w:lvl w:ilvl="0">
      <w:start w:val="3"/>
      <w:numFmt w:val="decimal"/>
      <w:lvlText w:val="%1"/>
      <w:lvlJc w:val="left"/>
      <w:pPr>
        <w:ind w:left="480" w:hanging="480"/>
      </w:pPr>
      <w:rPr>
        <w:rFonts w:hint="default"/>
        <w:color w:val="auto"/>
      </w:rPr>
    </w:lvl>
    <w:lvl w:ilvl="1">
      <w:start w:val="4"/>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5" w15:restartNumberingAfterBreak="0">
    <w:nsid w:val="0ECF4D71"/>
    <w:multiLevelType w:val="hybridMultilevel"/>
    <w:tmpl w:val="61E60906"/>
    <w:lvl w:ilvl="0" w:tplc="E03610C2">
      <w:start w:val="1"/>
      <w:numFmt w:val="decimal"/>
      <w:suff w:val="space"/>
      <w:lvlText w:val="3.%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C083B"/>
    <w:multiLevelType w:val="hybridMultilevel"/>
    <w:tmpl w:val="FD402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857E8"/>
    <w:multiLevelType w:val="multilevel"/>
    <w:tmpl w:val="536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474DF4"/>
    <w:multiLevelType w:val="multilevel"/>
    <w:tmpl w:val="24F67E00"/>
    <w:lvl w:ilvl="0">
      <w:start w:val="1"/>
      <w:numFmt w:val="decimal"/>
      <w:lvlText w:val="%1."/>
      <w:lvlJc w:val="left"/>
      <w:pPr>
        <w:ind w:left="360" w:hanging="360"/>
      </w:pPr>
      <w:rPr>
        <w:rFonts w:hint="default"/>
        <w:b/>
      </w:rPr>
    </w:lvl>
    <w:lvl w:ilvl="1">
      <w:start w:val="2"/>
      <w:numFmt w:val="decimal"/>
      <w:isLgl/>
      <w:lvlText w:val="%1.%2"/>
      <w:lvlJc w:val="left"/>
      <w:pPr>
        <w:ind w:left="84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15034BFF"/>
    <w:multiLevelType w:val="multilevel"/>
    <w:tmpl w:val="5BEA7BF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A604DB"/>
    <w:multiLevelType w:val="multilevel"/>
    <w:tmpl w:val="C428C5F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7486562"/>
    <w:multiLevelType w:val="hybridMultilevel"/>
    <w:tmpl w:val="491292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ECB105A"/>
    <w:multiLevelType w:val="hybridMultilevel"/>
    <w:tmpl w:val="09742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776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7B646C"/>
    <w:multiLevelType w:val="multilevel"/>
    <w:tmpl w:val="26C22BFC"/>
    <w:lvl w:ilvl="0">
      <w:start w:val="1"/>
      <w:numFmt w:val="decimal"/>
      <w:lvlText w:val="3.%1"/>
      <w:lvlJc w:val="left"/>
      <w:pPr>
        <w:ind w:left="1080" w:hanging="360"/>
      </w:pPr>
      <w:rPr>
        <w:rFonts w:hint="default"/>
        <w:b/>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3.%4"/>
      <w:lvlJc w:val="left"/>
      <w:pPr>
        <w:ind w:left="108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5" w15:restartNumberingAfterBreak="0">
    <w:nsid w:val="2A4F5257"/>
    <w:multiLevelType w:val="hybridMultilevel"/>
    <w:tmpl w:val="0CBE1078"/>
    <w:lvl w:ilvl="0" w:tplc="A51CA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9600AF"/>
    <w:multiLevelType w:val="hybridMultilevel"/>
    <w:tmpl w:val="EFF2CA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473006"/>
    <w:multiLevelType w:val="hybridMultilevel"/>
    <w:tmpl w:val="0CE4D97C"/>
    <w:lvl w:ilvl="0" w:tplc="D298D062">
      <w:start w:val="1"/>
      <w:numFmt w:val="decimal"/>
      <w:lvlText w:val="%1."/>
      <w:lvlJc w:val="left"/>
      <w:pPr>
        <w:ind w:left="720" w:hanging="360"/>
      </w:pPr>
    </w:lvl>
    <w:lvl w:ilvl="1" w:tplc="D97A970C">
      <w:start w:val="1"/>
      <w:numFmt w:val="lowerLetter"/>
      <w:lvlText w:val="%2."/>
      <w:lvlJc w:val="left"/>
      <w:pPr>
        <w:ind w:left="1440" w:hanging="360"/>
      </w:pPr>
    </w:lvl>
    <w:lvl w:ilvl="2" w:tplc="22EAEACA">
      <w:start w:val="1"/>
      <w:numFmt w:val="lowerRoman"/>
      <w:lvlText w:val="%3."/>
      <w:lvlJc w:val="right"/>
      <w:pPr>
        <w:ind w:left="2160" w:hanging="180"/>
      </w:pPr>
    </w:lvl>
    <w:lvl w:ilvl="3" w:tplc="0BF28628">
      <w:start w:val="1"/>
      <w:numFmt w:val="decimal"/>
      <w:lvlText w:val="%4."/>
      <w:lvlJc w:val="left"/>
      <w:pPr>
        <w:ind w:left="2880" w:hanging="360"/>
      </w:pPr>
    </w:lvl>
    <w:lvl w:ilvl="4" w:tplc="0C4899C4">
      <w:start w:val="1"/>
      <w:numFmt w:val="lowerLetter"/>
      <w:lvlText w:val="%5."/>
      <w:lvlJc w:val="left"/>
      <w:pPr>
        <w:ind w:left="3600" w:hanging="360"/>
      </w:pPr>
    </w:lvl>
    <w:lvl w:ilvl="5" w:tplc="6974DE50">
      <w:start w:val="1"/>
      <w:numFmt w:val="lowerRoman"/>
      <w:lvlText w:val="%6."/>
      <w:lvlJc w:val="right"/>
      <w:pPr>
        <w:ind w:left="4320" w:hanging="180"/>
      </w:pPr>
    </w:lvl>
    <w:lvl w:ilvl="6" w:tplc="3AE0283C">
      <w:start w:val="1"/>
      <w:numFmt w:val="decimal"/>
      <w:lvlText w:val="%7."/>
      <w:lvlJc w:val="left"/>
      <w:pPr>
        <w:ind w:left="5040" w:hanging="360"/>
      </w:pPr>
    </w:lvl>
    <w:lvl w:ilvl="7" w:tplc="CAAEF9AC">
      <w:start w:val="1"/>
      <w:numFmt w:val="lowerLetter"/>
      <w:lvlText w:val="%8."/>
      <w:lvlJc w:val="left"/>
      <w:pPr>
        <w:ind w:left="5760" w:hanging="360"/>
      </w:pPr>
    </w:lvl>
    <w:lvl w:ilvl="8" w:tplc="DC5C7012">
      <w:start w:val="1"/>
      <w:numFmt w:val="lowerRoman"/>
      <w:lvlText w:val="%9."/>
      <w:lvlJc w:val="right"/>
      <w:pPr>
        <w:ind w:left="6480" w:hanging="180"/>
      </w:pPr>
    </w:lvl>
  </w:abstractNum>
  <w:abstractNum w:abstractNumId="18" w15:restartNumberingAfterBreak="0">
    <w:nsid w:val="2DB12946"/>
    <w:multiLevelType w:val="multilevel"/>
    <w:tmpl w:val="219CD40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CF2073"/>
    <w:multiLevelType w:val="hybridMultilevel"/>
    <w:tmpl w:val="13701808"/>
    <w:lvl w:ilvl="0" w:tplc="66F8B2C8">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64774"/>
    <w:multiLevelType w:val="multilevel"/>
    <w:tmpl w:val="DDC8D8B0"/>
    <w:lvl w:ilvl="0">
      <w:start w:val="1"/>
      <w:numFmt w:val="decimal"/>
      <w:lvlText w:val="%1."/>
      <w:lvlJc w:val="left"/>
      <w:pPr>
        <w:ind w:left="720" w:hanging="360"/>
      </w:pPr>
      <w:rPr>
        <w:b/>
        <w:sz w:val="24"/>
      </w:rPr>
    </w:lvl>
    <w:lvl w:ilvl="1">
      <w:start w:val="1"/>
      <w:numFmt w:val="decimal"/>
      <w:lvlText w:val="%1.%2"/>
      <w:lvlJc w:val="left"/>
      <w:pPr>
        <w:ind w:left="360" w:hanging="360"/>
      </w:pPr>
      <w:rPr>
        <w:b/>
        <w:sz w:val="24"/>
      </w:rPr>
    </w:lvl>
    <w:lvl w:ilvl="2">
      <w:start w:val="1"/>
      <w:numFmt w:val="decimal"/>
      <w:lvlText w:val="%1.%2.%3"/>
      <w:lvlJc w:val="left"/>
      <w:pPr>
        <w:ind w:left="720" w:hanging="720"/>
      </w:pPr>
      <w:rPr>
        <w:i w:val="0"/>
        <w:iCs/>
        <w:sz w:val="24"/>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1" w15:restartNumberingAfterBreak="0">
    <w:nsid w:val="33532BED"/>
    <w:multiLevelType w:val="multilevel"/>
    <w:tmpl w:val="371EEBC0"/>
    <w:lvl w:ilvl="0">
      <w:start w:val="1"/>
      <w:numFmt w:val="decimal"/>
      <w:lvlText w:val="3.%1"/>
      <w:lvlJc w:val="left"/>
      <w:pPr>
        <w:ind w:left="1080" w:hanging="360"/>
      </w:pPr>
      <w:rPr>
        <w:rFonts w:hint="default"/>
        <w:b/>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3.%4"/>
      <w:lvlJc w:val="left"/>
      <w:pPr>
        <w:ind w:left="108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2" w15:restartNumberingAfterBreak="0">
    <w:nsid w:val="340A2D7C"/>
    <w:multiLevelType w:val="hybridMultilevel"/>
    <w:tmpl w:val="56406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9A2CEC"/>
    <w:multiLevelType w:val="multilevel"/>
    <w:tmpl w:val="22F2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B002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BF501B"/>
    <w:multiLevelType w:val="multilevel"/>
    <w:tmpl w:val="0902DF94"/>
    <w:lvl w:ilvl="0">
      <w:start w:val="3"/>
      <w:numFmt w:val="decimal"/>
      <w:lvlText w:val="%1."/>
      <w:lvlJc w:val="left"/>
      <w:pPr>
        <w:ind w:left="360" w:hanging="360"/>
      </w:pPr>
      <w:rPr>
        <w:rFonts w:hint="default"/>
        <w:b/>
      </w:rPr>
    </w:lvl>
    <w:lvl w:ilvl="1">
      <w:start w:val="3"/>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373E1364"/>
    <w:multiLevelType w:val="hybridMultilevel"/>
    <w:tmpl w:val="16E46C80"/>
    <w:lvl w:ilvl="0" w:tplc="B148CAA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547980"/>
    <w:multiLevelType w:val="multilevel"/>
    <w:tmpl w:val="5BEA7B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A8159D"/>
    <w:multiLevelType w:val="multilevel"/>
    <w:tmpl w:val="3454F2CC"/>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7C686F"/>
    <w:multiLevelType w:val="hybridMultilevel"/>
    <w:tmpl w:val="7646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5C5431"/>
    <w:multiLevelType w:val="hybridMultilevel"/>
    <w:tmpl w:val="F99C8F84"/>
    <w:lvl w:ilvl="0" w:tplc="2E2EEFD4">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78E6014"/>
    <w:multiLevelType w:val="hybridMultilevel"/>
    <w:tmpl w:val="D3B68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925FC9"/>
    <w:multiLevelType w:val="multilevel"/>
    <w:tmpl w:val="B96625BA"/>
    <w:lvl w:ilvl="0">
      <w:start w:val="3"/>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22308F"/>
    <w:multiLevelType w:val="hybridMultilevel"/>
    <w:tmpl w:val="CFF0B8DE"/>
    <w:lvl w:ilvl="0" w:tplc="B4D4D7AE">
      <w:start w:val="1"/>
      <w:numFmt w:val="lowerLetter"/>
      <w:lvlText w:val="%1."/>
      <w:lvlJc w:val="left"/>
      <w:pPr>
        <w:ind w:left="720" w:hanging="360"/>
      </w:pPr>
      <w:rPr>
        <w:rFonts w:ascii="Arial" w:eastAsia="SimSun" w:hAnsi="Arial" w:cs="Arial"/>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9150A6"/>
    <w:multiLevelType w:val="hybridMultilevel"/>
    <w:tmpl w:val="EF30A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258A5"/>
    <w:multiLevelType w:val="multilevel"/>
    <w:tmpl w:val="D4CC43FE"/>
    <w:styleLink w:val="Style1"/>
    <w:lvl w:ilvl="0">
      <w:start w:val="2"/>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6" w15:restartNumberingAfterBreak="0">
    <w:nsid w:val="5887017B"/>
    <w:multiLevelType w:val="hybridMultilevel"/>
    <w:tmpl w:val="D4F0A28C"/>
    <w:lvl w:ilvl="0" w:tplc="3274DF42">
      <w:start w:val="1"/>
      <w:numFmt w:val="decimal"/>
      <w:lvlText w:val="%1."/>
      <w:lvlJc w:val="left"/>
      <w:pPr>
        <w:ind w:left="1440" w:hanging="360"/>
      </w:pPr>
    </w:lvl>
    <w:lvl w:ilvl="1" w:tplc="94B20C70">
      <w:start w:val="1"/>
      <w:numFmt w:val="lowerLetter"/>
      <w:lvlText w:val="%2."/>
      <w:lvlJc w:val="left"/>
      <w:pPr>
        <w:ind w:left="2160" w:hanging="360"/>
      </w:pPr>
    </w:lvl>
    <w:lvl w:ilvl="2" w:tplc="A6744A8E">
      <w:start w:val="1"/>
      <w:numFmt w:val="lowerRoman"/>
      <w:lvlText w:val="%3."/>
      <w:lvlJc w:val="right"/>
      <w:pPr>
        <w:ind w:left="2880" w:hanging="180"/>
      </w:pPr>
    </w:lvl>
    <w:lvl w:ilvl="3" w:tplc="BD04C400">
      <w:start w:val="1"/>
      <w:numFmt w:val="decimal"/>
      <w:lvlText w:val="%4."/>
      <w:lvlJc w:val="left"/>
      <w:pPr>
        <w:ind w:left="3600" w:hanging="360"/>
      </w:pPr>
    </w:lvl>
    <w:lvl w:ilvl="4" w:tplc="BAB2B6F8">
      <w:start w:val="1"/>
      <w:numFmt w:val="lowerLetter"/>
      <w:lvlText w:val="%5."/>
      <w:lvlJc w:val="left"/>
      <w:pPr>
        <w:ind w:left="4320" w:hanging="360"/>
      </w:pPr>
    </w:lvl>
    <w:lvl w:ilvl="5" w:tplc="E81E8E6E">
      <w:start w:val="1"/>
      <w:numFmt w:val="lowerRoman"/>
      <w:lvlText w:val="%6."/>
      <w:lvlJc w:val="right"/>
      <w:pPr>
        <w:ind w:left="5040" w:hanging="180"/>
      </w:pPr>
    </w:lvl>
    <w:lvl w:ilvl="6" w:tplc="7B9A2350">
      <w:start w:val="1"/>
      <w:numFmt w:val="decimal"/>
      <w:lvlText w:val="%7."/>
      <w:lvlJc w:val="left"/>
      <w:pPr>
        <w:ind w:left="5760" w:hanging="360"/>
      </w:pPr>
    </w:lvl>
    <w:lvl w:ilvl="7" w:tplc="FEF21724">
      <w:start w:val="1"/>
      <w:numFmt w:val="lowerLetter"/>
      <w:lvlText w:val="%8."/>
      <w:lvlJc w:val="left"/>
      <w:pPr>
        <w:ind w:left="6480" w:hanging="360"/>
      </w:pPr>
    </w:lvl>
    <w:lvl w:ilvl="8" w:tplc="09C63A00">
      <w:start w:val="1"/>
      <w:numFmt w:val="lowerRoman"/>
      <w:lvlText w:val="%9."/>
      <w:lvlJc w:val="right"/>
      <w:pPr>
        <w:ind w:left="7200" w:hanging="180"/>
      </w:pPr>
    </w:lvl>
  </w:abstractNum>
  <w:abstractNum w:abstractNumId="37" w15:restartNumberingAfterBreak="0">
    <w:nsid w:val="61F53353"/>
    <w:multiLevelType w:val="multilevel"/>
    <w:tmpl w:val="5108188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5BB0D91"/>
    <w:multiLevelType w:val="hybridMultilevel"/>
    <w:tmpl w:val="37A29016"/>
    <w:lvl w:ilvl="0" w:tplc="C3866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B84B16"/>
    <w:multiLevelType w:val="multilevel"/>
    <w:tmpl w:val="2CFC309C"/>
    <w:lvl w:ilvl="0">
      <w:start w:val="3"/>
      <w:numFmt w:val="decimal"/>
      <w:lvlText w:val="%1."/>
      <w:lvlJc w:val="left"/>
      <w:pPr>
        <w:ind w:left="760" w:hanging="400"/>
      </w:pPr>
      <w:rPr>
        <w:rFonts w:eastAsia="Arial" w:hint="default"/>
        <w:b/>
      </w:rPr>
    </w:lvl>
    <w:lvl w:ilvl="1">
      <w:start w:val="1"/>
      <w:numFmt w:val="decimal"/>
      <w:lvlText w:val="%1.%2."/>
      <w:lvlJc w:val="left"/>
      <w:pPr>
        <w:ind w:left="720" w:hanging="720"/>
      </w:pPr>
      <w:rPr>
        <w:rFonts w:eastAsia="Arial" w:hint="default"/>
      </w:rPr>
    </w:lvl>
    <w:lvl w:ilvl="2">
      <w:start w:val="1"/>
      <w:numFmt w:val="decimal"/>
      <w:lvlText w:val="%1.%2.%3."/>
      <w:lvlJc w:val="left"/>
      <w:pPr>
        <w:ind w:left="720" w:hanging="720"/>
      </w:pPr>
      <w:rPr>
        <w:rFonts w:eastAsia="Arial" w:hint="default"/>
        <w:i w:val="0"/>
        <w:iCs/>
      </w:rPr>
    </w:lvl>
    <w:lvl w:ilvl="3">
      <w:start w:val="1"/>
      <w:numFmt w:val="decimal"/>
      <w:lvlText w:val="%1.%2.%3.%4."/>
      <w:lvlJc w:val="left"/>
      <w:pPr>
        <w:ind w:left="1080" w:hanging="108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440" w:hanging="144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800" w:hanging="1800"/>
      </w:pPr>
      <w:rPr>
        <w:rFonts w:eastAsia="Arial" w:hint="default"/>
      </w:rPr>
    </w:lvl>
    <w:lvl w:ilvl="8">
      <w:start w:val="1"/>
      <w:numFmt w:val="decimal"/>
      <w:lvlText w:val="%1.%2.%3.%4.%5.%6.%7.%8.%9."/>
      <w:lvlJc w:val="left"/>
      <w:pPr>
        <w:ind w:left="2160" w:hanging="2160"/>
      </w:pPr>
      <w:rPr>
        <w:rFonts w:eastAsia="Arial" w:hint="default"/>
      </w:rPr>
    </w:lvl>
  </w:abstractNum>
  <w:abstractNum w:abstractNumId="40" w15:restartNumberingAfterBreak="0">
    <w:nsid w:val="684A1E54"/>
    <w:multiLevelType w:val="multilevel"/>
    <w:tmpl w:val="A29838CA"/>
    <w:lvl w:ilvl="0">
      <w:start w:val="3"/>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68C51309"/>
    <w:multiLevelType w:val="multilevel"/>
    <w:tmpl w:val="6ABAFC08"/>
    <w:lvl w:ilvl="0">
      <w:start w:val="1"/>
      <w:numFmt w:val="decimal"/>
      <w:lvlText w:val="3.%1"/>
      <w:lvlJc w:val="left"/>
      <w:pPr>
        <w:ind w:left="1080" w:hanging="360"/>
      </w:pPr>
      <w:rPr>
        <w:rFonts w:hint="default"/>
        <w:b/>
      </w:rPr>
    </w:lvl>
    <w:lvl w:ilvl="1">
      <w:start w:val="1"/>
      <w:numFmt w:val="decimal"/>
      <w:lvlText w:val="%1.%2"/>
      <w:lvlJc w:val="left"/>
      <w:pPr>
        <w:ind w:left="360" w:hanging="360"/>
      </w:pPr>
      <w:rPr>
        <w:rFonts w:hint="default"/>
      </w:rPr>
    </w:lvl>
    <w:lvl w:ilvl="2">
      <w:start w:val="5"/>
      <w:numFmt w:val="decimal"/>
      <w:lvlText w:val="%1.%3"/>
      <w:lvlJc w:val="left"/>
      <w:pPr>
        <w:ind w:left="720" w:hanging="720"/>
      </w:pPr>
      <w:rPr>
        <w:rFonts w:hint="default"/>
      </w:rPr>
    </w:lvl>
    <w:lvl w:ilvl="3">
      <w:start w:val="1"/>
      <w:numFmt w:val="decimal"/>
      <w:lvlText w:val="%1.%3.%4"/>
      <w:lvlJc w:val="left"/>
      <w:pPr>
        <w:ind w:left="108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2" w15:restartNumberingAfterBreak="0">
    <w:nsid w:val="6B08622E"/>
    <w:multiLevelType w:val="multilevel"/>
    <w:tmpl w:val="24F67E00"/>
    <w:lvl w:ilvl="0">
      <w:start w:val="1"/>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3" w15:restartNumberingAfterBreak="0">
    <w:nsid w:val="6B473F0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5202E0E"/>
    <w:multiLevelType w:val="hybridMultilevel"/>
    <w:tmpl w:val="FBEC5978"/>
    <w:lvl w:ilvl="0" w:tplc="5188456A">
      <w:start w:val="1"/>
      <w:numFmt w:val="decimal"/>
      <w:lvlText w:val="%1."/>
      <w:lvlJc w:val="left"/>
      <w:pPr>
        <w:ind w:left="360" w:hanging="360"/>
      </w:pPr>
    </w:lvl>
    <w:lvl w:ilvl="1" w:tplc="654A63B8">
      <w:start w:val="1"/>
      <w:numFmt w:val="lowerLetter"/>
      <w:lvlText w:val="%2."/>
      <w:lvlJc w:val="left"/>
      <w:pPr>
        <w:ind w:left="1080" w:hanging="360"/>
      </w:pPr>
    </w:lvl>
    <w:lvl w:ilvl="2" w:tplc="1BB2FF76">
      <w:start w:val="1"/>
      <w:numFmt w:val="lowerRoman"/>
      <w:lvlText w:val="%3."/>
      <w:lvlJc w:val="right"/>
      <w:pPr>
        <w:ind w:left="1800" w:hanging="180"/>
      </w:pPr>
    </w:lvl>
    <w:lvl w:ilvl="3" w:tplc="E9DAFA52">
      <w:start w:val="1"/>
      <w:numFmt w:val="decimal"/>
      <w:lvlText w:val="%4."/>
      <w:lvlJc w:val="left"/>
      <w:pPr>
        <w:ind w:left="2520" w:hanging="360"/>
      </w:pPr>
    </w:lvl>
    <w:lvl w:ilvl="4" w:tplc="B260B126">
      <w:start w:val="1"/>
      <w:numFmt w:val="lowerLetter"/>
      <w:lvlText w:val="%5."/>
      <w:lvlJc w:val="left"/>
      <w:pPr>
        <w:ind w:left="3240" w:hanging="360"/>
      </w:pPr>
    </w:lvl>
    <w:lvl w:ilvl="5" w:tplc="9BE64DFA">
      <w:start w:val="1"/>
      <w:numFmt w:val="lowerRoman"/>
      <w:lvlText w:val="%6."/>
      <w:lvlJc w:val="right"/>
      <w:pPr>
        <w:ind w:left="3960" w:hanging="180"/>
      </w:pPr>
    </w:lvl>
    <w:lvl w:ilvl="6" w:tplc="C1B4C76E">
      <w:start w:val="1"/>
      <w:numFmt w:val="decimal"/>
      <w:lvlText w:val="%7."/>
      <w:lvlJc w:val="left"/>
      <w:pPr>
        <w:ind w:left="4680" w:hanging="360"/>
      </w:pPr>
    </w:lvl>
    <w:lvl w:ilvl="7" w:tplc="63508DEA">
      <w:start w:val="1"/>
      <w:numFmt w:val="lowerLetter"/>
      <w:lvlText w:val="%8."/>
      <w:lvlJc w:val="left"/>
      <w:pPr>
        <w:ind w:left="5400" w:hanging="360"/>
      </w:pPr>
    </w:lvl>
    <w:lvl w:ilvl="8" w:tplc="ECD2E9AA">
      <w:start w:val="1"/>
      <w:numFmt w:val="lowerRoman"/>
      <w:lvlText w:val="%9."/>
      <w:lvlJc w:val="right"/>
      <w:pPr>
        <w:ind w:left="6120" w:hanging="180"/>
      </w:pPr>
    </w:lvl>
  </w:abstractNum>
  <w:abstractNum w:abstractNumId="45" w15:restartNumberingAfterBreak="0">
    <w:nsid w:val="76892CBA"/>
    <w:multiLevelType w:val="multilevel"/>
    <w:tmpl w:val="B8C02E5E"/>
    <w:lvl w:ilvl="0">
      <w:start w:val="1"/>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6" w15:restartNumberingAfterBreak="0">
    <w:nsid w:val="77A12F0F"/>
    <w:multiLevelType w:val="multilevel"/>
    <w:tmpl w:val="7124E12C"/>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150013"/>
    <w:multiLevelType w:val="multilevel"/>
    <w:tmpl w:val="9252D7EC"/>
    <w:lvl w:ilvl="0">
      <w:start w:val="4"/>
      <w:numFmt w:val="decimal"/>
      <w:lvlText w:val="%1"/>
      <w:lvlJc w:val="left"/>
      <w:pPr>
        <w:ind w:left="480" w:hanging="480"/>
      </w:pPr>
      <w:rPr>
        <w:rFonts w:hint="default"/>
        <w:color w:val="auto"/>
      </w:rPr>
    </w:lvl>
    <w:lvl w:ilvl="1">
      <w:start w:val="3"/>
      <w:numFmt w:val="decimal"/>
      <w:lvlText w:val="%1.%2"/>
      <w:lvlJc w:val="left"/>
      <w:pPr>
        <w:ind w:left="480" w:hanging="48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48" w15:restartNumberingAfterBreak="0">
    <w:nsid w:val="785C3123"/>
    <w:multiLevelType w:val="multilevel"/>
    <w:tmpl w:val="371EEBC0"/>
    <w:lvl w:ilvl="0">
      <w:start w:val="1"/>
      <w:numFmt w:val="decimal"/>
      <w:lvlText w:val="3.%1"/>
      <w:lvlJc w:val="left"/>
      <w:pPr>
        <w:ind w:left="720" w:hanging="360"/>
      </w:pPr>
      <w:rPr>
        <w:rFonts w:hint="default"/>
        <w:b/>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3.%4"/>
      <w:lvlJc w:val="left"/>
      <w:pPr>
        <w:ind w:left="108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9" w15:restartNumberingAfterBreak="0">
    <w:nsid w:val="79BA2E14"/>
    <w:multiLevelType w:val="multilevel"/>
    <w:tmpl w:val="F244DDC6"/>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A7A70F7"/>
    <w:multiLevelType w:val="hybridMultilevel"/>
    <w:tmpl w:val="D27A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B65660"/>
    <w:multiLevelType w:val="hybridMultilevel"/>
    <w:tmpl w:val="40322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7"/>
  </w:num>
  <w:num w:numId="3">
    <w:abstractNumId w:val="17"/>
  </w:num>
  <w:num w:numId="4">
    <w:abstractNumId w:val="10"/>
  </w:num>
  <w:num w:numId="5">
    <w:abstractNumId w:val="36"/>
  </w:num>
  <w:num w:numId="6">
    <w:abstractNumId w:val="20"/>
  </w:num>
  <w:num w:numId="7">
    <w:abstractNumId w:val="2"/>
  </w:num>
  <w:num w:numId="8">
    <w:abstractNumId w:val="35"/>
  </w:num>
  <w:num w:numId="9">
    <w:abstractNumId w:val="14"/>
  </w:num>
  <w:num w:numId="10">
    <w:abstractNumId w:val="34"/>
  </w:num>
  <w:num w:numId="11">
    <w:abstractNumId w:val="18"/>
  </w:num>
  <w:num w:numId="12">
    <w:abstractNumId w:val="9"/>
  </w:num>
  <w:num w:numId="13">
    <w:abstractNumId w:val="33"/>
  </w:num>
  <w:num w:numId="14">
    <w:abstractNumId w:val="38"/>
  </w:num>
  <w:num w:numId="15">
    <w:abstractNumId w:val="27"/>
  </w:num>
  <w:num w:numId="16">
    <w:abstractNumId w:val="28"/>
  </w:num>
  <w:num w:numId="17">
    <w:abstractNumId w:val="8"/>
  </w:num>
  <w:num w:numId="18">
    <w:abstractNumId w:val="40"/>
  </w:num>
  <w:num w:numId="19">
    <w:abstractNumId w:val="30"/>
  </w:num>
  <w:num w:numId="20">
    <w:abstractNumId w:val="3"/>
  </w:num>
  <w:num w:numId="21">
    <w:abstractNumId w:val="26"/>
  </w:num>
  <w:num w:numId="22">
    <w:abstractNumId w:val="5"/>
  </w:num>
  <w:num w:numId="23">
    <w:abstractNumId w:val="4"/>
  </w:num>
  <w:num w:numId="24">
    <w:abstractNumId w:val="6"/>
  </w:num>
  <w:num w:numId="25">
    <w:abstractNumId w:val="32"/>
  </w:num>
  <w:num w:numId="26">
    <w:abstractNumId w:val="49"/>
  </w:num>
  <w:num w:numId="27">
    <w:abstractNumId w:val="25"/>
  </w:num>
  <w:num w:numId="28">
    <w:abstractNumId w:val="46"/>
  </w:num>
  <w:num w:numId="29">
    <w:abstractNumId w:val="47"/>
  </w:num>
  <w:num w:numId="30">
    <w:abstractNumId w:val="7"/>
  </w:num>
  <w:num w:numId="31">
    <w:abstractNumId w:val="48"/>
  </w:num>
  <w:num w:numId="32">
    <w:abstractNumId w:val="16"/>
  </w:num>
  <w:num w:numId="33">
    <w:abstractNumId w:val="50"/>
  </w:num>
  <w:num w:numId="34">
    <w:abstractNumId w:val="15"/>
  </w:num>
  <w:num w:numId="35">
    <w:abstractNumId w:val="42"/>
  </w:num>
  <w:num w:numId="36">
    <w:abstractNumId w:val="45"/>
  </w:num>
  <w:num w:numId="37">
    <w:abstractNumId w:val="24"/>
  </w:num>
  <w:num w:numId="38">
    <w:abstractNumId w:val="43"/>
  </w:num>
  <w:num w:numId="39">
    <w:abstractNumId w:val="13"/>
  </w:num>
  <w:num w:numId="40">
    <w:abstractNumId w:val="39"/>
  </w:num>
  <w:num w:numId="41">
    <w:abstractNumId w:val="11"/>
  </w:num>
  <w:num w:numId="42">
    <w:abstractNumId w:val="19"/>
  </w:num>
  <w:num w:numId="43">
    <w:abstractNumId w:val="23"/>
  </w:num>
  <w:num w:numId="44">
    <w:abstractNumId w:val="51"/>
  </w:num>
  <w:num w:numId="45">
    <w:abstractNumId w:val="21"/>
  </w:num>
  <w:num w:numId="46">
    <w:abstractNumId w:val="41"/>
  </w:num>
  <w:num w:numId="47">
    <w:abstractNumId w:val="0"/>
  </w:num>
  <w:num w:numId="48">
    <w:abstractNumId w:val="31"/>
  </w:num>
  <w:num w:numId="49">
    <w:abstractNumId w:val="22"/>
  </w:num>
  <w:num w:numId="50">
    <w:abstractNumId w:val="12"/>
  </w:num>
  <w:num w:numId="51">
    <w:abstractNumId w:val="1"/>
  </w:num>
  <w:num w:numId="52">
    <w:abstractNumId w:val="2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fang Jin">
    <w15:presenceInfo w15:providerId="AD" w15:userId="S::yufang.jin@utsa.edu::7dc0f5c1-177e-4caf-a0ee-db9c4624b720"/>
  </w15:person>
  <w15:person w15:author="Sumin Jo">
    <w15:presenceInfo w15:providerId="None" w15:userId="Sumin Jo"/>
  </w15:person>
  <w15:person w15:author="Huang, Yufei">
    <w15:presenceInfo w15:providerId="AD" w15:userId="S::yuh119@pitt.edu::47d48f45-3cc2-483f-a5dd-e41796f7a58f"/>
  </w15:person>
  <w15:person w15:author="Chen, Yidong">
    <w15:presenceInfo w15:providerId="AD" w15:userId="S::cheny8@uthscsa.edu::10e09040-fd43-41dd-95ab-34cc623fbae4"/>
  </w15:person>
  <w15:person w15:author="Yufei  Huang （黄宇飞）">
    <w15:presenceInfo w15:providerId="AD" w15:userId="S-1-5-21-1922958001-1748050809-1695950106-88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ysDAyM7A0MTOxMDZT0lEKTi0uzszPAykwNq4FAJJQtVgtAAAA"/>
    <w:docVar w:name="EN.InstantFormat" w:val="&lt;ENInstantFormat&gt;&lt;Enabled&gt;1&lt;/Enabled&gt;&lt;ScanUnformatted&gt;1&lt;/ScanUnformatted&gt;&lt;ScanChanges&gt;1&lt;/ScanChanges&gt;&lt;Suspended&gt;0&lt;/Suspended&gt;&lt;/ENInstantFormat&gt;"/>
    <w:docVar w:name="EN.Layout" w:val="&lt;ENLayout&gt;&lt;Style&gt;BMC Geno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sppx25fofftzxee95fx29p8tatf5vvawtvp&quot;&gt;Ver9-Converted&lt;record-ids&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5&lt;/item&gt;&lt;item&gt;46&lt;/item&gt;&lt;item&gt;53&lt;/item&gt;&lt;item&gt;59&lt;/item&gt;&lt;item&gt;74&lt;/item&gt;&lt;item&gt;75&lt;/item&gt;&lt;item&gt;76&lt;/item&gt;&lt;item&gt;78&lt;/item&gt;&lt;item&gt;79&lt;/item&gt;&lt;item&gt;80&lt;/item&gt;&lt;item&gt;81&lt;/item&gt;&lt;item&gt;83&lt;/item&gt;&lt;item&gt;84&lt;/item&gt;&lt;item&gt;85&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4&lt;/item&gt;&lt;item&gt;105&lt;/item&gt;&lt;item&gt;107&lt;/item&gt;&lt;item&gt;109&lt;/item&gt;&lt;item&gt;111&lt;/item&gt;&lt;item&gt;113&lt;/item&gt;&lt;item&gt;115&lt;/item&gt;&lt;item&gt;116&lt;/item&gt;&lt;item&gt;118&lt;/item&gt;&lt;item&gt;119&lt;/item&gt;&lt;item&gt;121&lt;/item&gt;&lt;item&gt;123&lt;/item&gt;&lt;item&gt;125&lt;/item&gt;&lt;item&gt;127&lt;/item&gt;&lt;item&gt;129&lt;/item&gt;&lt;item&gt;131&lt;/item&gt;&lt;item&gt;132&lt;/item&gt;&lt;item&gt;133&lt;/item&gt;&lt;item&gt;135&lt;/item&gt;&lt;item&gt;137&lt;/item&gt;&lt;item&gt;139&lt;/item&gt;&lt;item&gt;140&lt;/item&gt;&lt;item&gt;141&lt;/item&gt;&lt;item&gt;143&lt;/item&gt;&lt;item&gt;145&lt;/item&gt;&lt;item&gt;146&lt;/item&gt;&lt;item&gt;147&lt;/item&gt;&lt;item&gt;148&lt;/item&gt;&lt;item&gt;150&lt;/item&gt;&lt;item&gt;152&lt;/item&gt;&lt;item&gt;154&lt;/item&gt;&lt;item&gt;156&lt;/item&gt;&lt;item&gt;157&lt;/item&gt;&lt;item&gt;159&lt;/item&gt;&lt;item&gt;161&lt;/item&gt;&lt;item&gt;163&lt;/item&gt;&lt;item&gt;165&lt;/item&gt;&lt;item&gt;166&lt;/item&gt;&lt;item&gt;169&lt;/item&gt;&lt;item&gt;172&lt;/item&gt;&lt;item&gt;174&lt;/item&gt;&lt;item&gt;176&lt;/item&gt;&lt;item&gt;178&lt;/item&gt;&lt;item&gt;179&lt;/item&gt;&lt;item&gt;183&lt;/item&gt;&lt;item&gt;184&lt;/item&gt;&lt;item&gt;185&lt;/item&gt;&lt;item&gt;186&lt;/item&gt;&lt;item&gt;188&lt;/item&gt;&lt;item&gt;189&lt;/item&gt;&lt;item&gt;190&lt;/item&gt;&lt;item&gt;191&lt;/item&gt;&lt;item&gt;192&lt;/item&gt;&lt;item&gt;193&lt;/item&gt;&lt;item&gt;195&lt;/item&gt;&lt;item&gt;198&lt;/item&gt;&lt;item&gt;200&lt;/item&gt;&lt;item&gt;202&lt;/item&gt;&lt;item&gt;204&lt;/item&gt;&lt;item&gt;205&lt;/item&gt;&lt;item&gt;206&lt;/item&gt;&lt;item&gt;207&lt;/item&gt;&lt;item&gt;208&lt;/item&gt;&lt;item&gt;209&lt;/item&gt;&lt;item&gt;210&lt;/item&gt;&lt;item&gt;211&lt;/item&gt;&lt;item&gt;212&lt;/item&gt;&lt;item&gt;213&lt;/item&gt;&lt;item&gt;214&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7&lt;/item&gt;&lt;item&gt;248&lt;/item&gt;&lt;item&gt;249&lt;/item&gt;&lt;item&gt;250&lt;/item&gt;&lt;item&gt;252&lt;/item&gt;&lt;item&gt;253&lt;/item&gt;&lt;/record-ids&gt;&lt;/item&gt;&lt;/Libraries&gt;"/>
  </w:docVars>
  <w:rsids>
    <w:rsidRoot w:val="00AC217F"/>
    <w:rsid w:val="000002F9"/>
    <w:rsid w:val="00001983"/>
    <w:rsid w:val="00001BAC"/>
    <w:rsid w:val="00001DD2"/>
    <w:rsid w:val="00002C73"/>
    <w:rsid w:val="00004C91"/>
    <w:rsid w:val="00004E16"/>
    <w:rsid w:val="000077BB"/>
    <w:rsid w:val="00007E13"/>
    <w:rsid w:val="000120C0"/>
    <w:rsid w:val="00012D53"/>
    <w:rsid w:val="00013A24"/>
    <w:rsid w:val="0001403B"/>
    <w:rsid w:val="00016859"/>
    <w:rsid w:val="000217D3"/>
    <w:rsid w:val="00021B5E"/>
    <w:rsid w:val="00022BAA"/>
    <w:rsid w:val="00022F56"/>
    <w:rsid w:val="0002452D"/>
    <w:rsid w:val="000252D7"/>
    <w:rsid w:val="00025441"/>
    <w:rsid w:val="00025451"/>
    <w:rsid w:val="00025A4A"/>
    <w:rsid w:val="00025C86"/>
    <w:rsid w:val="00025D12"/>
    <w:rsid w:val="00026AD0"/>
    <w:rsid w:val="00026EE8"/>
    <w:rsid w:val="000279F8"/>
    <w:rsid w:val="00030C34"/>
    <w:rsid w:val="00030FDD"/>
    <w:rsid w:val="000314B6"/>
    <w:rsid w:val="00032FBB"/>
    <w:rsid w:val="00033A97"/>
    <w:rsid w:val="000354C9"/>
    <w:rsid w:val="00035536"/>
    <w:rsid w:val="0003647F"/>
    <w:rsid w:val="0003689E"/>
    <w:rsid w:val="0003734C"/>
    <w:rsid w:val="000408B7"/>
    <w:rsid w:val="000412CC"/>
    <w:rsid w:val="000418FD"/>
    <w:rsid w:val="00041AFB"/>
    <w:rsid w:val="00041D4A"/>
    <w:rsid w:val="00042328"/>
    <w:rsid w:val="00043DE6"/>
    <w:rsid w:val="0004536B"/>
    <w:rsid w:val="000458B1"/>
    <w:rsid w:val="00046543"/>
    <w:rsid w:val="00046992"/>
    <w:rsid w:val="00046ECE"/>
    <w:rsid w:val="0004739C"/>
    <w:rsid w:val="00047518"/>
    <w:rsid w:val="00051881"/>
    <w:rsid w:val="00052D41"/>
    <w:rsid w:val="00054C8C"/>
    <w:rsid w:val="00055A95"/>
    <w:rsid w:val="00055FE8"/>
    <w:rsid w:val="00057008"/>
    <w:rsid w:val="00057060"/>
    <w:rsid w:val="00060BCF"/>
    <w:rsid w:val="0006346E"/>
    <w:rsid w:val="00064D69"/>
    <w:rsid w:val="00065B21"/>
    <w:rsid w:val="00066506"/>
    <w:rsid w:val="0006709A"/>
    <w:rsid w:val="000675DA"/>
    <w:rsid w:val="00070667"/>
    <w:rsid w:val="00072977"/>
    <w:rsid w:val="00073F88"/>
    <w:rsid w:val="000748CA"/>
    <w:rsid w:val="00075E19"/>
    <w:rsid w:val="00075EBD"/>
    <w:rsid w:val="00076C4B"/>
    <w:rsid w:val="00081790"/>
    <w:rsid w:val="000832DF"/>
    <w:rsid w:val="00084151"/>
    <w:rsid w:val="00084F3D"/>
    <w:rsid w:val="000869E7"/>
    <w:rsid w:val="00090011"/>
    <w:rsid w:val="00090E68"/>
    <w:rsid w:val="00090FE1"/>
    <w:rsid w:val="00091D60"/>
    <w:rsid w:val="00093267"/>
    <w:rsid w:val="00093695"/>
    <w:rsid w:val="00093BDB"/>
    <w:rsid w:val="00094AE2"/>
    <w:rsid w:val="00095074"/>
    <w:rsid w:val="00095605"/>
    <w:rsid w:val="00096510"/>
    <w:rsid w:val="000A0055"/>
    <w:rsid w:val="000A12D5"/>
    <w:rsid w:val="000A298F"/>
    <w:rsid w:val="000A3BD3"/>
    <w:rsid w:val="000A3C32"/>
    <w:rsid w:val="000A446E"/>
    <w:rsid w:val="000A4FB4"/>
    <w:rsid w:val="000A51A9"/>
    <w:rsid w:val="000A5C9B"/>
    <w:rsid w:val="000A63D7"/>
    <w:rsid w:val="000A6679"/>
    <w:rsid w:val="000A7D46"/>
    <w:rsid w:val="000B1963"/>
    <w:rsid w:val="000B630D"/>
    <w:rsid w:val="000B63DE"/>
    <w:rsid w:val="000B77CD"/>
    <w:rsid w:val="000C1720"/>
    <w:rsid w:val="000C1859"/>
    <w:rsid w:val="000C3B22"/>
    <w:rsid w:val="000C5AA1"/>
    <w:rsid w:val="000D20BC"/>
    <w:rsid w:val="000D245D"/>
    <w:rsid w:val="000D3F89"/>
    <w:rsid w:val="000D4C4E"/>
    <w:rsid w:val="000E1A22"/>
    <w:rsid w:val="000E27FB"/>
    <w:rsid w:val="000E28AA"/>
    <w:rsid w:val="000E3986"/>
    <w:rsid w:val="000E3AB9"/>
    <w:rsid w:val="000E4EDC"/>
    <w:rsid w:val="000E63E8"/>
    <w:rsid w:val="000E651F"/>
    <w:rsid w:val="000F0946"/>
    <w:rsid w:val="000F18EC"/>
    <w:rsid w:val="000F206D"/>
    <w:rsid w:val="000F334B"/>
    <w:rsid w:val="000F3428"/>
    <w:rsid w:val="000F36EF"/>
    <w:rsid w:val="000F68E4"/>
    <w:rsid w:val="000F7143"/>
    <w:rsid w:val="000F76A9"/>
    <w:rsid w:val="0010080C"/>
    <w:rsid w:val="00103724"/>
    <w:rsid w:val="00110F88"/>
    <w:rsid w:val="00113592"/>
    <w:rsid w:val="001168A4"/>
    <w:rsid w:val="00116B4E"/>
    <w:rsid w:val="00117519"/>
    <w:rsid w:val="00122507"/>
    <w:rsid w:val="00124575"/>
    <w:rsid w:val="00124A7B"/>
    <w:rsid w:val="001260F2"/>
    <w:rsid w:val="001268C0"/>
    <w:rsid w:val="00127719"/>
    <w:rsid w:val="00130470"/>
    <w:rsid w:val="0013078E"/>
    <w:rsid w:val="001314C8"/>
    <w:rsid w:val="0013443D"/>
    <w:rsid w:val="001346A5"/>
    <w:rsid w:val="00136835"/>
    <w:rsid w:val="00137B68"/>
    <w:rsid w:val="00141160"/>
    <w:rsid w:val="0014246E"/>
    <w:rsid w:val="00143DC8"/>
    <w:rsid w:val="00144FB8"/>
    <w:rsid w:val="001453EF"/>
    <w:rsid w:val="00145768"/>
    <w:rsid w:val="0014610B"/>
    <w:rsid w:val="00146496"/>
    <w:rsid w:val="001464F9"/>
    <w:rsid w:val="00146EB9"/>
    <w:rsid w:val="00146F65"/>
    <w:rsid w:val="001506F9"/>
    <w:rsid w:val="00151DB5"/>
    <w:rsid w:val="00151F4C"/>
    <w:rsid w:val="001520E7"/>
    <w:rsid w:val="0015214B"/>
    <w:rsid w:val="0015294F"/>
    <w:rsid w:val="00152D6E"/>
    <w:rsid w:val="0015456E"/>
    <w:rsid w:val="00155088"/>
    <w:rsid w:val="00155306"/>
    <w:rsid w:val="0015595F"/>
    <w:rsid w:val="00156015"/>
    <w:rsid w:val="00160159"/>
    <w:rsid w:val="0016058E"/>
    <w:rsid w:val="001614AC"/>
    <w:rsid w:val="001619A6"/>
    <w:rsid w:val="00163A79"/>
    <w:rsid w:val="0016443C"/>
    <w:rsid w:val="00166AC2"/>
    <w:rsid w:val="00166C53"/>
    <w:rsid w:val="00172BC4"/>
    <w:rsid w:val="00172C92"/>
    <w:rsid w:val="001730C4"/>
    <w:rsid w:val="00174A33"/>
    <w:rsid w:val="001755EE"/>
    <w:rsid w:val="00175A56"/>
    <w:rsid w:val="00181979"/>
    <w:rsid w:val="001823FA"/>
    <w:rsid w:val="001828CC"/>
    <w:rsid w:val="0018336F"/>
    <w:rsid w:val="00183DF9"/>
    <w:rsid w:val="00187489"/>
    <w:rsid w:val="001879A5"/>
    <w:rsid w:val="00191D2F"/>
    <w:rsid w:val="001924AC"/>
    <w:rsid w:val="00192D97"/>
    <w:rsid w:val="00194510"/>
    <w:rsid w:val="00194D7E"/>
    <w:rsid w:val="00195DF2"/>
    <w:rsid w:val="00195FB6"/>
    <w:rsid w:val="001968A1"/>
    <w:rsid w:val="0019774E"/>
    <w:rsid w:val="001A0729"/>
    <w:rsid w:val="001A09EC"/>
    <w:rsid w:val="001A3482"/>
    <w:rsid w:val="001A444A"/>
    <w:rsid w:val="001A4953"/>
    <w:rsid w:val="001A4974"/>
    <w:rsid w:val="001A5686"/>
    <w:rsid w:val="001A58F4"/>
    <w:rsid w:val="001A5B29"/>
    <w:rsid w:val="001B19CC"/>
    <w:rsid w:val="001B46DB"/>
    <w:rsid w:val="001B524F"/>
    <w:rsid w:val="001B5E89"/>
    <w:rsid w:val="001B6C91"/>
    <w:rsid w:val="001B6F5A"/>
    <w:rsid w:val="001C0700"/>
    <w:rsid w:val="001C1783"/>
    <w:rsid w:val="001C19A8"/>
    <w:rsid w:val="001C30DF"/>
    <w:rsid w:val="001C319C"/>
    <w:rsid w:val="001D16CD"/>
    <w:rsid w:val="001D1D0D"/>
    <w:rsid w:val="001D38A2"/>
    <w:rsid w:val="001D3ACE"/>
    <w:rsid w:val="001D469E"/>
    <w:rsid w:val="001D55C8"/>
    <w:rsid w:val="001D5FE5"/>
    <w:rsid w:val="001D6B3B"/>
    <w:rsid w:val="001D750A"/>
    <w:rsid w:val="001E0E57"/>
    <w:rsid w:val="001E1353"/>
    <w:rsid w:val="001E16F9"/>
    <w:rsid w:val="001E2877"/>
    <w:rsid w:val="001E2885"/>
    <w:rsid w:val="001E2BC9"/>
    <w:rsid w:val="001E2EFC"/>
    <w:rsid w:val="001E39B9"/>
    <w:rsid w:val="001E43C5"/>
    <w:rsid w:val="001E53B7"/>
    <w:rsid w:val="001E636B"/>
    <w:rsid w:val="001E653D"/>
    <w:rsid w:val="001E782E"/>
    <w:rsid w:val="001E7A55"/>
    <w:rsid w:val="001F000E"/>
    <w:rsid w:val="001F194F"/>
    <w:rsid w:val="001F30D7"/>
    <w:rsid w:val="001F474D"/>
    <w:rsid w:val="001F57BC"/>
    <w:rsid w:val="001F6E94"/>
    <w:rsid w:val="001F7F53"/>
    <w:rsid w:val="002011C3"/>
    <w:rsid w:val="00202B2C"/>
    <w:rsid w:val="00202B96"/>
    <w:rsid w:val="00203140"/>
    <w:rsid w:val="0020508A"/>
    <w:rsid w:val="002076E7"/>
    <w:rsid w:val="002126DD"/>
    <w:rsid w:val="00212E9B"/>
    <w:rsid w:val="002132CE"/>
    <w:rsid w:val="002134CA"/>
    <w:rsid w:val="002141DC"/>
    <w:rsid w:val="00215755"/>
    <w:rsid w:val="002179CD"/>
    <w:rsid w:val="00220239"/>
    <w:rsid w:val="00220939"/>
    <w:rsid w:val="00221DB2"/>
    <w:rsid w:val="002249DE"/>
    <w:rsid w:val="00224C81"/>
    <w:rsid w:val="00226B70"/>
    <w:rsid w:val="002271FB"/>
    <w:rsid w:val="0023069D"/>
    <w:rsid w:val="0023189C"/>
    <w:rsid w:val="00231B69"/>
    <w:rsid w:val="00232215"/>
    <w:rsid w:val="00233436"/>
    <w:rsid w:val="00234030"/>
    <w:rsid w:val="00235381"/>
    <w:rsid w:val="002360F3"/>
    <w:rsid w:val="002361D1"/>
    <w:rsid w:val="00237A70"/>
    <w:rsid w:val="0024079B"/>
    <w:rsid w:val="00241200"/>
    <w:rsid w:val="0024153B"/>
    <w:rsid w:val="002417FE"/>
    <w:rsid w:val="00242D34"/>
    <w:rsid w:val="002445DE"/>
    <w:rsid w:val="00244603"/>
    <w:rsid w:val="00245653"/>
    <w:rsid w:val="00245A62"/>
    <w:rsid w:val="00246FB9"/>
    <w:rsid w:val="00250C0C"/>
    <w:rsid w:val="00251009"/>
    <w:rsid w:val="0025153F"/>
    <w:rsid w:val="002529BE"/>
    <w:rsid w:val="00253453"/>
    <w:rsid w:val="002537FC"/>
    <w:rsid w:val="00254C9D"/>
    <w:rsid w:val="00257001"/>
    <w:rsid w:val="00257A5C"/>
    <w:rsid w:val="002603A6"/>
    <w:rsid w:val="00261640"/>
    <w:rsid w:val="00262695"/>
    <w:rsid w:val="002658F8"/>
    <w:rsid w:val="00265EC8"/>
    <w:rsid w:val="00266934"/>
    <w:rsid w:val="00267BBF"/>
    <w:rsid w:val="00267BD9"/>
    <w:rsid w:val="00267F21"/>
    <w:rsid w:val="0027076B"/>
    <w:rsid w:val="002733FB"/>
    <w:rsid w:val="0027435B"/>
    <w:rsid w:val="00274379"/>
    <w:rsid w:val="00276713"/>
    <w:rsid w:val="00276992"/>
    <w:rsid w:val="002771D4"/>
    <w:rsid w:val="00277DFF"/>
    <w:rsid w:val="002805F5"/>
    <w:rsid w:val="002811D1"/>
    <w:rsid w:val="00281D0E"/>
    <w:rsid w:val="002842A0"/>
    <w:rsid w:val="00284675"/>
    <w:rsid w:val="002846BD"/>
    <w:rsid w:val="00285FF9"/>
    <w:rsid w:val="00286A55"/>
    <w:rsid w:val="00286FE6"/>
    <w:rsid w:val="00287049"/>
    <w:rsid w:val="002877F6"/>
    <w:rsid w:val="00290ED6"/>
    <w:rsid w:val="00291100"/>
    <w:rsid w:val="002928F7"/>
    <w:rsid w:val="002937F1"/>
    <w:rsid w:val="00294B1D"/>
    <w:rsid w:val="00294F3C"/>
    <w:rsid w:val="00294F93"/>
    <w:rsid w:val="00297187"/>
    <w:rsid w:val="002A07D5"/>
    <w:rsid w:val="002A0DB2"/>
    <w:rsid w:val="002A2ED2"/>
    <w:rsid w:val="002A531B"/>
    <w:rsid w:val="002A5EFC"/>
    <w:rsid w:val="002A7350"/>
    <w:rsid w:val="002B57FF"/>
    <w:rsid w:val="002C0B65"/>
    <w:rsid w:val="002C1F14"/>
    <w:rsid w:val="002C2768"/>
    <w:rsid w:val="002C2A99"/>
    <w:rsid w:val="002C30C4"/>
    <w:rsid w:val="002C3D8E"/>
    <w:rsid w:val="002C465B"/>
    <w:rsid w:val="002C4DA2"/>
    <w:rsid w:val="002C6533"/>
    <w:rsid w:val="002C7021"/>
    <w:rsid w:val="002C7649"/>
    <w:rsid w:val="002C7A42"/>
    <w:rsid w:val="002D06DA"/>
    <w:rsid w:val="002D0E3C"/>
    <w:rsid w:val="002D15D5"/>
    <w:rsid w:val="002D339F"/>
    <w:rsid w:val="002D40CA"/>
    <w:rsid w:val="002D42A5"/>
    <w:rsid w:val="002D4FA2"/>
    <w:rsid w:val="002D5795"/>
    <w:rsid w:val="002E03FB"/>
    <w:rsid w:val="002E0995"/>
    <w:rsid w:val="002E25DF"/>
    <w:rsid w:val="002E2ABA"/>
    <w:rsid w:val="002E3F3A"/>
    <w:rsid w:val="002E48A6"/>
    <w:rsid w:val="002E5051"/>
    <w:rsid w:val="002E6DC2"/>
    <w:rsid w:val="002E777F"/>
    <w:rsid w:val="002E7E74"/>
    <w:rsid w:val="002F01DC"/>
    <w:rsid w:val="002F0284"/>
    <w:rsid w:val="002F0407"/>
    <w:rsid w:val="002F145C"/>
    <w:rsid w:val="002F1B5D"/>
    <w:rsid w:val="002F1E62"/>
    <w:rsid w:val="002F20AD"/>
    <w:rsid w:val="002F34CA"/>
    <w:rsid w:val="002F36F1"/>
    <w:rsid w:val="002F3839"/>
    <w:rsid w:val="002F396A"/>
    <w:rsid w:val="002F3ED5"/>
    <w:rsid w:val="002F4620"/>
    <w:rsid w:val="002F4BB9"/>
    <w:rsid w:val="002F6BD2"/>
    <w:rsid w:val="002F7ADC"/>
    <w:rsid w:val="002F7B46"/>
    <w:rsid w:val="003034F1"/>
    <w:rsid w:val="00305680"/>
    <w:rsid w:val="00305993"/>
    <w:rsid w:val="00307D80"/>
    <w:rsid w:val="00311450"/>
    <w:rsid w:val="003133E8"/>
    <w:rsid w:val="00313767"/>
    <w:rsid w:val="00313C42"/>
    <w:rsid w:val="00314CEC"/>
    <w:rsid w:val="00314E53"/>
    <w:rsid w:val="00321703"/>
    <w:rsid w:val="00321BA2"/>
    <w:rsid w:val="00323AC8"/>
    <w:rsid w:val="00324B0C"/>
    <w:rsid w:val="00325A16"/>
    <w:rsid w:val="0032690B"/>
    <w:rsid w:val="00326953"/>
    <w:rsid w:val="00326EB1"/>
    <w:rsid w:val="003279A1"/>
    <w:rsid w:val="00330C3B"/>
    <w:rsid w:val="00332819"/>
    <w:rsid w:val="00333B90"/>
    <w:rsid w:val="00334D5A"/>
    <w:rsid w:val="00334FAD"/>
    <w:rsid w:val="003360B6"/>
    <w:rsid w:val="00336F5E"/>
    <w:rsid w:val="0033762D"/>
    <w:rsid w:val="00341391"/>
    <w:rsid w:val="0034228B"/>
    <w:rsid w:val="00344B8E"/>
    <w:rsid w:val="003456D7"/>
    <w:rsid w:val="00346859"/>
    <w:rsid w:val="00347BED"/>
    <w:rsid w:val="00347C2B"/>
    <w:rsid w:val="00347DD2"/>
    <w:rsid w:val="0035034E"/>
    <w:rsid w:val="00351B85"/>
    <w:rsid w:val="003548E3"/>
    <w:rsid w:val="00354E36"/>
    <w:rsid w:val="00354E5C"/>
    <w:rsid w:val="0035590F"/>
    <w:rsid w:val="00355922"/>
    <w:rsid w:val="00356549"/>
    <w:rsid w:val="003565D0"/>
    <w:rsid w:val="00357DCE"/>
    <w:rsid w:val="00361036"/>
    <w:rsid w:val="00362310"/>
    <w:rsid w:val="00363879"/>
    <w:rsid w:val="00364197"/>
    <w:rsid w:val="0036549A"/>
    <w:rsid w:val="00367563"/>
    <w:rsid w:val="00367A71"/>
    <w:rsid w:val="00371377"/>
    <w:rsid w:val="0037165F"/>
    <w:rsid w:val="00371829"/>
    <w:rsid w:val="00372645"/>
    <w:rsid w:val="00373E3D"/>
    <w:rsid w:val="0037493B"/>
    <w:rsid w:val="003752DF"/>
    <w:rsid w:val="003772B7"/>
    <w:rsid w:val="00380780"/>
    <w:rsid w:val="00380AA0"/>
    <w:rsid w:val="0038112E"/>
    <w:rsid w:val="00381575"/>
    <w:rsid w:val="00383BDC"/>
    <w:rsid w:val="003840B0"/>
    <w:rsid w:val="00384570"/>
    <w:rsid w:val="003851E1"/>
    <w:rsid w:val="0038522B"/>
    <w:rsid w:val="0038574F"/>
    <w:rsid w:val="0038644F"/>
    <w:rsid w:val="00387A29"/>
    <w:rsid w:val="003910AE"/>
    <w:rsid w:val="0039167B"/>
    <w:rsid w:val="003932BD"/>
    <w:rsid w:val="003932DB"/>
    <w:rsid w:val="00394920"/>
    <w:rsid w:val="003967A3"/>
    <w:rsid w:val="003972FE"/>
    <w:rsid w:val="003A0509"/>
    <w:rsid w:val="003A313B"/>
    <w:rsid w:val="003A6AD1"/>
    <w:rsid w:val="003A73D7"/>
    <w:rsid w:val="003A752A"/>
    <w:rsid w:val="003A7A55"/>
    <w:rsid w:val="003B0E6B"/>
    <w:rsid w:val="003B0EF4"/>
    <w:rsid w:val="003B21A4"/>
    <w:rsid w:val="003B3133"/>
    <w:rsid w:val="003B4630"/>
    <w:rsid w:val="003B4867"/>
    <w:rsid w:val="003B5153"/>
    <w:rsid w:val="003B55DE"/>
    <w:rsid w:val="003B5612"/>
    <w:rsid w:val="003B5770"/>
    <w:rsid w:val="003B5BE3"/>
    <w:rsid w:val="003B6211"/>
    <w:rsid w:val="003B7395"/>
    <w:rsid w:val="003C07DA"/>
    <w:rsid w:val="003C11E5"/>
    <w:rsid w:val="003C184E"/>
    <w:rsid w:val="003C1B3B"/>
    <w:rsid w:val="003C29EC"/>
    <w:rsid w:val="003C2ABC"/>
    <w:rsid w:val="003C34FB"/>
    <w:rsid w:val="003C41D0"/>
    <w:rsid w:val="003C4A94"/>
    <w:rsid w:val="003C5275"/>
    <w:rsid w:val="003C747A"/>
    <w:rsid w:val="003C74E1"/>
    <w:rsid w:val="003D0F68"/>
    <w:rsid w:val="003D12A3"/>
    <w:rsid w:val="003D1531"/>
    <w:rsid w:val="003D165E"/>
    <w:rsid w:val="003D1FD0"/>
    <w:rsid w:val="003D4D84"/>
    <w:rsid w:val="003D500D"/>
    <w:rsid w:val="003D518D"/>
    <w:rsid w:val="003D5C17"/>
    <w:rsid w:val="003D5DB1"/>
    <w:rsid w:val="003D6714"/>
    <w:rsid w:val="003D711D"/>
    <w:rsid w:val="003D7813"/>
    <w:rsid w:val="003D782C"/>
    <w:rsid w:val="003D784C"/>
    <w:rsid w:val="003E0201"/>
    <w:rsid w:val="003E03C1"/>
    <w:rsid w:val="003E0AE8"/>
    <w:rsid w:val="003E118C"/>
    <w:rsid w:val="003E371A"/>
    <w:rsid w:val="003E50FA"/>
    <w:rsid w:val="003E68A7"/>
    <w:rsid w:val="003E7A32"/>
    <w:rsid w:val="003F0F5A"/>
    <w:rsid w:val="003F2522"/>
    <w:rsid w:val="003F29F7"/>
    <w:rsid w:val="003F3F2F"/>
    <w:rsid w:val="003F5D3F"/>
    <w:rsid w:val="00401860"/>
    <w:rsid w:val="00401898"/>
    <w:rsid w:val="00401FB4"/>
    <w:rsid w:val="004020D4"/>
    <w:rsid w:val="00403862"/>
    <w:rsid w:val="0040398D"/>
    <w:rsid w:val="00404E73"/>
    <w:rsid w:val="00405642"/>
    <w:rsid w:val="004065F5"/>
    <w:rsid w:val="0040676D"/>
    <w:rsid w:val="004069C6"/>
    <w:rsid w:val="00406A4F"/>
    <w:rsid w:val="0041039E"/>
    <w:rsid w:val="00412217"/>
    <w:rsid w:val="00412C65"/>
    <w:rsid w:val="00412DE0"/>
    <w:rsid w:val="0041316A"/>
    <w:rsid w:val="00413E6B"/>
    <w:rsid w:val="00414320"/>
    <w:rsid w:val="0041482A"/>
    <w:rsid w:val="004151BA"/>
    <w:rsid w:val="004174B8"/>
    <w:rsid w:val="004174E4"/>
    <w:rsid w:val="004177BE"/>
    <w:rsid w:val="004218AE"/>
    <w:rsid w:val="00421DC9"/>
    <w:rsid w:val="00422D28"/>
    <w:rsid w:val="004238F1"/>
    <w:rsid w:val="0042452F"/>
    <w:rsid w:val="004255B9"/>
    <w:rsid w:val="004275EB"/>
    <w:rsid w:val="0043434B"/>
    <w:rsid w:val="0043473B"/>
    <w:rsid w:val="004364E5"/>
    <w:rsid w:val="00436587"/>
    <w:rsid w:val="00441E40"/>
    <w:rsid w:val="0044242F"/>
    <w:rsid w:val="00442814"/>
    <w:rsid w:val="00442917"/>
    <w:rsid w:val="0044376B"/>
    <w:rsid w:val="00444279"/>
    <w:rsid w:val="00445021"/>
    <w:rsid w:val="00445D2B"/>
    <w:rsid w:val="00445EAE"/>
    <w:rsid w:val="00447C2E"/>
    <w:rsid w:val="0045079B"/>
    <w:rsid w:val="00450F89"/>
    <w:rsid w:val="004519B6"/>
    <w:rsid w:val="00451A4F"/>
    <w:rsid w:val="00452269"/>
    <w:rsid w:val="004522C3"/>
    <w:rsid w:val="004527D1"/>
    <w:rsid w:val="00454FCB"/>
    <w:rsid w:val="00455DBD"/>
    <w:rsid w:val="00455EC9"/>
    <w:rsid w:val="0045619B"/>
    <w:rsid w:val="00456B8A"/>
    <w:rsid w:val="004614A2"/>
    <w:rsid w:val="004672CD"/>
    <w:rsid w:val="00467C2B"/>
    <w:rsid w:val="004703CE"/>
    <w:rsid w:val="004705A9"/>
    <w:rsid w:val="00471F84"/>
    <w:rsid w:val="0047354A"/>
    <w:rsid w:val="00474F2B"/>
    <w:rsid w:val="00475075"/>
    <w:rsid w:val="00477678"/>
    <w:rsid w:val="00477B17"/>
    <w:rsid w:val="00477D01"/>
    <w:rsid w:val="0048233D"/>
    <w:rsid w:val="0048249A"/>
    <w:rsid w:val="004904A7"/>
    <w:rsid w:val="00490D55"/>
    <w:rsid w:val="0049187D"/>
    <w:rsid w:val="00494369"/>
    <w:rsid w:val="00494441"/>
    <w:rsid w:val="00494B5E"/>
    <w:rsid w:val="00494B75"/>
    <w:rsid w:val="00494BB8"/>
    <w:rsid w:val="004950FC"/>
    <w:rsid w:val="00497F57"/>
    <w:rsid w:val="004A0423"/>
    <w:rsid w:val="004A0904"/>
    <w:rsid w:val="004A1CBF"/>
    <w:rsid w:val="004A26CF"/>
    <w:rsid w:val="004A3CB9"/>
    <w:rsid w:val="004A4CB8"/>
    <w:rsid w:val="004A5FB8"/>
    <w:rsid w:val="004A69F7"/>
    <w:rsid w:val="004A7812"/>
    <w:rsid w:val="004B06FA"/>
    <w:rsid w:val="004B0B95"/>
    <w:rsid w:val="004B0FE7"/>
    <w:rsid w:val="004B2036"/>
    <w:rsid w:val="004B2E79"/>
    <w:rsid w:val="004B450F"/>
    <w:rsid w:val="004B62FD"/>
    <w:rsid w:val="004B66F1"/>
    <w:rsid w:val="004B73B7"/>
    <w:rsid w:val="004B7A26"/>
    <w:rsid w:val="004B7F95"/>
    <w:rsid w:val="004C039E"/>
    <w:rsid w:val="004C0B70"/>
    <w:rsid w:val="004C0E05"/>
    <w:rsid w:val="004C1E53"/>
    <w:rsid w:val="004C3355"/>
    <w:rsid w:val="004C5195"/>
    <w:rsid w:val="004C79EE"/>
    <w:rsid w:val="004C7B68"/>
    <w:rsid w:val="004D07BE"/>
    <w:rsid w:val="004D11E6"/>
    <w:rsid w:val="004D2135"/>
    <w:rsid w:val="004D54ED"/>
    <w:rsid w:val="004E0520"/>
    <w:rsid w:val="004E0760"/>
    <w:rsid w:val="004E2670"/>
    <w:rsid w:val="004E57FF"/>
    <w:rsid w:val="004E6D47"/>
    <w:rsid w:val="004E7DD2"/>
    <w:rsid w:val="004F21D1"/>
    <w:rsid w:val="004F52E7"/>
    <w:rsid w:val="004F5720"/>
    <w:rsid w:val="004F730B"/>
    <w:rsid w:val="00502674"/>
    <w:rsid w:val="00502945"/>
    <w:rsid w:val="005036BE"/>
    <w:rsid w:val="00506588"/>
    <w:rsid w:val="00506749"/>
    <w:rsid w:val="00511768"/>
    <w:rsid w:val="0051210A"/>
    <w:rsid w:val="00513B65"/>
    <w:rsid w:val="00514FFE"/>
    <w:rsid w:val="005159E7"/>
    <w:rsid w:val="00522268"/>
    <w:rsid w:val="005222C3"/>
    <w:rsid w:val="00525A35"/>
    <w:rsid w:val="00527DE4"/>
    <w:rsid w:val="00532372"/>
    <w:rsid w:val="005329E8"/>
    <w:rsid w:val="00532C3F"/>
    <w:rsid w:val="005330E2"/>
    <w:rsid w:val="00533254"/>
    <w:rsid w:val="0053327C"/>
    <w:rsid w:val="00534223"/>
    <w:rsid w:val="00535037"/>
    <w:rsid w:val="005357AC"/>
    <w:rsid w:val="005360DA"/>
    <w:rsid w:val="005364B3"/>
    <w:rsid w:val="00537900"/>
    <w:rsid w:val="005379AC"/>
    <w:rsid w:val="00541192"/>
    <w:rsid w:val="00541F71"/>
    <w:rsid w:val="005428CA"/>
    <w:rsid w:val="00543930"/>
    <w:rsid w:val="00546AC9"/>
    <w:rsid w:val="005476FF"/>
    <w:rsid w:val="00547C1E"/>
    <w:rsid w:val="00550C86"/>
    <w:rsid w:val="00550FEC"/>
    <w:rsid w:val="00551906"/>
    <w:rsid w:val="0055342C"/>
    <w:rsid w:val="005544E5"/>
    <w:rsid w:val="00555B9E"/>
    <w:rsid w:val="0055731F"/>
    <w:rsid w:val="0056018B"/>
    <w:rsid w:val="00560653"/>
    <w:rsid w:val="0056267D"/>
    <w:rsid w:val="00564518"/>
    <w:rsid w:val="005650F5"/>
    <w:rsid w:val="00566441"/>
    <w:rsid w:val="00566C22"/>
    <w:rsid w:val="00567229"/>
    <w:rsid w:val="00567253"/>
    <w:rsid w:val="00567454"/>
    <w:rsid w:val="005705B3"/>
    <w:rsid w:val="00575799"/>
    <w:rsid w:val="00575A04"/>
    <w:rsid w:val="00575B42"/>
    <w:rsid w:val="00575E3E"/>
    <w:rsid w:val="005760E7"/>
    <w:rsid w:val="0057747D"/>
    <w:rsid w:val="00582002"/>
    <w:rsid w:val="00582487"/>
    <w:rsid w:val="0058299A"/>
    <w:rsid w:val="00584DBE"/>
    <w:rsid w:val="0058625A"/>
    <w:rsid w:val="0059080B"/>
    <w:rsid w:val="0059213B"/>
    <w:rsid w:val="005940D8"/>
    <w:rsid w:val="00595C3A"/>
    <w:rsid w:val="00595FA9"/>
    <w:rsid w:val="00596AF1"/>
    <w:rsid w:val="00597410"/>
    <w:rsid w:val="00597533"/>
    <w:rsid w:val="005A0139"/>
    <w:rsid w:val="005A0DBA"/>
    <w:rsid w:val="005A2C46"/>
    <w:rsid w:val="005A3159"/>
    <w:rsid w:val="005A3302"/>
    <w:rsid w:val="005A37E2"/>
    <w:rsid w:val="005A3FBA"/>
    <w:rsid w:val="005A3FEF"/>
    <w:rsid w:val="005B0513"/>
    <w:rsid w:val="005B2465"/>
    <w:rsid w:val="005B26FD"/>
    <w:rsid w:val="005B3BE4"/>
    <w:rsid w:val="005B4695"/>
    <w:rsid w:val="005B4CD1"/>
    <w:rsid w:val="005B571C"/>
    <w:rsid w:val="005B6145"/>
    <w:rsid w:val="005B6303"/>
    <w:rsid w:val="005B730B"/>
    <w:rsid w:val="005B7DB4"/>
    <w:rsid w:val="005C000A"/>
    <w:rsid w:val="005C029C"/>
    <w:rsid w:val="005C09BF"/>
    <w:rsid w:val="005C2250"/>
    <w:rsid w:val="005C31C2"/>
    <w:rsid w:val="005C406B"/>
    <w:rsid w:val="005C437B"/>
    <w:rsid w:val="005C49AD"/>
    <w:rsid w:val="005C4C0E"/>
    <w:rsid w:val="005C5D4A"/>
    <w:rsid w:val="005C6017"/>
    <w:rsid w:val="005C6CA5"/>
    <w:rsid w:val="005C79A5"/>
    <w:rsid w:val="005D07C3"/>
    <w:rsid w:val="005D16C0"/>
    <w:rsid w:val="005D20B6"/>
    <w:rsid w:val="005D3400"/>
    <w:rsid w:val="005D5ED8"/>
    <w:rsid w:val="005D6316"/>
    <w:rsid w:val="005D7BA4"/>
    <w:rsid w:val="005D7BCB"/>
    <w:rsid w:val="005E10D7"/>
    <w:rsid w:val="005E362C"/>
    <w:rsid w:val="005E5160"/>
    <w:rsid w:val="005E5F92"/>
    <w:rsid w:val="005F04B7"/>
    <w:rsid w:val="005F09B8"/>
    <w:rsid w:val="005F1ADB"/>
    <w:rsid w:val="005F1F03"/>
    <w:rsid w:val="005F21AD"/>
    <w:rsid w:val="005F227F"/>
    <w:rsid w:val="005F2B3C"/>
    <w:rsid w:val="005F2F43"/>
    <w:rsid w:val="005F3CEC"/>
    <w:rsid w:val="005F42BE"/>
    <w:rsid w:val="005F58E7"/>
    <w:rsid w:val="005F6CAB"/>
    <w:rsid w:val="00601525"/>
    <w:rsid w:val="00601718"/>
    <w:rsid w:val="006017FE"/>
    <w:rsid w:val="0060381B"/>
    <w:rsid w:val="00603C78"/>
    <w:rsid w:val="00604108"/>
    <w:rsid w:val="00604FD8"/>
    <w:rsid w:val="00605192"/>
    <w:rsid w:val="006061CA"/>
    <w:rsid w:val="00606AB8"/>
    <w:rsid w:val="00606D72"/>
    <w:rsid w:val="00607147"/>
    <w:rsid w:val="006072C7"/>
    <w:rsid w:val="00607A22"/>
    <w:rsid w:val="00611B00"/>
    <w:rsid w:val="0061304D"/>
    <w:rsid w:val="0061650B"/>
    <w:rsid w:val="00616E78"/>
    <w:rsid w:val="0062045A"/>
    <w:rsid w:val="006208A2"/>
    <w:rsid w:val="0062097B"/>
    <w:rsid w:val="0062478B"/>
    <w:rsid w:val="00625797"/>
    <w:rsid w:val="00625872"/>
    <w:rsid w:val="00626BCC"/>
    <w:rsid w:val="00626C3E"/>
    <w:rsid w:val="006279BD"/>
    <w:rsid w:val="00631982"/>
    <w:rsid w:val="00631BBC"/>
    <w:rsid w:val="00632F06"/>
    <w:rsid w:val="006330F1"/>
    <w:rsid w:val="006347B1"/>
    <w:rsid w:val="00634F1B"/>
    <w:rsid w:val="0063560E"/>
    <w:rsid w:val="00640079"/>
    <w:rsid w:val="006434B8"/>
    <w:rsid w:val="006437D9"/>
    <w:rsid w:val="0064473D"/>
    <w:rsid w:val="00646796"/>
    <w:rsid w:val="00650E49"/>
    <w:rsid w:val="00651776"/>
    <w:rsid w:val="00651C8A"/>
    <w:rsid w:val="0065346B"/>
    <w:rsid w:val="00653AB0"/>
    <w:rsid w:val="00656143"/>
    <w:rsid w:val="006564D7"/>
    <w:rsid w:val="00656872"/>
    <w:rsid w:val="00656FDF"/>
    <w:rsid w:val="00657F93"/>
    <w:rsid w:val="0066162D"/>
    <w:rsid w:val="00661B1B"/>
    <w:rsid w:val="00661F56"/>
    <w:rsid w:val="00663026"/>
    <w:rsid w:val="00663CCE"/>
    <w:rsid w:val="00664225"/>
    <w:rsid w:val="0066490D"/>
    <w:rsid w:val="00664F2A"/>
    <w:rsid w:val="006662C6"/>
    <w:rsid w:val="006679CF"/>
    <w:rsid w:val="00667CE3"/>
    <w:rsid w:val="00673034"/>
    <w:rsid w:val="00675AC8"/>
    <w:rsid w:val="00680659"/>
    <w:rsid w:val="00680F1E"/>
    <w:rsid w:val="00683598"/>
    <w:rsid w:val="00684345"/>
    <w:rsid w:val="006845CC"/>
    <w:rsid w:val="006849C2"/>
    <w:rsid w:val="006850C5"/>
    <w:rsid w:val="00685A87"/>
    <w:rsid w:val="00687923"/>
    <w:rsid w:val="00687BE7"/>
    <w:rsid w:val="00690BB6"/>
    <w:rsid w:val="00691049"/>
    <w:rsid w:val="00691342"/>
    <w:rsid w:val="00691491"/>
    <w:rsid w:val="006921D2"/>
    <w:rsid w:val="0069323A"/>
    <w:rsid w:val="00693A87"/>
    <w:rsid w:val="00693AB6"/>
    <w:rsid w:val="006A0459"/>
    <w:rsid w:val="006A254D"/>
    <w:rsid w:val="006A2CAF"/>
    <w:rsid w:val="006A3CF6"/>
    <w:rsid w:val="006A5B7E"/>
    <w:rsid w:val="006A6DBE"/>
    <w:rsid w:val="006A6EF3"/>
    <w:rsid w:val="006A7251"/>
    <w:rsid w:val="006A7AC7"/>
    <w:rsid w:val="006B0130"/>
    <w:rsid w:val="006B1875"/>
    <w:rsid w:val="006B18FA"/>
    <w:rsid w:val="006B2D6E"/>
    <w:rsid w:val="006B4B43"/>
    <w:rsid w:val="006B6081"/>
    <w:rsid w:val="006B67E8"/>
    <w:rsid w:val="006B6DB9"/>
    <w:rsid w:val="006C0549"/>
    <w:rsid w:val="006C1DBB"/>
    <w:rsid w:val="006C229F"/>
    <w:rsid w:val="006C2B46"/>
    <w:rsid w:val="006C433A"/>
    <w:rsid w:val="006C5833"/>
    <w:rsid w:val="006C70CB"/>
    <w:rsid w:val="006D02E6"/>
    <w:rsid w:val="006D1042"/>
    <w:rsid w:val="006D18C4"/>
    <w:rsid w:val="006D1A85"/>
    <w:rsid w:val="006D24BE"/>
    <w:rsid w:val="006D379D"/>
    <w:rsid w:val="006D4ACD"/>
    <w:rsid w:val="006D4C76"/>
    <w:rsid w:val="006D51DA"/>
    <w:rsid w:val="006D536C"/>
    <w:rsid w:val="006D53B1"/>
    <w:rsid w:val="006D5E0C"/>
    <w:rsid w:val="006D6841"/>
    <w:rsid w:val="006D7409"/>
    <w:rsid w:val="006E1749"/>
    <w:rsid w:val="006E3D0F"/>
    <w:rsid w:val="006E407D"/>
    <w:rsid w:val="006E756E"/>
    <w:rsid w:val="006F1927"/>
    <w:rsid w:val="006F1FB5"/>
    <w:rsid w:val="006F2503"/>
    <w:rsid w:val="006F3601"/>
    <w:rsid w:val="006F3D36"/>
    <w:rsid w:val="006F4560"/>
    <w:rsid w:val="006F63C7"/>
    <w:rsid w:val="006F67A9"/>
    <w:rsid w:val="0070108A"/>
    <w:rsid w:val="00701362"/>
    <w:rsid w:val="0070515A"/>
    <w:rsid w:val="00712314"/>
    <w:rsid w:val="007125F4"/>
    <w:rsid w:val="00713A3B"/>
    <w:rsid w:val="0071490E"/>
    <w:rsid w:val="007149B4"/>
    <w:rsid w:val="00714A13"/>
    <w:rsid w:val="00715494"/>
    <w:rsid w:val="00715766"/>
    <w:rsid w:val="00715AA5"/>
    <w:rsid w:val="007164B7"/>
    <w:rsid w:val="00717A62"/>
    <w:rsid w:val="00720FBB"/>
    <w:rsid w:val="007220FC"/>
    <w:rsid w:val="00722F9B"/>
    <w:rsid w:val="007233D6"/>
    <w:rsid w:val="00724E6E"/>
    <w:rsid w:val="00725952"/>
    <w:rsid w:val="00726261"/>
    <w:rsid w:val="00726498"/>
    <w:rsid w:val="00726AC4"/>
    <w:rsid w:val="00726DD9"/>
    <w:rsid w:val="00727584"/>
    <w:rsid w:val="00727F59"/>
    <w:rsid w:val="00732797"/>
    <w:rsid w:val="007329F8"/>
    <w:rsid w:val="00732E0A"/>
    <w:rsid w:val="00732F0F"/>
    <w:rsid w:val="007331CA"/>
    <w:rsid w:val="0073458C"/>
    <w:rsid w:val="007354A7"/>
    <w:rsid w:val="0073551C"/>
    <w:rsid w:val="00735BBE"/>
    <w:rsid w:val="00736CF4"/>
    <w:rsid w:val="00736DAD"/>
    <w:rsid w:val="00737CFC"/>
    <w:rsid w:val="007402A4"/>
    <w:rsid w:val="00741C95"/>
    <w:rsid w:val="00743BEE"/>
    <w:rsid w:val="00743C85"/>
    <w:rsid w:val="00744761"/>
    <w:rsid w:val="00744EB8"/>
    <w:rsid w:val="0074587A"/>
    <w:rsid w:val="0074613C"/>
    <w:rsid w:val="007469BB"/>
    <w:rsid w:val="00750D5F"/>
    <w:rsid w:val="007510BB"/>
    <w:rsid w:val="0075121F"/>
    <w:rsid w:val="0075138A"/>
    <w:rsid w:val="00753344"/>
    <w:rsid w:val="00754225"/>
    <w:rsid w:val="0075570F"/>
    <w:rsid w:val="007561F7"/>
    <w:rsid w:val="007569D5"/>
    <w:rsid w:val="00757B1F"/>
    <w:rsid w:val="00757CDC"/>
    <w:rsid w:val="00760D08"/>
    <w:rsid w:val="007620DC"/>
    <w:rsid w:val="00763E46"/>
    <w:rsid w:val="00765832"/>
    <w:rsid w:val="00765B38"/>
    <w:rsid w:val="0077011F"/>
    <w:rsid w:val="00770591"/>
    <w:rsid w:val="00774A1B"/>
    <w:rsid w:val="00775944"/>
    <w:rsid w:val="00776A94"/>
    <w:rsid w:val="00777297"/>
    <w:rsid w:val="00777BF7"/>
    <w:rsid w:val="007801B7"/>
    <w:rsid w:val="007807A2"/>
    <w:rsid w:val="00780F8C"/>
    <w:rsid w:val="00784882"/>
    <w:rsid w:val="00787495"/>
    <w:rsid w:val="00787D51"/>
    <w:rsid w:val="00787FCD"/>
    <w:rsid w:val="0079068C"/>
    <w:rsid w:val="00794F70"/>
    <w:rsid w:val="007956C3"/>
    <w:rsid w:val="0079654D"/>
    <w:rsid w:val="00796CC1"/>
    <w:rsid w:val="007A018B"/>
    <w:rsid w:val="007A05BA"/>
    <w:rsid w:val="007A18ED"/>
    <w:rsid w:val="007A22AF"/>
    <w:rsid w:val="007A2A18"/>
    <w:rsid w:val="007A2C73"/>
    <w:rsid w:val="007A33E2"/>
    <w:rsid w:val="007A3BED"/>
    <w:rsid w:val="007A526C"/>
    <w:rsid w:val="007A6489"/>
    <w:rsid w:val="007A66E4"/>
    <w:rsid w:val="007A6E79"/>
    <w:rsid w:val="007B0E05"/>
    <w:rsid w:val="007B1091"/>
    <w:rsid w:val="007B1E50"/>
    <w:rsid w:val="007B2A99"/>
    <w:rsid w:val="007B34EA"/>
    <w:rsid w:val="007B640A"/>
    <w:rsid w:val="007B6788"/>
    <w:rsid w:val="007B6EAA"/>
    <w:rsid w:val="007C0BD8"/>
    <w:rsid w:val="007C236A"/>
    <w:rsid w:val="007C2F9F"/>
    <w:rsid w:val="007C344C"/>
    <w:rsid w:val="007C58AE"/>
    <w:rsid w:val="007C772A"/>
    <w:rsid w:val="007C7771"/>
    <w:rsid w:val="007C77C5"/>
    <w:rsid w:val="007D0C64"/>
    <w:rsid w:val="007D194A"/>
    <w:rsid w:val="007D240B"/>
    <w:rsid w:val="007D2A59"/>
    <w:rsid w:val="007D39E3"/>
    <w:rsid w:val="007D4860"/>
    <w:rsid w:val="007D4B7F"/>
    <w:rsid w:val="007D5AC3"/>
    <w:rsid w:val="007D6F37"/>
    <w:rsid w:val="007D7E1D"/>
    <w:rsid w:val="007E0C67"/>
    <w:rsid w:val="007E1EFE"/>
    <w:rsid w:val="007E20B6"/>
    <w:rsid w:val="007E20F3"/>
    <w:rsid w:val="007E252C"/>
    <w:rsid w:val="007E3F02"/>
    <w:rsid w:val="007E71A8"/>
    <w:rsid w:val="007F01D4"/>
    <w:rsid w:val="007F063F"/>
    <w:rsid w:val="007F0706"/>
    <w:rsid w:val="007F346F"/>
    <w:rsid w:val="007F362E"/>
    <w:rsid w:val="007F414E"/>
    <w:rsid w:val="007F440D"/>
    <w:rsid w:val="007F5C2D"/>
    <w:rsid w:val="00800357"/>
    <w:rsid w:val="008008BB"/>
    <w:rsid w:val="00802983"/>
    <w:rsid w:val="00806814"/>
    <w:rsid w:val="00807F99"/>
    <w:rsid w:val="00810BBD"/>
    <w:rsid w:val="00811733"/>
    <w:rsid w:val="0081367D"/>
    <w:rsid w:val="00813C46"/>
    <w:rsid w:val="00814A53"/>
    <w:rsid w:val="00814CCE"/>
    <w:rsid w:val="00814F32"/>
    <w:rsid w:val="008151AC"/>
    <w:rsid w:val="008151F9"/>
    <w:rsid w:val="008158B2"/>
    <w:rsid w:val="00816B7B"/>
    <w:rsid w:val="00820D58"/>
    <w:rsid w:val="0082200B"/>
    <w:rsid w:val="00823E35"/>
    <w:rsid w:val="00824B7A"/>
    <w:rsid w:val="00830DFB"/>
    <w:rsid w:val="00831B67"/>
    <w:rsid w:val="008320DE"/>
    <w:rsid w:val="00833780"/>
    <w:rsid w:val="00834952"/>
    <w:rsid w:val="00835D92"/>
    <w:rsid w:val="0083766F"/>
    <w:rsid w:val="008377F8"/>
    <w:rsid w:val="00840982"/>
    <w:rsid w:val="00850C3A"/>
    <w:rsid w:val="00851FF5"/>
    <w:rsid w:val="00852FEF"/>
    <w:rsid w:val="008535AA"/>
    <w:rsid w:val="0085442F"/>
    <w:rsid w:val="008559F3"/>
    <w:rsid w:val="0085637D"/>
    <w:rsid w:val="00860C12"/>
    <w:rsid w:val="00861547"/>
    <w:rsid w:val="00864415"/>
    <w:rsid w:val="008670AE"/>
    <w:rsid w:val="00867F85"/>
    <w:rsid w:val="008703F1"/>
    <w:rsid w:val="008710D2"/>
    <w:rsid w:val="00871160"/>
    <w:rsid w:val="0087389D"/>
    <w:rsid w:val="00880816"/>
    <w:rsid w:val="00880C11"/>
    <w:rsid w:val="008815EC"/>
    <w:rsid w:val="0088221C"/>
    <w:rsid w:val="00882680"/>
    <w:rsid w:val="00884EA3"/>
    <w:rsid w:val="00885241"/>
    <w:rsid w:val="00886643"/>
    <w:rsid w:val="00886C6D"/>
    <w:rsid w:val="00887EFE"/>
    <w:rsid w:val="00895AD7"/>
    <w:rsid w:val="00895BAD"/>
    <w:rsid w:val="008A0423"/>
    <w:rsid w:val="008A08E2"/>
    <w:rsid w:val="008A110D"/>
    <w:rsid w:val="008A1D3B"/>
    <w:rsid w:val="008A30F5"/>
    <w:rsid w:val="008A3755"/>
    <w:rsid w:val="008A3EA3"/>
    <w:rsid w:val="008A42A7"/>
    <w:rsid w:val="008A485F"/>
    <w:rsid w:val="008A5050"/>
    <w:rsid w:val="008A6884"/>
    <w:rsid w:val="008B0378"/>
    <w:rsid w:val="008B24AF"/>
    <w:rsid w:val="008B692A"/>
    <w:rsid w:val="008B6DFF"/>
    <w:rsid w:val="008B7F34"/>
    <w:rsid w:val="008C00D9"/>
    <w:rsid w:val="008C1306"/>
    <w:rsid w:val="008C1398"/>
    <w:rsid w:val="008C292C"/>
    <w:rsid w:val="008C3A3E"/>
    <w:rsid w:val="008C4E3C"/>
    <w:rsid w:val="008C624B"/>
    <w:rsid w:val="008D46A1"/>
    <w:rsid w:val="008D53B5"/>
    <w:rsid w:val="008D675E"/>
    <w:rsid w:val="008D684D"/>
    <w:rsid w:val="008D7596"/>
    <w:rsid w:val="008D7845"/>
    <w:rsid w:val="008D7900"/>
    <w:rsid w:val="008E0325"/>
    <w:rsid w:val="008E2F89"/>
    <w:rsid w:val="008E2FE2"/>
    <w:rsid w:val="008E3242"/>
    <w:rsid w:val="008E465A"/>
    <w:rsid w:val="008E5ADD"/>
    <w:rsid w:val="008E6206"/>
    <w:rsid w:val="008E65DE"/>
    <w:rsid w:val="008E6D5C"/>
    <w:rsid w:val="008E72BE"/>
    <w:rsid w:val="008F228A"/>
    <w:rsid w:val="008F53AB"/>
    <w:rsid w:val="008F5AC1"/>
    <w:rsid w:val="008F74B9"/>
    <w:rsid w:val="0090062A"/>
    <w:rsid w:val="009008BF"/>
    <w:rsid w:val="009008C8"/>
    <w:rsid w:val="00900AB3"/>
    <w:rsid w:val="00901D70"/>
    <w:rsid w:val="00903133"/>
    <w:rsid w:val="00904B7E"/>
    <w:rsid w:val="00904EA3"/>
    <w:rsid w:val="0090514B"/>
    <w:rsid w:val="0090637C"/>
    <w:rsid w:val="00910372"/>
    <w:rsid w:val="00910562"/>
    <w:rsid w:val="00912369"/>
    <w:rsid w:val="0091295E"/>
    <w:rsid w:val="00914992"/>
    <w:rsid w:val="00916004"/>
    <w:rsid w:val="0091634C"/>
    <w:rsid w:val="00921895"/>
    <w:rsid w:val="009218E8"/>
    <w:rsid w:val="00921E25"/>
    <w:rsid w:val="009222BF"/>
    <w:rsid w:val="009230C4"/>
    <w:rsid w:val="00923C06"/>
    <w:rsid w:val="00925023"/>
    <w:rsid w:val="00926380"/>
    <w:rsid w:val="00930FB6"/>
    <w:rsid w:val="009316C0"/>
    <w:rsid w:val="00933096"/>
    <w:rsid w:val="00933DCA"/>
    <w:rsid w:val="00933E1B"/>
    <w:rsid w:val="00933E2F"/>
    <w:rsid w:val="00934F2E"/>
    <w:rsid w:val="00935304"/>
    <w:rsid w:val="00936008"/>
    <w:rsid w:val="009362C9"/>
    <w:rsid w:val="00936B3A"/>
    <w:rsid w:val="00940D90"/>
    <w:rsid w:val="00941D2C"/>
    <w:rsid w:val="00942777"/>
    <w:rsid w:val="0094297F"/>
    <w:rsid w:val="00942D4E"/>
    <w:rsid w:val="00943500"/>
    <w:rsid w:val="0094401A"/>
    <w:rsid w:val="00945720"/>
    <w:rsid w:val="00954782"/>
    <w:rsid w:val="00954EE1"/>
    <w:rsid w:val="009560C4"/>
    <w:rsid w:val="0095752E"/>
    <w:rsid w:val="009576B5"/>
    <w:rsid w:val="009578E8"/>
    <w:rsid w:val="009606FC"/>
    <w:rsid w:val="009633E2"/>
    <w:rsid w:val="00963A9E"/>
    <w:rsid w:val="00963BB7"/>
    <w:rsid w:val="00964DB8"/>
    <w:rsid w:val="009654C6"/>
    <w:rsid w:val="00965876"/>
    <w:rsid w:val="009719E6"/>
    <w:rsid w:val="0097205A"/>
    <w:rsid w:val="00972597"/>
    <w:rsid w:val="00975512"/>
    <w:rsid w:val="00977436"/>
    <w:rsid w:val="00980564"/>
    <w:rsid w:val="00981C6E"/>
    <w:rsid w:val="00983F13"/>
    <w:rsid w:val="00984BE3"/>
    <w:rsid w:val="00985A45"/>
    <w:rsid w:val="00985B6B"/>
    <w:rsid w:val="00986441"/>
    <w:rsid w:val="00987039"/>
    <w:rsid w:val="00987439"/>
    <w:rsid w:val="0098774A"/>
    <w:rsid w:val="009919A6"/>
    <w:rsid w:val="00995DEF"/>
    <w:rsid w:val="0099680C"/>
    <w:rsid w:val="00997445"/>
    <w:rsid w:val="009A2B13"/>
    <w:rsid w:val="009A2F4B"/>
    <w:rsid w:val="009A33C1"/>
    <w:rsid w:val="009A38AF"/>
    <w:rsid w:val="009B10A2"/>
    <w:rsid w:val="009B2237"/>
    <w:rsid w:val="009B23C1"/>
    <w:rsid w:val="009B2554"/>
    <w:rsid w:val="009B304B"/>
    <w:rsid w:val="009B38CC"/>
    <w:rsid w:val="009B4FA4"/>
    <w:rsid w:val="009B576B"/>
    <w:rsid w:val="009B58A4"/>
    <w:rsid w:val="009B6DBB"/>
    <w:rsid w:val="009B7834"/>
    <w:rsid w:val="009B79E9"/>
    <w:rsid w:val="009C0330"/>
    <w:rsid w:val="009C21C8"/>
    <w:rsid w:val="009C4B58"/>
    <w:rsid w:val="009C7C0A"/>
    <w:rsid w:val="009D297A"/>
    <w:rsid w:val="009D34A0"/>
    <w:rsid w:val="009D4366"/>
    <w:rsid w:val="009D58EF"/>
    <w:rsid w:val="009D5B1B"/>
    <w:rsid w:val="009D66FE"/>
    <w:rsid w:val="009D7B49"/>
    <w:rsid w:val="009D7C5D"/>
    <w:rsid w:val="009E0871"/>
    <w:rsid w:val="009E6750"/>
    <w:rsid w:val="009E6F33"/>
    <w:rsid w:val="009F14FB"/>
    <w:rsid w:val="009F2DD4"/>
    <w:rsid w:val="009F5209"/>
    <w:rsid w:val="009F7AEF"/>
    <w:rsid w:val="00A000C9"/>
    <w:rsid w:val="00A00115"/>
    <w:rsid w:val="00A014C1"/>
    <w:rsid w:val="00A0260E"/>
    <w:rsid w:val="00A03615"/>
    <w:rsid w:val="00A04B4D"/>
    <w:rsid w:val="00A04D6A"/>
    <w:rsid w:val="00A060EF"/>
    <w:rsid w:val="00A0629C"/>
    <w:rsid w:val="00A06E87"/>
    <w:rsid w:val="00A07D90"/>
    <w:rsid w:val="00A10CBB"/>
    <w:rsid w:val="00A1195E"/>
    <w:rsid w:val="00A12D5C"/>
    <w:rsid w:val="00A16482"/>
    <w:rsid w:val="00A16AF8"/>
    <w:rsid w:val="00A172F3"/>
    <w:rsid w:val="00A176EE"/>
    <w:rsid w:val="00A219EE"/>
    <w:rsid w:val="00A21A92"/>
    <w:rsid w:val="00A23053"/>
    <w:rsid w:val="00A24381"/>
    <w:rsid w:val="00A2503B"/>
    <w:rsid w:val="00A25287"/>
    <w:rsid w:val="00A25733"/>
    <w:rsid w:val="00A270F8"/>
    <w:rsid w:val="00A27F1A"/>
    <w:rsid w:val="00A3087F"/>
    <w:rsid w:val="00A31B17"/>
    <w:rsid w:val="00A32A78"/>
    <w:rsid w:val="00A33BF8"/>
    <w:rsid w:val="00A33F74"/>
    <w:rsid w:val="00A356F9"/>
    <w:rsid w:val="00A3789C"/>
    <w:rsid w:val="00A40747"/>
    <w:rsid w:val="00A43169"/>
    <w:rsid w:val="00A4453E"/>
    <w:rsid w:val="00A44641"/>
    <w:rsid w:val="00A447B2"/>
    <w:rsid w:val="00A44C89"/>
    <w:rsid w:val="00A44FCD"/>
    <w:rsid w:val="00A454E2"/>
    <w:rsid w:val="00A46162"/>
    <w:rsid w:val="00A46D95"/>
    <w:rsid w:val="00A47364"/>
    <w:rsid w:val="00A50A78"/>
    <w:rsid w:val="00A524BC"/>
    <w:rsid w:val="00A52901"/>
    <w:rsid w:val="00A53416"/>
    <w:rsid w:val="00A534B7"/>
    <w:rsid w:val="00A53525"/>
    <w:rsid w:val="00A538EE"/>
    <w:rsid w:val="00A54AA4"/>
    <w:rsid w:val="00A5562E"/>
    <w:rsid w:val="00A55E6E"/>
    <w:rsid w:val="00A55F3C"/>
    <w:rsid w:val="00A5697D"/>
    <w:rsid w:val="00A604C8"/>
    <w:rsid w:val="00A62FA0"/>
    <w:rsid w:val="00A640FE"/>
    <w:rsid w:val="00A67484"/>
    <w:rsid w:val="00A67FCD"/>
    <w:rsid w:val="00A70114"/>
    <w:rsid w:val="00A70995"/>
    <w:rsid w:val="00A72790"/>
    <w:rsid w:val="00A7345A"/>
    <w:rsid w:val="00A812C8"/>
    <w:rsid w:val="00A81A36"/>
    <w:rsid w:val="00A81BF6"/>
    <w:rsid w:val="00A81C99"/>
    <w:rsid w:val="00A82327"/>
    <w:rsid w:val="00A828C0"/>
    <w:rsid w:val="00A82A27"/>
    <w:rsid w:val="00A8314E"/>
    <w:rsid w:val="00A86376"/>
    <w:rsid w:val="00A87BAA"/>
    <w:rsid w:val="00A903ED"/>
    <w:rsid w:val="00A90D01"/>
    <w:rsid w:val="00A91BB6"/>
    <w:rsid w:val="00A92684"/>
    <w:rsid w:val="00A92937"/>
    <w:rsid w:val="00A955D4"/>
    <w:rsid w:val="00A9686A"/>
    <w:rsid w:val="00A97CA7"/>
    <w:rsid w:val="00A97E28"/>
    <w:rsid w:val="00AA1B66"/>
    <w:rsid w:val="00AA2364"/>
    <w:rsid w:val="00AA47F9"/>
    <w:rsid w:val="00AA4EE9"/>
    <w:rsid w:val="00AA5BC8"/>
    <w:rsid w:val="00AA79EB"/>
    <w:rsid w:val="00AB1246"/>
    <w:rsid w:val="00AB1405"/>
    <w:rsid w:val="00AB2054"/>
    <w:rsid w:val="00AB3307"/>
    <w:rsid w:val="00AB6417"/>
    <w:rsid w:val="00AB7F6E"/>
    <w:rsid w:val="00AC00CD"/>
    <w:rsid w:val="00AC217F"/>
    <w:rsid w:val="00AC26E7"/>
    <w:rsid w:val="00AC3500"/>
    <w:rsid w:val="00AC377F"/>
    <w:rsid w:val="00AC38E8"/>
    <w:rsid w:val="00AC46B1"/>
    <w:rsid w:val="00AC51DE"/>
    <w:rsid w:val="00AC670A"/>
    <w:rsid w:val="00AC6FD9"/>
    <w:rsid w:val="00AC71F7"/>
    <w:rsid w:val="00AD1DF8"/>
    <w:rsid w:val="00AD30EE"/>
    <w:rsid w:val="00AD437A"/>
    <w:rsid w:val="00AD6EB5"/>
    <w:rsid w:val="00AD6EC3"/>
    <w:rsid w:val="00AD75E4"/>
    <w:rsid w:val="00AE04E6"/>
    <w:rsid w:val="00AE08C5"/>
    <w:rsid w:val="00AE1819"/>
    <w:rsid w:val="00AE3FE2"/>
    <w:rsid w:val="00AE480B"/>
    <w:rsid w:val="00AE4B5B"/>
    <w:rsid w:val="00AE4D59"/>
    <w:rsid w:val="00AE5D77"/>
    <w:rsid w:val="00AE7561"/>
    <w:rsid w:val="00AF2084"/>
    <w:rsid w:val="00AF2E0E"/>
    <w:rsid w:val="00AF381C"/>
    <w:rsid w:val="00B008FA"/>
    <w:rsid w:val="00B02C9B"/>
    <w:rsid w:val="00B03335"/>
    <w:rsid w:val="00B03921"/>
    <w:rsid w:val="00B046A2"/>
    <w:rsid w:val="00B07459"/>
    <w:rsid w:val="00B101A2"/>
    <w:rsid w:val="00B161EF"/>
    <w:rsid w:val="00B1695B"/>
    <w:rsid w:val="00B173C6"/>
    <w:rsid w:val="00B21021"/>
    <w:rsid w:val="00B210B9"/>
    <w:rsid w:val="00B21DC8"/>
    <w:rsid w:val="00B24769"/>
    <w:rsid w:val="00B25708"/>
    <w:rsid w:val="00B258F2"/>
    <w:rsid w:val="00B263D5"/>
    <w:rsid w:val="00B26E5D"/>
    <w:rsid w:val="00B27C81"/>
    <w:rsid w:val="00B27D4C"/>
    <w:rsid w:val="00B30177"/>
    <w:rsid w:val="00B30685"/>
    <w:rsid w:val="00B31E69"/>
    <w:rsid w:val="00B32DE4"/>
    <w:rsid w:val="00B35FD2"/>
    <w:rsid w:val="00B361AE"/>
    <w:rsid w:val="00B36D42"/>
    <w:rsid w:val="00B36D7D"/>
    <w:rsid w:val="00B37D88"/>
    <w:rsid w:val="00B41E9C"/>
    <w:rsid w:val="00B42EC4"/>
    <w:rsid w:val="00B4375F"/>
    <w:rsid w:val="00B43997"/>
    <w:rsid w:val="00B471FA"/>
    <w:rsid w:val="00B4737E"/>
    <w:rsid w:val="00B5047A"/>
    <w:rsid w:val="00B510AC"/>
    <w:rsid w:val="00B51248"/>
    <w:rsid w:val="00B51699"/>
    <w:rsid w:val="00B53482"/>
    <w:rsid w:val="00B54D45"/>
    <w:rsid w:val="00B5756B"/>
    <w:rsid w:val="00B6370E"/>
    <w:rsid w:val="00B63936"/>
    <w:rsid w:val="00B64108"/>
    <w:rsid w:val="00B646A6"/>
    <w:rsid w:val="00B66EAB"/>
    <w:rsid w:val="00B7295C"/>
    <w:rsid w:val="00B75CCE"/>
    <w:rsid w:val="00B8397B"/>
    <w:rsid w:val="00B8508D"/>
    <w:rsid w:val="00B853E1"/>
    <w:rsid w:val="00B85C31"/>
    <w:rsid w:val="00B85C62"/>
    <w:rsid w:val="00B866F2"/>
    <w:rsid w:val="00B8718F"/>
    <w:rsid w:val="00B9000C"/>
    <w:rsid w:val="00B9058B"/>
    <w:rsid w:val="00B919D3"/>
    <w:rsid w:val="00B935F3"/>
    <w:rsid w:val="00B93D50"/>
    <w:rsid w:val="00B9438F"/>
    <w:rsid w:val="00B94913"/>
    <w:rsid w:val="00B9491E"/>
    <w:rsid w:val="00B94C96"/>
    <w:rsid w:val="00B96739"/>
    <w:rsid w:val="00B96DF4"/>
    <w:rsid w:val="00BA407F"/>
    <w:rsid w:val="00BA4B1D"/>
    <w:rsid w:val="00BA5518"/>
    <w:rsid w:val="00BA63B2"/>
    <w:rsid w:val="00BB38E4"/>
    <w:rsid w:val="00BB39AA"/>
    <w:rsid w:val="00BB42AF"/>
    <w:rsid w:val="00BC17A0"/>
    <w:rsid w:val="00BC4122"/>
    <w:rsid w:val="00BC5A95"/>
    <w:rsid w:val="00BC68C8"/>
    <w:rsid w:val="00BC741C"/>
    <w:rsid w:val="00BC7E89"/>
    <w:rsid w:val="00BD04F5"/>
    <w:rsid w:val="00BD071B"/>
    <w:rsid w:val="00BD10C6"/>
    <w:rsid w:val="00BD1817"/>
    <w:rsid w:val="00BD273A"/>
    <w:rsid w:val="00BD4640"/>
    <w:rsid w:val="00BD59BC"/>
    <w:rsid w:val="00BD6C46"/>
    <w:rsid w:val="00BE0341"/>
    <w:rsid w:val="00BE06D1"/>
    <w:rsid w:val="00BE0D9A"/>
    <w:rsid w:val="00BE1448"/>
    <w:rsid w:val="00BE1655"/>
    <w:rsid w:val="00BE2AC6"/>
    <w:rsid w:val="00BE2C0A"/>
    <w:rsid w:val="00BE6DBC"/>
    <w:rsid w:val="00BE6E62"/>
    <w:rsid w:val="00BF1513"/>
    <w:rsid w:val="00BF218F"/>
    <w:rsid w:val="00BF39BB"/>
    <w:rsid w:val="00BF554C"/>
    <w:rsid w:val="00BF76C7"/>
    <w:rsid w:val="00BF7C08"/>
    <w:rsid w:val="00C00569"/>
    <w:rsid w:val="00C020F4"/>
    <w:rsid w:val="00C02D49"/>
    <w:rsid w:val="00C030EF"/>
    <w:rsid w:val="00C03894"/>
    <w:rsid w:val="00C04638"/>
    <w:rsid w:val="00C04E96"/>
    <w:rsid w:val="00C06F1F"/>
    <w:rsid w:val="00C0746E"/>
    <w:rsid w:val="00C07F41"/>
    <w:rsid w:val="00C13ADD"/>
    <w:rsid w:val="00C164C9"/>
    <w:rsid w:val="00C168D8"/>
    <w:rsid w:val="00C20423"/>
    <w:rsid w:val="00C22D3E"/>
    <w:rsid w:val="00C23658"/>
    <w:rsid w:val="00C23C8F"/>
    <w:rsid w:val="00C24053"/>
    <w:rsid w:val="00C25841"/>
    <w:rsid w:val="00C25CE7"/>
    <w:rsid w:val="00C25ECD"/>
    <w:rsid w:val="00C25F19"/>
    <w:rsid w:val="00C26B31"/>
    <w:rsid w:val="00C30054"/>
    <w:rsid w:val="00C310AF"/>
    <w:rsid w:val="00C3123A"/>
    <w:rsid w:val="00C31DAC"/>
    <w:rsid w:val="00C328E9"/>
    <w:rsid w:val="00C32ED8"/>
    <w:rsid w:val="00C34C80"/>
    <w:rsid w:val="00C358F5"/>
    <w:rsid w:val="00C35A4C"/>
    <w:rsid w:val="00C3770C"/>
    <w:rsid w:val="00C40D3C"/>
    <w:rsid w:val="00C42031"/>
    <w:rsid w:val="00C45442"/>
    <w:rsid w:val="00C456A2"/>
    <w:rsid w:val="00C4588F"/>
    <w:rsid w:val="00C45D76"/>
    <w:rsid w:val="00C45F05"/>
    <w:rsid w:val="00C47005"/>
    <w:rsid w:val="00C50F03"/>
    <w:rsid w:val="00C5351F"/>
    <w:rsid w:val="00C536B2"/>
    <w:rsid w:val="00C548BC"/>
    <w:rsid w:val="00C550E8"/>
    <w:rsid w:val="00C552AE"/>
    <w:rsid w:val="00C5674F"/>
    <w:rsid w:val="00C56E74"/>
    <w:rsid w:val="00C603F7"/>
    <w:rsid w:val="00C606A6"/>
    <w:rsid w:val="00C60FA3"/>
    <w:rsid w:val="00C6189F"/>
    <w:rsid w:val="00C61DB0"/>
    <w:rsid w:val="00C62D95"/>
    <w:rsid w:val="00C64AA4"/>
    <w:rsid w:val="00C6500A"/>
    <w:rsid w:val="00C65CF0"/>
    <w:rsid w:val="00C65EEE"/>
    <w:rsid w:val="00C65F94"/>
    <w:rsid w:val="00C7013A"/>
    <w:rsid w:val="00C70AD2"/>
    <w:rsid w:val="00C74273"/>
    <w:rsid w:val="00C75909"/>
    <w:rsid w:val="00C75CB8"/>
    <w:rsid w:val="00C7695C"/>
    <w:rsid w:val="00C770A6"/>
    <w:rsid w:val="00C81246"/>
    <w:rsid w:val="00C81299"/>
    <w:rsid w:val="00C81A6B"/>
    <w:rsid w:val="00C83264"/>
    <w:rsid w:val="00C849CD"/>
    <w:rsid w:val="00C84DD5"/>
    <w:rsid w:val="00C85237"/>
    <w:rsid w:val="00C864F4"/>
    <w:rsid w:val="00C91074"/>
    <w:rsid w:val="00C923A9"/>
    <w:rsid w:val="00C923DE"/>
    <w:rsid w:val="00C92F59"/>
    <w:rsid w:val="00C9479A"/>
    <w:rsid w:val="00C96697"/>
    <w:rsid w:val="00C9761F"/>
    <w:rsid w:val="00C97F55"/>
    <w:rsid w:val="00CA35B6"/>
    <w:rsid w:val="00CA361C"/>
    <w:rsid w:val="00CA3AE8"/>
    <w:rsid w:val="00CA4D3C"/>
    <w:rsid w:val="00CA6404"/>
    <w:rsid w:val="00CA6A28"/>
    <w:rsid w:val="00CA7194"/>
    <w:rsid w:val="00CA763A"/>
    <w:rsid w:val="00CB0046"/>
    <w:rsid w:val="00CB08D0"/>
    <w:rsid w:val="00CB194E"/>
    <w:rsid w:val="00CB1DBF"/>
    <w:rsid w:val="00CB359E"/>
    <w:rsid w:val="00CB451B"/>
    <w:rsid w:val="00CB4EFD"/>
    <w:rsid w:val="00CB50E9"/>
    <w:rsid w:val="00CB59CC"/>
    <w:rsid w:val="00CB7CE2"/>
    <w:rsid w:val="00CC0144"/>
    <w:rsid w:val="00CC0E32"/>
    <w:rsid w:val="00CC1747"/>
    <w:rsid w:val="00CC1CC3"/>
    <w:rsid w:val="00CC35C9"/>
    <w:rsid w:val="00CC530C"/>
    <w:rsid w:val="00CC580E"/>
    <w:rsid w:val="00CC6FD6"/>
    <w:rsid w:val="00CC7FB9"/>
    <w:rsid w:val="00CD11E7"/>
    <w:rsid w:val="00CD158D"/>
    <w:rsid w:val="00CD1B7B"/>
    <w:rsid w:val="00CD2018"/>
    <w:rsid w:val="00CD3259"/>
    <w:rsid w:val="00CD325F"/>
    <w:rsid w:val="00CD4BCD"/>
    <w:rsid w:val="00CE026E"/>
    <w:rsid w:val="00CE1112"/>
    <w:rsid w:val="00CE4F8A"/>
    <w:rsid w:val="00CE55B3"/>
    <w:rsid w:val="00CE5905"/>
    <w:rsid w:val="00CE5A02"/>
    <w:rsid w:val="00CF0A69"/>
    <w:rsid w:val="00CF0F76"/>
    <w:rsid w:val="00CF489E"/>
    <w:rsid w:val="00CF6A9A"/>
    <w:rsid w:val="00CF7242"/>
    <w:rsid w:val="00CF73D5"/>
    <w:rsid w:val="00CF73E6"/>
    <w:rsid w:val="00D0061D"/>
    <w:rsid w:val="00D00849"/>
    <w:rsid w:val="00D010AF"/>
    <w:rsid w:val="00D01362"/>
    <w:rsid w:val="00D017C7"/>
    <w:rsid w:val="00D018A3"/>
    <w:rsid w:val="00D0327D"/>
    <w:rsid w:val="00D03B28"/>
    <w:rsid w:val="00D0416A"/>
    <w:rsid w:val="00D0470B"/>
    <w:rsid w:val="00D05D04"/>
    <w:rsid w:val="00D13CDC"/>
    <w:rsid w:val="00D145B1"/>
    <w:rsid w:val="00D150D5"/>
    <w:rsid w:val="00D16235"/>
    <w:rsid w:val="00D1652B"/>
    <w:rsid w:val="00D17FB9"/>
    <w:rsid w:val="00D2051E"/>
    <w:rsid w:val="00D22285"/>
    <w:rsid w:val="00D22BB2"/>
    <w:rsid w:val="00D244FA"/>
    <w:rsid w:val="00D25C7F"/>
    <w:rsid w:val="00D2661F"/>
    <w:rsid w:val="00D26C91"/>
    <w:rsid w:val="00D30578"/>
    <w:rsid w:val="00D30998"/>
    <w:rsid w:val="00D30EA4"/>
    <w:rsid w:val="00D32830"/>
    <w:rsid w:val="00D33E5E"/>
    <w:rsid w:val="00D343AA"/>
    <w:rsid w:val="00D351F4"/>
    <w:rsid w:val="00D3619F"/>
    <w:rsid w:val="00D361F9"/>
    <w:rsid w:val="00D36DFC"/>
    <w:rsid w:val="00D36ED5"/>
    <w:rsid w:val="00D37928"/>
    <w:rsid w:val="00D40183"/>
    <w:rsid w:val="00D404D2"/>
    <w:rsid w:val="00D40AF1"/>
    <w:rsid w:val="00D41698"/>
    <w:rsid w:val="00D43237"/>
    <w:rsid w:val="00D45EDE"/>
    <w:rsid w:val="00D46A92"/>
    <w:rsid w:val="00D46B90"/>
    <w:rsid w:val="00D47E9E"/>
    <w:rsid w:val="00D517DB"/>
    <w:rsid w:val="00D51888"/>
    <w:rsid w:val="00D52ED0"/>
    <w:rsid w:val="00D53A9B"/>
    <w:rsid w:val="00D541E5"/>
    <w:rsid w:val="00D554D6"/>
    <w:rsid w:val="00D556AC"/>
    <w:rsid w:val="00D55721"/>
    <w:rsid w:val="00D55AB9"/>
    <w:rsid w:val="00D56D9F"/>
    <w:rsid w:val="00D6100C"/>
    <w:rsid w:val="00D64420"/>
    <w:rsid w:val="00D659DA"/>
    <w:rsid w:val="00D664C1"/>
    <w:rsid w:val="00D70B68"/>
    <w:rsid w:val="00D718EF"/>
    <w:rsid w:val="00D71FEA"/>
    <w:rsid w:val="00D72F17"/>
    <w:rsid w:val="00D74A00"/>
    <w:rsid w:val="00D753C8"/>
    <w:rsid w:val="00D7575A"/>
    <w:rsid w:val="00D7613A"/>
    <w:rsid w:val="00D764BD"/>
    <w:rsid w:val="00D76D28"/>
    <w:rsid w:val="00D77A56"/>
    <w:rsid w:val="00D80407"/>
    <w:rsid w:val="00D83023"/>
    <w:rsid w:val="00D839A3"/>
    <w:rsid w:val="00D83AD9"/>
    <w:rsid w:val="00D851D1"/>
    <w:rsid w:val="00D928B8"/>
    <w:rsid w:val="00D94605"/>
    <w:rsid w:val="00D95A72"/>
    <w:rsid w:val="00D966C0"/>
    <w:rsid w:val="00D96A91"/>
    <w:rsid w:val="00D97CC0"/>
    <w:rsid w:val="00DA0BBD"/>
    <w:rsid w:val="00DA1D7E"/>
    <w:rsid w:val="00DA3441"/>
    <w:rsid w:val="00DA3D37"/>
    <w:rsid w:val="00DA5462"/>
    <w:rsid w:val="00DA58FE"/>
    <w:rsid w:val="00DA5AAD"/>
    <w:rsid w:val="00DA5FA0"/>
    <w:rsid w:val="00DA6C3F"/>
    <w:rsid w:val="00DB0CFD"/>
    <w:rsid w:val="00DB12F9"/>
    <w:rsid w:val="00DB2278"/>
    <w:rsid w:val="00DB3B6F"/>
    <w:rsid w:val="00DB5AE2"/>
    <w:rsid w:val="00DB62C9"/>
    <w:rsid w:val="00DB68E8"/>
    <w:rsid w:val="00DB6A2C"/>
    <w:rsid w:val="00DB798C"/>
    <w:rsid w:val="00DC15C5"/>
    <w:rsid w:val="00DC1EAB"/>
    <w:rsid w:val="00DC47A3"/>
    <w:rsid w:val="00DC50CC"/>
    <w:rsid w:val="00DC5130"/>
    <w:rsid w:val="00DC5C1E"/>
    <w:rsid w:val="00DC63E4"/>
    <w:rsid w:val="00DC6896"/>
    <w:rsid w:val="00DC6BF1"/>
    <w:rsid w:val="00DC743C"/>
    <w:rsid w:val="00DC78EF"/>
    <w:rsid w:val="00DD0454"/>
    <w:rsid w:val="00DD0AA0"/>
    <w:rsid w:val="00DD0D7A"/>
    <w:rsid w:val="00DD1DFF"/>
    <w:rsid w:val="00DD31C4"/>
    <w:rsid w:val="00DD3D52"/>
    <w:rsid w:val="00DD7759"/>
    <w:rsid w:val="00DD779F"/>
    <w:rsid w:val="00DE04B3"/>
    <w:rsid w:val="00DE0DF8"/>
    <w:rsid w:val="00DE1669"/>
    <w:rsid w:val="00DE3010"/>
    <w:rsid w:val="00DE5A75"/>
    <w:rsid w:val="00DE6098"/>
    <w:rsid w:val="00DE7639"/>
    <w:rsid w:val="00DE7D56"/>
    <w:rsid w:val="00DF0730"/>
    <w:rsid w:val="00DF2512"/>
    <w:rsid w:val="00DF2BE5"/>
    <w:rsid w:val="00DF579F"/>
    <w:rsid w:val="00DF669B"/>
    <w:rsid w:val="00DF67C7"/>
    <w:rsid w:val="00DF7CBC"/>
    <w:rsid w:val="00E00C52"/>
    <w:rsid w:val="00E02CC0"/>
    <w:rsid w:val="00E02FD4"/>
    <w:rsid w:val="00E0342F"/>
    <w:rsid w:val="00E06F75"/>
    <w:rsid w:val="00E07C37"/>
    <w:rsid w:val="00E07CB9"/>
    <w:rsid w:val="00E10540"/>
    <w:rsid w:val="00E1079D"/>
    <w:rsid w:val="00E10964"/>
    <w:rsid w:val="00E11390"/>
    <w:rsid w:val="00E12D19"/>
    <w:rsid w:val="00E14709"/>
    <w:rsid w:val="00E152EF"/>
    <w:rsid w:val="00E17B03"/>
    <w:rsid w:val="00E17F5C"/>
    <w:rsid w:val="00E21CE6"/>
    <w:rsid w:val="00E225C7"/>
    <w:rsid w:val="00E23F86"/>
    <w:rsid w:val="00E24E10"/>
    <w:rsid w:val="00E24FD2"/>
    <w:rsid w:val="00E27FE1"/>
    <w:rsid w:val="00E30EFB"/>
    <w:rsid w:val="00E31651"/>
    <w:rsid w:val="00E32F6B"/>
    <w:rsid w:val="00E3317B"/>
    <w:rsid w:val="00E3364A"/>
    <w:rsid w:val="00E359A6"/>
    <w:rsid w:val="00E36661"/>
    <w:rsid w:val="00E36BE9"/>
    <w:rsid w:val="00E3741A"/>
    <w:rsid w:val="00E37D7E"/>
    <w:rsid w:val="00E42179"/>
    <w:rsid w:val="00E439D7"/>
    <w:rsid w:val="00E45462"/>
    <w:rsid w:val="00E4683E"/>
    <w:rsid w:val="00E47536"/>
    <w:rsid w:val="00E502FA"/>
    <w:rsid w:val="00E509E2"/>
    <w:rsid w:val="00E5188A"/>
    <w:rsid w:val="00E51E30"/>
    <w:rsid w:val="00E51EBC"/>
    <w:rsid w:val="00E51F15"/>
    <w:rsid w:val="00E52335"/>
    <w:rsid w:val="00E529CE"/>
    <w:rsid w:val="00E52ED2"/>
    <w:rsid w:val="00E53A67"/>
    <w:rsid w:val="00E54602"/>
    <w:rsid w:val="00E56294"/>
    <w:rsid w:val="00E5637A"/>
    <w:rsid w:val="00E609F3"/>
    <w:rsid w:val="00E61182"/>
    <w:rsid w:val="00E611B2"/>
    <w:rsid w:val="00E630C5"/>
    <w:rsid w:val="00E63570"/>
    <w:rsid w:val="00E64F3F"/>
    <w:rsid w:val="00E657E2"/>
    <w:rsid w:val="00E66D3A"/>
    <w:rsid w:val="00E66D4E"/>
    <w:rsid w:val="00E70947"/>
    <w:rsid w:val="00E7255D"/>
    <w:rsid w:val="00E74E0C"/>
    <w:rsid w:val="00E754BF"/>
    <w:rsid w:val="00E75B81"/>
    <w:rsid w:val="00E83186"/>
    <w:rsid w:val="00E834EF"/>
    <w:rsid w:val="00E8612E"/>
    <w:rsid w:val="00E8713E"/>
    <w:rsid w:val="00E9093A"/>
    <w:rsid w:val="00E909B5"/>
    <w:rsid w:val="00E9289A"/>
    <w:rsid w:val="00E928B7"/>
    <w:rsid w:val="00E92AF8"/>
    <w:rsid w:val="00E94E23"/>
    <w:rsid w:val="00E952D1"/>
    <w:rsid w:val="00E96E9B"/>
    <w:rsid w:val="00E974F8"/>
    <w:rsid w:val="00EA023A"/>
    <w:rsid w:val="00EA1451"/>
    <w:rsid w:val="00EA475D"/>
    <w:rsid w:val="00EB05A4"/>
    <w:rsid w:val="00EB0932"/>
    <w:rsid w:val="00EB1724"/>
    <w:rsid w:val="00EB1E03"/>
    <w:rsid w:val="00EB2A52"/>
    <w:rsid w:val="00EB3A23"/>
    <w:rsid w:val="00EB5223"/>
    <w:rsid w:val="00EB5D3F"/>
    <w:rsid w:val="00EB6326"/>
    <w:rsid w:val="00EB7340"/>
    <w:rsid w:val="00EB7951"/>
    <w:rsid w:val="00EC0117"/>
    <w:rsid w:val="00EC1055"/>
    <w:rsid w:val="00EC2262"/>
    <w:rsid w:val="00EC3A62"/>
    <w:rsid w:val="00EC459E"/>
    <w:rsid w:val="00EC5B32"/>
    <w:rsid w:val="00EC5F2B"/>
    <w:rsid w:val="00EC60FC"/>
    <w:rsid w:val="00EC70EB"/>
    <w:rsid w:val="00EC739B"/>
    <w:rsid w:val="00EC765F"/>
    <w:rsid w:val="00EC7EC2"/>
    <w:rsid w:val="00ED0537"/>
    <w:rsid w:val="00ED0FAA"/>
    <w:rsid w:val="00ED1768"/>
    <w:rsid w:val="00ED17BE"/>
    <w:rsid w:val="00ED32DD"/>
    <w:rsid w:val="00ED32F9"/>
    <w:rsid w:val="00ED438E"/>
    <w:rsid w:val="00ED6980"/>
    <w:rsid w:val="00ED73A3"/>
    <w:rsid w:val="00ED76D0"/>
    <w:rsid w:val="00EE043A"/>
    <w:rsid w:val="00EE0A74"/>
    <w:rsid w:val="00EE0F1C"/>
    <w:rsid w:val="00EE16F8"/>
    <w:rsid w:val="00EE1971"/>
    <w:rsid w:val="00EE22BC"/>
    <w:rsid w:val="00EE48F2"/>
    <w:rsid w:val="00EE51D9"/>
    <w:rsid w:val="00EE61F5"/>
    <w:rsid w:val="00EE673D"/>
    <w:rsid w:val="00EE79FC"/>
    <w:rsid w:val="00EF0CC4"/>
    <w:rsid w:val="00EF1AEE"/>
    <w:rsid w:val="00EF1F21"/>
    <w:rsid w:val="00EF4702"/>
    <w:rsid w:val="00EF4B82"/>
    <w:rsid w:val="00EF5A4D"/>
    <w:rsid w:val="00EF5B72"/>
    <w:rsid w:val="00EF60DF"/>
    <w:rsid w:val="00EF6777"/>
    <w:rsid w:val="00EF73DF"/>
    <w:rsid w:val="00EF7672"/>
    <w:rsid w:val="00F02358"/>
    <w:rsid w:val="00F02BEC"/>
    <w:rsid w:val="00F030A9"/>
    <w:rsid w:val="00F03420"/>
    <w:rsid w:val="00F036B2"/>
    <w:rsid w:val="00F04935"/>
    <w:rsid w:val="00F050BD"/>
    <w:rsid w:val="00F05885"/>
    <w:rsid w:val="00F07169"/>
    <w:rsid w:val="00F0757B"/>
    <w:rsid w:val="00F12EAB"/>
    <w:rsid w:val="00F16A07"/>
    <w:rsid w:val="00F16FCB"/>
    <w:rsid w:val="00F20767"/>
    <w:rsid w:val="00F2298F"/>
    <w:rsid w:val="00F2412A"/>
    <w:rsid w:val="00F248C0"/>
    <w:rsid w:val="00F26855"/>
    <w:rsid w:val="00F278E7"/>
    <w:rsid w:val="00F32088"/>
    <w:rsid w:val="00F3209A"/>
    <w:rsid w:val="00F32E47"/>
    <w:rsid w:val="00F34F2B"/>
    <w:rsid w:val="00F35AC5"/>
    <w:rsid w:val="00F36A34"/>
    <w:rsid w:val="00F40433"/>
    <w:rsid w:val="00F41E21"/>
    <w:rsid w:val="00F435B4"/>
    <w:rsid w:val="00F45914"/>
    <w:rsid w:val="00F474B1"/>
    <w:rsid w:val="00F506E3"/>
    <w:rsid w:val="00F533A9"/>
    <w:rsid w:val="00F54751"/>
    <w:rsid w:val="00F6189F"/>
    <w:rsid w:val="00F6281B"/>
    <w:rsid w:val="00F63885"/>
    <w:rsid w:val="00F63A6E"/>
    <w:rsid w:val="00F63B65"/>
    <w:rsid w:val="00F6434C"/>
    <w:rsid w:val="00F64838"/>
    <w:rsid w:val="00F670BC"/>
    <w:rsid w:val="00F716BD"/>
    <w:rsid w:val="00F73846"/>
    <w:rsid w:val="00F73CF4"/>
    <w:rsid w:val="00F805B6"/>
    <w:rsid w:val="00F81560"/>
    <w:rsid w:val="00F82914"/>
    <w:rsid w:val="00F82E2E"/>
    <w:rsid w:val="00F83507"/>
    <w:rsid w:val="00F84E4B"/>
    <w:rsid w:val="00F86717"/>
    <w:rsid w:val="00F868DE"/>
    <w:rsid w:val="00F87871"/>
    <w:rsid w:val="00F87D4E"/>
    <w:rsid w:val="00F9223C"/>
    <w:rsid w:val="00F92FA8"/>
    <w:rsid w:val="00F947BE"/>
    <w:rsid w:val="00F95AE3"/>
    <w:rsid w:val="00F97FA9"/>
    <w:rsid w:val="00FA019C"/>
    <w:rsid w:val="00FA379A"/>
    <w:rsid w:val="00FA44DB"/>
    <w:rsid w:val="00FA4C76"/>
    <w:rsid w:val="00FA4C80"/>
    <w:rsid w:val="00FA4F50"/>
    <w:rsid w:val="00FA5244"/>
    <w:rsid w:val="00FA5BB1"/>
    <w:rsid w:val="00FA6F92"/>
    <w:rsid w:val="00FB0171"/>
    <w:rsid w:val="00FB38D6"/>
    <w:rsid w:val="00FB4296"/>
    <w:rsid w:val="00FB57C6"/>
    <w:rsid w:val="00FB72D0"/>
    <w:rsid w:val="00FC155B"/>
    <w:rsid w:val="00FC17A9"/>
    <w:rsid w:val="00FC1D9C"/>
    <w:rsid w:val="00FC2A10"/>
    <w:rsid w:val="00FC2AAB"/>
    <w:rsid w:val="00FC2FE5"/>
    <w:rsid w:val="00FC322F"/>
    <w:rsid w:val="00FC7F5C"/>
    <w:rsid w:val="00FD1B80"/>
    <w:rsid w:val="00FD2971"/>
    <w:rsid w:val="00FD2988"/>
    <w:rsid w:val="00FD4878"/>
    <w:rsid w:val="00FD4BDC"/>
    <w:rsid w:val="00FD4D6E"/>
    <w:rsid w:val="00FD58F4"/>
    <w:rsid w:val="00FD5E6E"/>
    <w:rsid w:val="00FD6071"/>
    <w:rsid w:val="00FD6145"/>
    <w:rsid w:val="00FD6296"/>
    <w:rsid w:val="00FE13A8"/>
    <w:rsid w:val="00FE13C2"/>
    <w:rsid w:val="00FE4203"/>
    <w:rsid w:val="00FE48FF"/>
    <w:rsid w:val="00FE50D6"/>
    <w:rsid w:val="00FE5BC3"/>
    <w:rsid w:val="00FE5E82"/>
    <w:rsid w:val="00FE6618"/>
    <w:rsid w:val="00FE7CB7"/>
    <w:rsid w:val="00FF0BA6"/>
    <w:rsid w:val="00FF11CE"/>
    <w:rsid w:val="00FF4168"/>
    <w:rsid w:val="00FF50F6"/>
    <w:rsid w:val="00FF53ED"/>
    <w:rsid w:val="00FF5CD5"/>
    <w:rsid w:val="00FF612C"/>
    <w:rsid w:val="00FF634A"/>
    <w:rsid w:val="06434D47"/>
    <w:rsid w:val="3286F93D"/>
    <w:rsid w:val="3527C375"/>
    <w:rsid w:val="44968AF5"/>
    <w:rsid w:val="58ECE9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75976"/>
  <w15:docId w15:val="{122A41E2-1C38-46A7-8D88-ED892861D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B4E"/>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ListParagraph"/>
    <w:next w:val="Normal"/>
    <w:link w:val="Heading1Char"/>
    <w:uiPriority w:val="9"/>
    <w:qFormat/>
    <w:rsid w:val="005E5F92"/>
    <w:pPr>
      <w:spacing w:line="360" w:lineRule="auto"/>
      <w:ind w:left="0"/>
      <w:jc w:val="both"/>
      <w:outlineLvl w:val="0"/>
    </w:pPr>
    <w:rPr>
      <w:rFonts w:ascii="Arial" w:hAnsi="Arial" w:cs="Arial"/>
      <w:b/>
      <w:bCs/>
      <w:sz w:val="24"/>
      <w:szCs w:val="24"/>
    </w:rPr>
  </w:style>
  <w:style w:type="paragraph" w:styleId="Heading2">
    <w:name w:val="heading 2"/>
    <w:basedOn w:val="Normal"/>
    <w:next w:val="Normal"/>
    <w:link w:val="Heading2Char"/>
    <w:uiPriority w:val="9"/>
    <w:semiHidden/>
    <w:unhideWhenUsed/>
    <w:qFormat/>
    <w:rsid w:val="00AC217F"/>
    <w:pPr>
      <w:keepNext/>
      <w:keepLines/>
      <w:spacing w:before="40" w:line="259" w:lineRule="auto"/>
      <w:outlineLvl w:val="1"/>
    </w:pPr>
    <w:rPr>
      <w:b/>
      <w:bCs/>
      <w:sz w:val="26"/>
      <w:szCs w:val="26"/>
      <w:lang w:eastAsia="zh-CN"/>
    </w:rPr>
  </w:style>
  <w:style w:type="paragraph" w:styleId="Heading3">
    <w:name w:val="heading 3"/>
    <w:basedOn w:val="Normal"/>
    <w:next w:val="Normal"/>
    <w:link w:val="Heading3Char"/>
    <w:uiPriority w:val="9"/>
    <w:semiHidden/>
    <w:unhideWhenUsed/>
    <w:qFormat/>
    <w:rsid w:val="00AC217F"/>
    <w:pPr>
      <w:keepNext/>
      <w:keepLines/>
      <w:spacing w:before="280" w:after="80" w:line="276" w:lineRule="auto"/>
      <w:outlineLvl w:val="2"/>
    </w:pPr>
    <w:rPr>
      <w:rFonts w:ascii="Calibri" w:eastAsia="SimSun" w:hAnsi="Calibri" w:cs="Calibri"/>
      <w:b/>
      <w:sz w:val="28"/>
      <w:szCs w:val="28"/>
      <w:lang w:eastAsia="zh-CN"/>
    </w:rPr>
  </w:style>
  <w:style w:type="paragraph" w:styleId="Heading4">
    <w:name w:val="heading 4"/>
    <w:basedOn w:val="Normal"/>
    <w:next w:val="Normal"/>
    <w:link w:val="Heading4Char"/>
    <w:uiPriority w:val="9"/>
    <w:semiHidden/>
    <w:unhideWhenUsed/>
    <w:qFormat/>
    <w:rsid w:val="00AC217F"/>
    <w:pPr>
      <w:keepNext/>
      <w:keepLines/>
      <w:spacing w:before="240" w:after="40" w:line="276" w:lineRule="auto"/>
      <w:outlineLvl w:val="3"/>
    </w:pPr>
    <w:rPr>
      <w:rFonts w:ascii="Calibri" w:eastAsia="SimSun" w:hAnsi="Calibri" w:cs="Calibri"/>
      <w:b/>
      <w:lang w:eastAsia="zh-CN"/>
    </w:rPr>
  </w:style>
  <w:style w:type="paragraph" w:styleId="Heading5">
    <w:name w:val="heading 5"/>
    <w:basedOn w:val="Normal"/>
    <w:next w:val="Normal"/>
    <w:link w:val="Heading5Char"/>
    <w:uiPriority w:val="9"/>
    <w:semiHidden/>
    <w:unhideWhenUsed/>
    <w:qFormat/>
    <w:rsid w:val="00AC217F"/>
    <w:pPr>
      <w:keepNext/>
      <w:keepLines/>
      <w:spacing w:before="220" w:after="40" w:line="276" w:lineRule="auto"/>
      <w:outlineLvl w:val="4"/>
    </w:pPr>
    <w:rPr>
      <w:rFonts w:ascii="Calibri" w:eastAsia="SimSun" w:hAnsi="Calibri" w:cs="Calibri"/>
      <w:b/>
      <w:sz w:val="22"/>
      <w:szCs w:val="22"/>
      <w:lang w:eastAsia="zh-CN"/>
    </w:rPr>
  </w:style>
  <w:style w:type="paragraph" w:styleId="Heading6">
    <w:name w:val="heading 6"/>
    <w:basedOn w:val="Normal"/>
    <w:next w:val="Normal"/>
    <w:link w:val="Heading6Char"/>
    <w:uiPriority w:val="9"/>
    <w:semiHidden/>
    <w:unhideWhenUsed/>
    <w:qFormat/>
    <w:rsid w:val="00AC217F"/>
    <w:pPr>
      <w:keepNext/>
      <w:keepLines/>
      <w:spacing w:before="200" w:after="40" w:line="276" w:lineRule="auto"/>
      <w:outlineLvl w:val="5"/>
    </w:pPr>
    <w:rPr>
      <w:rFonts w:ascii="Calibri" w:eastAsia="SimSun" w:hAnsi="Calibri" w:cs="Calibri"/>
      <w:b/>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F92"/>
    <w:rPr>
      <w:rFonts w:ascii="Arial" w:eastAsia="SimSun" w:hAnsi="Arial" w:cs="Arial"/>
      <w:b/>
      <w:bCs/>
      <w:sz w:val="24"/>
      <w:szCs w:val="24"/>
    </w:rPr>
  </w:style>
  <w:style w:type="character" w:customStyle="1" w:styleId="Heading2Char">
    <w:name w:val="Heading 2 Char"/>
    <w:basedOn w:val="DefaultParagraphFont"/>
    <w:link w:val="Heading2"/>
    <w:uiPriority w:val="9"/>
    <w:semiHidden/>
    <w:rsid w:val="00AC217F"/>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semiHidden/>
    <w:rsid w:val="00AC217F"/>
    <w:rPr>
      <w:rFonts w:ascii="Calibri" w:eastAsia="SimSun" w:hAnsi="Calibri" w:cs="Calibri"/>
      <w:b/>
      <w:sz w:val="28"/>
      <w:szCs w:val="28"/>
    </w:rPr>
  </w:style>
  <w:style w:type="character" w:customStyle="1" w:styleId="Heading4Char">
    <w:name w:val="Heading 4 Char"/>
    <w:basedOn w:val="DefaultParagraphFont"/>
    <w:link w:val="Heading4"/>
    <w:uiPriority w:val="9"/>
    <w:semiHidden/>
    <w:rsid w:val="00AC217F"/>
    <w:rPr>
      <w:rFonts w:ascii="Calibri" w:eastAsia="SimSun" w:hAnsi="Calibri" w:cs="Calibri"/>
      <w:b/>
      <w:sz w:val="24"/>
      <w:szCs w:val="24"/>
    </w:rPr>
  </w:style>
  <w:style w:type="character" w:customStyle="1" w:styleId="Heading5Char">
    <w:name w:val="Heading 5 Char"/>
    <w:basedOn w:val="DefaultParagraphFont"/>
    <w:link w:val="Heading5"/>
    <w:uiPriority w:val="9"/>
    <w:semiHidden/>
    <w:rsid w:val="00AC217F"/>
    <w:rPr>
      <w:rFonts w:ascii="Calibri" w:eastAsia="SimSun" w:hAnsi="Calibri" w:cs="Calibri"/>
      <w:b/>
    </w:rPr>
  </w:style>
  <w:style w:type="character" w:customStyle="1" w:styleId="Heading6Char">
    <w:name w:val="Heading 6 Char"/>
    <w:basedOn w:val="DefaultParagraphFont"/>
    <w:link w:val="Heading6"/>
    <w:uiPriority w:val="9"/>
    <w:semiHidden/>
    <w:rsid w:val="00AC217F"/>
    <w:rPr>
      <w:rFonts w:ascii="Calibri" w:eastAsia="SimSun" w:hAnsi="Calibri" w:cs="Calibri"/>
      <w:b/>
      <w:sz w:val="20"/>
      <w:szCs w:val="20"/>
    </w:rPr>
  </w:style>
  <w:style w:type="table" w:customStyle="1" w:styleId="TableNormal1">
    <w:name w:val="Table Normal1"/>
    <w:rsid w:val="00AC217F"/>
    <w:rPr>
      <w:rFonts w:ascii="Calibri" w:eastAsia="SimSun" w:hAnsi="Calibri" w:cs="Calibri"/>
    </w:rPr>
    <w:tblPr>
      <w:tblCellMar>
        <w:top w:w="0" w:type="dxa"/>
        <w:left w:w="0" w:type="dxa"/>
        <w:bottom w:w="0" w:type="dxa"/>
        <w:right w:w="0" w:type="dxa"/>
      </w:tblCellMar>
    </w:tblPr>
  </w:style>
  <w:style w:type="paragraph" w:styleId="Title">
    <w:name w:val="Title"/>
    <w:basedOn w:val="Normal"/>
    <w:next w:val="Normal"/>
    <w:link w:val="TitleChar"/>
    <w:uiPriority w:val="10"/>
    <w:qFormat/>
    <w:rsid w:val="00AC217F"/>
    <w:pPr>
      <w:keepNext/>
      <w:keepLines/>
      <w:spacing w:before="480" w:after="120" w:line="276" w:lineRule="auto"/>
    </w:pPr>
    <w:rPr>
      <w:rFonts w:ascii="Calibri" w:eastAsia="SimSun" w:hAnsi="Calibri" w:cs="Calibri"/>
      <w:b/>
      <w:sz w:val="72"/>
      <w:szCs w:val="72"/>
      <w:lang w:eastAsia="zh-CN"/>
    </w:rPr>
  </w:style>
  <w:style w:type="character" w:customStyle="1" w:styleId="TitleChar">
    <w:name w:val="Title Char"/>
    <w:basedOn w:val="DefaultParagraphFont"/>
    <w:link w:val="Title"/>
    <w:uiPriority w:val="10"/>
    <w:rsid w:val="00AC217F"/>
    <w:rPr>
      <w:rFonts w:ascii="Calibri" w:eastAsia="SimSun" w:hAnsi="Calibri" w:cs="Calibri"/>
      <w:b/>
      <w:sz w:val="72"/>
      <w:szCs w:val="72"/>
    </w:rPr>
  </w:style>
  <w:style w:type="paragraph" w:styleId="ListParagraph">
    <w:name w:val="List Paragraph"/>
    <w:basedOn w:val="Normal"/>
    <w:uiPriority w:val="34"/>
    <w:qFormat/>
    <w:rsid w:val="00AC217F"/>
    <w:pPr>
      <w:spacing w:after="200" w:line="276" w:lineRule="auto"/>
      <w:ind w:left="720"/>
      <w:contextualSpacing/>
    </w:pPr>
    <w:rPr>
      <w:rFonts w:ascii="Calibri" w:eastAsia="SimSun" w:hAnsi="Calibri" w:cs="Calibri"/>
      <w:sz w:val="22"/>
      <w:szCs w:val="22"/>
      <w:lang w:eastAsia="zh-CN"/>
    </w:rPr>
  </w:style>
  <w:style w:type="character" w:styleId="CommentReference">
    <w:name w:val="annotation reference"/>
    <w:basedOn w:val="DefaultParagraphFont"/>
    <w:uiPriority w:val="99"/>
    <w:semiHidden/>
    <w:unhideWhenUsed/>
    <w:rsid w:val="00AC217F"/>
    <w:rPr>
      <w:sz w:val="16"/>
      <w:szCs w:val="16"/>
    </w:rPr>
  </w:style>
  <w:style w:type="paragraph" w:styleId="CommentText">
    <w:name w:val="annotation text"/>
    <w:basedOn w:val="Normal"/>
    <w:link w:val="CommentTextChar"/>
    <w:uiPriority w:val="99"/>
    <w:semiHidden/>
    <w:unhideWhenUsed/>
    <w:rsid w:val="00AC217F"/>
    <w:pPr>
      <w:spacing w:after="200"/>
    </w:pPr>
    <w:rPr>
      <w:rFonts w:ascii="Calibri" w:eastAsia="SimSun" w:hAnsi="Calibri" w:cs="Calibri"/>
      <w:sz w:val="20"/>
      <w:szCs w:val="20"/>
      <w:lang w:eastAsia="zh-CN"/>
    </w:rPr>
  </w:style>
  <w:style w:type="character" w:customStyle="1" w:styleId="CommentTextChar">
    <w:name w:val="Comment Text Char"/>
    <w:basedOn w:val="DefaultParagraphFont"/>
    <w:link w:val="CommentText"/>
    <w:uiPriority w:val="99"/>
    <w:semiHidden/>
    <w:rsid w:val="00AC217F"/>
    <w:rPr>
      <w:rFonts w:ascii="Calibri" w:eastAsia="SimSun" w:hAnsi="Calibri" w:cs="Calibri"/>
      <w:sz w:val="20"/>
      <w:szCs w:val="20"/>
    </w:rPr>
  </w:style>
  <w:style w:type="paragraph" w:styleId="BalloonText">
    <w:name w:val="Balloon Text"/>
    <w:basedOn w:val="Normal"/>
    <w:link w:val="BalloonTextChar"/>
    <w:uiPriority w:val="99"/>
    <w:semiHidden/>
    <w:unhideWhenUsed/>
    <w:rsid w:val="00AC217F"/>
    <w:rPr>
      <w:rFonts w:ascii="Segoe UI" w:eastAsia="SimSun" w:hAnsi="Segoe UI" w:cs="Segoe UI"/>
      <w:sz w:val="18"/>
      <w:szCs w:val="18"/>
      <w:lang w:eastAsia="zh-CN"/>
    </w:rPr>
  </w:style>
  <w:style w:type="character" w:customStyle="1" w:styleId="BalloonTextChar">
    <w:name w:val="Balloon Text Char"/>
    <w:basedOn w:val="DefaultParagraphFont"/>
    <w:link w:val="BalloonText"/>
    <w:uiPriority w:val="99"/>
    <w:semiHidden/>
    <w:rsid w:val="00AC217F"/>
    <w:rPr>
      <w:rFonts w:ascii="Segoe UI" w:eastAsia="SimSun" w:hAnsi="Segoe UI" w:cs="Segoe UI"/>
      <w:sz w:val="18"/>
      <w:szCs w:val="18"/>
    </w:rPr>
  </w:style>
  <w:style w:type="paragraph" w:styleId="CommentSubject">
    <w:name w:val="annotation subject"/>
    <w:basedOn w:val="CommentText"/>
    <w:next w:val="CommentText"/>
    <w:link w:val="CommentSubjectChar"/>
    <w:uiPriority w:val="99"/>
    <w:semiHidden/>
    <w:unhideWhenUsed/>
    <w:rsid w:val="00AC217F"/>
    <w:rPr>
      <w:b/>
      <w:bCs/>
    </w:rPr>
  </w:style>
  <w:style w:type="character" w:customStyle="1" w:styleId="CommentSubjectChar">
    <w:name w:val="Comment Subject Char"/>
    <w:basedOn w:val="CommentTextChar"/>
    <w:link w:val="CommentSubject"/>
    <w:uiPriority w:val="99"/>
    <w:semiHidden/>
    <w:rsid w:val="00AC217F"/>
    <w:rPr>
      <w:rFonts w:ascii="Calibri" w:eastAsia="SimSun" w:hAnsi="Calibri" w:cs="Calibri"/>
      <w:b/>
      <w:bCs/>
      <w:sz w:val="20"/>
      <w:szCs w:val="20"/>
    </w:rPr>
  </w:style>
  <w:style w:type="paragraph" w:styleId="Subtitle">
    <w:name w:val="Subtitle"/>
    <w:basedOn w:val="Normal"/>
    <w:next w:val="Normal"/>
    <w:link w:val="SubtitleChar"/>
    <w:uiPriority w:val="11"/>
    <w:qFormat/>
    <w:rsid w:val="00AC217F"/>
    <w:pPr>
      <w:keepNext/>
      <w:keepLines/>
      <w:spacing w:before="360" w:after="80" w:line="276" w:lineRule="auto"/>
    </w:pPr>
    <w:rPr>
      <w:rFonts w:ascii="Georgia" w:eastAsia="Georgia" w:hAnsi="Georgia" w:cs="Georgia"/>
      <w:i/>
      <w:color w:val="666666"/>
      <w:sz w:val="48"/>
      <w:szCs w:val="48"/>
      <w:lang w:eastAsia="zh-CN"/>
    </w:rPr>
  </w:style>
  <w:style w:type="character" w:customStyle="1" w:styleId="SubtitleChar">
    <w:name w:val="Subtitle Char"/>
    <w:basedOn w:val="DefaultParagraphFont"/>
    <w:link w:val="Subtitle"/>
    <w:uiPriority w:val="11"/>
    <w:rsid w:val="00AC217F"/>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AC217F"/>
    <w:pPr>
      <w:spacing w:line="276" w:lineRule="auto"/>
      <w:jc w:val="center"/>
    </w:pPr>
    <w:rPr>
      <w:rFonts w:ascii="Calibri" w:eastAsia="SimSun" w:hAnsi="Calibri" w:cs="Calibri"/>
      <w:noProof/>
      <w:sz w:val="22"/>
      <w:szCs w:val="22"/>
      <w:lang w:eastAsia="zh-CN"/>
    </w:rPr>
  </w:style>
  <w:style w:type="character" w:customStyle="1" w:styleId="EndNoteBibliographyTitle0">
    <w:name w:val="EndNote Bibliography Title 字符"/>
    <w:basedOn w:val="DefaultParagraphFont"/>
    <w:link w:val="EndNoteBibliographyTitle"/>
    <w:rsid w:val="00AC217F"/>
    <w:rPr>
      <w:rFonts w:ascii="Calibri" w:eastAsia="SimSun" w:hAnsi="Calibri" w:cs="Calibri"/>
      <w:noProof/>
    </w:rPr>
  </w:style>
  <w:style w:type="paragraph" w:customStyle="1" w:styleId="EndNoteBibliography">
    <w:name w:val="EndNote Bibliography"/>
    <w:basedOn w:val="Normal"/>
    <w:link w:val="EndNoteBibliography0"/>
    <w:rsid w:val="00AC217F"/>
    <w:pPr>
      <w:spacing w:after="200"/>
    </w:pPr>
    <w:rPr>
      <w:rFonts w:ascii="Calibri" w:eastAsia="SimSun" w:hAnsi="Calibri" w:cs="Calibri"/>
      <w:noProof/>
      <w:sz w:val="22"/>
      <w:szCs w:val="22"/>
      <w:lang w:eastAsia="zh-CN"/>
    </w:rPr>
  </w:style>
  <w:style w:type="character" w:customStyle="1" w:styleId="EndNoteBibliography0">
    <w:name w:val="EndNote Bibliography 字符"/>
    <w:basedOn w:val="DefaultParagraphFont"/>
    <w:link w:val="EndNoteBibliography"/>
    <w:rsid w:val="00AC217F"/>
    <w:rPr>
      <w:rFonts w:ascii="Calibri" w:eastAsia="SimSun" w:hAnsi="Calibri" w:cs="Calibri"/>
      <w:noProof/>
    </w:rPr>
  </w:style>
  <w:style w:type="character" w:styleId="PlaceholderText">
    <w:name w:val="Placeholder Text"/>
    <w:basedOn w:val="DefaultParagraphFont"/>
    <w:uiPriority w:val="99"/>
    <w:semiHidden/>
    <w:rsid w:val="00AC217F"/>
    <w:rPr>
      <w:color w:val="808080"/>
    </w:rPr>
  </w:style>
  <w:style w:type="paragraph" w:customStyle="1" w:styleId="p1">
    <w:name w:val="p1"/>
    <w:basedOn w:val="Normal"/>
    <w:rsid w:val="00AC217F"/>
    <w:rPr>
      <w:rFonts w:ascii="Helvetica" w:eastAsia="SimSun" w:hAnsi="Helvetica"/>
      <w:sz w:val="14"/>
      <w:szCs w:val="14"/>
    </w:rPr>
  </w:style>
  <w:style w:type="paragraph" w:styleId="Revision">
    <w:name w:val="Revision"/>
    <w:hidden/>
    <w:uiPriority w:val="99"/>
    <w:semiHidden/>
    <w:rsid w:val="00AC217F"/>
    <w:pPr>
      <w:spacing w:after="0" w:line="240" w:lineRule="auto"/>
    </w:pPr>
    <w:rPr>
      <w:rFonts w:ascii="Calibri" w:eastAsia="SimSun" w:hAnsi="Calibri" w:cs="Calibri"/>
    </w:rPr>
  </w:style>
  <w:style w:type="numbering" w:customStyle="1" w:styleId="Style1">
    <w:name w:val="Style1"/>
    <w:uiPriority w:val="99"/>
    <w:rsid w:val="00AC217F"/>
    <w:pPr>
      <w:numPr>
        <w:numId w:val="8"/>
      </w:numPr>
    </w:pPr>
  </w:style>
  <w:style w:type="table" w:styleId="TableGrid">
    <w:name w:val="Table Grid"/>
    <w:basedOn w:val="TableNormal"/>
    <w:uiPriority w:val="39"/>
    <w:qFormat/>
    <w:rsid w:val="00313767"/>
    <w:pPr>
      <w:widowControl w:val="0"/>
      <w:spacing w:after="160"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rPr>
      <w:rFonts w:ascii="Calibri" w:eastAsia="SimSun" w:hAnsi="Calibri" w:cs="Calibri"/>
      <w:sz w:val="22"/>
      <w:szCs w:val="22"/>
      <w:lang w:eastAsia="zh-CN"/>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rPr>
      <w:rFonts w:ascii="Calibri" w:eastAsia="SimSun" w:hAnsi="Calibri" w:cs="Calibri"/>
      <w:sz w:val="22"/>
      <w:szCs w:val="22"/>
      <w:lang w:eastAsia="zh-CN"/>
    </w:rPr>
  </w:style>
  <w:style w:type="paragraph" w:customStyle="1" w:styleId="Text">
    <w:name w:val="Text"/>
    <w:basedOn w:val="Normal"/>
    <w:rsid w:val="0034228B"/>
    <w:pPr>
      <w:widowControl w:val="0"/>
      <w:spacing w:line="252" w:lineRule="auto"/>
      <w:ind w:firstLine="202"/>
      <w:jc w:val="both"/>
    </w:pPr>
    <w:rPr>
      <w:sz w:val="20"/>
      <w:szCs w:val="20"/>
    </w:rPr>
  </w:style>
  <w:style w:type="character" w:styleId="Emphasis">
    <w:name w:val="Emphasis"/>
    <w:basedOn w:val="DefaultParagraphFont"/>
    <w:uiPriority w:val="20"/>
    <w:qFormat/>
    <w:rsid w:val="00477D01"/>
    <w:rPr>
      <w:i/>
      <w:iCs/>
    </w:rPr>
  </w:style>
  <w:style w:type="character" w:customStyle="1" w:styleId="fontstyle01">
    <w:name w:val="fontstyle01"/>
    <w:basedOn w:val="DefaultParagraphFont"/>
    <w:rsid w:val="00F45914"/>
    <w:rPr>
      <w:rFonts w:ascii="MinionPro-Regular" w:hAnsi="MinionPro-Regular" w:hint="default"/>
      <w:b w:val="0"/>
      <w:bCs w:val="0"/>
      <w:i w:val="0"/>
      <w:iCs w:val="0"/>
      <w:color w:val="000000"/>
      <w:sz w:val="16"/>
      <w:szCs w:val="16"/>
    </w:rPr>
  </w:style>
  <w:style w:type="character" w:customStyle="1" w:styleId="fontstyle21">
    <w:name w:val="fontstyle21"/>
    <w:basedOn w:val="DefaultParagraphFont"/>
    <w:rsid w:val="00F45914"/>
    <w:rPr>
      <w:rFonts w:ascii="MinionPro-It" w:hAnsi="MinionPro-It" w:hint="default"/>
      <w:b w:val="0"/>
      <w:bCs w:val="0"/>
      <w:i/>
      <w:iCs/>
      <w:color w:val="000000"/>
      <w:sz w:val="16"/>
      <w:szCs w:val="16"/>
    </w:rPr>
  </w:style>
  <w:style w:type="paragraph" w:styleId="Caption">
    <w:name w:val="caption"/>
    <w:basedOn w:val="Normal"/>
    <w:next w:val="Normal"/>
    <w:uiPriority w:val="35"/>
    <w:unhideWhenUsed/>
    <w:qFormat/>
    <w:rsid w:val="002A7350"/>
    <w:pPr>
      <w:spacing w:after="200"/>
    </w:pPr>
    <w:rPr>
      <w:rFonts w:ascii="Calibri" w:eastAsia="SimSun" w:hAnsi="Calibri" w:cs="Calibri"/>
      <w:i/>
      <w:iCs/>
      <w:color w:val="1F497D" w:themeColor="text2"/>
      <w:sz w:val="18"/>
      <w:szCs w:val="18"/>
      <w:lang w:eastAsia="zh-CN"/>
    </w:rPr>
  </w:style>
  <w:style w:type="paragraph" w:styleId="Date">
    <w:name w:val="Date"/>
    <w:basedOn w:val="Normal"/>
    <w:next w:val="Normal"/>
    <w:link w:val="DateChar"/>
    <w:uiPriority w:val="99"/>
    <w:semiHidden/>
    <w:unhideWhenUsed/>
    <w:rsid w:val="00CF73E6"/>
    <w:pPr>
      <w:spacing w:after="200" w:line="276" w:lineRule="auto"/>
    </w:pPr>
    <w:rPr>
      <w:rFonts w:ascii="Calibri" w:eastAsia="SimSun" w:hAnsi="Calibri" w:cs="Calibri"/>
      <w:sz w:val="22"/>
      <w:szCs w:val="22"/>
      <w:lang w:eastAsia="zh-CN"/>
    </w:rPr>
  </w:style>
  <w:style w:type="character" w:customStyle="1" w:styleId="DateChar">
    <w:name w:val="Date Char"/>
    <w:basedOn w:val="DefaultParagraphFont"/>
    <w:link w:val="Date"/>
    <w:uiPriority w:val="99"/>
    <w:semiHidden/>
    <w:rsid w:val="00CF73E6"/>
    <w:rPr>
      <w:rFonts w:ascii="Calibri" w:eastAsia="SimSun" w:hAnsi="Calibri" w:cs="Calibri"/>
    </w:rPr>
  </w:style>
  <w:style w:type="paragraph" w:customStyle="1" w:styleId="gmail-paragraph">
    <w:name w:val="gmail-paragraph"/>
    <w:basedOn w:val="Normal"/>
    <w:rsid w:val="00BE6E62"/>
    <w:pPr>
      <w:spacing w:before="100" w:beforeAutospacing="1" w:after="100" w:afterAutospacing="1"/>
    </w:pPr>
    <w:rPr>
      <w:rFonts w:ascii="Calibri" w:eastAsiaTheme="minorEastAsia" w:hAnsi="Calibri" w:cs="Calibri"/>
      <w:sz w:val="22"/>
      <w:szCs w:val="22"/>
      <w:lang w:eastAsia="zh-CN"/>
    </w:rPr>
  </w:style>
  <w:style w:type="character" w:customStyle="1" w:styleId="gmail-normaltextrun">
    <w:name w:val="gmail-normaltextrun"/>
    <w:basedOn w:val="DefaultParagraphFont"/>
    <w:rsid w:val="00BE6E62"/>
  </w:style>
  <w:style w:type="character" w:customStyle="1" w:styleId="gmail-spellingerror">
    <w:name w:val="gmail-spellingerror"/>
    <w:basedOn w:val="DefaultParagraphFont"/>
    <w:rsid w:val="00BE6E62"/>
  </w:style>
  <w:style w:type="character" w:customStyle="1" w:styleId="gmail-eop">
    <w:name w:val="gmail-eop"/>
    <w:basedOn w:val="DefaultParagraphFont"/>
    <w:rsid w:val="00BE6E62"/>
  </w:style>
  <w:style w:type="paragraph" w:styleId="NormalWeb">
    <w:name w:val="Normal (Web)"/>
    <w:basedOn w:val="Normal"/>
    <w:uiPriority w:val="99"/>
    <w:semiHidden/>
    <w:unhideWhenUsed/>
    <w:rsid w:val="000E3AB9"/>
    <w:pPr>
      <w:spacing w:before="100" w:beforeAutospacing="1" w:after="100" w:afterAutospacing="1"/>
    </w:pPr>
    <w:rPr>
      <w:rFonts w:eastAsiaTheme="minorEastAsia"/>
      <w:lang w:eastAsia="zh-CN"/>
    </w:rPr>
  </w:style>
  <w:style w:type="paragraph" w:customStyle="1" w:styleId="c-author-listitem">
    <w:name w:val="c-author-list__item"/>
    <w:basedOn w:val="Normal"/>
    <w:rsid w:val="00202B96"/>
    <w:pPr>
      <w:spacing w:before="100" w:beforeAutospacing="1" w:after="100" w:afterAutospacing="1"/>
    </w:pPr>
    <w:rPr>
      <w:lang w:eastAsia="zh-CN"/>
    </w:rPr>
  </w:style>
  <w:style w:type="character" w:styleId="Hyperlink">
    <w:name w:val="Hyperlink"/>
    <w:basedOn w:val="DefaultParagraphFont"/>
    <w:uiPriority w:val="99"/>
    <w:unhideWhenUsed/>
    <w:rsid w:val="00202B96"/>
    <w:rPr>
      <w:color w:val="0000FF"/>
      <w:u w:val="single"/>
    </w:rPr>
  </w:style>
  <w:style w:type="paragraph" w:customStyle="1" w:styleId="c-article-info-details">
    <w:name w:val="c-article-info-details"/>
    <w:basedOn w:val="Normal"/>
    <w:rsid w:val="00202B96"/>
    <w:pPr>
      <w:spacing w:before="100" w:beforeAutospacing="1" w:after="100" w:afterAutospacing="1"/>
    </w:pPr>
    <w:rPr>
      <w:lang w:eastAsia="zh-CN"/>
    </w:rPr>
  </w:style>
  <w:style w:type="character" w:customStyle="1" w:styleId="u-visually-hidden">
    <w:name w:val="u-visually-hidden"/>
    <w:basedOn w:val="DefaultParagraphFont"/>
    <w:rsid w:val="00202B96"/>
  </w:style>
  <w:style w:type="character" w:styleId="FollowedHyperlink">
    <w:name w:val="FollowedHyperlink"/>
    <w:basedOn w:val="DefaultParagraphFont"/>
    <w:uiPriority w:val="99"/>
    <w:semiHidden/>
    <w:unhideWhenUsed/>
    <w:rsid w:val="00330C3B"/>
    <w:rPr>
      <w:color w:val="800080" w:themeColor="followedHyperlink"/>
      <w:u w:val="single"/>
    </w:rPr>
  </w:style>
  <w:style w:type="character" w:customStyle="1" w:styleId="EndNoteBibliographyCar">
    <w:name w:val="EndNote Bibliography Car"/>
    <w:basedOn w:val="DefaultParagraphFont"/>
    <w:rsid w:val="00C030EF"/>
    <w:rPr>
      <w:rFonts w:ascii="Calibri" w:hAnsi="Calibri" w:cs="Calibri"/>
      <w:noProof/>
    </w:rPr>
  </w:style>
  <w:style w:type="character" w:styleId="UnresolvedMention">
    <w:name w:val="Unresolved Mention"/>
    <w:basedOn w:val="DefaultParagraphFont"/>
    <w:uiPriority w:val="99"/>
    <w:semiHidden/>
    <w:unhideWhenUsed/>
    <w:rsid w:val="006A3CF6"/>
    <w:rPr>
      <w:color w:val="605E5C"/>
      <w:shd w:val="clear" w:color="auto" w:fill="E1DFDD"/>
    </w:rPr>
  </w:style>
  <w:style w:type="character" w:customStyle="1" w:styleId="u-monospace">
    <w:name w:val="u-monospace"/>
    <w:basedOn w:val="DefaultParagraphFont"/>
    <w:rsid w:val="0055731F"/>
  </w:style>
  <w:style w:type="character" w:customStyle="1" w:styleId="mi">
    <w:name w:val="mi"/>
    <w:basedOn w:val="DefaultParagraphFont"/>
    <w:rsid w:val="005F2F43"/>
  </w:style>
  <w:style w:type="character" w:customStyle="1" w:styleId="mo">
    <w:name w:val="mo"/>
    <w:basedOn w:val="DefaultParagraphFont"/>
    <w:rsid w:val="005F2F43"/>
  </w:style>
  <w:style w:type="character" w:customStyle="1" w:styleId="mn">
    <w:name w:val="mn"/>
    <w:basedOn w:val="DefaultParagraphFont"/>
    <w:rsid w:val="005F2F43"/>
  </w:style>
  <w:style w:type="character" w:customStyle="1" w:styleId="mjxassistivemathml">
    <w:name w:val="mjx_assistive_mathml"/>
    <w:basedOn w:val="DefaultParagraphFont"/>
    <w:rsid w:val="005F2F43"/>
  </w:style>
  <w:style w:type="character" w:customStyle="1" w:styleId="u-custom-list-number">
    <w:name w:val="u-custom-list-number"/>
    <w:basedOn w:val="DefaultParagraphFont"/>
    <w:rsid w:val="005F2F43"/>
  </w:style>
  <w:style w:type="character" w:customStyle="1" w:styleId="mtext">
    <w:name w:val="mtext"/>
    <w:basedOn w:val="DefaultParagraphFont"/>
    <w:rsid w:val="005F2F43"/>
  </w:style>
  <w:style w:type="character" w:styleId="PageNumber">
    <w:name w:val="page number"/>
    <w:basedOn w:val="DefaultParagraphFont"/>
    <w:uiPriority w:val="99"/>
    <w:semiHidden/>
    <w:unhideWhenUsed/>
    <w:rsid w:val="00347DD2"/>
  </w:style>
  <w:style w:type="character" w:styleId="LineNumber">
    <w:name w:val="line number"/>
    <w:basedOn w:val="DefaultParagraphFont"/>
    <w:uiPriority w:val="99"/>
    <w:semiHidden/>
    <w:unhideWhenUsed/>
    <w:rsid w:val="00C4588F"/>
  </w:style>
  <w:style w:type="table" w:styleId="PlainTable2">
    <w:name w:val="Plain Table 2"/>
    <w:basedOn w:val="TableNormal"/>
    <w:uiPriority w:val="42"/>
    <w:rsid w:val="0044242F"/>
    <w:pPr>
      <w:spacing w:after="0" w:line="240" w:lineRule="auto"/>
    </w:pPr>
    <w:rPr>
      <w:rFonts w:eastAsiaTheme="minorHAnsi"/>
      <w:lang w:val="es-MX"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unhideWhenUsed/>
    <w:rsid w:val="0044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44242F"/>
    <w:rPr>
      <w:rFonts w:ascii="Courier New" w:eastAsia="Times New Roman" w:hAnsi="Courier New" w:cs="Courier New"/>
      <w:sz w:val="20"/>
      <w:szCs w:val="20"/>
    </w:rPr>
  </w:style>
  <w:style w:type="character" w:customStyle="1" w:styleId="pl-e">
    <w:name w:val="pl-e"/>
    <w:basedOn w:val="DefaultParagraphFont"/>
    <w:rsid w:val="0044242F"/>
  </w:style>
  <w:style w:type="paragraph" w:styleId="EndnoteText">
    <w:name w:val="endnote text"/>
    <w:basedOn w:val="Normal"/>
    <w:link w:val="EndnoteTextChar"/>
    <w:uiPriority w:val="99"/>
    <w:semiHidden/>
    <w:unhideWhenUsed/>
    <w:rsid w:val="000F206D"/>
    <w:rPr>
      <w:sz w:val="20"/>
      <w:szCs w:val="20"/>
    </w:rPr>
  </w:style>
  <w:style w:type="character" w:customStyle="1" w:styleId="EndnoteTextChar">
    <w:name w:val="Endnote Text Char"/>
    <w:basedOn w:val="DefaultParagraphFont"/>
    <w:link w:val="EndnoteText"/>
    <w:uiPriority w:val="99"/>
    <w:semiHidden/>
    <w:rsid w:val="000F206D"/>
    <w:rPr>
      <w:rFonts w:ascii="Times New Roman" w:eastAsia="Times New Roman" w:hAnsi="Times New Roman" w:cs="Times New Roman"/>
      <w:sz w:val="20"/>
      <w:szCs w:val="20"/>
      <w:lang w:eastAsia="en-US"/>
    </w:rPr>
  </w:style>
  <w:style w:type="character" w:styleId="EndnoteReference">
    <w:name w:val="endnote reference"/>
    <w:basedOn w:val="DefaultParagraphFont"/>
    <w:uiPriority w:val="99"/>
    <w:semiHidden/>
    <w:unhideWhenUsed/>
    <w:rsid w:val="000F206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8076">
      <w:bodyDiv w:val="1"/>
      <w:marLeft w:val="0"/>
      <w:marRight w:val="0"/>
      <w:marTop w:val="0"/>
      <w:marBottom w:val="0"/>
      <w:divBdr>
        <w:top w:val="none" w:sz="0" w:space="0" w:color="auto"/>
        <w:left w:val="none" w:sz="0" w:space="0" w:color="auto"/>
        <w:bottom w:val="none" w:sz="0" w:space="0" w:color="auto"/>
        <w:right w:val="none" w:sz="0" w:space="0" w:color="auto"/>
      </w:divBdr>
    </w:div>
    <w:div w:id="25759356">
      <w:bodyDiv w:val="1"/>
      <w:marLeft w:val="0"/>
      <w:marRight w:val="0"/>
      <w:marTop w:val="0"/>
      <w:marBottom w:val="0"/>
      <w:divBdr>
        <w:top w:val="none" w:sz="0" w:space="0" w:color="auto"/>
        <w:left w:val="none" w:sz="0" w:space="0" w:color="auto"/>
        <w:bottom w:val="none" w:sz="0" w:space="0" w:color="auto"/>
        <w:right w:val="none" w:sz="0" w:space="0" w:color="auto"/>
      </w:divBdr>
    </w:div>
    <w:div w:id="75828848">
      <w:bodyDiv w:val="1"/>
      <w:marLeft w:val="0"/>
      <w:marRight w:val="0"/>
      <w:marTop w:val="0"/>
      <w:marBottom w:val="0"/>
      <w:divBdr>
        <w:top w:val="none" w:sz="0" w:space="0" w:color="auto"/>
        <w:left w:val="none" w:sz="0" w:space="0" w:color="auto"/>
        <w:bottom w:val="none" w:sz="0" w:space="0" w:color="auto"/>
        <w:right w:val="none" w:sz="0" w:space="0" w:color="auto"/>
      </w:divBdr>
    </w:div>
    <w:div w:id="177358510">
      <w:bodyDiv w:val="1"/>
      <w:marLeft w:val="0"/>
      <w:marRight w:val="0"/>
      <w:marTop w:val="0"/>
      <w:marBottom w:val="0"/>
      <w:divBdr>
        <w:top w:val="none" w:sz="0" w:space="0" w:color="auto"/>
        <w:left w:val="none" w:sz="0" w:space="0" w:color="auto"/>
        <w:bottom w:val="none" w:sz="0" w:space="0" w:color="auto"/>
        <w:right w:val="none" w:sz="0" w:space="0" w:color="auto"/>
      </w:divBdr>
    </w:div>
    <w:div w:id="212889797">
      <w:bodyDiv w:val="1"/>
      <w:marLeft w:val="0"/>
      <w:marRight w:val="0"/>
      <w:marTop w:val="0"/>
      <w:marBottom w:val="0"/>
      <w:divBdr>
        <w:top w:val="none" w:sz="0" w:space="0" w:color="auto"/>
        <w:left w:val="none" w:sz="0" w:space="0" w:color="auto"/>
        <w:bottom w:val="none" w:sz="0" w:space="0" w:color="auto"/>
        <w:right w:val="none" w:sz="0" w:space="0" w:color="auto"/>
      </w:divBdr>
    </w:div>
    <w:div w:id="225267008">
      <w:bodyDiv w:val="1"/>
      <w:marLeft w:val="0"/>
      <w:marRight w:val="0"/>
      <w:marTop w:val="0"/>
      <w:marBottom w:val="0"/>
      <w:divBdr>
        <w:top w:val="none" w:sz="0" w:space="0" w:color="auto"/>
        <w:left w:val="none" w:sz="0" w:space="0" w:color="auto"/>
        <w:bottom w:val="none" w:sz="0" w:space="0" w:color="auto"/>
        <w:right w:val="none" w:sz="0" w:space="0" w:color="auto"/>
      </w:divBdr>
    </w:div>
    <w:div w:id="471676169">
      <w:bodyDiv w:val="1"/>
      <w:marLeft w:val="0"/>
      <w:marRight w:val="0"/>
      <w:marTop w:val="0"/>
      <w:marBottom w:val="0"/>
      <w:divBdr>
        <w:top w:val="none" w:sz="0" w:space="0" w:color="auto"/>
        <w:left w:val="none" w:sz="0" w:space="0" w:color="auto"/>
        <w:bottom w:val="none" w:sz="0" w:space="0" w:color="auto"/>
        <w:right w:val="none" w:sz="0" w:space="0" w:color="auto"/>
      </w:divBdr>
    </w:div>
    <w:div w:id="492070230">
      <w:bodyDiv w:val="1"/>
      <w:marLeft w:val="0"/>
      <w:marRight w:val="0"/>
      <w:marTop w:val="0"/>
      <w:marBottom w:val="0"/>
      <w:divBdr>
        <w:top w:val="none" w:sz="0" w:space="0" w:color="auto"/>
        <w:left w:val="none" w:sz="0" w:space="0" w:color="auto"/>
        <w:bottom w:val="none" w:sz="0" w:space="0" w:color="auto"/>
        <w:right w:val="none" w:sz="0" w:space="0" w:color="auto"/>
      </w:divBdr>
    </w:div>
    <w:div w:id="568804240">
      <w:bodyDiv w:val="1"/>
      <w:marLeft w:val="0"/>
      <w:marRight w:val="0"/>
      <w:marTop w:val="0"/>
      <w:marBottom w:val="0"/>
      <w:divBdr>
        <w:top w:val="none" w:sz="0" w:space="0" w:color="auto"/>
        <w:left w:val="none" w:sz="0" w:space="0" w:color="auto"/>
        <w:bottom w:val="none" w:sz="0" w:space="0" w:color="auto"/>
        <w:right w:val="none" w:sz="0" w:space="0" w:color="auto"/>
      </w:divBdr>
    </w:div>
    <w:div w:id="642589168">
      <w:bodyDiv w:val="1"/>
      <w:marLeft w:val="0"/>
      <w:marRight w:val="0"/>
      <w:marTop w:val="0"/>
      <w:marBottom w:val="0"/>
      <w:divBdr>
        <w:top w:val="none" w:sz="0" w:space="0" w:color="auto"/>
        <w:left w:val="none" w:sz="0" w:space="0" w:color="auto"/>
        <w:bottom w:val="none" w:sz="0" w:space="0" w:color="auto"/>
        <w:right w:val="none" w:sz="0" w:space="0" w:color="auto"/>
      </w:divBdr>
    </w:div>
    <w:div w:id="646713253">
      <w:bodyDiv w:val="1"/>
      <w:marLeft w:val="0"/>
      <w:marRight w:val="0"/>
      <w:marTop w:val="0"/>
      <w:marBottom w:val="0"/>
      <w:divBdr>
        <w:top w:val="none" w:sz="0" w:space="0" w:color="auto"/>
        <w:left w:val="none" w:sz="0" w:space="0" w:color="auto"/>
        <w:bottom w:val="none" w:sz="0" w:space="0" w:color="auto"/>
        <w:right w:val="none" w:sz="0" w:space="0" w:color="auto"/>
      </w:divBdr>
    </w:div>
    <w:div w:id="691493630">
      <w:bodyDiv w:val="1"/>
      <w:marLeft w:val="0"/>
      <w:marRight w:val="0"/>
      <w:marTop w:val="0"/>
      <w:marBottom w:val="0"/>
      <w:divBdr>
        <w:top w:val="none" w:sz="0" w:space="0" w:color="auto"/>
        <w:left w:val="none" w:sz="0" w:space="0" w:color="auto"/>
        <w:bottom w:val="none" w:sz="0" w:space="0" w:color="auto"/>
        <w:right w:val="none" w:sz="0" w:space="0" w:color="auto"/>
      </w:divBdr>
    </w:div>
    <w:div w:id="785780834">
      <w:bodyDiv w:val="1"/>
      <w:marLeft w:val="0"/>
      <w:marRight w:val="0"/>
      <w:marTop w:val="0"/>
      <w:marBottom w:val="0"/>
      <w:divBdr>
        <w:top w:val="none" w:sz="0" w:space="0" w:color="auto"/>
        <w:left w:val="none" w:sz="0" w:space="0" w:color="auto"/>
        <w:bottom w:val="none" w:sz="0" w:space="0" w:color="auto"/>
        <w:right w:val="none" w:sz="0" w:space="0" w:color="auto"/>
      </w:divBdr>
    </w:div>
    <w:div w:id="938099275">
      <w:bodyDiv w:val="1"/>
      <w:marLeft w:val="0"/>
      <w:marRight w:val="0"/>
      <w:marTop w:val="0"/>
      <w:marBottom w:val="0"/>
      <w:divBdr>
        <w:top w:val="none" w:sz="0" w:space="0" w:color="auto"/>
        <w:left w:val="none" w:sz="0" w:space="0" w:color="auto"/>
        <w:bottom w:val="none" w:sz="0" w:space="0" w:color="auto"/>
        <w:right w:val="none" w:sz="0" w:space="0" w:color="auto"/>
      </w:divBdr>
    </w:div>
    <w:div w:id="1023436267">
      <w:bodyDiv w:val="1"/>
      <w:marLeft w:val="0"/>
      <w:marRight w:val="0"/>
      <w:marTop w:val="0"/>
      <w:marBottom w:val="0"/>
      <w:divBdr>
        <w:top w:val="none" w:sz="0" w:space="0" w:color="auto"/>
        <w:left w:val="none" w:sz="0" w:space="0" w:color="auto"/>
        <w:bottom w:val="none" w:sz="0" w:space="0" w:color="auto"/>
        <w:right w:val="none" w:sz="0" w:space="0" w:color="auto"/>
      </w:divBdr>
    </w:div>
    <w:div w:id="1066338621">
      <w:bodyDiv w:val="1"/>
      <w:marLeft w:val="0"/>
      <w:marRight w:val="0"/>
      <w:marTop w:val="0"/>
      <w:marBottom w:val="0"/>
      <w:divBdr>
        <w:top w:val="none" w:sz="0" w:space="0" w:color="auto"/>
        <w:left w:val="none" w:sz="0" w:space="0" w:color="auto"/>
        <w:bottom w:val="none" w:sz="0" w:space="0" w:color="auto"/>
        <w:right w:val="none" w:sz="0" w:space="0" w:color="auto"/>
      </w:divBdr>
    </w:div>
    <w:div w:id="1079792273">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64395560">
      <w:bodyDiv w:val="1"/>
      <w:marLeft w:val="0"/>
      <w:marRight w:val="0"/>
      <w:marTop w:val="0"/>
      <w:marBottom w:val="0"/>
      <w:divBdr>
        <w:top w:val="none" w:sz="0" w:space="0" w:color="auto"/>
        <w:left w:val="none" w:sz="0" w:space="0" w:color="auto"/>
        <w:bottom w:val="none" w:sz="0" w:space="0" w:color="auto"/>
        <w:right w:val="none" w:sz="0" w:space="0" w:color="auto"/>
      </w:divBdr>
    </w:div>
    <w:div w:id="1275285362">
      <w:bodyDiv w:val="1"/>
      <w:marLeft w:val="0"/>
      <w:marRight w:val="0"/>
      <w:marTop w:val="0"/>
      <w:marBottom w:val="0"/>
      <w:divBdr>
        <w:top w:val="none" w:sz="0" w:space="0" w:color="auto"/>
        <w:left w:val="none" w:sz="0" w:space="0" w:color="auto"/>
        <w:bottom w:val="none" w:sz="0" w:space="0" w:color="auto"/>
        <w:right w:val="none" w:sz="0" w:space="0" w:color="auto"/>
      </w:divBdr>
    </w:div>
    <w:div w:id="1393192666">
      <w:bodyDiv w:val="1"/>
      <w:marLeft w:val="0"/>
      <w:marRight w:val="0"/>
      <w:marTop w:val="0"/>
      <w:marBottom w:val="0"/>
      <w:divBdr>
        <w:top w:val="none" w:sz="0" w:space="0" w:color="auto"/>
        <w:left w:val="none" w:sz="0" w:space="0" w:color="auto"/>
        <w:bottom w:val="none" w:sz="0" w:space="0" w:color="auto"/>
        <w:right w:val="none" w:sz="0" w:space="0" w:color="auto"/>
      </w:divBdr>
    </w:div>
    <w:div w:id="1502237267">
      <w:bodyDiv w:val="1"/>
      <w:marLeft w:val="0"/>
      <w:marRight w:val="0"/>
      <w:marTop w:val="0"/>
      <w:marBottom w:val="0"/>
      <w:divBdr>
        <w:top w:val="none" w:sz="0" w:space="0" w:color="auto"/>
        <w:left w:val="none" w:sz="0" w:space="0" w:color="auto"/>
        <w:bottom w:val="none" w:sz="0" w:space="0" w:color="auto"/>
        <w:right w:val="none" w:sz="0" w:space="0" w:color="auto"/>
      </w:divBdr>
    </w:div>
    <w:div w:id="1532571358">
      <w:bodyDiv w:val="1"/>
      <w:marLeft w:val="0"/>
      <w:marRight w:val="0"/>
      <w:marTop w:val="0"/>
      <w:marBottom w:val="0"/>
      <w:divBdr>
        <w:top w:val="none" w:sz="0" w:space="0" w:color="auto"/>
        <w:left w:val="none" w:sz="0" w:space="0" w:color="auto"/>
        <w:bottom w:val="none" w:sz="0" w:space="0" w:color="auto"/>
        <w:right w:val="none" w:sz="0" w:space="0" w:color="auto"/>
      </w:divBdr>
    </w:div>
    <w:div w:id="1598715402">
      <w:bodyDiv w:val="1"/>
      <w:marLeft w:val="0"/>
      <w:marRight w:val="0"/>
      <w:marTop w:val="0"/>
      <w:marBottom w:val="0"/>
      <w:divBdr>
        <w:top w:val="none" w:sz="0" w:space="0" w:color="auto"/>
        <w:left w:val="none" w:sz="0" w:space="0" w:color="auto"/>
        <w:bottom w:val="none" w:sz="0" w:space="0" w:color="auto"/>
        <w:right w:val="none" w:sz="0" w:space="0" w:color="auto"/>
      </w:divBdr>
    </w:div>
    <w:div w:id="1602911361">
      <w:bodyDiv w:val="1"/>
      <w:marLeft w:val="0"/>
      <w:marRight w:val="0"/>
      <w:marTop w:val="0"/>
      <w:marBottom w:val="0"/>
      <w:divBdr>
        <w:top w:val="none" w:sz="0" w:space="0" w:color="auto"/>
        <w:left w:val="none" w:sz="0" w:space="0" w:color="auto"/>
        <w:bottom w:val="none" w:sz="0" w:space="0" w:color="auto"/>
        <w:right w:val="none" w:sz="0" w:space="0" w:color="auto"/>
      </w:divBdr>
    </w:div>
    <w:div w:id="1614484552">
      <w:bodyDiv w:val="1"/>
      <w:marLeft w:val="0"/>
      <w:marRight w:val="0"/>
      <w:marTop w:val="0"/>
      <w:marBottom w:val="0"/>
      <w:divBdr>
        <w:top w:val="none" w:sz="0" w:space="0" w:color="auto"/>
        <w:left w:val="none" w:sz="0" w:space="0" w:color="auto"/>
        <w:bottom w:val="none" w:sz="0" w:space="0" w:color="auto"/>
        <w:right w:val="none" w:sz="0" w:space="0" w:color="auto"/>
      </w:divBdr>
    </w:div>
    <w:div w:id="1743603986">
      <w:bodyDiv w:val="1"/>
      <w:marLeft w:val="0"/>
      <w:marRight w:val="0"/>
      <w:marTop w:val="0"/>
      <w:marBottom w:val="0"/>
      <w:divBdr>
        <w:top w:val="none" w:sz="0" w:space="0" w:color="auto"/>
        <w:left w:val="none" w:sz="0" w:space="0" w:color="auto"/>
        <w:bottom w:val="none" w:sz="0" w:space="0" w:color="auto"/>
        <w:right w:val="none" w:sz="0" w:space="0" w:color="auto"/>
      </w:divBdr>
      <w:divsChild>
        <w:div w:id="90399358">
          <w:marLeft w:val="0"/>
          <w:marRight w:val="0"/>
          <w:marTop w:val="0"/>
          <w:marBottom w:val="360"/>
          <w:divBdr>
            <w:top w:val="none" w:sz="0" w:space="0" w:color="auto"/>
            <w:left w:val="none" w:sz="0" w:space="0" w:color="auto"/>
            <w:bottom w:val="none" w:sz="0" w:space="0" w:color="auto"/>
            <w:right w:val="none" w:sz="0" w:space="0" w:color="auto"/>
          </w:divBdr>
        </w:div>
        <w:div w:id="269970288">
          <w:marLeft w:val="0"/>
          <w:marRight w:val="0"/>
          <w:marTop w:val="0"/>
          <w:marBottom w:val="360"/>
          <w:divBdr>
            <w:top w:val="none" w:sz="0" w:space="0" w:color="auto"/>
            <w:left w:val="none" w:sz="0" w:space="0" w:color="auto"/>
            <w:bottom w:val="none" w:sz="0" w:space="0" w:color="auto"/>
            <w:right w:val="none" w:sz="0" w:space="0" w:color="auto"/>
          </w:divBdr>
        </w:div>
        <w:div w:id="1182429144">
          <w:marLeft w:val="0"/>
          <w:marRight w:val="0"/>
          <w:marTop w:val="0"/>
          <w:marBottom w:val="360"/>
          <w:divBdr>
            <w:top w:val="none" w:sz="0" w:space="0" w:color="auto"/>
            <w:left w:val="none" w:sz="0" w:space="0" w:color="auto"/>
            <w:bottom w:val="none" w:sz="0" w:space="0" w:color="auto"/>
            <w:right w:val="none" w:sz="0" w:space="0" w:color="auto"/>
          </w:divBdr>
        </w:div>
      </w:divsChild>
    </w:div>
    <w:div w:id="1749418854">
      <w:bodyDiv w:val="1"/>
      <w:marLeft w:val="0"/>
      <w:marRight w:val="0"/>
      <w:marTop w:val="0"/>
      <w:marBottom w:val="0"/>
      <w:divBdr>
        <w:top w:val="none" w:sz="0" w:space="0" w:color="auto"/>
        <w:left w:val="none" w:sz="0" w:space="0" w:color="auto"/>
        <w:bottom w:val="none" w:sz="0" w:space="0" w:color="auto"/>
        <w:right w:val="none" w:sz="0" w:space="0" w:color="auto"/>
      </w:divBdr>
    </w:div>
    <w:div w:id="1777553833">
      <w:bodyDiv w:val="1"/>
      <w:marLeft w:val="0"/>
      <w:marRight w:val="0"/>
      <w:marTop w:val="0"/>
      <w:marBottom w:val="0"/>
      <w:divBdr>
        <w:top w:val="none" w:sz="0" w:space="0" w:color="auto"/>
        <w:left w:val="none" w:sz="0" w:space="0" w:color="auto"/>
        <w:bottom w:val="none" w:sz="0" w:space="0" w:color="auto"/>
        <w:right w:val="none" w:sz="0" w:space="0" w:color="auto"/>
      </w:divBdr>
    </w:div>
    <w:div w:id="1819374460">
      <w:bodyDiv w:val="1"/>
      <w:marLeft w:val="0"/>
      <w:marRight w:val="0"/>
      <w:marTop w:val="0"/>
      <w:marBottom w:val="0"/>
      <w:divBdr>
        <w:top w:val="none" w:sz="0" w:space="0" w:color="auto"/>
        <w:left w:val="none" w:sz="0" w:space="0" w:color="auto"/>
        <w:bottom w:val="none" w:sz="0" w:space="0" w:color="auto"/>
        <w:right w:val="none" w:sz="0" w:space="0" w:color="auto"/>
      </w:divBdr>
    </w:div>
    <w:div w:id="1852139337">
      <w:bodyDiv w:val="1"/>
      <w:marLeft w:val="0"/>
      <w:marRight w:val="0"/>
      <w:marTop w:val="0"/>
      <w:marBottom w:val="0"/>
      <w:divBdr>
        <w:top w:val="none" w:sz="0" w:space="0" w:color="auto"/>
        <w:left w:val="none" w:sz="0" w:space="0" w:color="auto"/>
        <w:bottom w:val="none" w:sz="0" w:space="0" w:color="auto"/>
        <w:right w:val="none" w:sz="0" w:space="0" w:color="auto"/>
      </w:divBdr>
    </w:div>
    <w:div w:id="1855145781">
      <w:bodyDiv w:val="1"/>
      <w:marLeft w:val="0"/>
      <w:marRight w:val="0"/>
      <w:marTop w:val="0"/>
      <w:marBottom w:val="0"/>
      <w:divBdr>
        <w:top w:val="none" w:sz="0" w:space="0" w:color="auto"/>
        <w:left w:val="none" w:sz="0" w:space="0" w:color="auto"/>
        <w:bottom w:val="none" w:sz="0" w:space="0" w:color="auto"/>
        <w:right w:val="none" w:sz="0" w:space="0" w:color="auto"/>
      </w:divBdr>
    </w:div>
    <w:div w:id="1870138803">
      <w:bodyDiv w:val="1"/>
      <w:marLeft w:val="0"/>
      <w:marRight w:val="0"/>
      <w:marTop w:val="0"/>
      <w:marBottom w:val="0"/>
      <w:divBdr>
        <w:top w:val="none" w:sz="0" w:space="0" w:color="auto"/>
        <w:left w:val="none" w:sz="0" w:space="0" w:color="auto"/>
        <w:bottom w:val="none" w:sz="0" w:space="0" w:color="auto"/>
        <w:right w:val="none" w:sz="0" w:space="0" w:color="auto"/>
      </w:divBdr>
    </w:div>
    <w:div w:id="1874345011">
      <w:bodyDiv w:val="1"/>
      <w:marLeft w:val="0"/>
      <w:marRight w:val="0"/>
      <w:marTop w:val="0"/>
      <w:marBottom w:val="0"/>
      <w:divBdr>
        <w:top w:val="none" w:sz="0" w:space="0" w:color="auto"/>
        <w:left w:val="none" w:sz="0" w:space="0" w:color="auto"/>
        <w:bottom w:val="none" w:sz="0" w:space="0" w:color="auto"/>
        <w:right w:val="none" w:sz="0" w:space="0" w:color="auto"/>
      </w:divBdr>
    </w:div>
    <w:div w:id="1881017714">
      <w:bodyDiv w:val="1"/>
      <w:marLeft w:val="0"/>
      <w:marRight w:val="0"/>
      <w:marTop w:val="0"/>
      <w:marBottom w:val="0"/>
      <w:divBdr>
        <w:top w:val="none" w:sz="0" w:space="0" w:color="auto"/>
        <w:left w:val="none" w:sz="0" w:space="0" w:color="auto"/>
        <w:bottom w:val="none" w:sz="0" w:space="0" w:color="auto"/>
        <w:right w:val="none" w:sz="0" w:space="0" w:color="auto"/>
      </w:divBdr>
    </w:div>
    <w:div w:id="1893736829">
      <w:bodyDiv w:val="1"/>
      <w:marLeft w:val="0"/>
      <w:marRight w:val="0"/>
      <w:marTop w:val="0"/>
      <w:marBottom w:val="0"/>
      <w:divBdr>
        <w:top w:val="none" w:sz="0" w:space="0" w:color="auto"/>
        <w:left w:val="none" w:sz="0" w:space="0" w:color="auto"/>
        <w:bottom w:val="none" w:sz="0" w:space="0" w:color="auto"/>
        <w:right w:val="none" w:sz="0" w:space="0" w:color="auto"/>
      </w:divBdr>
    </w:div>
    <w:div w:id="1902789249">
      <w:bodyDiv w:val="1"/>
      <w:marLeft w:val="0"/>
      <w:marRight w:val="0"/>
      <w:marTop w:val="0"/>
      <w:marBottom w:val="0"/>
      <w:divBdr>
        <w:top w:val="none" w:sz="0" w:space="0" w:color="auto"/>
        <w:left w:val="none" w:sz="0" w:space="0" w:color="auto"/>
        <w:bottom w:val="none" w:sz="0" w:space="0" w:color="auto"/>
        <w:right w:val="none" w:sz="0" w:space="0" w:color="auto"/>
      </w:divBdr>
      <w:divsChild>
        <w:div w:id="1620721662">
          <w:marLeft w:val="0"/>
          <w:marRight w:val="0"/>
          <w:marTop w:val="0"/>
          <w:marBottom w:val="0"/>
          <w:divBdr>
            <w:top w:val="none" w:sz="0" w:space="0" w:color="auto"/>
            <w:left w:val="none" w:sz="0" w:space="0" w:color="auto"/>
            <w:bottom w:val="none" w:sz="0" w:space="0" w:color="auto"/>
            <w:right w:val="none" w:sz="0" w:space="0" w:color="auto"/>
          </w:divBdr>
        </w:div>
        <w:div w:id="489635547">
          <w:marLeft w:val="0"/>
          <w:marRight w:val="0"/>
          <w:marTop w:val="0"/>
          <w:marBottom w:val="0"/>
          <w:divBdr>
            <w:top w:val="none" w:sz="0" w:space="0" w:color="auto"/>
            <w:left w:val="none" w:sz="0" w:space="0" w:color="auto"/>
            <w:bottom w:val="none" w:sz="0" w:space="0" w:color="auto"/>
            <w:right w:val="none" w:sz="0" w:space="0" w:color="auto"/>
          </w:divBdr>
        </w:div>
      </w:divsChild>
    </w:div>
    <w:div w:id="1910923888">
      <w:bodyDiv w:val="1"/>
      <w:marLeft w:val="0"/>
      <w:marRight w:val="0"/>
      <w:marTop w:val="0"/>
      <w:marBottom w:val="0"/>
      <w:divBdr>
        <w:top w:val="none" w:sz="0" w:space="0" w:color="auto"/>
        <w:left w:val="none" w:sz="0" w:space="0" w:color="auto"/>
        <w:bottom w:val="none" w:sz="0" w:space="0" w:color="auto"/>
        <w:right w:val="none" w:sz="0" w:space="0" w:color="auto"/>
      </w:divBdr>
    </w:div>
    <w:div w:id="1915889395">
      <w:bodyDiv w:val="1"/>
      <w:marLeft w:val="0"/>
      <w:marRight w:val="0"/>
      <w:marTop w:val="0"/>
      <w:marBottom w:val="0"/>
      <w:divBdr>
        <w:top w:val="none" w:sz="0" w:space="0" w:color="auto"/>
        <w:left w:val="none" w:sz="0" w:space="0" w:color="auto"/>
        <w:bottom w:val="none" w:sz="0" w:space="0" w:color="auto"/>
        <w:right w:val="none" w:sz="0" w:space="0" w:color="auto"/>
      </w:divBdr>
    </w:div>
    <w:div w:id="2001536465">
      <w:bodyDiv w:val="1"/>
      <w:marLeft w:val="0"/>
      <w:marRight w:val="0"/>
      <w:marTop w:val="0"/>
      <w:marBottom w:val="0"/>
      <w:divBdr>
        <w:top w:val="none" w:sz="0" w:space="0" w:color="auto"/>
        <w:left w:val="none" w:sz="0" w:space="0" w:color="auto"/>
        <w:bottom w:val="none" w:sz="0" w:space="0" w:color="auto"/>
        <w:right w:val="none" w:sz="0" w:space="0" w:color="auto"/>
      </w:divBdr>
    </w:div>
    <w:div w:id="2049600027">
      <w:bodyDiv w:val="1"/>
      <w:marLeft w:val="0"/>
      <w:marRight w:val="0"/>
      <w:marTop w:val="0"/>
      <w:marBottom w:val="0"/>
      <w:divBdr>
        <w:top w:val="none" w:sz="0" w:space="0" w:color="auto"/>
        <w:left w:val="none" w:sz="0" w:space="0" w:color="auto"/>
        <w:bottom w:val="none" w:sz="0" w:space="0" w:color="auto"/>
        <w:right w:val="none" w:sz="0" w:space="0" w:color="auto"/>
      </w:divBdr>
    </w:div>
    <w:div w:id="2069842702">
      <w:bodyDiv w:val="1"/>
      <w:marLeft w:val="0"/>
      <w:marRight w:val="0"/>
      <w:marTop w:val="0"/>
      <w:marBottom w:val="0"/>
      <w:divBdr>
        <w:top w:val="none" w:sz="0" w:space="0" w:color="auto"/>
        <w:left w:val="none" w:sz="0" w:space="0" w:color="auto"/>
        <w:bottom w:val="none" w:sz="0" w:space="0" w:color="auto"/>
        <w:right w:val="none" w:sz="0" w:space="0" w:color="auto"/>
      </w:divBdr>
    </w:div>
    <w:div w:id="2073039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tabula-muris.ds.czbiohub.org/" TargetMode="External"/><Relationship Id="rId7" Type="http://schemas.openxmlformats.org/officeDocument/2006/relationships/settings" Target="settings.xml"/><Relationship Id="rId12" Type="http://schemas.openxmlformats.org/officeDocument/2006/relationships/hyperlink" Target="mailto:cheny8@uthscsa.edu" TargetMode="External"/><Relationship Id="rId17" Type="http://schemas.openxmlformats.org/officeDocument/2006/relationships/image" Target="media/image1.tiff"/><Relationship Id="rId25" Type="http://schemas.openxmlformats.org/officeDocument/2006/relationships/header" Target="header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hyperlink" Target="https://support.10xgenomics.com/single-cell-gene-expression/dataset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mario.flores@utsa.edu" TargetMode="External"/><Relationship Id="rId24" Type="http://schemas.openxmlformats.org/officeDocument/2006/relationships/hyperlink" Target="https://github.com/satijalab/seurat-data" TargetMode="Externa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hyperlink" Target="https://scquery.cs.cmu.edu/"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github.com/ttgump/scDeepCluster/tree/master/scRNA-seq%20dat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hyperlink" Target="https://data.humancellatlas.org/" TargetMode="External"/><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C4F26-C8C4-6148-BC40-D4F571C17D04}">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EFD601437356649A566DB2CE3C83D77" ma:contentTypeVersion="7" ma:contentTypeDescription="Create a new document." ma:contentTypeScope="" ma:versionID="cd3e181ffdcf7958f232a6759fe5400e">
  <xsd:schema xmlns:xsd="http://www.w3.org/2001/XMLSchema" xmlns:xs="http://www.w3.org/2001/XMLSchema" xmlns:p="http://schemas.microsoft.com/office/2006/metadata/properties" xmlns:ns3="869cb368-3e93-4192-a205-bbf3e90749fb" xmlns:ns4="ec280a45-1a33-413a-8668-0b52f99311ea" targetNamespace="http://schemas.microsoft.com/office/2006/metadata/properties" ma:root="true" ma:fieldsID="789084c0725eac2079f0feca2bb2cac6" ns3:_="" ns4:_="">
    <xsd:import namespace="869cb368-3e93-4192-a205-bbf3e90749fb"/>
    <xsd:import namespace="ec280a45-1a33-413a-8668-0b52f99311e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9cb368-3e93-4192-a205-bbf3e90749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280a45-1a33-413a-8668-0b52f99311e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5B6DE9-467F-4293-91EC-B9E10EC086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A814D7-2D5F-4AB4-8FA6-B1365968E0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9cb368-3e93-4192-a205-bbf3e90749fb"/>
    <ds:schemaRef ds:uri="ec280a45-1a33-413a-8668-0b52f99311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63D8BF-6B86-4C27-A5D4-D3F59C0F221B}">
  <ds:schemaRefs>
    <ds:schemaRef ds:uri="http://schemas.openxmlformats.org/officeDocument/2006/bibliography"/>
  </ds:schemaRefs>
</ds:datastoreItem>
</file>

<file path=customXml/itemProps4.xml><?xml version="1.0" encoding="utf-8"?>
<ds:datastoreItem xmlns:ds="http://schemas.openxmlformats.org/officeDocument/2006/customXml" ds:itemID="{B649427C-307B-48B1-9B1A-56C2B6AB51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82</Pages>
  <Words>45215</Words>
  <Characters>257726</Characters>
  <Application>Microsoft Office Word</Application>
  <DocSecurity>0</DocSecurity>
  <Lines>2147</Lines>
  <Paragraphs>604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302337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Yufei Huang</dc:creator>
  <cp:keywords/>
  <dc:description/>
  <cp:lastModifiedBy>Sumin Jo</cp:lastModifiedBy>
  <cp:revision>31</cp:revision>
  <dcterms:created xsi:type="dcterms:W3CDTF">2021-09-05T18:25:00Z</dcterms:created>
  <dcterms:modified xsi:type="dcterms:W3CDTF">2021-09-12T05:41:00Z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0x0101004EFD601437356649A566DB2CE3C83D77</vt:lpwstr>
  </property>
  <property fmtid="{D5CDD505-2E9C-101B-9397-08002B2CF9AE}" pid="3" name="grammarly_documentId">
    <vt:lpwstr>documentId_6350</vt:lpwstr>
  </property>
  <property fmtid="{D5CDD505-2E9C-101B-9397-08002B2CF9AE}" pid="4" name="grammarly_documentContext">
    <vt:lpwstr>{"goals":[],"domain":"general","emotions":[],"dialect":"american"}</vt:lpwstr>
  </property>
</Properties>
</file>